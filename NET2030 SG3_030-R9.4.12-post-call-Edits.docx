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3DAC2" w14:textId="77777777" w:rsidR="00E12FBB" w:rsidRDefault="00E12FBB" w:rsidP="00E12FBB">
      <w:pPr>
        <w:spacing w:before="0" w:line="259" w:lineRule="auto"/>
        <w:rPr>
          <w:rFonts w:asciiTheme="minorHAnsi" w:eastAsiaTheme="minorHAnsi" w:hAnsiTheme="minorHAnsi" w:cstheme="minorBidi"/>
          <w:b/>
          <w:sz w:val="28"/>
          <w:szCs w:val="28"/>
          <w:lang w:val="en-US" w:eastAsia="en-US"/>
        </w:rPr>
      </w:pPr>
    </w:p>
    <w:tbl>
      <w:tblPr>
        <w:tblW w:w="9923" w:type="dxa"/>
        <w:tblLayout w:type="fixed"/>
        <w:tblCellMar>
          <w:left w:w="57" w:type="dxa"/>
          <w:right w:w="57" w:type="dxa"/>
        </w:tblCellMar>
        <w:tblLook w:val="0000" w:firstRow="0" w:lastRow="0" w:firstColumn="0" w:lastColumn="0" w:noHBand="0" w:noVBand="0"/>
      </w:tblPr>
      <w:tblGrid>
        <w:gridCol w:w="1617"/>
        <w:gridCol w:w="2551"/>
        <w:gridCol w:w="567"/>
        <w:gridCol w:w="1276"/>
        <w:gridCol w:w="3402"/>
        <w:gridCol w:w="510"/>
      </w:tblGrid>
      <w:tr w:rsidR="00CA508B" w:rsidRPr="00EC2A42" w14:paraId="0EFC4896" w14:textId="77777777" w:rsidTr="00F57FEC">
        <w:trPr>
          <w:cantSplit/>
          <w:trHeight w:val="357"/>
        </w:trPr>
        <w:tc>
          <w:tcPr>
            <w:tcW w:w="1617" w:type="dxa"/>
            <w:tcBorders>
              <w:top w:val="single" w:sz="12" w:space="0" w:color="auto"/>
            </w:tcBorders>
          </w:tcPr>
          <w:p w14:paraId="0825CEFF" w14:textId="608E527B" w:rsidR="00CA508B" w:rsidRPr="00EC2A42" w:rsidRDefault="00CA508B" w:rsidP="00F57FEC">
            <w:pPr>
              <w:rPr>
                <w:b/>
                <w:bCs/>
              </w:rPr>
            </w:pPr>
            <w:bookmarkStart w:id="0" w:name="dbluepink" w:colFirst="1" w:colLast="1"/>
            <w:bookmarkStart w:id="1" w:name="dtableau"/>
            <w:r>
              <w:rPr>
                <w:rFonts w:hint="eastAsia"/>
                <w:b/>
                <w:bCs/>
                <w:lang w:eastAsia="zh-CN"/>
              </w:rPr>
              <w:t>Sub-G</w:t>
            </w:r>
            <w:r>
              <w:rPr>
                <w:b/>
                <w:bCs/>
                <w:lang w:eastAsia="zh-CN"/>
              </w:rPr>
              <w:t>3</w:t>
            </w:r>
            <w:r w:rsidRPr="00EC2A42">
              <w:rPr>
                <w:b/>
                <w:bCs/>
              </w:rPr>
              <w:t>:</w:t>
            </w:r>
          </w:p>
        </w:tc>
        <w:tc>
          <w:tcPr>
            <w:tcW w:w="8306" w:type="dxa"/>
            <w:gridSpan w:val="5"/>
            <w:tcBorders>
              <w:top w:val="single" w:sz="12" w:space="0" w:color="auto"/>
            </w:tcBorders>
          </w:tcPr>
          <w:p w14:paraId="2D82D398" w14:textId="12FBC148" w:rsidR="00CA508B" w:rsidRPr="00EC2A42" w:rsidRDefault="00CA508B" w:rsidP="00CA508B">
            <w:r>
              <w:rPr>
                <w:lang w:eastAsia="zh-CN"/>
              </w:rPr>
              <w:t xml:space="preserve">Sub-Group Output, November 2018-May 2020, Face-to-Face and </w:t>
            </w:r>
            <w:r w:rsidRPr="00770A94">
              <w:rPr>
                <w:lang w:eastAsia="zh-CN"/>
              </w:rPr>
              <w:t>E-</w:t>
            </w:r>
            <w:proofErr w:type="gramStart"/>
            <w:r w:rsidRPr="00770A94">
              <w:rPr>
                <w:lang w:eastAsia="zh-CN"/>
              </w:rPr>
              <w:t>Meetings</w:t>
            </w:r>
            <w:r>
              <w:rPr>
                <w:lang w:eastAsia="zh-CN"/>
              </w:rPr>
              <w:t xml:space="preserve"> </w:t>
            </w:r>
            <w:r w:rsidRPr="00770A94">
              <w:rPr>
                <w:lang w:eastAsia="zh-CN"/>
              </w:rPr>
              <w:t>,</w:t>
            </w:r>
            <w:proofErr w:type="gramEnd"/>
            <w:r w:rsidRPr="00770A94">
              <w:rPr>
                <w:lang w:eastAsia="zh-CN"/>
              </w:rPr>
              <w:t xml:space="preserve"> 2020</w:t>
            </w:r>
          </w:p>
        </w:tc>
      </w:tr>
      <w:bookmarkEnd w:id="0"/>
      <w:tr w:rsidR="00CA508B" w:rsidRPr="00EC2A42" w14:paraId="4CA4ECD5" w14:textId="77777777" w:rsidTr="00F57FEC">
        <w:trPr>
          <w:cantSplit/>
          <w:trHeight w:val="357"/>
        </w:trPr>
        <w:tc>
          <w:tcPr>
            <w:tcW w:w="1617" w:type="dxa"/>
          </w:tcPr>
          <w:p w14:paraId="7F795836" w14:textId="77777777" w:rsidR="00CA508B" w:rsidRPr="00EC2A42" w:rsidRDefault="00CA508B" w:rsidP="00F57FEC">
            <w:pPr>
              <w:rPr>
                <w:b/>
                <w:bCs/>
              </w:rPr>
            </w:pPr>
            <w:r>
              <w:rPr>
                <w:b/>
                <w:bCs/>
              </w:rPr>
              <w:t>Focus</w:t>
            </w:r>
            <w:r w:rsidRPr="00EC2A42">
              <w:rPr>
                <w:b/>
                <w:bCs/>
              </w:rPr>
              <w:t xml:space="preserve"> </w:t>
            </w:r>
            <w:r>
              <w:rPr>
                <w:b/>
                <w:bCs/>
              </w:rPr>
              <w:t>G</w:t>
            </w:r>
            <w:r w:rsidRPr="00EC2A42">
              <w:rPr>
                <w:b/>
                <w:bCs/>
              </w:rPr>
              <w:t>roup:</w:t>
            </w:r>
          </w:p>
        </w:tc>
        <w:tc>
          <w:tcPr>
            <w:tcW w:w="2551" w:type="dxa"/>
          </w:tcPr>
          <w:p w14:paraId="6D3A18E2" w14:textId="77777777" w:rsidR="00CA508B" w:rsidRPr="00770A94" w:rsidRDefault="00CA508B" w:rsidP="00F57FEC">
            <w:pPr>
              <w:rPr>
                <w:bCs/>
              </w:rPr>
            </w:pPr>
            <w:r>
              <w:rPr>
                <w:bCs/>
              </w:rPr>
              <w:t xml:space="preserve">ITU-T </w:t>
            </w:r>
            <w:r w:rsidRPr="00770A94">
              <w:rPr>
                <w:bCs/>
              </w:rPr>
              <w:t xml:space="preserve">FG </w:t>
            </w:r>
            <w:r w:rsidRPr="00770A94">
              <w:rPr>
                <w:lang w:eastAsia="zh-CN"/>
              </w:rPr>
              <w:t>NET-2030</w:t>
            </w:r>
          </w:p>
        </w:tc>
        <w:tc>
          <w:tcPr>
            <w:tcW w:w="567" w:type="dxa"/>
          </w:tcPr>
          <w:p w14:paraId="68D98D4F" w14:textId="77777777" w:rsidR="00CA508B" w:rsidRPr="00EC2A42" w:rsidRDefault="00CA508B" w:rsidP="00F57FEC"/>
        </w:tc>
        <w:tc>
          <w:tcPr>
            <w:tcW w:w="4678" w:type="dxa"/>
            <w:gridSpan w:val="2"/>
          </w:tcPr>
          <w:p w14:paraId="7D0F0F99" w14:textId="77777777" w:rsidR="00CA508B" w:rsidRPr="00EC2A42" w:rsidRDefault="00CA508B" w:rsidP="00F57FEC">
            <w:r>
              <w:rPr>
                <w:b/>
                <w:bCs/>
              </w:rPr>
              <w:t xml:space="preserve"> </w:t>
            </w:r>
          </w:p>
        </w:tc>
        <w:tc>
          <w:tcPr>
            <w:tcW w:w="510" w:type="dxa"/>
          </w:tcPr>
          <w:p w14:paraId="45D6631B" w14:textId="77777777" w:rsidR="00CA508B" w:rsidRPr="00EC2A42" w:rsidRDefault="00CA508B" w:rsidP="00F57FEC"/>
        </w:tc>
      </w:tr>
      <w:tr w:rsidR="00CA508B" w:rsidRPr="00EC2A42" w14:paraId="0EFCE6B8" w14:textId="77777777" w:rsidTr="00F57FEC">
        <w:trPr>
          <w:cantSplit/>
          <w:trHeight w:val="357"/>
        </w:trPr>
        <w:tc>
          <w:tcPr>
            <w:tcW w:w="1617" w:type="dxa"/>
          </w:tcPr>
          <w:p w14:paraId="6E1E820A" w14:textId="77777777" w:rsidR="00CA508B" w:rsidRPr="00EC2A42" w:rsidRDefault="00CA508B" w:rsidP="00F57FEC">
            <w:pPr>
              <w:rPr>
                <w:b/>
                <w:bCs/>
              </w:rPr>
            </w:pPr>
            <w:bookmarkStart w:id="2" w:name="dsource" w:colFirst="1" w:colLast="1"/>
            <w:r w:rsidRPr="00EC2A42">
              <w:rPr>
                <w:b/>
                <w:bCs/>
              </w:rPr>
              <w:t>Source:</w:t>
            </w:r>
          </w:p>
        </w:tc>
        <w:tc>
          <w:tcPr>
            <w:tcW w:w="8306" w:type="dxa"/>
            <w:gridSpan w:val="5"/>
          </w:tcPr>
          <w:p w14:paraId="236FB198" w14:textId="7FAFAAF6" w:rsidR="00CA508B" w:rsidRPr="00EC2A42" w:rsidRDefault="00CA508B" w:rsidP="00F57FEC">
            <w:pPr>
              <w:rPr>
                <w:lang w:eastAsia="zh-CN"/>
              </w:rPr>
            </w:pPr>
            <w:r>
              <w:rPr>
                <w:lang w:eastAsia="zh-CN"/>
              </w:rPr>
              <w:t>Editor</w:t>
            </w:r>
          </w:p>
        </w:tc>
      </w:tr>
      <w:tr w:rsidR="00CA508B" w:rsidRPr="00EC2A42" w14:paraId="623FE605" w14:textId="77777777" w:rsidTr="00F57FEC">
        <w:trPr>
          <w:cantSplit/>
          <w:trHeight w:val="357"/>
        </w:trPr>
        <w:tc>
          <w:tcPr>
            <w:tcW w:w="1617" w:type="dxa"/>
            <w:tcBorders>
              <w:bottom w:val="single" w:sz="12" w:space="0" w:color="auto"/>
            </w:tcBorders>
          </w:tcPr>
          <w:p w14:paraId="172BD3CC" w14:textId="77777777" w:rsidR="00CA508B" w:rsidRPr="00EC2A42" w:rsidRDefault="00CA508B" w:rsidP="00F57FEC">
            <w:pPr>
              <w:rPr>
                <w:b/>
                <w:bCs/>
              </w:rPr>
            </w:pPr>
            <w:bookmarkStart w:id="3" w:name="dtitle1" w:colFirst="1" w:colLast="1"/>
            <w:bookmarkEnd w:id="2"/>
            <w:r w:rsidRPr="00EC2A42">
              <w:rPr>
                <w:b/>
                <w:bCs/>
              </w:rPr>
              <w:t xml:space="preserve">Title: </w:t>
            </w:r>
          </w:p>
        </w:tc>
        <w:tc>
          <w:tcPr>
            <w:tcW w:w="8306" w:type="dxa"/>
            <w:gridSpan w:val="5"/>
            <w:tcBorders>
              <w:bottom w:val="single" w:sz="12" w:space="0" w:color="auto"/>
            </w:tcBorders>
          </w:tcPr>
          <w:p w14:paraId="0769005F" w14:textId="77777777" w:rsidR="00CA508B" w:rsidRPr="00EC2A42" w:rsidRDefault="00CA508B" w:rsidP="00F57FEC">
            <w:pPr>
              <w:rPr>
                <w:lang w:eastAsia="zh-CN"/>
              </w:rPr>
            </w:pPr>
            <w:r>
              <w:rPr>
                <w:lang w:eastAsia="zh-CN"/>
              </w:rPr>
              <w:t xml:space="preserve">Technical Report </w:t>
            </w:r>
            <w:r w:rsidRPr="00E82D99">
              <w:rPr>
                <w:highlight w:val="yellow"/>
                <w:lang w:eastAsia="zh-CN"/>
              </w:rPr>
              <w:t>XXX</w:t>
            </w:r>
          </w:p>
        </w:tc>
      </w:tr>
      <w:tr w:rsidR="00CA508B" w:rsidRPr="00EC2A42" w14:paraId="54A6232C" w14:textId="77777777" w:rsidTr="00F57FEC">
        <w:trPr>
          <w:cantSplit/>
          <w:trHeight w:val="204"/>
        </w:trPr>
        <w:tc>
          <w:tcPr>
            <w:tcW w:w="1617" w:type="dxa"/>
            <w:tcBorders>
              <w:top w:val="single" w:sz="12" w:space="0" w:color="auto"/>
            </w:tcBorders>
          </w:tcPr>
          <w:p w14:paraId="48683FC8" w14:textId="77777777" w:rsidR="00CA508B" w:rsidRPr="002B5BE5" w:rsidRDefault="00CA508B" w:rsidP="00F57FEC">
            <w:pPr>
              <w:rPr>
                <w:b/>
                <w:bCs/>
                <w:color w:val="000000" w:themeColor="text1"/>
              </w:rPr>
            </w:pPr>
            <w:bookmarkStart w:id="4" w:name="dcontact"/>
            <w:bookmarkEnd w:id="3"/>
            <w:r w:rsidRPr="002B5BE5">
              <w:rPr>
                <w:b/>
                <w:bCs/>
                <w:color w:val="000000" w:themeColor="text1"/>
              </w:rPr>
              <w:t>Contact:</w:t>
            </w:r>
          </w:p>
        </w:tc>
        <w:tc>
          <w:tcPr>
            <w:tcW w:w="4394" w:type="dxa"/>
            <w:gridSpan w:val="3"/>
            <w:tcBorders>
              <w:top w:val="single" w:sz="12" w:space="0" w:color="auto"/>
            </w:tcBorders>
          </w:tcPr>
          <w:p w14:paraId="6263C00F" w14:textId="24C6EB66" w:rsidR="00CA508B" w:rsidRPr="002B5BE5" w:rsidRDefault="003E2A9B" w:rsidP="003E2A9B">
            <w:pPr>
              <w:tabs>
                <w:tab w:val="left" w:pos="794"/>
                <w:tab w:val="left" w:pos="1191"/>
                <w:tab w:val="left" w:pos="1588"/>
                <w:tab w:val="left" w:pos="1985"/>
              </w:tabs>
              <w:rPr>
                <w:rFonts w:eastAsia="Batang"/>
                <w:color w:val="000000" w:themeColor="text1"/>
              </w:rPr>
            </w:pPr>
            <w:r>
              <w:rPr>
                <w:rFonts w:eastAsia="Batang"/>
                <w:color w:val="000000" w:themeColor="text1"/>
              </w:rPr>
              <w:t>Mehmet Toy</w:t>
            </w:r>
            <w:r w:rsidR="00CA508B" w:rsidRPr="002B5BE5">
              <w:rPr>
                <w:rFonts w:eastAsia="Batang"/>
                <w:color w:val="000000" w:themeColor="text1"/>
              </w:rPr>
              <w:br/>
            </w:r>
            <w:r>
              <w:rPr>
                <w:rFonts w:eastAsia="Batang"/>
                <w:color w:val="000000" w:themeColor="text1"/>
              </w:rPr>
              <w:t>Verizon Co.</w:t>
            </w:r>
            <w:r w:rsidR="00CA508B" w:rsidRPr="002B5BE5">
              <w:rPr>
                <w:rFonts w:eastAsia="Batang"/>
                <w:color w:val="000000" w:themeColor="text1"/>
              </w:rPr>
              <w:br/>
            </w:r>
            <w:r w:rsidRPr="002B5BE5">
              <w:rPr>
                <w:color w:val="000000" w:themeColor="text1"/>
              </w:rPr>
              <w:t>B</w:t>
            </w:r>
            <w:r>
              <w:rPr>
                <w:color w:val="000000" w:themeColor="text1"/>
              </w:rPr>
              <w:t>asking Ridge</w:t>
            </w:r>
            <w:r w:rsidR="00CA508B" w:rsidRPr="002B5BE5">
              <w:rPr>
                <w:color w:val="000000" w:themeColor="text1"/>
              </w:rPr>
              <w:t xml:space="preserve">, </w:t>
            </w:r>
            <w:r>
              <w:rPr>
                <w:color w:val="000000" w:themeColor="text1"/>
              </w:rPr>
              <w:t xml:space="preserve">NJ </w:t>
            </w:r>
            <w:r w:rsidRPr="002B5BE5">
              <w:rPr>
                <w:color w:val="000000" w:themeColor="text1"/>
              </w:rPr>
              <w:t xml:space="preserve"> </w:t>
            </w:r>
          </w:p>
        </w:tc>
        <w:sdt>
          <w:sdtPr>
            <w:rPr>
              <w:color w:val="000000" w:themeColor="text1"/>
            </w:rPr>
            <w:alias w:val="ContactTelFaxEmail"/>
            <w:tag w:val="ContactTelFaxEmail"/>
            <w:id w:val="-1208639451"/>
            <w:placeholder>
              <w:docPart w:val="BDB0214E88354B5383670A0EDB892495"/>
            </w:placeholder>
          </w:sdtPr>
          <w:sdtContent>
            <w:sdt>
              <w:sdtPr>
                <w:rPr>
                  <w:color w:val="000000" w:themeColor="text1"/>
                </w:rPr>
                <w:alias w:val="ContactTelFaxEmail"/>
                <w:tag w:val="ContactTelFaxEmail"/>
                <w:id w:val="-22952854"/>
                <w:placeholder>
                  <w:docPart w:val="BC5F402A03BF4BA7B62F321AE8039A56"/>
                </w:placeholder>
              </w:sdtPr>
              <w:sdtContent>
                <w:tc>
                  <w:tcPr>
                    <w:tcW w:w="3912" w:type="dxa"/>
                    <w:gridSpan w:val="2"/>
                    <w:tcBorders>
                      <w:top w:val="single" w:sz="12" w:space="0" w:color="auto"/>
                    </w:tcBorders>
                  </w:tcPr>
                  <w:p w14:paraId="27CBE893" w14:textId="2DA453C9" w:rsidR="00CA508B" w:rsidRPr="002B5BE5" w:rsidRDefault="00CA508B" w:rsidP="003E2A9B">
                    <w:pPr>
                      <w:tabs>
                        <w:tab w:val="left" w:pos="794"/>
                        <w:tab w:val="left" w:pos="1191"/>
                        <w:tab w:val="left" w:pos="1588"/>
                        <w:tab w:val="left" w:pos="1985"/>
                      </w:tabs>
                      <w:rPr>
                        <w:color w:val="000000" w:themeColor="text1"/>
                        <w:lang w:val="fr-FR"/>
                      </w:rPr>
                    </w:pPr>
                    <w:proofErr w:type="gramStart"/>
                    <w:r w:rsidRPr="002B5BE5">
                      <w:rPr>
                        <w:rFonts w:eastAsia="Batang"/>
                        <w:color w:val="000000" w:themeColor="text1"/>
                        <w:lang w:val="fr-FR"/>
                      </w:rPr>
                      <w:t>Tel:</w:t>
                    </w:r>
                    <w:proofErr w:type="gramEnd"/>
                    <w:r w:rsidRPr="002B5BE5">
                      <w:rPr>
                        <w:rFonts w:eastAsia="Batang"/>
                        <w:color w:val="000000" w:themeColor="text1"/>
                        <w:lang w:val="fr-FR"/>
                      </w:rPr>
                      <w:t xml:space="preserve"> </w:t>
                    </w:r>
                    <w:r w:rsidRPr="002B5BE5">
                      <w:rPr>
                        <w:rFonts w:eastAsia="Batang"/>
                        <w:color w:val="000000" w:themeColor="text1"/>
                        <w:lang w:val="fr-FR"/>
                      </w:rPr>
                      <w:tab/>
                    </w:r>
                    <w:r w:rsidRPr="002B5BE5">
                      <w:rPr>
                        <w:color w:val="000000" w:themeColor="text1"/>
                        <w:lang w:val="fr-FR" w:eastAsia="zh-CN"/>
                      </w:rPr>
                      <w:t>+</w:t>
                    </w:r>
                    <w:r w:rsidR="003E2A9B">
                      <w:rPr>
                        <w:color w:val="000000" w:themeColor="text1"/>
                        <w:lang w:val="fr-FR" w:eastAsia="zh-CN"/>
                      </w:rPr>
                      <w:t>1 9082855589</w:t>
                    </w:r>
                    <w:r w:rsidRPr="002B5BE5">
                      <w:rPr>
                        <w:rFonts w:eastAsia="Batang"/>
                        <w:color w:val="000000" w:themeColor="text1"/>
                        <w:lang w:val="fr-FR"/>
                      </w:rPr>
                      <w:br/>
                      <w:t xml:space="preserve">Email: </w:t>
                    </w:r>
                    <w:r w:rsidRPr="002B5BE5">
                      <w:rPr>
                        <w:rFonts w:eastAsia="Batang"/>
                        <w:color w:val="000000" w:themeColor="text1"/>
                        <w:lang w:val="fr-FR"/>
                      </w:rPr>
                      <w:tab/>
                    </w:r>
                    <w:hyperlink r:id="rId11" w:history="1">
                      <w:r w:rsidR="003E2A9B">
                        <w:rPr>
                          <w:rStyle w:val="Hyperlink"/>
                          <w:lang w:val="fr-FR" w:eastAsia="zh-CN"/>
                        </w:rPr>
                        <w:t>mehmet.toy@verizon.com</w:t>
                      </w:r>
                    </w:hyperlink>
                    <w:r>
                      <w:rPr>
                        <w:rStyle w:val="Hyperlink"/>
                        <w:color w:val="000000" w:themeColor="text1"/>
                        <w:lang w:val="fr-FR" w:eastAsia="zh-CN"/>
                      </w:rPr>
                      <w:t xml:space="preserve"> </w:t>
                    </w:r>
                    <w:r w:rsidRPr="002B5BE5">
                      <w:rPr>
                        <w:rFonts w:eastAsia="Batang"/>
                        <w:color w:val="000000" w:themeColor="text1"/>
                        <w:lang w:val="fr-FR"/>
                      </w:rPr>
                      <w:t xml:space="preserve"> </w:t>
                    </w:r>
                    <w:r>
                      <w:rPr>
                        <w:rFonts w:eastAsia="Batang"/>
                        <w:color w:val="000000" w:themeColor="text1"/>
                        <w:lang w:val="fr-FR"/>
                      </w:rPr>
                      <w:t xml:space="preserve"> </w:t>
                    </w:r>
                    <w:r w:rsidRPr="002B5BE5">
                      <w:rPr>
                        <w:rFonts w:eastAsia="Batang"/>
                        <w:color w:val="000000" w:themeColor="text1"/>
                        <w:lang w:val="fr-FR"/>
                      </w:rPr>
                      <w:t xml:space="preserve"> </w:t>
                    </w:r>
                    <w:r w:rsidRPr="002B5BE5">
                      <w:rPr>
                        <w:color w:val="000000" w:themeColor="text1"/>
                        <w:lang w:val="fr-FR"/>
                      </w:rPr>
                      <w:t xml:space="preserve">  </w:t>
                    </w:r>
                  </w:p>
                </w:tc>
              </w:sdtContent>
            </w:sdt>
          </w:sdtContent>
        </w:sdt>
      </w:tr>
      <w:bookmarkEnd w:id="4"/>
      <w:tr w:rsidR="00CA508B" w:rsidRPr="00EC2A42" w14:paraId="3580E5C5" w14:textId="77777777" w:rsidTr="00F57FEC">
        <w:trPr>
          <w:cantSplit/>
          <w:trHeight w:val="204"/>
        </w:trPr>
        <w:tc>
          <w:tcPr>
            <w:tcW w:w="9923" w:type="dxa"/>
            <w:gridSpan w:val="6"/>
            <w:tcBorders>
              <w:top w:val="single" w:sz="12" w:space="0" w:color="auto"/>
            </w:tcBorders>
          </w:tcPr>
          <w:p w14:paraId="555B9571" w14:textId="77777777" w:rsidR="00CA508B" w:rsidRPr="00923D8B" w:rsidRDefault="00CA508B" w:rsidP="00F57FEC">
            <w:pPr>
              <w:spacing w:before="0"/>
              <w:rPr>
                <w:i/>
                <w:sz w:val="18"/>
                <w:szCs w:val="18"/>
              </w:rPr>
            </w:pPr>
            <w:r>
              <w:rPr>
                <w:i/>
                <w:sz w:val="18"/>
                <w:szCs w:val="18"/>
              </w:rPr>
              <w:t xml:space="preserve">Note: </w:t>
            </w:r>
            <w:r w:rsidRPr="00923D8B">
              <w:rPr>
                <w:i/>
                <w:sz w:val="18"/>
                <w:szCs w:val="18"/>
              </w:rPr>
              <w:t xml:space="preserve">The above table has been modified from ITU-T formal template, </w:t>
            </w:r>
            <w:r>
              <w:rPr>
                <w:i/>
                <w:sz w:val="18"/>
                <w:szCs w:val="18"/>
              </w:rPr>
              <w:t>which will be tailored for final output in FG NET-2030 in the future</w:t>
            </w:r>
            <w:r w:rsidRPr="00923D8B">
              <w:rPr>
                <w:i/>
                <w:sz w:val="18"/>
                <w:szCs w:val="18"/>
              </w:rPr>
              <w:t xml:space="preserve">. </w:t>
            </w:r>
          </w:p>
        </w:tc>
      </w:tr>
      <w:bookmarkEnd w:id="1"/>
    </w:tbl>
    <w:p w14:paraId="2CFB9414" w14:textId="77777777" w:rsidR="00CA508B" w:rsidRDefault="00CA508B" w:rsidP="00CA508B"/>
    <w:p w14:paraId="4A6C911E" w14:textId="77777777" w:rsidR="00CA508B" w:rsidRPr="00EC2A42" w:rsidRDefault="00CA508B" w:rsidP="00CA508B">
      <w:pPr>
        <w:pStyle w:val="RecNo"/>
      </w:pPr>
      <w:r>
        <w:t>FG NET-2030 Report on</w:t>
      </w:r>
    </w:p>
    <w:p w14:paraId="473BA791" w14:textId="7C5C261A" w:rsidR="00CA508B" w:rsidRDefault="004B4FEF" w:rsidP="00CA508B">
      <w:pPr>
        <w:pStyle w:val="Rectitle"/>
        <w:rPr>
          <w:i/>
          <w:color w:val="808080" w:themeColor="background1" w:themeShade="80"/>
        </w:rPr>
      </w:pPr>
      <w:bookmarkStart w:id="5" w:name="OLE_LINK3"/>
      <w:bookmarkStart w:id="6" w:name="OLE_LINK4"/>
      <w:r w:rsidRPr="004B4FEF">
        <w:rPr>
          <w:color w:val="FF0000"/>
          <w:lang w:eastAsia="zh-CN"/>
        </w:rPr>
        <w:t>Network2030 Architecture Framework</w:t>
      </w:r>
      <w:r w:rsidRPr="004B4FEF" w:rsidDel="004B4FEF">
        <w:rPr>
          <w:rFonts w:hint="eastAsia"/>
          <w:color w:val="FF0000"/>
          <w:highlight w:val="yellow"/>
          <w:lang w:eastAsia="zh-CN"/>
        </w:rPr>
        <w:t xml:space="preserve"> </w:t>
      </w:r>
      <w:bookmarkEnd w:id="5"/>
      <w:bookmarkEnd w:id="6"/>
      <w:r w:rsidR="00CA508B" w:rsidRPr="00B3574E">
        <w:rPr>
          <w:i/>
          <w:color w:val="808080" w:themeColor="background1" w:themeShade="80"/>
        </w:rPr>
        <w:t>(Temporary title)</w:t>
      </w:r>
    </w:p>
    <w:p w14:paraId="20AF01A0" w14:textId="4647176D" w:rsidR="001E756B" w:rsidRDefault="001E756B" w:rsidP="00080247">
      <w:pPr>
        <w:keepNext/>
        <w:keepLines/>
        <w:spacing w:before="0" w:after="120"/>
        <w:jc w:val="center"/>
        <w:rPr>
          <w:rFonts w:ascii="Arial" w:eastAsia="Times New Roman" w:hAnsi="Arial"/>
          <w:b/>
          <w:sz w:val="28"/>
          <w:szCs w:val="28"/>
          <w:lang w:val="en-US" w:eastAsia="en-US"/>
        </w:rPr>
      </w:pPr>
      <w:r w:rsidRPr="001E756B">
        <w:rPr>
          <w:rFonts w:ascii="Arial" w:eastAsia="Times New Roman" w:hAnsi="Arial"/>
          <w:b/>
          <w:sz w:val="28"/>
          <w:szCs w:val="28"/>
          <w:lang w:val="en-US" w:eastAsia="en-US"/>
        </w:rPr>
        <w:t xml:space="preserve"> </w:t>
      </w:r>
    </w:p>
    <w:sdt>
      <w:sdtPr>
        <w:rPr>
          <w:szCs w:val="20"/>
          <w:lang w:val="zh-CN" w:eastAsia="en-US"/>
        </w:rPr>
        <w:id w:val="145642272"/>
        <w:docPartObj>
          <w:docPartGallery w:val="Table of Contents"/>
          <w:docPartUnique/>
        </w:docPartObj>
      </w:sdtPr>
      <w:sdtEndPr>
        <w:rPr>
          <w:bCs/>
        </w:rPr>
      </w:sdtEndPr>
      <w:sdtContent>
        <w:p w14:paraId="0E816513" w14:textId="77777777" w:rsidR="00ED1D34" w:rsidRPr="00ED1D34" w:rsidRDefault="00ED1D34" w:rsidP="00ED1D34">
          <w:pPr>
            <w:keepNext/>
            <w:overflowPunct w:val="0"/>
            <w:autoSpaceDE w:val="0"/>
            <w:autoSpaceDN w:val="0"/>
            <w:adjustRightInd w:val="0"/>
            <w:spacing w:before="160"/>
            <w:jc w:val="center"/>
            <w:textAlignment w:val="baseline"/>
            <w:rPr>
              <w:b/>
              <w:szCs w:val="20"/>
              <w:lang w:eastAsia="en-US"/>
            </w:rPr>
          </w:pPr>
          <w:r w:rsidRPr="00ED1D34">
            <w:rPr>
              <w:b/>
              <w:szCs w:val="20"/>
              <w:lang w:eastAsia="en-US"/>
            </w:rPr>
            <w:t>Table of Contents</w:t>
          </w:r>
        </w:p>
        <w:p w14:paraId="17D3DF7E" w14:textId="77777777" w:rsidR="00216324" w:rsidRDefault="00ED1D34">
          <w:pPr>
            <w:pStyle w:val="TOC1"/>
            <w:rPr>
              <w:rFonts w:asciiTheme="minorHAnsi" w:eastAsiaTheme="minorEastAsia" w:hAnsiTheme="minorHAnsi" w:cstheme="minorBidi"/>
              <w:sz w:val="22"/>
              <w:szCs w:val="22"/>
              <w:lang w:val="en-US"/>
            </w:rPr>
          </w:pPr>
          <w:r w:rsidRPr="00ED1D34">
            <w:rPr>
              <w:b/>
              <w:bCs/>
              <w:lang w:val="zh-CN"/>
            </w:rPr>
            <w:fldChar w:fldCharType="begin"/>
          </w:r>
          <w:r w:rsidRPr="00ED1D34">
            <w:rPr>
              <w:b/>
              <w:bCs/>
              <w:lang w:val="zh-CN"/>
            </w:rPr>
            <w:instrText xml:space="preserve"> TOC \o "1-3" \h \z \u </w:instrText>
          </w:r>
          <w:r w:rsidRPr="00ED1D34">
            <w:rPr>
              <w:b/>
              <w:bCs/>
              <w:lang w:val="zh-CN"/>
            </w:rPr>
            <w:fldChar w:fldCharType="separate"/>
          </w:r>
          <w:hyperlink w:anchor="_Toc38215964" w:history="1">
            <w:r w:rsidR="00216324" w:rsidRPr="00A8722D">
              <w:rPr>
                <w:rStyle w:val="Hyperlink"/>
                <w:rFonts w:ascii="Times New Roman Bold" w:hAnsi="Times New Roman Bold"/>
                <w:snapToGrid w:val="0"/>
              </w:rPr>
              <w:t>1.</w:t>
            </w:r>
            <w:r w:rsidR="00216324">
              <w:rPr>
                <w:rFonts w:asciiTheme="minorHAnsi" w:eastAsiaTheme="minorEastAsia" w:hAnsiTheme="minorHAnsi" w:cstheme="minorBidi"/>
                <w:sz w:val="22"/>
                <w:szCs w:val="22"/>
                <w:lang w:val="en-US"/>
              </w:rPr>
              <w:tab/>
            </w:r>
            <w:r w:rsidR="00216324" w:rsidRPr="00A8722D">
              <w:rPr>
                <w:rStyle w:val="Hyperlink"/>
                <w:rFonts w:ascii="Times New Roman Bold" w:hAnsi="Times New Roman Bold"/>
                <w:snapToGrid w:val="0"/>
              </w:rPr>
              <w:t>Introduction</w:t>
            </w:r>
            <w:r w:rsidR="00216324">
              <w:rPr>
                <w:webHidden/>
              </w:rPr>
              <w:tab/>
            </w:r>
            <w:r w:rsidR="00216324">
              <w:rPr>
                <w:webHidden/>
              </w:rPr>
              <w:fldChar w:fldCharType="begin"/>
            </w:r>
            <w:r w:rsidR="00216324">
              <w:rPr>
                <w:webHidden/>
              </w:rPr>
              <w:instrText xml:space="preserve"> PAGEREF _Toc38215964 \h </w:instrText>
            </w:r>
            <w:r w:rsidR="00216324">
              <w:rPr>
                <w:webHidden/>
              </w:rPr>
            </w:r>
            <w:r w:rsidR="00216324">
              <w:rPr>
                <w:webHidden/>
              </w:rPr>
              <w:fldChar w:fldCharType="separate"/>
            </w:r>
            <w:r w:rsidR="00216324">
              <w:rPr>
                <w:webHidden/>
              </w:rPr>
              <w:t>6</w:t>
            </w:r>
            <w:r w:rsidR="00216324">
              <w:rPr>
                <w:webHidden/>
              </w:rPr>
              <w:fldChar w:fldCharType="end"/>
            </w:r>
          </w:hyperlink>
        </w:p>
        <w:p w14:paraId="3631A570" w14:textId="77777777" w:rsidR="00216324" w:rsidRDefault="00BB5430">
          <w:pPr>
            <w:pStyle w:val="TOC1"/>
            <w:rPr>
              <w:rFonts w:asciiTheme="minorHAnsi" w:eastAsiaTheme="minorEastAsia" w:hAnsiTheme="minorHAnsi" w:cstheme="minorBidi"/>
              <w:sz w:val="22"/>
              <w:szCs w:val="22"/>
              <w:lang w:val="en-US"/>
            </w:rPr>
          </w:pPr>
          <w:hyperlink w:anchor="_Toc38215965" w:history="1">
            <w:r w:rsidR="00216324" w:rsidRPr="00A8722D">
              <w:rPr>
                <w:rStyle w:val="Hyperlink"/>
                <w:rFonts w:ascii="Times New Roman Bold" w:hAnsi="Times New Roman Bold"/>
                <w:snapToGrid w:val="0"/>
              </w:rPr>
              <w:t>2.</w:t>
            </w:r>
            <w:r w:rsidR="00216324">
              <w:rPr>
                <w:rFonts w:asciiTheme="minorHAnsi" w:eastAsiaTheme="minorEastAsia" w:hAnsiTheme="minorHAnsi" w:cstheme="minorBidi"/>
                <w:sz w:val="22"/>
                <w:szCs w:val="22"/>
                <w:lang w:val="en-US"/>
              </w:rPr>
              <w:tab/>
            </w:r>
            <w:r w:rsidR="00216324" w:rsidRPr="00A8722D">
              <w:rPr>
                <w:rStyle w:val="Hyperlink"/>
                <w:rFonts w:ascii="Times New Roman Bold" w:hAnsi="Times New Roman Bold"/>
                <w:snapToGrid w:val="0"/>
              </w:rPr>
              <w:t>Architecture Principles</w:t>
            </w:r>
            <w:r w:rsidR="00216324">
              <w:rPr>
                <w:webHidden/>
              </w:rPr>
              <w:tab/>
            </w:r>
            <w:r w:rsidR="00216324">
              <w:rPr>
                <w:webHidden/>
              </w:rPr>
              <w:fldChar w:fldCharType="begin"/>
            </w:r>
            <w:r w:rsidR="00216324">
              <w:rPr>
                <w:webHidden/>
              </w:rPr>
              <w:instrText xml:space="preserve"> PAGEREF _Toc38215965 \h </w:instrText>
            </w:r>
            <w:r w:rsidR="00216324">
              <w:rPr>
                <w:webHidden/>
              </w:rPr>
            </w:r>
            <w:r w:rsidR="00216324">
              <w:rPr>
                <w:webHidden/>
              </w:rPr>
              <w:fldChar w:fldCharType="separate"/>
            </w:r>
            <w:r w:rsidR="00216324">
              <w:rPr>
                <w:webHidden/>
              </w:rPr>
              <w:t>7</w:t>
            </w:r>
            <w:r w:rsidR="00216324">
              <w:rPr>
                <w:webHidden/>
              </w:rPr>
              <w:fldChar w:fldCharType="end"/>
            </w:r>
          </w:hyperlink>
        </w:p>
        <w:p w14:paraId="29A48A2A" w14:textId="77777777" w:rsidR="00216324" w:rsidRDefault="00BB5430">
          <w:pPr>
            <w:pStyle w:val="TOC2"/>
            <w:rPr>
              <w:rFonts w:asciiTheme="minorHAnsi" w:eastAsiaTheme="minorEastAsia" w:hAnsiTheme="minorHAnsi" w:cstheme="minorBidi"/>
              <w:sz w:val="22"/>
              <w:szCs w:val="22"/>
              <w:lang w:val="en-US"/>
            </w:rPr>
          </w:pPr>
          <w:hyperlink w:anchor="_Toc38215966" w:history="1">
            <w:r w:rsidR="00216324" w:rsidRPr="00A8722D">
              <w:rPr>
                <w:rStyle w:val="Hyperlink"/>
                <w:lang w:val="en-US"/>
              </w:rPr>
              <w:t>2.1</w:t>
            </w:r>
            <w:r w:rsidR="00216324">
              <w:rPr>
                <w:rFonts w:asciiTheme="minorHAnsi" w:eastAsiaTheme="minorEastAsia" w:hAnsiTheme="minorHAnsi" w:cstheme="minorBidi"/>
                <w:sz w:val="22"/>
                <w:szCs w:val="22"/>
                <w:lang w:val="en-US"/>
              </w:rPr>
              <w:tab/>
            </w:r>
            <w:r w:rsidR="00216324" w:rsidRPr="00A8722D">
              <w:rPr>
                <w:rStyle w:val="Hyperlink"/>
                <w:b/>
                <w:lang w:val="en-US"/>
              </w:rPr>
              <w:t>Simplicity</w:t>
            </w:r>
            <w:r w:rsidR="00216324">
              <w:rPr>
                <w:webHidden/>
              </w:rPr>
              <w:tab/>
            </w:r>
            <w:r w:rsidR="00216324">
              <w:rPr>
                <w:webHidden/>
              </w:rPr>
              <w:fldChar w:fldCharType="begin"/>
            </w:r>
            <w:r w:rsidR="00216324">
              <w:rPr>
                <w:webHidden/>
              </w:rPr>
              <w:instrText xml:space="preserve"> PAGEREF _Toc38215966 \h </w:instrText>
            </w:r>
            <w:r w:rsidR="00216324">
              <w:rPr>
                <w:webHidden/>
              </w:rPr>
            </w:r>
            <w:r w:rsidR="00216324">
              <w:rPr>
                <w:webHidden/>
              </w:rPr>
              <w:fldChar w:fldCharType="separate"/>
            </w:r>
            <w:r w:rsidR="00216324">
              <w:rPr>
                <w:webHidden/>
              </w:rPr>
              <w:t>8</w:t>
            </w:r>
            <w:r w:rsidR="00216324">
              <w:rPr>
                <w:webHidden/>
              </w:rPr>
              <w:fldChar w:fldCharType="end"/>
            </w:r>
          </w:hyperlink>
        </w:p>
        <w:p w14:paraId="285523E2" w14:textId="77777777" w:rsidR="00216324" w:rsidRDefault="00BB5430">
          <w:pPr>
            <w:pStyle w:val="TOC2"/>
            <w:rPr>
              <w:rFonts w:asciiTheme="minorHAnsi" w:eastAsiaTheme="minorEastAsia" w:hAnsiTheme="minorHAnsi" w:cstheme="minorBidi"/>
              <w:sz w:val="22"/>
              <w:szCs w:val="22"/>
              <w:lang w:val="en-US"/>
            </w:rPr>
          </w:pPr>
          <w:hyperlink w:anchor="_Toc38215967" w:history="1">
            <w:r w:rsidR="00216324" w:rsidRPr="00A8722D">
              <w:rPr>
                <w:rStyle w:val="Hyperlink"/>
                <w:b/>
                <w:lang w:val="en-US"/>
              </w:rPr>
              <w:t>2.2</w:t>
            </w:r>
            <w:r w:rsidR="00216324">
              <w:rPr>
                <w:rFonts w:asciiTheme="minorHAnsi" w:eastAsiaTheme="minorEastAsia" w:hAnsiTheme="minorHAnsi" w:cstheme="minorBidi"/>
                <w:sz w:val="22"/>
                <w:szCs w:val="22"/>
                <w:lang w:val="en-US"/>
              </w:rPr>
              <w:tab/>
            </w:r>
            <w:r w:rsidR="00216324" w:rsidRPr="00A8722D">
              <w:rPr>
                <w:rStyle w:val="Hyperlink"/>
                <w:b/>
                <w:lang w:val="en-US"/>
              </w:rPr>
              <w:t>Native Programmability and Soft re-architecting</w:t>
            </w:r>
            <w:r w:rsidR="00216324">
              <w:rPr>
                <w:webHidden/>
              </w:rPr>
              <w:tab/>
            </w:r>
            <w:r w:rsidR="00216324">
              <w:rPr>
                <w:webHidden/>
              </w:rPr>
              <w:fldChar w:fldCharType="begin"/>
            </w:r>
            <w:r w:rsidR="00216324">
              <w:rPr>
                <w:webHidden/>
              </w:rPr>
              <w:instrText xml:space="preserve"> PAGEREF _Toc38215967 \h </w:instrText>
            </w:r>
            <w:r w:rsidR="00216324">
              <w:rPr>
                <w:webHidden/>
              </w:rPr>
            </w:r>
            <w:r w:rsidR="00216324">
              <w:rPr>
                <w:webHidden/>
              </w:rPr>
              <w:fldChar w:fldCharType="separate"/>
            </w:r>
            <w:r w:rsidR="00216324">
              <w:rPr>
                <w:webHidden/>
              </w:rPr>
              <w:t>8</w:t>
            </w:r>
            <w:r w:rsidR="00216324">
              <w:rPr>
                <w:webHidden/>
              </w:rPr>
              <w:fldChar w:fldCharType="end"/>
            </w:r>
          </w:hyperlink>
        </w:p>
        <w:p w14:paraId="654E5889" w14:textId="77777777" w:rsidR="00216324" w:rsidRDefault="00BB5430">
          <w:pPr>
            <w:pStyle w:val="TOC2"/>
            <w:rPr>
              <w:rFonts w:asciiTheme="minorHAnsi" w:eastAsiaTheme="minorEastAsia" w:hAnsiTheme="minorHAnsi" w:cstheme="minorBidi"/>
              <w:sz w:val="22"/>
              <w:szCs w:val="22"/>
              <w:lang w:val="en-US"/>
            </w:rPr>
          </w:pPr>
          <w:hyperlink w:anchor="_Toc38215968" w:history="1">
            <w:r w:rsidR="00216324" w:rsidRPr="00A8722D">
              <w:rPr>
                <w:rStyle w:val="Hyperlink"/>
                <w:lang w:val="en-US"/>
              </w:rPr>
              <w:t>2.3</w:t>
            </w:r>
            <w:r w:rsidR="00216324">
              <w:rPr>
                <w:rFonts w:asciiTheme="minorHAnsi" w:eastAsiaTheme="minorEastAsia" w:hAnsiTheme="minorHAnsi" w:cstheme="minorBidi"/>
                <w:sz w:val="22"/>
                <w:szCs w:val="22"/>
                <w:lang w:val="en-US"/>
              </w:rPr>
              <w:tab/>
            </w:r>
            <w:r w:rsidR="00216324" w:rsidRPr="00A8722D">
              <w:rPr>
                <w:rStyle w:val="Hyperlink"/>
                <w:lang w:val="en-US"/>
              </w:rPr>
              <w:t>“</w:t>
            </w:r>
            <w:r w:rsidR="00216324" w:rsidRPr="00A8722D">
              <w:rPr>
                <w:rStyle w:val="Hyperlink"/>
                <w:b/>
                <w:i/>
                <w:lang w:val="en-US"/>
              </w:rPr>
              <w:t>Explicit backwards compatibility</w:t>
            </w:r>
            <w:r w:rsidR="00216324" w:rsidRPr="00A8722D">
              <w:rPr>
                <w:rStyle w:val="Hyperlink"/>
                <w:b/>
                <w:lang w:val="en-US"/>
              </w:rPr>
              <w:t>” principle</w:t>
            </w:r>
            <w:r w:rsidR="00216324">
              <w:rPr>
                <w:webHidden/>
              </w:rPr>
              <w:tab/>
            </w:r>
            <w:r w:rsidR="00216324">
              <w:rPr>
                <w:webHidden/>
              </w:rPr>
              <w:fldChar w:fldCharType="begin"/>
            </w:r>
            <w:r w:rsidR="00216324">
              <w:rPr>
                <w:webHidden/>
              </w:rPr>
              <w:instrText xml:space="preserve"> PAGEREF _Toc38215968 \h </w:instrText>
            </w:r>
            <w:r w:rsidR="00216324">
              <w:rPr>
                <w:webHidden/>
              </w:rPr>
            </w:r>
            <w:r w:rsidR="00216324">
              <w:rPr>
                <w:webHidden/>
              </w:rPr>
              <w:fldChar w:fldCharType="separate"/>
            </w:r>
            <w:r w:rsidR="00216324">
              <w:rPr>
                <w:webHidden/>
              </w:rPr>
              <w:t>9</w:t>
            </w:r>
            <w:r w:rsidR="00216324">
              <w:rPr>
                <w:webHidden/>
              </w:rPr>
              <w:fldChar w:fldCharType="end"/>
            </w:r>
          </w:hyperlink>
        </w:p>
        <w:p w14:paraId="09A76BE5" w14:textId="77777777" w:rsidR="00216324" w:rsidRDefault="00BB5430">
          <w:pPr>
            <w:pStyle w:val="TOC2"/>
            <w:rPr>
              <w:rFonts w:asciiTheme="minorHAnsi" w:eastAsiaTheme="minorEastAsia" w:hAnsiTheme="minorHAnsi" w:cstheme="minorBidi"/>
              <w:sz w:val="22"/>
              <w:szCs w:val="22"/>
              <w:lang w:val="en-US"/>
            </w:rPr>
          </w:pPr>
          <w:hyperlink w:anchor="_Toc38215969" w:history="1">
            <w:r w:rsidR="00216324" w:rsidRPr="00A8722D">
              <w:rPr>
                <w:rStyle w:val="Hyperlink"/>
                <w:lang w:val="en-US"/>
              </w:rPr>
              <w:t>2.4</w:t>
            </w:r>
            <w:r w:rsidR="00216324">
              <w:rPr>
                <w:rFonts w:asciiTheme="minorHAnsi" w:eastAsiaTheme="minorEastAsia" w:hAnsiTheme="minorHAnsi" w:cstheme="minorBidi"/>
                <w:sz w:val="22"/>
                <w:szCs w:val="22"/>
                <w:lang w:val="en-US"/>
              </w:rPr>
              <w:tab/>
            </w:r>
            <w:r w:rsidR="00216324" w:rsidRPr="00A8722D">
              <w:rPr>
                <w:rStyle w:val="Hyperlink"/>
                <w:b/>
                <w:lang w:val="en-US"/>
              </w:rPr>
              <w:t>“</w:t>
            </w:r>
            <w:r w:rsidR="00216324" w:rsidRPr="00A8722D">
              <w:rPr>
                <w:rStyle w:val="Hyperlink"/>
                <w:b/>
                <w:i/>
                <w:lang w:val="en-US"/>
              </w:rPr>
              <w:t>Heterogeneity in communication, compute, storage, service and their integration</w:t>
            </w:r>
            <w:r w:rsidR="00216324" w:rsidRPr="00A8722D">
              <w:rPr>
                <w:rStyle w:val="Hyperlink"/>
                <w:b/>
                <w:lang w:val="en-US"/>
              </w:rPr>
              <w:t>“ principle.</w:t>
            </w:r>
            <w:r w:rsidR="00216324">
              <w:rPr>
                <w:webHidden/>
              </w:rPr>
              <w:tab/>
            </w:r>
            <w:r w:rsidR="00216324">
              <w:rPr>
                <w:webHidden/>
              </w:rPr>
              <w:fldChar w:fldCharType="begin"/>
            </w:r>
            <w:r w:rsidR="00216324">
              <w:rPr>
                <w:webHidden/>
              </w:rPr>
              <w:instrText xml:space="preserve"> PAGEREF _Toc38215969 \h </w:instrText>
            </w:r>
            <w:r w:rsidR="00216324">
              <w:rPr>
                <w:webHidden/>
              </w:rPr>
            </w:r>
            <w:r w:rsidR="00216324">
              <w:rPr>
                <w:webHidden/>
              </w:rPr>
              <w:fldChar w:fldCharType="separate"/>
            </w:r>
            <w:r w:rsidR="00216324">
              <w:rPr>
                <w:webHidden/>
              </w:rPr>
              <w:t>9</w:t>
            </w:r>
            <w:r w:rsidR="00216324">
              <w:rPr>
                <w:webHidden/>
              </w:rPr>
              <w:fldChar w:fldCharType="end"/>
            </w:r>
          </w:hyperlink>
        </w:p>
        <w:p w14:paraId="76E2E7C9" w14:textId="77777777" w:rsidR="00216324" w:rsidRDefault="00BB5430">
          <w:pPr>
            <w:pStyle w:val="TOC2"/>
            <w:rPr>
              <w:rFonts w:asciiTheme="minorHAnsi" w:eastAsiaTheme="minorEastAsia" w:hAnsiTheme="minorHAnsi" w:cstheme="minorBidi"/>
              <w:sz w:val="22"/>
              <w:szCs w:val="22"/>
              <w:lang w:val="en-US"/>
            </w:rPr>
          </w:pPr>
          <w:hyperlink w:anchor="_Toc38215970" w:history="1">
            <w:r w:rsidR="00216324" w:rsidRPr="00A8722D">
              <w:rPr>
                <w:rStyle w:val="Hyperlink"/>
                <w:b/>
                <w:lang w:val="en-US"/>
              </w:rPr>
              <w:t>2.5</w:t>
            </w:r>
            <w:r w:rsidR="00216324">
              <w:rPr>
                <w:rFonts w:asciiTheme="minorHAnsi" w:eastAsiaTheme="minorEastAsia" w:hAnsiTheme="minorHAnsi" w:cstheme="minorBidi"/>
                <w:sz w:val="22"/>
                <w:szCs w:val="22"/>
                <w:lang w:val="en-US"/>
              </w:rPr>
              <w:tab/>
            </w:r>
            <w:r w:rsidR="00216324" w:rsidRPr="00A8722D">
              <w:rPr>
                <w:rStyle w:val="Hyperlink"/>
                <w:b/>
                <w:lang w:val="en-US"/>
              </w:rPr>
              <w:t>“Native Slicing – for multiple and different types of Network 2030 services execution on the same infrastructure” principle – specific principle to Network 2030</w:t>
            </w:r>
            <w:r w:rsidR="00216324">
              <w:rPr>
                <w:webHidden/>
              </w:rPr>
              <w:tab/>
            </w:r>
            <w:r w:rsidR="00216324">
              <w:rPr>
                <w:webHidden/>
              </w:rPr>
              <w:fldChar w:fldCharType="begin"/>
            </w:r>
            <w:r w:rsidR="00216324">
              <w:rPr>
                <w:webHidden/>
              </w:rPr>
              <w:instrText xml:space="preserve"> PAGEREF _Toc38215970 \h </w:instrText>
            </w:r>
            <w:r w:rsidR="00216324">
              <w:rPr>
                <w:webHidden/>
              </w:rPr>
            </w:r>
            <w:r w:rsidR="00216324">
              <w:rPr>
                <w:webHidden/>
              </w:rPr>
              <w:fldChar w:fldCharType="separate"/>
            </w:r>
            <w:r w:rsidR="00216324">
              <w:rPr>
                <w:webHidden/>
              </w:rPr>
              <w:t>10</w:t>
            </w:r>
            <w:r w:rsidR="00216324">
              <w:rPr>
                <w:webHidden/>
              </w:rPr>
              <w:fldChar w:fldCharType="end"/>
            </w:r>
          </w:hyperlink>
        </w:p>
        <w:p w14:paraId="79E301AD" w14:textId="77777777" w:rsidR="00216324" w:rsidRDefault="00BB5430">
          <w:pPr>
            <w:pStyle w:val="TOC2"/>
            <w:rPr>
              <w:rFonts w:asciiTheme="minorHAnsi" w:eastAsiaTheme="minorEastAsia" w:hAnsiTheme="minorHAnsi" w:cstheme="minorBidi"/>
              <w:sz w:val="22"/>
              <w:szCs w:val="22"/>
              <w:lang w:val="en-US"/>
            </w:rPr>
          </w:pPr>
          <w:hyperlink w:anchor="_Toc38215971" w:history="1">
            <w:r w:rsidR="00216324" w:rsidRPr="00A8722D">
              <w:rPr>
                <w:rStyle w:val="Hyperlink"/>
                <w:b/>
                <w:lang w:val="en-US"/>
              </w:rPr>
              <w:t>2.6</w:t>
            </w:r>
            <w:r w:rsidR="00216324">
              <w:rPr>
                <w:rFonts w:asciiTheme="minorHAnsi" w:eastAsiaTheme="minorEastAsia" w:hAnsiTheme="minorHAnsi" w:cstheme="minorBidi"/>
                <w:sz w:val="22"/>
                <w:szCs w:val="22"/>
                <w:lang w:val="en-US"/>
              </w:rPr>
              <w:tab/>
            </w:r>
            <w:r w:rsidR="00216324" w:rsidRPr="00A8722D">
              <w:rPr>
                <w:rStyle w:val="Hyperlink"/>
                <w:b/>
                <w:lang w:val="en-US"/>
              </w:rPr>
              <w:t>“Unambiguous naming network functions and services” principle – specific principle to Network 2030</w:t>
            </w:r>
            <w:r w:rsidR="00216324">
              <w:rPr>
                <w:webHidden/>
              </w:rPr>
              <w:tab/>
            </w:r>
            <w:r w:rsidR="00216324">
              <w:rPr>
                <w:webHidden/>
              </w:rPr>
              <w:fldChar w:fldCharType="begin"/>
            </w:r>
            <w:r w:rsidR="00216324">
              <w:rPr>
                <w:webHidden/>
              </w:rPr>
              <w:instrText xml:space="preserve"> PAGEREF _Toc38215971 \h </w:instrText>
            </w:r>
            <w:r w:rsidR="00216324">
              <w:rPr>
                <w:webHidden/>
              </w:rPr>
            </w:r>
            <w:r w:rsidR="00216324">
              <w:rPr>
                <w:webHidden/>
              </w:rPr>
              <w:fldChar w:fldCharType="separate"/>
            </w:r>
            <w:r w:rsidR="00216324">
              <w:rPr>
                <w:webHidden/>
              </w:rPr>
              <w:t>10</w:t>
            </w:r>
            <w:r w:rsidR="00216324">
              <w:rPr>
                <w:webHidden/>
              </w:rPr>
              <w:fldChar w:fldCharType="end"/>
            </w:r>
          </w:hyperlink>
        </w:p>
        <w:p w14:paraId="14C44D33" w14:textId="77777777" w:rsidR="00216324" w:rsidRDefault="00BB5430">
          <w:pPr>
            <w:pStyle w:val="TOC2"/>
            <w:rPr>
              <w:rFonts w:asciiTheme="minorHAnsi" w:eastAsiaTheme="minorEastAsia" w:hAnsiTheme="minorHAnsi" w:cstheme="minorBidi"/>
              <w:sz w:val="22"/>
              <w:szCs w:val="22"/>
              <w:lang w:val="en-US"/>
            </w:rPr>
          </w:pPr>
          <w:hyperlink w:anchor="_Toc38215972" w:history="1">
            <w:r w:rsidR="00216324" w:rsidRPr="00A8722D">
              <w:rPr>
                <w:rStyle w:val="Hyperlink"/>
                <w:b/>
                <w:lang w:val="en-US"/>
              </w:rPr>
              <w:t>2.7</w:t>
            </w:r>
            <w:r w:rsidR="00216324">
              <w:rPr>
                <w:rFonts w:asciiTheme="minorHAnsi" w:eastAsiaTheme="minorEastAsia" w:hAnsiTheme="minorHAnsi" w:cstheme="minorBidi"/>
                <w:sz w:val="22"/>
                <w:szCs w:val="22"/>
                <w:lang w:val="en-US"/>
              </w:rPr>
              <w:tab/>
            </w:r>
            <w:r w:rsidR="00216324" w:rsidRPr="00A8722D">
              <w:rPr>
                <w:rStyle w:val="Hyperlink"/>
                <w:b/>
                <w:lang w:val="en-US"/>
              </w:rPr>
              <w:t>“Intrinsic Anonymity and security support for all network operations” principle – specific principle to Network 2030</w:t>
            </w:r>
            <w:r w:rsidR="00216324">
              <w:rPr>
                <w:webHidden/>
              </w:rPr>
              <w:tab/>
            </w:r>
            <w:r w:rsidR="00216324">
              <w:rPr>
                <w:webHidden/>
              </w:rPr>
              <w:fldChar w:fldCharType="begin"/>
            </w:r>
            <w:r w:rsidR="00216324">
              <w:rPr>
                <w:webHidden/>
              </w:rPr>
              <w:instrText xml:space="preserve"> PAGEREF _Toc38215972 \h </w:instrText>
            </w:r>
            <w:r w:rsidR="00216324">
              <w:rPr>
                <w:webHidden/>
              </w:rPr>
            </w:r>
            <w:r w:rsidR="00216324">
              <w:rPr>
                <w:webHidden/>
              </w:rPr>
              <w:fldChar w:fldCharType="separate"/>
            </w:r>
            <w:r w:rsidR="00216324">
              <w:rPr>
                <w:webHidden/>
              </w:rPr>
              <w:t>10</w:t>
            </w:r>
            <w:r w:rsidR="00216324">
              <w:rPr>
                <w:webHidden/>
              </w:rPr>
              <w:fldChar w:fldCharType="end"/>
            </w:r>
          </w:hyperlink>
        </w:p>
        <w:p w14:paraId="49D2610A" w14:textId="77777777" w:rsidR="00216324" w:rsidRDefault="00BB5430">
          <w:pPr>
            <w:pStyle w:val="TOC2"/>
            <w:rPr>
              <w:rFonts w:asciiTheme="minorHAnsi" w:eastAsiaTheme="minorEastAsia" w:hAnsiTheme="minorHAnsi" w:cstheme="minorBidi"/>
              <w:sz w:val="22"/>
              <w:szCs w:val="22"/>
              <w:lang w:val="en-US"/>
            </w:rPr>
          </w:pPr>
          <w:hyperlink w:anchor="_Toc38215973" w:history="1">
            <w:r w:rsidR="00216324" w:rsidRPr="00A8722D">
              <w:rPr>
                <w:rStyle w:val="Hyperlink"/>
                <w:b/>
                <w:lang w:val="en-US"/>
              </w:rPr>
              <w:t>2.8</w:t>
            </w:r>
            <w:r w:rsidR="00216324">
              <w:rPr>
                <w:rFonts w:asciiTheme="minorHAnsi" w:eastAsiaTheme="minorEastAsia" w:hAnsiTheme="minorHAnsi" w:cstheme="minorBidi"/>
                <w:sz w:val="22"/>
                <w:szCs w:val="22"/>
                <w:lang w:val="en-US"/>
              </w:rPr>
              <w:tab/>
            </w:r>
            <w:r w:rsidR="00216324" w:rsidRPr="00A8722D">
              <w:rPr>
                <w:rStyle w:val="Hyperlink"/>
                <w:b/>
                <w:lang w:val="en-US"/>
              </w:rPr>
              <w:t>“Network Resilience” principle - specific principle to Network 2030</w:t>
            </w:r>
            <w:r w:rsidR="00216324">
              <w:rPr>
                <w:webHidden/>
              </w:rPr>
              <w:tab/>
            </w:r>
            <w:r w:rsidR="00216324">
              <w:rPr>
                <w:webHidden/>
              </w:rPr>
              <w:fldChar w:fldCharType="begin"/>
            </w:r>
            <w:r w:rsidR="00216324">
              <w:rPr>
                <w:webHidden/>
              </w:rPr>
              <w:instrText xml:space="preserve"> PAGEREF _Toc38215973 \h </w:instrText>
            </w:r>
            <w:r w:rsidR="00216324">
              <w:rPr>
                <w:webHidden/>
              </w:rPr>
            </w:r>
            <w:r w:rsidR="00216324">
              <w:rPr>
                <w:webHidden/>
              </w:rPr>
              <w:fldChar w:fldCharType="separate"/>
            </w:r>
            <w:r w:rsidR="00216324">
              <w:rPr>
                <w:webHidden/>
              </w:rPr>
              <w:t>11</w:t>
            </w:r>
            <w:r w:rsidR="00216324">
              <w:rPr>
                <w:webHidden/>
              </w:rPr>
              <w:fldChar w:fldCharType="end"/>
            </w:r>
          </w:hyperlink>
        </w:p>
        <w:p w14:paraId="26E1895C" w14:textId="77777777" w:rsidR="00216324" w:rsidRDefault="00BB5430">
          <w:pPr>
            <w:pStyle w:val="TOC2"/>
            <w:rPr>
              <w:rFonts w:asciiTheme="minorHAnsi" w:eastAsiaTheme="minorEastAsia" w:hAnsiTheme="minorHAnsi" w:cstheme="minorBidi"/>
              <w:sz w:val="22"/>
              <w:szCs w:val="22"/>
              <w:lang w:val="en-US"/>
            </w:rPr>
          </w:pPr>
          <w:hyperlink w:anchor="_Toc38215974" w:history="1">
            <w:r w:rsidR="00216324" w:rsidRPr="00A8722D">
              <w:rPr>
                <w:rStyle w:val="Hyperlink"/>
                <w:b/>
                <w:lang w:val="en-US"/>
              </w:rPr>
              <w:t>2.9</w:t>
            </w:r>
            <w:r w:rsidR="00216324">
              <w:rPr>
                <w:rFonts w:asciiTheme="minorHAnsi" w:eastAsiaTheme="minorEastAsia" w:hAnsiTheme="minorHAnsi" w:cstheme="minorBidi"/>
                <w:sz w:val="22"/>
                <w:szCs w:val="22"/>
                <w:lang w:val="en-US"/>
              </w:rPr>
              <w:tab/>
            </w:r>
            <w:r w:rsidR="00216324" w:rsidRPr="00A8722D">
              <w:rPr>
                <w:rStyle w:val="Hyperlink"/>
                <w:b/>
                <w:lang w:val="en-US"/>
              </w:rPr>
              <w:t>“Network Determinism” principle – specific principle to Network 2030</w:t>
            </w:r>
            <w:r w:rsidR="00216324">
              <w:rPr>
                <w:webHidden/>
              </w:rPr>
              <w:tab/>
            </w:r>
            <w:r w:rsidR="00216324">
              <w:rPr>
                <w:webHidden/>
              </w:rPr>
              <w:fldChar w:fldCharType="begin"/>
            </w:r>
            <w:r w:rsidR="00216324">
              <w:rPr>
                <w:webHidden/>
              </w:rPr>
              <w:instrText xml:space="preserve"> PAGEREF _Toc38215974 \h </w:instrText>
            </w:r>
            <w:r w:rsidR="00216324">
              <w:rPr>
                <w:webHidden/>
              </w:rPr>
            </w:r>
            <w:r w:rsidR="00216324">
              <w:rPr>
                <w:webHidden/>
              </w:rPr>
              <w:fldChar w:fldCharType="separate"/>
            </w:r>
            <w:r w:rsidR="00216324">
              <w:rPr>
                <w:webHidden/>
              </w:rPr>
              <w:t>11</w:t>
            </w:r>
            <w:r w:rsidR="00216324">
              <w:rPr>
                <w:webHidden/>
              </w:rPr>
              <w:fldChar w:fldCharType="end"/>
            </w:r>
          </w:hyperlink>
        </w:p>
        <w:p w14:paraId="355F6843" w14:textId="77777777" w:rsidR="00216324" w:rsidRDefault="00BB5430">
          <w:pPr>
            <w:pStyle w:val="TOC1"/>
            <w:rPr>
              <w:rFonts w:asciiTheme="minorHAnsi" w:eastAsiaTheme="minorEastAsia" w:hAnsiTheme="minorHAnsi" w:cstheme="minorBidi"/>
              <w:sz w:val="22"/>
              <w:szCs w:val="22"/>
              <w:lang w:val="en-US"/>
            </w:rPr>
          </w:pPr>
          <w:hyperlink w:anchor="_Toc38215975" w:history="1">
            <w:r w:rsidR="00216324" w:rsidRPr="00A8722D">
              <w:rPr>
                <w:rStyle w:val="Hyperlink"/>
                <w:rFonts w:cstheme="majorBidi"/>
                <w:b/>
              </w:rPr>
              <w:t>3.</w:t>
            </w:r>
            <w:r w:rsidR="00216324">
              <w:rPr>
                <w:rFonts w:asciiTheme="minorHAnsi" w:eastAsiaTheme="minorEastAsia" w:hAnsiTheme="minorHAnsi" w:cstheme="minorBidi"/>
                <w:sz w:val="22"/>
                <w:szCs w:val="22"/>
                <w:lang w:val="en-US"/>
              </w:rPr>
              <w:tab/>
            </w:r>
            <w:r w:rsidR="00216324" w:rsidRPr="00A8722D">
              <w:rPr>
                <w:rStyle w:val="Hyperlink"/>
                <w:rFonts w:cstheme="majorBidi"/>
                <w:b/>
              </w:rPr>
              <w:t>Overall Architecture</w:t>
            </w:r>
            <w:r w:rsidR="00216324">
              <w:rPr>
                <w:webHidden/>
              </w:rPr>
              <w:tab/>
            </w:r>
            <w:r w:rsidR="00216324">
              <w:rPr>
                <w:webHidden/>
              </w:rPr>
              <w:fldChar w:fldCharType="begin"/>
            </w:r>
            <w:r w:rsidR="00216324">
              <w:rPr>
                <w:webHidden/>
              </w:rPr>
              <w:instrText xml:space="preserve"> PAGEREF _Toc38215975 \h </w:instrText>
            </w:r>
            <w:r w:rsidR="00216324">
              <w:rPr>
                <w:webHidden/>
              </w:rPr>
            </w:r>
            <w:r w:rsidR="00216324">
              <w:rPr>
                <w:webHidden/>
              </w:rPr>
              <w:fldChar w:fldCharType="separate"/>
            </w:r>
            <w:r w:rsidR="00216324">
              <w:rPr>
                <w:webHidden/>
              </w:rPr>
              <w:t>12</w:t>
            </w:r>
            <w:r w:rsidR="00216324">
              <w:rPr>
                <w:webHidden/>
              </w:rPr>
              <w:fldChar w:fldCharType="end"/>
            </w:r>
          </w:hyperlink>
        </w:p>
        <w:p w14:paraId="282FA403" w14:textId="77777777" w:rsidR="00216324" w:rsidRDefault="00BB5430">
          <w:pPr>
            <w:pStyle w:val="TOC2"/>
            <w:rPr>
              <w:rFonts w:asciiTheme="minorHAnsi" w:eastAsiaTheme="minorEastAsia" w:hAnsiTheme="minorHAnsi" w:cstheme="minorBidi"/>
              <w:sz w:val="22"/>
              <w:szCs w:val="22"/>
              <w:lang w:val="en-US"/>
            </w:rPr>
          </w:pPr>
          <w:hyperlink w:anchor="_Toc38215976" w:history="1">
            <w:r w:rsidR="00216324" w:rsidRPr="00A8722D">
              <w:rPr>
                <w:rStyle w:val="Hyperlink"/>
                <w:rFonts w:cstheme="majorBidi"/>
                <w:b/>
              </w:rPr>
              <w:t>3.1</w:t>
            </w:r>
            <w:r w:rsidR="00216324">
              <w:rPr>
                <w:rFonts w:asciiTheme="minorHAnsi" w:eastAsiaTheme="minorEastAsia" w:hAnsiTheme="minorHAnsi" w:cstheme="minorBidi"/>
                <w:sz w:val="22"/>
                <w:szCs w:val="22"/>
                <w:lang w:val="en-US"/>
              </w:rPr>
              <w:tab/>
            </w:r>
            <w:r w:rsidR="00216324" w:rsidRPr="00A8722D">
              <w:rPr>
                <w:rStyle w:val="Hyperlink"/>
                <w:rFonts w:cstheme="majorBidi"/>
                <w:b/>
              </w:rPr>
              <w:t>Future Integrated Network Architecture</w:t>
            </w:r>
            <w:r w:rsidR="00216324">
              <w:rPr>
                <w:webHidden/>
              </w:rPr>
              <w:tab/>
            </w:r>
            <w:r w:rsidR="00216324">
              <w:rPr>
                <w:webHidden/>
              </w:rPr>
              <w:fldChar w:fldCharType="begin"/>
            </w:r>
            <w:r w:rsidR="00216324">
              <w:rPr>
                <w:webHidden/>
              </w:rPr>
              <w:instrText xml:space="preserve"> PAGEREF _Toc38215976 \h </w:instrText>
            </w:r>
            <w:r w:rsidR="00216324">
              <w:rPr>
                <w:webHidden/>
              </w:rPr>
            </w:r>
            <w:r w:rsidR="00216324">
              <w:rPr>
                <w:webHidden/>
              </w:rPr>
              <w:fldChar w:fldCharType="separate"/>
            </w:r>
            <w:r w:rsidR="00216324">
              <w:rPr>
                <w:webHidden/>
              </w:rPr>
              <w:t>13</w:t>
            </w:r>
            <w:r w:rsidR="00216324">
              <w:rPr>
                <w:webHidden/>
              </w:rPr>
              <w:fldChar w:fldCharType="end"/>
            </w:r>
          </w:hyperlink>
        </w:p>
        <w:p w14:paraId="46B3E07B" w14:textId="77777777" w:rsidR="00216324" w:rsidRDefault="00BB5430">
          <w:pPr>
            <w:pStyle w:val="TOC3"/>
            <w:rPr>
              <w:rFonts w:asciiTheme="minorHAnsi" w:eastAsiaTheme="minorEastAsia" w:hAnsiTheme="minorHAnsi" w:cstheme="minorBidi"/>
              <w:sz w:val="22"/>
              <w:szCs w:val="22"/>
              <w:lang w:val="en-US"/>
            </w:rPr>
          </w:pPr>
          <w:hyperlink w:anchor="_Toc38215977" w:history="1">
            <w:r w:rsidR="00216324" w:rsidRPr="00A8722D">
              <w:rPr>
                <w:rStyle w:val="Hyperlink"/>
                <w:rFonts w:cstheme="majorBidi"/>
                <w:b/>
              </w:rPr>
              <w:t>3.1.1</w:t>
            </w:r>
            <w:r w:rsidR="00216324">
              <w:rPr>
                <w:rFonts w:asciiTheme="minorHAnsi" w:eastAsiaTheme="minorEastAsia" w:hAnsiTheme="minorHAnsi" w:cstheme="minorBidi"/>
                <w:sz w:val="22"/>
                <w:szCs w:val="22"/>
                <w:lang w:val="en-US"/>
              </w:rPr>
              <w:tab/>
            </w:r>
            <w:r w:rsidR="00216324" w:rsidRPr="00A8722D">
              <w:rPr>
                <w:rStyle w:val="Hyperlink"/>
                <w:rFonts w:cstheme="majorBidi"/>
                <w:b/>
              </w:rPr>
              <w:t>Characteristics of Future Integrated Networks</w:t>
            </w:r>
            <w:r w:rsidR="00216324">
              <w:rPr>
                <w:webHidden/>
              </w:rPr>
              <w:tab/>
            </w:r>
            <w:r w:rsidR="00216324">
              <w:rPr>
                <w:webHidden/>
              </w:rPr>
              <w:fldChar w:fldCharType="begin"/>
            </w:r>
            <w:r w:rsidR="00216324">
              <w:rPr>
                <w:webHidden/>
              </w:rPr>
              <w:instrText xml:space="preserve"> PAGEREF _Toc38215977 \h </w:instrText>
            </w:r>
            <w:r w:rsidR="00216324">
              <w:rPr>
                <w:webHidden/>
              </w:rPr>
            </w:r>
            <w:r w:rsidR="00216324">
              <w:rPr>
                <w:webHidden/>
              </w:rPr>
              <w:fldChar w:fldCharType="separate"/>
            </w:r>
            <w:r w:rsidR="00216324">
              <w:rPr>
                <w:webHidden/>
              </w:rPr>
              <w:t>14</w:t>
            </w:r>
            <w:r w:rsidR="00216324">
              <w:rPr>
                <w:webHidden/>
              </w:rPr>
              <w:fldChar w:fldCharType="end"/>
            </w:r>
          </w:hyperlink>
        </w:p>
        <w:p w14:paraId="7DB79CE8" w14:textId="77777777" w:rsidR="00216324" w:rsidRDefault="00BB5430">
          <w:pPr>
            <w:pStyle w:val="TOC3"/>
            <w:rPr>
              <w:rFonts w:asciiTheme="minorHAnsi" w:eastAsiaTheme="minorEastAsia" w:hAnsiTheme="minorHAnsi" w:cstheme="minorBidi"/>
              <w:sz w:val="22"/>
              <w:szCs w:val="22"/>
              <w:lang w:val="en-US"/>
            </w:rPr>
          </w:pPr>
          <w:hyperlink w:anchor="_Toc38215978" w:history="1">
            <w:r w:rsidR="00216324" w:rsidRPr="00A8722D">
              <w:rPr>
                <w:rStyle w:val="Hyperlink"/>
                <w:rFonts w:cstheme="majorBidi"/>
                <w:b/>
              </w:rPr>
              <w:t>3.1.2</w:t>
            </w:r>
            <w:r w:rsidR="00216324">
              <w:rPr>
                <w:rFonts w:asciiTheme="minorHAnsi" w:eastAsiaTheme="minorEastAsia" w:hAnsiTheme="minorHAnsi" w:cstheme="minorBidi"/>
                <w:sz w:val="22"/>
                <w:szCs w:val="22"/>
                <w:lang w:val="en-US"/>
              </w:rPr>
              <w:tab/>
            </w:r>
            <w:r w:rsidR="00216324" w:rsidRPr="00A8722D">
              <w:rPr>
                <w:rStyle w:val="Hyperlink"/>
                <w:rFonts w:cstheme="majorBidi"/>
                <w:b/>
              </w:rPr>
              <w:t>Interfaces</w:t>
            </w:r>
            <w:r w:rsidR="00216324">
              <w:rPr>
                <w:webHidden/>
              </w:rPr>
              <w:tab/>
            </w:r>
            <w:r w:rsidR="00216324">
              <w:rPr>
                <w:webHidden/>
              </w:rPr>
              <w:fldChar w:fldCharType="begin"/>
            </w:r>
            <w:r w:rsidR="00216324">
              <w:rPr>
                <w:webHidden/>
              </w:rPr>
              <w:instrText xml:space="preserve"> PAGEREF _Toc38215978 \h </w:instrText>
            </w:r>
            <w:r w:rsidR="00216324">
              <w:rPr>
                <w:webHidden/>
              </w:rPr>
            </w:r>
            <w:r w:rsidR="00216324">
              <w:rPr>
                <w:webHidden/>
              </w:rPr>
              <w:fldChar w:fldCharType="separate"/>
            </w:r>
            <w:r w:rsidR="00216324">
              <w:rPr>
                <w:webHidden/>
              </w:rPr>
              <w:t>14</w:t>
            </w:r>
            <w:r w:rsidR="00216324">
              <w:rPr>
                <w:webHidden/>
              </w:rPr>
              <w:fldChar w:fldCharType="end"/>
            </w:r>
          </w:hyperlink>
        </w:p>
        <w:p w14:paraId="080B6267" w14:textId="77777777" w:rsidR="00216324" w:rsidRDefault="00BB5430">
          <w:pPr>
            <w:pStyle w:val="TOC3"/>
            <w:rPr>
              <w:rFonts w:asciiTheme="minorHAnsi" w:eastAsiaTheme="minorEastAsia" w:hAnsiTheme="minorHAnsi" w:cstheme="minorBidi"/>
              <w:sz w:val="22"/>
              <w:szCs w:val="22"/>
              <w:lang w:val="en-US"/>
            </w:rPr>
          </w:pPr>
          <w:hyperlink w:anchor="_Toc38215979" w:history="1">
            <w:r w:rsidR="00216324" w:rsidRPr="00A8722D">
              <w:rPr>
                <w:rStyle w:val="Hyperlink"/>
                <w:rFonts w:cstheme="majorBidi"/>
                <w:b/>
              </w:rPr>
              <w:t>3.1.3</w:t>
            </w:r>
            <w:r w:rsidR="00216324">
              <w:rPr>
                <w:rFonts w:asciiTheme="minorHAnsi" w:eastAsiaTheme="minorEastAsia" w:hAnsiTheme="minorHAnsi" w:cstheme="minorBidi"/>
                <w:sz w:val="22"/>
                <w:szCs w:val="22"/>
                <w:lang w:val="en-US"/>
              </w:rPr>
              <w:tab/>
            </w:r>
            <w:r w:rsidR="00216324" w:rsidRPr="00A8722D">
              <w:rPr>
                <w:rStyle w:val="Hyperlink"/>
                <w:rFonts w:cstheme="majorBidi"/>
                <w:b/>
              </w:rPr>
              <w:t>Connections and Connection End Points</w:t>
            </w:r>
            <w:r w:rsidR="00216324">
              <w:rPr>
                <w:webHidden/>
              </w:rPr>
              <w:tab/>
            </w:r>
            <w:r w:rsidR="00216324">
              <w:rPr>
                <w:webHidden/>
              </w:rPr>
              <w:fldChar w:fldCharType="begin"/>
            </w:r>
            <w:r w:rsidR="00216324">
              <w:rPr>
                <w:webHidden/>
              </w:rPr>
              <w:instrText xml:space="preserve"> PAGEREF _Toc38215979 \h </w:instrText>
            </w:r>
            <w:r w:rsidR="00216324">
              <w:rPr>
                <w:webHidden/>
              </w:rPr>
            </w:r>
            <w:r w:rsidR="00216324">
              <w:rPr>
                <w:webHidden/>
              </w:rPr>
              <w:fldChar w:fldCharType="separate"/>
            </w:r>
            <w:r w:rsidR="00216324">
              <w:rPr>
                <w:webHidden/>
              </w:rPr>
              <w:t>19</w:t>
            </w:r>
            <w:r w:rsidR="00216324">
              <w:rPr>
                <w:webHidden/>
              </w:rPr>
              <w:fldChar w:fldCharType="end"/>
            </w:r>
          </w:hyperlink>
        </w:p>
        <w:p w14:paraId="37CAAF1C" w14:textId="77777777" w:rsidR="00216324" w:rsidRDefault="00BB5430">
          <w:pPr>
            <w:pStyle w:val="TOC3"/>
            <w:rPr>
              <w:rFonts w:asciiTheme="minorHAnsi" w:eastAsiaTheme="minorEastAsia" w:hAnsiTheme="minorHAnsi" w:cstheme="minorBidi"/>
              <w:sz w:val="22"/>
              <w:szCs w:val="22"/>
              <w:lang w:val="en-US"/>
            </w:rPr>
          </w:pPr>
          <w:hyperlink w:anchor="_Toc38215980" w:history="1">
            <w:r w:rsidR="00216324" w:rsidRPr="00A8722D">
              <w:rPr>
                <w:rStyle w:val="Hyperlink"/>
                <w:rFonts w:cstheme="majorBidi"/>
                <w:b/>
              </w:rPr>
              <w:t>3.1.4</w:t>
            </w:r>
            <w:r w:rsidR="00216324">
              <w:rPr>
                <w:rFonts w:asciiTheme="minorHAnsi" w:eastAsiaTheme="minorEastAsia" w:hAnsiTheme="minorHAnsi" w:cstheme="minorBidi"/>
                <w:sz w:val="22"/>
                <w:szCs w:val="22"/>
                <w:lang w:val="en-US"/>
              </w:rPr>
              <w:tab/>
            </w:r>
            <w:r w:rsidR="00216324" w:rsidRPr="00A8722D">
              <w:rPr>
                <w:rStyle w:val="Hyperlink"/>
                <w:rFonts w:cstheme="majorBidi"/>
                <w:b/>
              </w:rPr>
              <w:t>Management Architecture for Integrated Networks</w:t>
            </w:r>
            <w:r w:rsidR="00216324">
              <w:rPr>
                <w:webHidden/>
              </w:rPr>
              <w:tab/>
            </w:r>
            <w:r w:rsidR="00216324">
              <w:rPr>
                <w:webHidden/>
              </w:rPr>
              <w:fldChar w:fldCharType="begin"/>
            </w:r>
            <w:r w:rsidR="00216324">
              <w:rPr>
                <w:webHidden/>
              </w:rPr>
              <w:instrText xml:space="preserve"> PAGEREF _Toc38215980 \h </w:instrText>
            </w:r>
            <w:r w:rsidR="00216324">
              <w:rPr>
                <w:webHidden/>
              </w:rPr>
            </w:r>
            <w:r w:rsidR="00216324">
              <w:rPr>
                <w:webHidden/>
              </w:rPr>
              <w:fldChar w:fldCharType="separate"/>
            </w:r>
            <w:r w:rsidR="00216324">
              <w:rPr>
                <w:webHidden/>
              </w:rPr>
              <w:t>21</w:t>
            </w:r>
            <w:r w:rsidR="00216324">
              <w:rPr>
                <w:webHidden/>
              </w:rPr>
              <w:fldChar w:fldCharType="end"/>
            </w:r>
          </w:hyperlink>
        </w:p>
        <w:p w14:paraId="75AC86A8" w14:textId="77777777" w:rsidR="00216324" w:rsidRDefault="00BB5430">
          <w:pPr>
            <w:pStyle w:val="TOC1"/>
            <w:rPr>
              <w:rFonts w:asciiTheme="minorHAnsi" w:eastAsiaTheme="minorEastAsia" w:hAnsiTheme="minorHAnsi" w:cstheme="minorBidi"/>
              <w:sz w:val="22"/>
              <w:szCs w:val="22"/>
              <w:lang w:val="en-US"/>
            </w:rPr>
          </w:pPr>
          <w:hyperlink w:anchor="_Toc38215981" w:history="1">
            <w:r w:rsidR="00216324" w:rsidRPr="00A8722D">
              <w:rPr>
                <w:rStyle w:val="Hyperlink"/>
                <w:rFonts w:cstheme="majorBidi"/>
                <w:b/>
              </w:rPr>
              <w:t>4</w:t>
            </w:r>
            <w:r w:rsidR="00216324">
              <w:rPr>
                <w:rFonts w:asciiTheme="minorHAnsi" w:eastAsiaTheme="minorEastAsia" w:hAnsiTheme="minorHAnsi" w:cstheme="minorBidi"/>
                <w:sz w:val="22"/>
                <w:szCs w:val="22"/>
                <w:lang w:val="en-US"/>
              </w:rPr>
              <w:tab/>
            </w:r>
            <w:r w:rsidR="00216324" w:rsidRPr="00A8722D">
              <w:rPr>
                <w:rStyle w:val="Hyperlink"/>
                <w:rFonts w:cstheme="majorBidi"/>
                <w:b/>
              </w:rPr>
              <w:t>Management Requirements</w:t>
            </w:r>
            <w:r w:rsidR="00216324">
              <w:rPr>
                <w:webHidden/>
              </w:rPr>
              <w:tab/>
            </w:r>
            <w:r w:rsidR="00216324">
              <w:rPr>
                <w:webHidden/>
              </w:rPr>
              <w:fldChar w:fldCharType="begin"/>
            </w:r>
            <w:r w:rsidR="00216324">
              <w:rPr>
                <w:webHidden/>
              </w:rPr>
              <w:instrText xml:space="preserve"> PAGEREF _Toc38215981 \h </w:instrText>
            </w:r>
            <w:r w:rsidR="00216324">
              <w:rPr>
                <w:webHidden/>
              </w:rPr>
            </w:r>
            <w:r w:rsidR="00216324">
              <w:rPr>
                <w:webHidden/>
              </w:rPr>
              <w:fldChar w:fldCharType="separate"/>
            </w:r>
            <w:r w:rsidR="00216324">
              <w:rPr>
                <w:webHidden/>
              </w:rPr>
              <w:t>24</w:t>
            </w:r>
            <w:r w:rsidR="00216324">
              <w:rPr>
                <w:webHidden/>
              </w:rPr>
              <w:fldChar w:fldCharType="end"/>
            </w:r>
          </w:hyperlink>
        </w:p>
        <w:p w14:paraId="76B6D1CA" w14:textId="77777777" w:rsidR="00216324" w:rsidRDefault="00BB5430">
          <w:pPr>
            <w:pStyle w:val="TOC2"/>
            <w:rPr>
              <w:rFonts w:asciiTheme="minorHAnsi" w:eastAsiaTheme="minorEastAsia" w:hAnsiTheme="minorHAnsi" w:cstheme="minorBidi"/>
              <w:sz w:val="22"/>
              <w:szCs w:val="22"/>
              <w:lang w:val="en-US"/>
            </w:rPr>
          </w:pPr>
          <w:hyperlink w:anchor="_Toc38215982" w:history="1">
            <w:r w:rsidR="00216324" w:rsidRPr="00A8722D">
              <w:rPr>
                <w:rStyle w:val="Hyperlink"/>
                <w:rFonts w:cstheme="majorBidi"/>
                <w:b/>
              </w:rPr>
              <w:t>4.1</w:t>
            </w:r>
            <w:r w:rsidR="00216324">
              <w:rPr>
                <w:rFonts w:asciiTheme="minorHAnsi" w:eastAsiaTheme="minorEastAsia" w:hAnsiTheme="minorHAnsi" w:cstheme="minorBidi"/>
                <w:sz w:val="22"/>
                <w:szCs w:val="22"/>
                <w:lang w:val="en-US"/>
              </w:rPr>
              <w:tab/>
            </w:r>
            <w:r w:rsidR="00216324" w:rsidRPr="00A8722D">
              <w:rPr>
                <w:rStyle w:val="Hyperlink"/>
                <w:rFonts w:cstheme="majorBidi"/>
                <w:b/>
              </w:rPr>
              <w:t>Management and control requirements on heterogeneous computing resources</w:t>
            </w:r>
            <w:r w:rsidR="00216324">
              <w:rPr>
                <w:webHidden/>
              </w:rPr>
              <w:tab/>
            </w:r>
            <w:r w:rsidR="00216324">
              <w:rPr>
                <w:webHidden/>
              </w:rPr>
              <w:fldChar w:fldCharType="begin"/>
            </w:r>
            <w:r w:rsidR="00216324">
              <w:rPr>
                <w:webHidden/>
              </w:rPr>
              <w:instrText xml:space="preserve"> PAGEREF _Toc38215982 \h </w:instrText>
            </w:r>
            <w:r w:rsidR="00216324">
              <w:rPr>
                <w:webHidden/>
              </w:rPr>
            </w:r>
            <w:r w:rsidR="00216324">
              <w:rPr>
                <w:webHidden/>
              </w:rPr>
              <w:fldChar w:fldCharType="separate"/>
            </w:r>
            <w:r w:rsidR="00216324">
              <w:rPr>
                <w:webHidden/>
              </w:rPr>
              <w:t>24</w:t>
            </w:r>
            <w:r w:rsidR="00216324">
              <w:rPr>
                <w:webHidden/>
              </w:rPr>
              <w:fldChar w:fldCharType="end"/>
            </w:r>
          </w:hyperlink>
        </w:p>
        <w:p w14:paraId="5E9B2ED6" w14:textId="77777777" w:rsidR="00216324" w:rsidRDefault="00BB5430">
          <w:pPr>
            <w:pStyle w:val="TOC2"/>
            <w:rPr>
              <w:rFonts w:asciiTheme="minorHAnsi" w:eastAsiaTheme="minorEastAsia" w:hAnsiTheme="minorHAnsi" w:cstheme="minorBidi"/>
              <w:sz w:val="22"/>
              <w:szCs w:val="22"/>
              <w:lang w:val="en-US"/>
            </w:rPr>
          </w:pPr>
          <w:hyperlink w:anchor="_Toc38215983" w:history="1">
            <w:r w:rsidR="00216324" w:rsidRPr="00A8722D">
              <w:rPr>
                <w:rStyle w:val="Hyperlink"/>
                <w:rFonts w:cstheme="majorBidi"/>
                <w:b/>
              </w:rPr>
              <w:t>4.4</w:t>
            </w:r>
            <w:r w:rsidR="00216324">
              <w:rPr>
                <w:rFonts w:asciiTheme="minorHAnsi" w:eastAsiaTheme="minorEastAsia" w:hAnsiTheme="minorHAnsi" w:cstheme="minorBidi"/>
                <w:sz w:val="22"/>
                <w:szCs w:val="22"/>
                <w:lang w:val="en-US"/>
              </w:rPr>
              <w:tab/>
            </w:r>
            <w:r w:rsidR="00216324" w:rsidRPr="00A8722D">
              <w:rPr>
                <w:rStyle w:val="Hyperlink"/>
                <w:rFonts w:cstheme="majorBidi"/>
                <w:b/>
              </w:rPr>
              <w:t>Autonomic management and management closed loops: assuring QoS and resilience</w:t>
            </w:r>
            <w:r w:rsidR="00216324">
              <w:rPr>
                <w:webHidden/>
              </w:rPr>
              <w:tab/>
            </w:r>
            <w:r w:rsidR="00216324">
              <w:rPr>
                <w:webHidden/>
              </w:rPr>
              <w:fldChar w:fldCharType="begin"/>
            </w:r>
            <w:r w:rsidR="00216324">
              <w:rPr>
                <w:webHidden/>
              </w:rPr>
              <w:instrText xml:space="preserve"> PAGEREF _Toc38215983 \h </w:instrText>
            </w:r>
            <w:r w:rsidR="00216324">
              <w:rPr>
                <w:webHidden/>
              </w:rPr>
            </w:r>
            <w:r w:rsidR="00216324">
              <w:rPr>
                <w:webHidden/>
              </w:rPr>
              <w:fldChar w:fldCharType="separate"/>
            </w:r>
            <w:r w:rsidR="00216324">
              <w:rPr>
                <w:webHidden/>
              </w:rPr>
              <w:t>26</w:t>
            </w:r>
            <w:r w:rsidR="00216324">
              <w:rPr>
                <w:webHidden/>
              </w:rPr>
              <w:fldChar w:fldCharType="end"/>
            </w:r>
          </w:hyperlink>
        </w:p>
        <w:p w14:paraId="0260BCB6" w14:textId="77777777" w:rsidR="00216324" w:rsidRDefault="00BB5430">
          <w:pPr>
            <w:pStyle w:val="TOC3"/>
            <w:rPr>
              <w:rFonts w:asciiTheme="minorHAnsi" w:eastAsiaTheme="minorEastAsia" w:hAnsiTheme="minorHAnsi" w:cstheme="minorBidi"/>
              <w:sz w:val="22"/>
              <w:szCs w:val="22"/>
              <w:lang w:val="en-US"/>
            </w:rPr>
          </w:pPr>
          <w:hyperlink w:anchor="_Toc38215984" w:history="1">
            <w:r w:rsidR="00216324" w:rsidRPr="00A8722D">
              <w:rPr>
                <w:rStyle w:val="Hyperlink"/>
                <w:rFonts w:eastAsia="Times New Roman"/>
                <w:b/>
                <w:lang w:val="en-US" w:eastAsia="zh-CN"/>
              </w:rPr>
              <w:t>Intent Plane</w:t>
            </w:r>
            <w:r w:rsidR="00216324">
              <w:rPr>
                <w:webHidden/>
              </w:rPr>
              <w:tab/>
            </w:r>
            <w:r w:rsidR="00216324">
              <w:rPr>
                <w:webHidden/>
              </w:rPr>
              <w:fldChar w:fldCharType="begin"/>
            </w:r>
            <w:r w:rsidR="00216324">
              <w:rPr>
                <w:webHidden/>
              </w:rPr>
              <w:instrText xml:space="preserve"> PAGEREF _Toc38215984 \h </w:instrText>
            </w:r>
            <w:r w:rsidR="00216324">
              <w:rPr>
                <w:webHidden/>
              </w:rPr>
            </w:r>
            <w:r w:rsidR="00216324">
              <w:rPr>
                <w:webHidden/>
              </w:rPr>
              <w:fldChar w:fldCharType="separate"/>
            </w:r>
            <w:r w:rsidR="00216324">
              <w:rPr>
                <w:webHidden/>
              </w:rPr>
              <w:t>31</w:t>
            </w:r>
            <w:r w:rsidR="00216324">
              <w:rPr>
                <w:webHidden/>
              </w:rPr>
              <w:fldChar w:fldCharType="end"/>
            </w:r>
          </w:hyperlink>
        </w:p>
        <w:p w14:paraId="543433FC" w14:textId="77777777" w:rsidR="00216324" w:rsidRDefault="00BB5430">
          <w:pPr>
            <w:pStyle w:val="TOC3"/>
            <w:rPr>
              <w:rFonts w:asciiTheme="minorHAnsi" w:eastAsiaTheme="minorEastAsia" w:hAnsiTheme="minorHAnsi" w:cstheme="minorBidi"/>
              <w:sz w:val="22"/>
              <w:szCs w:val="22"/>
              <w:lang w:val="en-US"/>
            </w:rPr>
          </w:pPr>
          <w:hyperlink w:anchor="_Toc38215985" w:history="1">
            <w:r w:rsidR="00216324" w:rsidRPr="00A8722D">
              <w:rPr>
                <w:rStyle w:val="Hyperlink"/>
                <w:rFonts w:eastAsia="Times New Roman"/>
                <w:b/>
                <w:lang w:val="en-US" w:eastAsia="zh-CN"/>
              </w:rPr>
              <w:t>Management Plane</w:t>
            </w:r>
            <w:r w:rsidR="00216324">
              <w:rPr>
                <w:webHidden/>
              </w:rPr>
              <w:tab/>
            </w:r>
            <w:r w:rsidR="00216324">
              <w:rPr>
                <w:webHidden/>
              </w:rPr>
              <w:fldChar w:fldCharType="begin"/>
            </w:r>
            <w:r w:rsidR="00216324">
              <w:rPr>
                <w:webHidden/>
              </w:rPr>
              <w:instrText xml:space="preserve"> PAGEREF _Toc38215985 \h </w:instrText>
            </w:r>
            <w:r w:rsidR="00216324">
              <w:rPr>
                <w:webHidden/>
              </w:rPr>
            </w:r>
            <w:r w:rsidR="00216324">
              <w:rPr>
                <w:webHidden/>
              </w:rPr>
              <w:fldChar w:fldCharType="separate"/>
            </w:r>
            <w:r w:rsidR="00216324">
              <w:rPr>
                <w:webHidden/>
              </w:rPr>
              <w:t>31</w:t>
            </w:r>
            <w:r w:rsidR="00216324">
              <w:rPr>
                <w:webHidden/>
              </w:rPr>
              <w:fldChar w:fldCharType="end"/>
            </w:r>
          </w:hyperlink>
        </w:p>
        <w:p w14:paraId="71BB2848" w14:textId="77777777" w:rsidR="00216324" w:rsidRDefault="00BB5430">
          <w:pPr>
            <w:pStyle w:val="TOC3"/>
            <w:rPr>
              <w:rFonts w:asciiTheme="minorHAnsi" w:eastAsiaTheme="minorEastAsia" w:hAnsiTheme="minorHAnsi" w:cstheme="minorBidi"/>
              <w:sz w:val="22"/>
              <w:szCs w:val="22"/>
              <w:lang w:val="en-US"/>
            </w:rPr>
          </w:pPr>
          <w:hyperlink w:anchor="_Toc38215986" w:history="1">
            <w:r w:rsidR="00216324" w:rsidRPr="00A8722D">
              <w:rPr>
                <w:rStyle w:val="Hyperlink"/>
                <w:rFonts w:eastAsia="Times New Roman"/>
                <w:b/>
                <w:lang w:val="en-US" w:eastAsia="zh-CN"/>
              </w:rPr>
              <w:t>Business Plane</w:t>
            </w:r>
            <w:r w:rsidR="00216324">
              <w:rPr>
                <w:webHidden/>
              </w:rPr>
              <w:tab/>
            </w:r>
            <w:r w:rsidR="00216324">
              <w:rPr>
                <w:webHidden/>
              </w:rPr>
              <w:fldChar w:fldCharType="begin"/>
            </w:r>
            <w:r w:rsidR="00216324">
              <w:rPr>
                <w:webHidden/>
              </w:rPr>
              <w:instrText xml:space="preserve"> PAGEREF _Toc38215986 \h </w:instrText>
            </w:r>
            <w:r w:rsidR="00216324">
              <w:rPr>
                <w:webHidden/>
              </w:rPr>
            </w:r>
            <w:r w:rsidR="00216324">
              <w:rPr>
                <w:webHidden/>
              </w:rPr>
              <w:fldChar w:fldCharType="separate"/>
            </w:r>
            <w:r w:rsidR="00216324">
              <w:rPr>
                <w:webHidden/>
              </w:rPr>
              <w:t>31</w:t>
            </w:r>
            <w:r w:rsidR="00216324">
              <w:rPr>
                <w:webHidden/>
              </w:rPr>
              <w:fldChar w:fldCharType="end"/>
            </w:r>
          </w:hyperlink>
        </w:p>
        <w:p w14:paraId="34054BEA" w14:textId="77777777" w:rsidR="00216324" w:rsidRDefault="00BB5430">
          <w:pPr>
            <w:pStyle w:val="TOC2"/>
            <w:rPr>
              <w:rFonts w:asciiTheme="minorHAnsi" w:eastAsiaTheme="minorEastAsia" w:hAnsiTheme="minorHAnsi" w:cstheme="minorBidi"/>
              <w:sz w:val="22"/>
              <w:szCs w:val="22"/>
              <w:lang w:val="en-US"/>
            </w:rPr>
          </w:pPr>
          <w:hyperlink w:anchor="_Toc38215987" w:history="1">
            <w:r w:rsidR="00216324" w:rsidRPr="00A8722D">
              <w:rPr>
                <w:rStyle w:val="Hyperlink"/>
                <w:rFonts w:cstheme="majorBidi"/>
                <w:b/>
              </w:rPr>
              <w:t>4.7</w:t>
            </w:r>
            <w:r w:rsidR="00216324">
              <w:rPr>
                <w:rFonts w:asciiTheme="minorHAnsi" w:eastAsiaTheme="minorEastAsia" w:hAnsiTheme="minorHAnsi" w:cstheme="minorBidi"/>
                <w:sz w:val="22"/>
                <w:szCs w:val="22"/>
                <w:lang w:val="en-US"/>
              </w:rPr>
              <w:tab/>
            </w:r>
            <w:r w:rsidR="00216324" w:rsidRPr="00A8722D">
              <w:rPr>
                <w:rStyle w:val="Hyperlink"/>
                <w:rFonts w:cstheme="majorBidi"/>
                <w:b/>
              </w:rPr>
              <w:t>Compatibility with OSS/BSS</w:t>
            </w:r>
            <w:r w:rsidR="00216324">
              <w:rPr>
                <w:webHidden/>
              </w:rPr>
              <w:tab/>
            </w:r>
            <w:r w:rsidR="00216324">
              <w:rPr>
                <w:webHidden/>
              </w:rPr>
              <w:fldChar w:fldCharType="begin"/>
            </w:r>
            <w:r w:rsidR="00216324">
              <w:rPr>
                <w:webHidden/>
              </w:rPr>
              <w:instrText xml:space="preserve"> PAGEREF _Toc38215987 \h </w:instrText>
            </w:r>
            <w:r w:rsidR="00216324">
              <w:rPr>
                <w:webHidden/>
              </w:rPr>
            </w:r>
            <w:r w:rsidR="00216324">
              <w:rPr>
                <w:webHidden/>
              </w:rPr>
              <w:fldChar w:fldCharType="separate"/>
            </w:r>
            <w:r w:rsidR="00216324">
              <w:rPr>
                <w:webHidden/>
              </w:rPr>
              <w:t>31</w:t>
            </w:r>
            <w:r w:rsidR="00216324">
              <w:rPr>
                <w:webHidden/>
              </w:rPr>
              <w:fldChar w:fldCharType="end"/>
            </w:r>
          </w:hyperlink>
        </w:p>
        <w:p w14:paraId="4A3E304A" w14:textId="77777777" w:rsidR="00216324" w:rsidRDefault="00BB5430">
          <w:pPr>
            <w:pStyle w:val="TOC2"/>
            <w:rPr>
              <w:rFonts w:asciiTheme="minorHAnsi" w:eastAsiaTheme="minorEastAsia" w:hAnsiTheme="minorHAnsi" w:cstheme="minorBidi"/>
              <w:sz w:val="22"/>
              <w:szCs w:val="22"/>
              <w:lang w:val="en-US"/>
            </w:rPr>
          </w:pPr>
          <w:hyperlink w:anchor="_Toc38215988" w:history="1">
            <w:r w:rsidR="00216324" w:rsidRPr="00A8722D">
              <w:rPr>
                <w:rStyle w:val="Hyperlink"/>
                <w:rFonts w:cstheme="majorBidi"/>
                <w:b/>
              </w:rPr>
              <w:t>4.8</w:t>
            </w:r>
            <w:r w:rsidR="00216324">
              <w:rPr>
                <w:rFonts w:asciiTheme="minorHAnsi" w:eastAsiaTheme="minorEastAsia" w:hAnsiTheme="minorHAnsi" w:cstheme="minorBidi"/>
                <w:sz w:val="22"/>
                <w:szCs w:val="22"/>
                <w:lang w:val="en-US"/>
              </w:rPr>
              <w:tab/>
            </w:r>
            <w:r w:rsidR="00216324" w:rsidRPr="00A8722D">
              <w:rPr>
                <w:rStyle w:val="Hyperlink"/>
                <w:rFonts w:cstheme="majorBidi"/>
                <w:b/>
              </w:rPr>
              <w:t>AI/ML role in Management &amp; Orchestration</w:t>
            </w:r>
            <w:r w:rsidR="00216324">
              <w:rPr>
                <w:webHidden/>
              </w:rPr>
              <w:tab/>
            </w:r>
            <w:r w:rsidR="00216324">
              <w:rPr>
                <w:webHidden/>
              </w:rPr>
              <w:fldChar w:fldCharType="begin"/>
            </w:r>
            <w:r w:rsidR="00216324">
              <w:rPr>
                <w:webHidden/>
              </w:rPr>
              <w:instrText xml:space="preserve"> PAGEREF _Toc38215988 \h </w:instrText>
            </w:r>
            <w:r w:rsidR="00216324">
              <w:rPr>
                <w:webHidden/>
              </w:rPr>
            </w:r>
            <w:r w:rsidR="00216324">
              <w:rPr>
                <w:webHidden/>
              </w:rPr>
              <w:fldChar w:fldCharType="separate"/>
            </w:r>
            <w:r w:rsidR="00216324">
              <w:rPr>
                <w:webHidden/>
              </w:rPr>
              <w:t>32</w:t>
            </w:r>
            <w:r w:rsidR="00216324">
              <w:rPr>
                <w:webHidden/>
              </w:rPr>
              <w:fldChar w:fldCharType="end"/>
            </w:r>
          </w:hyperlink>
        </w:p>
        <w:p w14:paraId="4ECF7062" w14:textId="77777777" w:rsidR="00216324" w:rsidRDefault="00BB5430">
          <w:pPr>
            <w:pStyle w:val="TOC2"/>
            <w:rPr>
              <w:rFonts w:asciiTheme="minorHAnsi" w:eastAsiaTheme="minorEastAsia" w:hAnsiTheme="minorHAnsi" w:cstheme="minorBidi"/>
              <w:sz w:val="22"/>
              <w:szCs w:val="22"/>
              <w:lang w:val="en-US"/>
            </w:rPr>
          </w:pPr>
          <w:hyperlink w:anchor="_Toc38215989" w:history="1">
            <w:r w:rsidR="00216324" w:rsidRPr="00A8722D">
              <w:rPr>
                <w:rStyle w:val="Hyperlink"/>
                <w:rFonts w:cstheme="majorBidi"/>
                <w:b/>
              </w:rPr>
              <w:t>4.9</w:t>
            </w:r>
            <w:r w:rsidR="00216324">
              <w:rPr>
                <w:rFonts w:asciiTheme="minorHAnsi" w:eastAsiaTheme="minorEastAsia" w:hAnsiTheme="minorHAnsi" w:cstheme="minorBidi"/>
                <w:sz w:val="22"/>
                <w:szCs w:val="22"/>
                <w:lang w:val="en-US"/>
              </w:rPr>
              <w:tab/>
            </w:r>
            <w:r w:rsidR="00216324" w:rsidRPr="00A8722D">
              <w:rPr>
                <w:rStyle w:val="Hyperlink"/>
                <w:rFonts w:cstheme="majorBidi"/>
                <w:b/>
              </w:rPr>
              <w:t>Network Logical Architectural Integration of multiple AI/MF methods</w:t>
            </w:r>
            <w:r w:rsidR="00216324">
              <w:rPr>
                <w:webHidden/>
              </w:rPr>
              <w:tab/>
            </w:r>
            <w:r w:rsidR="00216324">
              <w:rPr>
                <w:webHidden/>
              </w:rPr>
              <w:fldChar w:fldCharType="begin"/>
            </w:r>
            <w:r w:rsidR="00216324">
              <w:rPr>
                <w:webHidden/>
              </w:rPr>
              <w:instrText xml:space="preserve"> PAGEREF _Toc38215989 \h </w:instrText>
            </w:r>
            <w:r w:rsidR="00216324">
              <w:rPr>
                <w:webHidden/>
              </w:rPr>
            </w:r>
            <w:r w:rsidR="00216324">
              <w:rPr>
                <w:webHidden/>
              </w:rPr>
              <w:fldChar w:fldCharType="separate"/>
            </w:r>
            <w:r w:rsidR="00216324">
              <w:rPr>
                <w:webHidden/>
              </w:rPr>
              <w:t>33</w:t>
            </w:r>
            <w:r w:rsidR="00216324">
              <w:rPr>
                <w:webHidden/>
              </w:rPr>
              <w:fldChar w:fldCharType="end"/>
            </w:r>
          </w:hyperlink>
        </w:p>
        <w:p w14:paraId="07172FDB" w14:textId="77777777" w:rsidR="00216324" w:rsidRDefault="00BB5430">
          <w:pPr>
            <w:pStyle w:val="TOC2"/>
            <w:rPr>
              <w:rFonts w:asciiTheme="minorHAnsi" w:eastAsiaTheme="minorEastAsia" w:hAnsiTheme="minorHAnsi" w:cstheme="minorBidi"/>
              <w:sz w:val="22"/>
              <w:szCs w:val="22"/>
              <w:lang w:val="en-US"/>
            </w:rPr>
          </w:pPr>
          <w:hyperlink w:anchor="_Toc38215990" w:history="1">
            <w:r w:rsidR="00216324" w:rsidRPr="00A8722D">
              <w:rPr>
                <w:rStyle w:val="Hyperlink"/>
                <w:rFonts w:cstheme="majorBidi"/>
                <w:b/>
              </w:rPr>
              <w:t>4.10</w:t>
            </w:r>
            <w:r w:rsidR="00216324">
              <w:rPr>
                <w:rFonts w:asciiTheme="minorHAnsi" w:eastAsiaTheme="minorEastAsia" w:hAnsiTheme="minorHAnsi" w:cstheme="minorBidi"/>
                <w:sz w:val="22"/>
                <w:szCs w:val="22"/>
                <w:lang w:val="en-US"/>
              </w:rPr>
              <w:tab/>
            </w:r>
            <w:r w:rsidR="00216324" w:rsidRPr="00A8722D">
              <w:rPr>
                <w:rStyle w:val="Hyperlink"/>
                <w:rFonts w:cstheme="majorBidi"/>
                <w:b/>
              </w:rPr>
              <w:t>Intent Based Network Management  (Cheng Zhou, Mehdi  Bezahaf, David Hutchenson?)</w:t>
            </w:r>
            <w:r w:rsidR="00216324">
              <w:rPr>
                <w:webHidden/>
              </w:rPr>
              <w:tab/>
            </w:r>
            <w:r w:rsidR="00216324">
              <w:rPr>
                <w:webHidden/>
              </w:rPr>
              <w:fldChar w:fldCharType="begin"/>
            </w:r>
            <w:r w:rsidR="00216324">
              <w:rPr>
                <w:webHidden/>
              </w:rPr>
              <w:instrText xml:space="preserve"> PAGEREF _Toc38215990 \h </w:instrText>
            </w:r>
            <w:r w:rsidR="00216324">
              <w:rPr>
                <w:webHidden/>
              </w:rPr>
            </w:r>
            <w:r w:rsidR="00216324">
              <w:rPr>
                <w:webHidden/>
              </w:rPr>
              <w:fldChar w:fldCharType="separate"/>
            </w:r>
            <w:r w:rsidR="00216324">
              <w:rPr>
                <w:webHidden/>
              </w:rPr>
              <w:t>34</w:t>
            </w:r>
            <w:r w:rsidR="00216324">
              <w:rPr>
                <w:webHidden/>
              </w:rPr>
              <w:fldChar w:fldCharType="end"/>
            </w:r>
          </w:hyperlink>
        </w:p>
        <w:p w14:paraId="1F938647" w14:textId="77777777" w:rsidR="00216324" w:rsidRDefault="00BB5430">
          <w:pPr>
            <w:pStyle w:val="TOC2"/>
            <w:rPr>
              <w:rFonts w:asciiTheme="minorHAnsi" w:eastAsiaTheme="minorEastAsia" w:hAnsiTheme="minorHAnsi" w:cstheme="minorBidi"/>
              <w:sz w:val="22"/>
              <w:szCs w:val="22"/>
              <w:lang w:val="en-US"/>
            </w:rPr>
          </w:pPr>
          <w:hyperlink w:anchor="_Toc38215991" w:history="1">
            <w:r w:rsidR="00216324" w:rsidRPr="00A8722D">
              <w:rPr>
                <w:rStyle w:val="Hyperlink"/>
                <w:rFonts w:cstheme="majorBidi"/>
                <w:b/>
              </w:rPr>
              <w:t>4.11</w:t>
            </w:r>
            <w:r w:rsidR="00216324">
              <w:rPr>
                <w:rFonts w:asciiTheme="minorHAnsi" w:eastAsiaTheme="minorEastAsia" w:hAnsiTheme="minorHAnsi" w:cstheme="minorBidi"/>
                <w:sz w:val="22"/>
                <w:szCs w:val="22"/>
                <w:lang w:val="en-US"/>
              </w:rPr>
              <w:tab/>
            </w:r>
            <w:r w:rsidR="00216324" w:rsidRPr="00A8722D">
              <w:rPr>
                <w:rStyle w:val="Hyperlink"/>
                <w:rFonts w:cstheme="majorBidi"/>
                <w:b/>
              </w:rPr>
              <w:t>Intent Inputs</w:t>
            </w:r>
            <w:r w:rsidR="00216324">
              <w:rPr>
                <w:webHidden/>
              </w:rPr>
              <w:tab/>
            </w:r>
            <w:r w:rsidR="00216324">
              <w:rPr>
                <w:webHidden/>
              </w:rPr>
              <w:fldChar w:fldCharType="begin"/>
            </w:r>
            <w:r w:rsidR="00216324">
              <w:rPr>
                <w:webHidden/>
              </w:rPr>
              <w:instrText xml:space="preserve"> PAGEREF _Toc38215991 \h </w:instrText>
            </w:r>
            <w:r w:rsidR="00216324">
              <w:rPr>
                <w:webHidden/>
              </w:rPr>
            </w:r>
            <w:r w:rsidR="00216324">
              <w:rPr>
                <w:webHidden/>
              </w:rPr>
              <w:fldChar w:fldCharType="separate"/>
            </w:r>
            <w:r w:rsidR="00216324">
              <w:rPr>
                <w:webHidden/>
              </w:rPr>
              <w:t>36</w:t>
            </w:r>
            <w:r w:rsidR="00216324">
              <w:rPr>
                <w:webHidden/>
              </w:rPr>
              <w:fldChar w:fldCharType="end"/>
            </w:r>
          </w:hyperlink>
        </w:p>
        <w:p w14:paraId="79932197" w14:textId="77777777" w:rsidR="00216324" w:rsidRDefault="00BB5430">
          <w:pPr>
            <w:pStyle w:val="TOC1"/>
            <w:rPr>
              <w:rFonts w:asciiTheme="minorHAnsi" w:eastAsiaTheme="minorEastAsia" w:hAnsiTheme="minorHAnsi" w:cstheme="minorBidi"/>
              <w:sz w:val="22"/>
              <w:szCs w:val="22"/>
              <w:lang w:val="en-US"/>
            </w:rPr>
          </w:pPr>
          <w:hyperlink w:anchor="_Toc38215992" w:history="1">
            <w:r w:rsidR="00216324" w:rsidRPr="00A8722D">
              <w:rPr>
                <w:rStyle w:val="Hyperlink"/>
                <w:rFonts w:cstheme="majorBidi"/>
                <w:b/>
              </w:rPr>
              <w:t>5.</w:t>
            </w:r>
            <w:r w:rsidR="00216324">
              <w:rPr>
                <w:rFonts w:asciiTheme="minorHAnsi" w:eastAsiaTheme="minorEastAsia" w:hAnsiTheme="minorHAnsi" w:cstheme="minorBidi"/>
                <w:sz w:val="22"/>
                <w:szCs w:val="22"/>
                <w:lang w:val="en-US"/>
              </w:rPr>
              <w:tab/>
            </w:r>
            <w:r w:rsidR="00216324" w:rsidRPr="00A8722D">
              <w:rPr>
                <w:rStyle w:val="Hyperlink"/>
                <w:rFonts w:cstheme="majorBidi"/>
                <w:b/>
              </w:rPr>
              <w:t>Access Network and Edge (Dirk Trossen and Dharmendra)</w:t>
            </w:r>
            <w:r w:rsidR="00216324">
              <w:rPr>
                <w:webHidden/>
              </w:rPr>
              <w:tab/>
            </w:r>
            <w:r w:rsidR="00216324">
              <w:rPr>
                <w:webHidden/>
              </w:rPr>
              <w:fldChar w:fldCharType="begin"/>
            </w:r>
            <w:r w:rsidR="00216324">
              <w:rPr>
                <w:webHidden/>
              </w:rPr>
              <w:instrText xml:space="preserve"> PAGEREF _Toc38215992 \h </w:instrText>
            </w:r>
            <w:r w:rsidR="00216324">
              <w:rPr>
                <w:webHidden/>
              </w:rPr>
            </w:r>
            <w:r w:rsidR="00216324">
              <w:rPr>
                <w:webHidden/>
              </w:rPr>
              <w:fldChar w:fldCharType="separate"/>
            </w:r>
            <w:r w:rsidR="00216324">
              <w:rPr>
                <w:webHidden/>
              </w:rPr>
              <w:t>36</w:t>
            </w:r>
            <w:r w:rsidR="00216324">
              <w:rPr>
                <w:webHidden/>
              </w:rPr>
              <w:fldChar w:fldCharType="end"/>
            </w:r>
          </w:hyperlink>
        </w:p>
        <w:p w14:paraId="1C7C88DB" w14:textId="77777777" w:rsidR="00216324" w:rsidRDefault="00BB5430">
          <w:pPr>
            <w:pStyle w:val="TOC2"/>
            <w:rPr>
              <w:rFonts w:asciiTheme="minorHAnsi" w:eastAsiaTheme="minorEastAsia" w:hAnsiTheme="minorHAnsi" w:cstheme="minorBidi"/>
              <w:sz w:val="22"/>
              <w:szCs w:val="22"/>
              <w:lang w:val="en-US"/>
            </w:rPr>
          </w:pPr>
          <w:hyperlink w:anchor="_Toc38215993" w:history="1">
            <w:r w:rsidR="00216324" w:rsidRPr="00A8722D">
              <w:rPr>
                <w:rStyle w:val="Hyperlink"/>
                <w:rFonts w:eastAsia="Times New Roman"/>
                <w:b/>
              </w:rPr>
              <w:t>5.1</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Introduction</w:t>
            </w:r>
            <w:r w:rsidR="00216324">
              <w:rPr>
                <w:webHidden/>
              </w:rPr>
              <w:tab/>
            </w:r>
            <w:r w:rsidR="00216324">
              <w:rPr>
                <w:webHidden/>
              </w:rPr>
              <w:fldChar w:fldCharType="begin"/>
            </w:r>
            <w:r w:rsidR="00216324">
              <w:rPr>
                <w:webHidden/>
              </w:rPr>
              <w:instrText xml:space="preserve"> PAGEREF _Toc38215993 \h </w:instrText>
            </w:r>
            <w:r w:rsidR="00216324">
              <w:rPr>
                <w:webHidden/>
              </w:rPr>
            </w:r>
            <w:r w:rsidR="00216324">
              <w:rPr>
                <w:webHidden/>
              </w:rPr>
              <w:fldChar w:fldCharType="separate"/>
            </w:r>
            <w:r w:rsidR="00216324">
              <w:rPr>
                <w:webHidden/>
              </w:rPr>
              <w:t>36</w:t>
            </w:r>
            <w:r w:rsidR="00216324">
              <w:rPr>
                <w:webHidden/>
              </w:rPr>
              <w:fldChar w:fldCharType="end"/>
            </w:r>
          </w:hyperlink>
        </w:p>
        <w:p w14:paraId="709AFBB8" w14:textId="77777777" w:rsidR="00216324" w:rsidRDefault="00BB5430">
          <w:pPr>
            <w:pStyle w:val="TOC2"/>
            <w:rPr>
              <w:rFonts w:asciiTheme="minorHAnsi" w:eastAsiaTheme="minorEastAsia" w:hAnsiTheme="minorHAnsi" w:cstheme="minorBidi"/>
              <w:sz w:val="22"/>
              <w:szCs w:val="22"/>
              <w:lang w:val="en-US"/>
            </w:rPr>
          </w:pPr>
          <w:hyperlink w:anchor="_Toc38215994" w:history="1">
            <w:r w:rsidR="00216324" w:rsidRPr="00A8722D">
              <w:rPr>
                <w:rStyle w:val="Hyperlink"/>
                <w:rFonts w:eastAsia="Times New Roman"/>
                <w:b/>
              </w:rPr>
              <w:t>5.4</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Edge Computing and Analytics</w:t>
            </w:r>
            <w:r w:rsidR="00216324">
              <w:rPr>
                <w:webHidden/>
              </w:rPr>
              <w:tab/>
            </w:r>
            <w:r w:rsidR="00216324">
              <w:rPr>
                <w:webHidden/>
              </w:rPr>
              <w:fldChar w:fldCharType="begin"/>
            </w:r>
            <w:r w:rsidR="00216324">
              <w:rPr>
                <w:webHidden/>
              </w:rPr>
              <w:instrText xml:space="preserve"> PAGEREF _Toc38215994 \h </w:instrText>
            </w:r>
            <w:r w:rsidR="00216324">
              <w:rPr>
                <w:webHidden/>
              </w:rPr>
            </w:r>
            <w:r w:rsidR="00216324">
              <w:rPr>
                <w:webHidden/>
              </w:rPr>
              <w:fldChar w:fldCharType="separate"/>
            </w:r>
            <w:r w:rsidR="00216324">
              <w:rPr>
                <w:webHidden/>
              </w:rPr>
              <w:t>43</w:t>
            </w:r>
            <w:r w:rsidR="00216324">
              <w:rPr>
                <w:webHidden/>
              </w:rPr>
              <w:fldChar w:fldCharType="end"/>
            </w:r>
          </w:hyperlink>
        </w:p>
        <w:p w14:paraId="04B7AA99" w14:textId="77777777" w:rsidR="00216324" w:rsidRDefault="00BB5430">
          <w:pPr>
            <w:pStyle w:val="TOC3"/>
            <w:rPr>
              <w:rFonts w:asciiTheme="minorHAnsi" w:eastAsiaTheme="minorEastAsia" w:hAnsiTheme="minorHAnsi" w:cstheme="minorBidi"/>
              <w:sz w:val="22"/>
              <w:szCs w:val="22"/>
              <w:lang w:val="en-US"/>
            </w:rPr>
          </w:pPr>
          <w:hyperlink w:anchor="_Toc38215995" w:history="1">
            <w:r w:rsidR="00216324" w:rsidRPr="00A8722D">
              <w:rPr>
                <w:rStyle w:val="Hyperlink"/>
                <w:rFonts w:eastAsia="Times New Roman"/>
                <w:b/>
              </w:rPr>
              <w:t>5.4.1</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ETSI proposed MEC architecture</w:t>
            </w:r>
            <w:r w:rsidR="00216324">
              <w:rPr>
                <w:webHidden/>
              </w:rPr>
              <w:tab/>
            </w:r>
            <w:r w:rsidR="00216324">
              <w:rPr>
                <w:webHidden/>
              </w:rPr>
              <w:fldChar w:fldCharType="begin"/>
            </w:r>
            <w:r w:rsidR="00216324">
              <w:rPr>
                <w:webHidden/>
              </w:rPr>
              <w:instrText xml:space="preserve"> PAGEREF _Toc38215995 \h </w:instrText>
            </w:r>
            <w:r w:rsidR="00216324">
              <w:rPr>
                <w:webHidden/>
              </w:rPr>
            </w:r>
            <w:r w:rsidR="00216324">
              <w:rPr>
                <w:webHidden/>
              </w:rPr>
              <w:fldChar w:fldCharType="separate"/>
            </w:r>
            <w:r w:rsidR="00216324">
              <w:rPr>
                <w:webHidden/>
              </w:rPr>
              <w:t>44</w:t>
            </w:r>
            <w:r w:rsidR="00216324">
              <w:rPr>
                <w:webHidden/>
              </w:rPr>
              <w:fldChar w:fldCharType="end"/>
            </w:r>
          </w:hyperlink>
        </w:p>
        <w:p w14:paraId="151860AA" w14:textId="77777777" w:rsidR="00216324" w:rsidRDefault="00BB5430">
          <w:pPr>
            <w:pStyle w:val="TOC3"/>
            <w:rPr>
              <w:rFonts w:asciiTheme="minorHAnsi" w:eastAsiaTheme="minorEastAsia" w:hAnsiTheme="minorHAnsi" w:cstheme="minorBidi"/>
              <w:sz w:val="22"/>
              <w:szCs w:val="22"/>
              <w:lang w:val="en-US"/>
            </w:rPr>
          </w:pPr>
          <w:hyperlink w:anchor="_Toc38215996" w:history="1">
            <w:r w:rsidR="00216324" w:rsidRPr="00A8722D">
              <w:rPr>
                <w:rStyle w:val="Hyperlink"/>
                <w:rFonts w:eastAsia="Times New Roman"/>
                <w:b/>
              </w:rPr>
              <w:t>5.4.2</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Future Architecture Aspects for MEC</w:t>
            </w:r>
            <w:r w:rsidR="00216324">
              <w:rPr>
                <w:webHidden/>
              </w:rPr>
              <w:tab/>
            </w:r>
            <w:r w:rsidR="00216324">
              <w:rPr>
                <w:webHidden/>
              </w:rPr>
              <w:fldChar w:fldCharType="begin"/>
            </w:r>
            <w:r w:rsidR="00216324">
              <w:rPr>
                <w:webHidden/>
              </w:rPr>
              <w:instrText xml:space="preserve"> PAGEREF _Toc38215996 \h </w:instrText>
            </w:r>
            <w:r w:rsidR="00216324">
              <w:rPr>
                <w:webHidden/>
              </w:rPr>
            </w:r>
            <w:r w:rsidR="00216324">
              <w:rPr>
                <w:webHidden/>
              </w:rPr>
              <w:fldChar w:fldCharType="separate"/>
            </w:r>
            <w:r w:rsidR="00216324">
              <w:rPr>
                <w:webHidden/>
              </w:rPr>
              <w:t>45</w:t>
            </w:r>
            <w:r w:rsidR="00216324">
              <w:rPr>
                <w:webHidden/>
              </w:rPr>
              <w:fldChar w:fldCharType="end"/>
            </w:r>
          </w:hyperlink>
        </w:p>
        <w:p w14:paraId="63410C42" w14:textId="77777777" w:rsidR="00216324" w:rsidRDefault="00BB5430">
          <w:pPr>
            <w:pStyle w:val="TOC2"/>
            <w:rPr>
              <w:rFonts w:asciiTheme="minorHAnsi" w:eastAsiaTheme="minorEastAsia" w:hAnsiTheme="minorHAnsi" w:cstheme="minorBidi"/>
              <w:sz w:val="22"/>
              <w:szCs w:val="22"/>
              <w:lang w:val="en-US"/>
            </w:rPr>
          </w:pPr>
          <w:hyperlink w:anchor="_Toc38215997" w:history="1">
            <w:r w:rsidR="00216324" w:rsidRPr="00A8722D">
              <w:rPr>
                <w:rStyle w:val="Hyperlink"/>
                <w:rFonts w:eastAsia="Times New Roman"/>
                <w:b/>
                <w:lang w:val="en-US"/>
              </w:rPr>
              <w:t>5.5</w:t>
            </w:r>
            <w:r w:rsidR="00216324">
              <w:rPr>
                <w:rFonts w:asciiTheme="minorHAnsi" w:eastAsiaTheme="minorEastAsia" w:hAnsiTheme="minorHAnsi" w:cstheme="minorBidi"/>
                <w:sz w:val="22"/>
                <w:szCs w:val="22"/>
                <w:lang w:val="en-US"/>
              </w:rPr>
              <w:tab/>
            </w:r>
            <w:r w:rsidR="00216324" w:rsidRPr="00A8722D">
              <w:rPr>
                <w:rStyle w:val="Hyperlink"/>
                <w:rFonts w:eastAsia="Times New Roman"/>
                <w:b/>
                <w:lang w:val="en-US"/>
              </w:rPr>
              <w:t>Protocols and Interfaces</w:t>
            </w:r>
            <w:r w:rsidR="00216324">
              <w:rPr>
                <w:webHidden/>
              </w:rPr>
              <w:tab/>
            </w:r>
            <w:r w:rsidR="00216324">
              <w:rPr>
                <w:webHidden/>
              </w:rPr>
              <w:fldChar w:fldCharType="begin"/>
            </w:r>
            <w:r w:rsidR="00216324">
              <w:rPr>
                <w:webHidden/>
              </w:rPr>
              <w:instrText xml:space="preserve"> PAGEREF _Toc38215997 \h </w:instrText>
            </w:r>
            <w:r w:rsidR="00216324">
              <w:rPr>
                <w:webHidden/>
              </w:rPr>
            </w:r>
            <w:r w:rsidR="00216324">
              <w:rPr>
                <w:webHidden/>
              </w:rPr>
              <w:fldChar w:fldCharType="separate"/>
            </w:r>
            <w:r w:rsidR="00216324">
              <w:rPr>
                <w:webHidden/>
              </w:rPr>
              <w:t>45</w:t>
            </w:r>
            <w:r w:rsidR="00216324">
              <w:rPr>
                <w:webHidden/>
              </w:rPr>
              <w:fldChar w:fldCharType="end"/>
            </w:r>
          </w:hyperlink>
        </w:p>
        <w:p w14:paraId="51802A26" w14:textId="77777777" w:rsidR="00216324" w:rsidRDefault="00BB5430">
          <w:pPr>
            <w:pStyle w:val="TOC2"/>
            <w:rPr>
              <w:rFonts w:asciiTheme="minorHAnsi" w:eastAsiaTheme="minorEastAsia" w:hAnsiTheme="minorHAnsi" w:cstheme="minorBidi"/>
              <w:sz w:val="22"/>
              <w:szCs w:val="22"/>
              <w:lang w:val="en-US"/>
            </w:rPr>
          </w:pPr>
          <w:hyperlink w:anchor="_Toc38215998" w:history="1">
            <w:r w:rsidR="00216324" w:rsidRPr="00A8722D">
              <w:rPr>
                <w:rStyle w:val="Hyperlink"/>
                <w:rFonts w:eastAsia="Times New Roman"/>
                <w:b/>
                <w:lang w:val="en-US"/>
              </w:rPr>
              <w:t>5.6</w:t>
            </w:r>
            <w:r w:rsidR="00216324">
              <w:rPr>
                <w:rFonts w:asciiTheme="minorHAnsi" w:eastAsiaTheme="minorEastAsia" w:hAnsiTheme="minorHAnsi" w:cstheme="minorBidi"/>
                <w:sz w:val="22"/>
                <w:szCs w:val="22"/>
                <w:lang w:val="en-US"/>
              </w:rPr>
              <w:tab/>
            </w:r>
            <w:r w:rsidR="00216324" w:rsidRPr="00A8722D">
              <w:rPr>
                <w:rStyle w:val="Hyperlink"/>
                <w:rFonts w:eastAsia="Times New Roman"/>
                <w:b/>
                <w:lang w:val="en-US"/>
              </w:rPr>
              <w:t>Access Layer Services</w:t>
            </w:r>
            <w:r w:rsidR="00216324">
              <w:rPr>
                <w:webHidden/>
              </w:rPr>
              <w:tab/>
            </w:r>
            <w:r w:rsidR="00216324">
              <w:rPr>
                <w:webHidden/>
              </w:rPr>
              <w:fldChar w:fldCharType="begin"/>
            </w:r>
            <w:r w:rsidR="00216324">
              <w:rPr>
                <w:webHidden/>
              </w:rPr>
              <w:instrText xml:space="preserve"> PAGEREF _Toc38215998 \h </w:instrText>
            </w:r>
            <w:r w:rsidR="00216324">
              <w:rPr>
                <w:webHidden/>
              </w:rPr>
            </w:r>
            <w:r w:rsidR="00216324">
              <w:rPr>
                <w:webHidden/>
              </w:rPr>
              <w:fldChar w:fldCharType="separate"/>
            </w:r>
            <w:r w:rsidR="00216324">
              <w:rPr>
                <w:webHidden/>
              </w:rPr>
              <w:t>47</w:t>
            </w:r>
            <w:r w:rsidR="00216324">
              <w:rPr>
                <w:webHidden/>
              </w:rPr>
              <w:fldChar w:fldCharType="end"/>
            </w:r>
          </w:hyperlink>
        </w:p>
        <w:p w14:paraId="3CDDDC68" w14:textId="77777777" w:rsidR="00216324" w:rsidRDefault="00BB5430">
          <w:pPr>
            <w:pStyle w:val="TOC2"/>
            <w:rPr>
              <w:rFonts w:asciiTheme="minorHAnsi" w:eastAsiaTheme="minorEastAsia" w:hAnsiTheme="minorHAnsi" w:cstheme="minorBidi"/>
              <w:sz w:val="22"/>
              <w:szCs w:val="22"/>
              <w:lang w:val="en-US"/>
            </w:rPr>
          </w:pPr>
          <w:hyperlink w:anchor="_Toc38215999" w:history="1">
            <w:r w:rsidR="00216324" w:rsidRPr="00A8722D">
              <w:rPr>
                <w:rStyle w:val="Hyperlink"/>
                <w:rFonts w:eastAsia="Times New Roman"/>
                <w:b/>
                <w:lang w:val="en-US"/>
              </w:rPr>
              <w:t>5.7</w:t>
            </w:r>
            <w:r w:rsidR="00216324">
              <w:rPr>
                <w:rFonts w:asciiTheme="minorHAnsi" w:eastAsiaTheme="minorEastAsia" w:hAnsiTheme="minorHAnsi" w:cstheme="minorBidi"/>
                <w:sz w:val="22"/>
                <w:szCs w:val="22"/>
                <w:lang w:val="en-US"/>
              </w:rPr>
              <w:tab/>
            </w:r>
            <w:r w:rsidR="00216324" w:rsidRPr="00A8722D">
              <w:rPr>
                <w:rStyle w:val="Hyperlink"/>
                <w:rFonts w:eastAsia="Times New Roman"/>
                <w:b/>
                <w:highlight w:val="yellow"/>
                <w:lang w:val="en-US"/>
              </w:rPr>
              <w:t>Multi-User Group Messaging</w:t>
            </w:r>
            <w:r w:rsidR="00216324">
              <w:rPr>
                <w:webHidden/>
              </w:rPr>
              <w:tab/>
            </w:r>
            <w:r w:rsidR="00216324">
              <w:rPr>
                <w:webHidden/>
              </w:rPr>
              <w:fldChar w:fldCharType="begin"/>
            </w:r>
            <w:r w:rsidR="00216324">
              <w:rPr>
                <w:webHidden/>
              </w:rPr>
              <w:instrText xml:space="preserve"> PAGEREF _Toc38215999 \h </w:instrText>
            </w:r>
            <w:r w:rsidR="00216324">
              <w:rPr>
                <w:webHidden/>
              </w:rPr>
            </w:r>
            <w:r w:rsidR="00216324">
              <w:rPr>
                <w:webHidden/>
              </w:rPr>
              <w:fldChar w:fldCharType="separate"/>
            </w:r>
            <w:r w:rsidR="00216324">
              <w:rPr>
                <w:webHidden/>
              </w:rPr>
              <w:t>48</w:t>
            </w:r>
            <w:r w:rsidR="00216324">
              <w:rPr>
                <w:webHidden/>
              </w:rPr>
              <w:fldChar w:fldCharType="end"/>
            </w:r>
          </w:hyperlink>
        </w:p>
        <w:p w14:paraId="265D4B23" w14:textId="77777777" w:rsidR="00216324" w:rsidRDefault="00BB5430">
          <w:pPr>
            <w:pStyle w:val="TOC2"/>
            <w:rPr>
              <w:rFonts w:asciiTheme="minorHAnsi" w:eastAsiaTheme="minorEastAsia" w:hAnsiTheme="minorHAnsi" w:cstheme="minorBidi"/>
              <w:sz w:val="22"/>
              <w:szCs w:val="22"/>
              <w:lang w:val="en-US"/>
            </w:rPr>
          </w:pPr>
          <w:hyperlink w:anchor="_Toc38216000" w:history="1">
            <w:r w:rsidR="00216324" w:rsidRPr="00A8722D">
              <w:rPr>
                <w:rStyle w:val="Hyperlink"/>
                <w:rFonts w:eastAsia="Times New Roman"/>
                <w:b/>
                <w:lang w:val="en-US"/>
              </w:rPr>
              <w:t>5.8</w:t>
            </w:r>
            <w:r w:rsidR="00216324">
              <w:rPr>
                <w:rFonts w:asciiTheme="minorHAnsi" w:eastAsiaTheme="minorEastAsia" w:hAnsiTheme="minorHAnsi" w:cstheme="minorBidi"/>
                <w:sz w:val="22"/>
                <w:szCs w:val="22"/>
                <w:lang w:val="en-US"/>
              </w:rPr>
              <w:tab/>
            </w:r>
            <w:r w:rsidR="00216324" w:rsidRPr="00A8722D">
              <w:rPr>
                <w:rStyle w:val="Hyperlink"/>
                <w:rFonts w:eastAsia="Times New Roman"/>
                <w:b/>
                <w:highlight w:val="yellow"/>
                <w:lang w:val="en-US"/>
              </w:rPr>
              <w:t>Opportunistic Multicast</w:t>
            </w:r>
            <w:r w:rsidR="00216324">
              <w:rPr>
                <w:webHidden/>
              </w:rPr>
              <w:tab/>
            </w:r>
            <w:r w:rsidR="00216324">
              <w:rPr>
                <w:webHidden/>
              </w:rPr>
              <w:fldChar w:fldCharType="begin"/>
            </w:r>
            <w:r w:rsidR="00216324">
              <w:rPr>
                <w:webHidden/>
              </w:rPr>
              <w:instrText xml:space="preserve"> PAGEREF _Toc38216000 \h </w:instrText>
            </w:r>
            <w:r w:rsidR="00216324">
              <w:rPr>
                <w:webHidden/>
              </w:rPr>
            </w:r>
            <w:r w:rsidR="00216324">
              <w:rPr>
                <w:webHidden/>
              </w:rPr>
              <w:fldChar w:fldCharType="separate"/>
            </w:r>
            <w:r w:rsidR="00216324">
              <w:rPr>
                <w:webHidden/>
              </w:rPr>
              <w:t>48</w:t>
            </w:r>
            <w:r w:rsidR="00216324">
              <w:rPr>
                <w:webHidden/>
              </w:rPr>
              <w:fldChar w:fldCharType="end"/>
            </w:r>
          </w:hyperlink>
        </w:p>
        <w:p w14:paraId="641850E2" w14:textId="77777777" w:rsidR="00216324" w:rsidRDefault="00BB5430">
          <w:pPr>
            <w:pStyle w:val="TOC2"/>
            <w:rPr>
              <w:rFonts w:asciiTheme="minorHAnsi" w:eastAsiaTheme="minorEastAsia" w:hAnsiTheme="minorHAnsi" w:cstheme="minorBidi"/>
              <w:sz w:val="22"/>
              <w:szCs w:val="22"/>
              <w:lang w:val="en-US"/>
            </w:rPr>
          </w:pPr>
          <w:hyperlink w:anchor="_Toc38216001" w:history="1">
            <w:r w:rsidR="00216324" w:rsidRPr="00A8722D">
              <w:rPr>
                <w:rStyle w:val="Hyperlink"/>
                <w:rFonts w:eastAsia="Times New Roman"/>
                <w:b/>
                <w:lang w:val="en-US"/>
              </w:rPr>
              <w:t>5.9</w:t>
            </w:r>
            <w:r w:rsidR="00216324">
              <w:rPr>
                <w:rFonts w:asciiTheme="minorHAnsi" w:eastAsiaTheme="minorEastAsia" w:hAnsiTheme="minorHAnsi" w:cstheme="minorBidi"/>
                <w:sz w:val="22"/>
                <w:szCs w:val="22"/>
                <w:lang w:val="en-US"/>
              </w:rPr>
              <w:tab/>
            </w:r>
            <w:r w:rsidR="00216324" w:rsidRPr="00A8722D">
              <w:rPr>
                <w:rStyle w:val="Hyperlink"/>
                <w:rFonts w:eastAsia="Times New Roman"/>
                <w:b/>
                <w:highlight w:val="yellow"/>
                <w:lang w:val="en-US"/>
              </w:rPr>
              <w:t>Resource Fairness</w:t>
            </w:r>
            <w:r w:rsidR="00216324">
              <w:rPr>
                <w:webHidden/>
              </w:rPr>
              <w:tab/>
            </w:r>
            <w:r w:rsidR="00216324">
              <w:rPr>
                <w:webHidden/>
              </w:rPr>
              <w:fldChar w:fldCharType="begin"/>
            </w:r>
            <w:r w:rsidR="00216324">
              <w:rPr>
                <w:webHidden/>
              </w:rPr>
              <w:instrText xml:space="preserve"> PAGEREF _Toc38216001 \h </w:instrText>
            </w:r>
            <w:r w:rsidR="00216324">
              <w:rPr>
                <w:webHidden/>
              </w:rPr>
            </w:r>
            <w:r w:rsidR="00216324">
              <w:rPr>
                <w:webHidden/>
              </w:rPr>
              <w:fldChar w:fldCharType="separate"/>
            </w:r>
            <w:r w:rsidR="00216324">
              <w:rPr>
                <w:webHidden/>
              </w:rPr>
              <w:t>50</w:t>
            </w:r>
            <w:r w:rsidR="00216324">
              <w:rPr>
                <w:webHidden/>
              </w:rPr>
              <w:fldChar w:fldCharType="end"/>
            </w:r>
          </w:hyperlink>
        </w:p>
        <w:p w14:paraId="13E3DFC5" w14:textId="77777777" w:rsidR="00216324" w:rsidRDefault="00BB5430">
          <w:pPr>
            <w:pStyle w:val="TOC2"/>
            <w:rPr>
              <w:rFonts w:asciiTheme="minorHAnsi" w:eastAsiaTheme="minorEastAsia" w:hAnsiTheme="minorHAnsi" w:cstheme="minorBidi"/>
              <w:sz w:val="22"/>
              <w:szCs w:val="22"/>
              <w:lang w:val="en-US"/>
            </w:rPr>
          </w:pPr>
          <w:hyperlink w:anchor="_Toc38216002" w:history="1">
            <w:r w:rsidR="00216324" w:rsidRPr="00A8722D">
              <w:rPr>
                <w:rStyle w:val="Hyperlink"/>
                <w:rFonts w:eastAsia="Times New Roman"/>
                <w:b/>
                <w:lang w:val="en-US"/>
              </w:rPr>
              <w:t>5.10</w:t>
            </w:r>
            <w:r w:rsidR="00216324">
              <w:rPr>
                <w:rFonts w:asciiTheme="minorHAnsi" w:eastAsiaTheme="minorEastAsia" w:hAnsiTheme="minorHAnsi" w:cstheme="minorBidi"/>
                <w:sz w:val="22"/>
                <w:szCs w:val="22"/>
                <w:lang w:val="en-US"/>
              </w:rPr>
              <w:tab/>
            </w:r>
            <w:r w:rsidR="00216324" w:rsidRPr="00A8722D">
              <w:rPr>
                <w:rStyle w:val="Hyperlink"/>
                <w:rFonts w:eastAsia="Times New Roman"/>
                <w:b/>
                <w:highlight w:val="yellow"/>
                <w:lang w:val="en-US"/>
              </w:rPr>
              <w:t>Flow Setup</w:t>
            </w:r>
            <w:r w:rsidR="00216324">
              <w:rPr>
                <w:webHidden/>
              </w:rPr>
              <w:tab/>
            </w:r>
            <w:r w:rsidR="00216324">
              <w:rPr>
                <w:webHidden/>
              </w:rPr>
              <w:fldChar w:fldCharType="begin"/>
            </w:r>
            <w:r w:rsidR="00216324">
              <w:rPr>
                <w:webHidden/>
              </w:rPr>
              <w:instrText xml:space="preserve"> PAGEREF _Toc38216002 \h </w:instrText>
            </w:r>
            <w:r w:rsidR="00216324">
              <w:rPr>
                <w:webHidden/>
              </w:rPr>
            </w:r>
            <w:r w:rsidR="00216324">
              <w:rPr>
                <w:webHidden/>
              </w:rPr>
              <w:fldChar w:fldCharType="separate"/>
            </w:r>
            <w:r w:rsidR="00216324">
              <w:rPr>
                <w:webHidden/>
              </w:rPr>
              <w:t>50</w:t>
            </w:r>
            <w:r w:rsidR="00216324">
              <w:rPr>
                <w:webHidden/>
              </w:rPr>
              <w:fldChar w:fldCharType="end"/>
            </w:r>
          </w:hyperlink>
        </w:p>
        <w:p w14:paraId="280C5119" w14:textId="77777777" w:rsidR="00216324" w:rsidRDefault="00BB5430">
          <w:pPr>
            <w:pStyle w:val="TOC2"/>
            <w:rPr>
              <w:rFonts w:asciiTheme="minorHAnsi" w:eastAsiaTheme="minorEastAsia" w:hAnsiTheme="minorHAnsi" w:cstheme="minorBidi"/>
              <w:sz w:val="22"/>
              <w:szCs w:val="22"/>
              <w:lang w:val="en-US"/>
            </w:rPr>
          </w:pPr>
          <w:hyperlink w:anchor="_Toc38216003" w:history="1">
            <w:r w:rsidR="00216324" w:rsidRPr="00A8722D">
              <w:rPr>
                <w:rStyle w:val="Hyperlink"/>
                <w:rFonts w:eastAsia="Times New Roman"/>
                <w:b/>
                <w:lang w:val="en-US"/>
              </w:rPr>
              <w:t>5.11</w:t>
            </w:r>
            <w:r w:rsidR="00216324">
              <w:rPr>
                <w:rFonts w:asciiTheme="minorHAnsi" w:eastAsiaTheme="minorEastAsia" w:hAnsiTheme="minorHAnsi" w:cstheme="minorBidi"/>
                <w:sz w:val="22"/>
                <w:szCs w:val="22"/>
                <w:lang w:val="en-US"/>
              </w:rPr>
              <w:tab/>
            </w:r>
            <w:r w:rsidR="00216324" w:rsidRPr="00A8722D">
              <w:rPr>
                <w:rStyle w:val="Hyperlink"/>
                <w:rFonts w:eastAsia="Times New Roman"/>
                <w:b/>
                <w:highlight w:val="yellow"/>
                <w:lang w:val="en-US"/>
              </w:rPr>
              <w:t>Service Routing in Virtualized Environments</w:t>
            </w:r>
            <w:r w:rsidR="00216324">
              <w:rPr>
                <w:webHidden/>
              </w:rPr>
              <w:tab/>
            </w:r>
            <w:r w:rsidR="00216324">
              <w:rPr>
                <w:webHidden/>
              </w:rPr>
              <w:fldChar w:fldCharType="begin"/>
            </w:r>
            <w:r w:rsidR="00216324">
              <w:rPr>
                <w:webHidden/>
              </w:rPr>
              <w:instrText xml:space="preserve"> PAGEREF _Toc38216003 \h </w:instrText>
            </w:r>
            <w:r w:rsidR="00216324">
              <w:rPr>
                <w:webHidden/>
              </w:rPr>
            </w:r>
            <w:r w:rsidR="00216324">
              <w:rPr>
                <w:webHidden/>
              </w:rPr>
              <w:fldChar w:fldCharType="separate"/>
            </w:r>
            <w:r w:rsidR="00216324">
              <w:rPr>
                <w:webHidden/>
              </w:rPr>
              <w:t>50</w:t>
            </w:r>
            <w:r w:rsidR="00216324">
              <w:rPr>
                <w:webHidden/>
              </w:rPr>
              <w:fldChar w:fldCharType="end"/>
            </w:r>
          </w:hyperlink>
        </w:p>
        <w:p w14:paraId="7B8FFF53" w14:textId="77777777" w:rsidR="00216324" w:rsidRDefault="00BB5430">
          <w:pPr>
            <w:pStyle w:val="TOC2"/>
            <w:rPr>
              <w:rFonts w:asciiTheme="minorHAnsi" w:eastAsiaTheme="minorEastAsia" w:hAnsiTheme="minorHAnsi" w:cstheme="minorBidi"/>
              <w:sz w:val="22"/>
              <w:szCs w:val="22"/>
              <w:lang w:val="en-US"/>
            </w:rPr>
          </w:pPr>
          <w:hyperlink w:anchor="_Toc38216004" w:history="1">
            <w:r w:rsidR="00216324" w:rsidRPr="00A8722D">
              <w:rPr>
                <w:rStyle w:val="Hyperlink"/>
                <w:rFonts w:eastAsia="Times New Roman"/>
                <w:b/>
                <w:lang w:val="en-US"/>
              </w:rPr>
              <w:t>5.12</w:t>
            </w:r>
            <w:r w:rsidR="00216324">
              <w:rPr>
                <w:rFonts w:asciiTheme="minorHAnsi" w:eastAsiaTheme="minorEastAsia" w:hAnsiTheme="minorHAnsi" w:cstheme="minorBidi"/>
                <w:sz w:val="22"/>
                <w:szCs w:val="22"/>
                <w:lang w:val="en-US"/>
              </w:rPr>
              <w:tab/>
            </w:r>
            <w:r w:rsidR="00216324" w:rsidRPr="00A8722D">
              <w:rPr>
                <w:rStyle w:val="Hyperlink"/>
                <w:rFonts w:eastAsia="Times New Roman"/>
                <w:b/>
                <w:highlight w:val="yellow"/>
                <w:lang w:val="en-US"/>
              </w:rPr>
              <w:t>Efficient Transport Network Integration</w:t>
            </w:r>
            <w:r w:rsidR="00216324">
              <w:rPr>
                <w:webHidden/>
              </w:rPr>
              <w:tab/>
            </w:r>
            <w:r w:rsidR="00216324">
              <w:rPr>
                <w:webHidden/>
              </w:rPr>
              <w:fldChar w:fldCharType="begin"/>
            </w:r>
            <w:r w:rsidR="00216324">
              <w:rPr>
                <w:webHidden/>
              </w:rPr>
              <w:instrText xml:space="preserve"> PAGEREF _Toc38216004 \h </w:instrText>
            </w:r>
            <w:r w:rsidR="00216324">
              <w:rPr>
                <w:webHidden/>
              </w:rPr>
            </w:r>
            <w:r w:rsidR="00216324">
              <w:rPr>
                <w:webHidden/>
              </w:rPr>
              <w:fldChar w:fldCharType="separate"/>
            </w:r>
            <w:r w:rsidR="00216324">
              <w:rPr>
                <w:webHidden/>
              </w:rPr>
              <w:t>51</w:t>
            </w:r>
            <w:r w:rsidR="00216324">
              <w:rPr>
                <w:webHidden/>
              </w:rPr>
              <w:fldChar w:fldCharType="end"/>
            </w:r>
          </w:hyperlink>
        </w:p>
        <w:p w14:paraId="5E430BC9" w14:textId="77777777" w:rsidR="00216324" w:rsidRDefault="00BB5430">
          <w:pPr>
            <w:pStyle w:val="TOC2"/>
            <w:rPr>
              <w:rFonts w:asciiTheme="minorHAnsi" w:eastAsiaTheme="minorEastAsia" w:hAnsiTheme="minorHAnsi" w:cstheme="minorBidi"/>
              <w:sz w:val="22"/>
              <w:szCs w:val="22"/>
              <w:lang w:val="en-US"/>
            </w:rPr>
          </w:pPr>
          <w:hyperlink w:anchor="_Toc38216005" w:history="1">
            <w:r w:rsidR="00216324" w:rsidRPr="00A8722D">
              <w:rPr>
                <w:rStyle w:val="Hyperlink"/>
                <w:rFonts w:eastAsia="Times New Roman"/>
                <w:b/>
                <w:lang w:val="en-US"/>
              </w:rPr>
              <w:t>5.13</w:t>
            </w:r>
            <w:r w:rsidR="00216324">
              <w:rPr>
                <w:rFonts w:asciiTheme="minorHAnsi" w:eastAsiaTheme="minorEastAsia" w:hAnsiTheme="minorHAnsi" w:cstheme="minorBidi"/>
                <w:sz w:val="22"/>
                <w:szCs w:val="22"/>
                <w:lang w:val="en-US"/>
              </w:rPr>
              <w:tab/>
            </w:r>
            <w:r w:rsidR="00216324" w:rsidRPr="00A8722D">
              <w:rPr>
                <w:rStyle w:val="Hyperlink"/>
                <w:rFonts w:eastAsia="Times New Roman"/>
                <w:b/>
                <w:highlight w:val="yellow"/>
                <w:lang w:val="en-US"/>
              </w:rPr>
              <w:t>Resource Pinning Support</w:t>
            </w:r>
            <w:r w:rsidR="00216324">
              <w:rPr>
                <w:webHidden/>
              </w:rPr>
              <w:tab/>
            </w:r>
            <w:r w:rsidR="00216324">
              <w:rPr>
                <w:webHidden/>
              </w:rPr>
              <w:fldChar w:fldCharType="begin"/>
            </w:r>
            <w:r w:rsidR="00216324">
              <w:rPr>
                <w:webHidden/>
              </w:rPr>
              <w:instrText xml:space="preserve"> PAGEREF _Toc38216005 \h </w:instrText>
            </w:r>
            <w:r w:rsidR="00216324">
              <w:rPr>
                <w:webHidden/>
              </w:rPr>
            </w:r>
            <w:r w:rsidR="00216324">
              <w:rPr>
                <w:webHidden/>
              </w:rPr>
              <w:fldChar w:fldCharType="separate"/>
            </w:r>
            <w:r w:rsidR="00216324">
              <w:rPr>
                <w:webHidden/>
              </w:rPr>
              <w:t>51</w:t>
            </w:r>
            <w:r w:rsidR="00216324">
              <w:rPr>
                <w:webHidden/>
              </w:rPr>
              <w:fldChar w:fldCharType="end"/>
            </w:r>
          </w:hyperlink>
        </w:p>
        <w:p w14:paraId="4D2808F1" w14:textId="77777777" w:rsidR="00216324" w:rsidRDefault="00BB5430">
          <w:pPr>
            <w:pStyle w:val="TOC2"/>
            <w:rPr>
              <w:rFonts w:asciiTheme="minorHAnsi" w:eastAsiaTheme="minorEastAsia" w:hAnsiTheme="minorHAnsi" w:cstheme="minorBidi"/>
              <w:sz w:val="22"/>
              <w:szCs w:val="22"/>
              <w:lang w:val="en-US"/>
            </w:rPr>
          </w:pPr>
          <w:hyperlink w:anchor="_Toc38216006" w:history="1">
            <w:r w:rsidR="00216324" w:rsidRPr="00A8722D">
              <w:rPr>
                <w:rStyle w:val="Hyperlink"/>
                <w:rFonts w:eastAsia="Times New Roman"/>
                <w:b/>
                <w:lang w:val="en-US"/>
              </w:rPr>
              <w:t>5.14</w:t>
            </w:r>
            <w:r w:rsidR="00216324">
              <w:rPr>
                <w:rFonts w:asciiTheme="minorHAnsi" w:eastAsiaTheme="minorEastAsia" w:hAnsiTheme="minorHAnsi" w:cstheme="minorBidi"/>
                <w:sz w:val="22"/>
                <w:szCs w:val="22"/>
                <w:lang w:val="en-US"/>
              </w:rPr>
              <w:tab/>
            </w:r>
            <w:r w:rsidR="00216324" w:rsidRPr="00A8722D">
              <w:rPr>
                <w:rStyle w:val="Hyperlink"/>
                <w:rFonts w:eastAsia="Times New Roman"/>
                <w:b/>
                <w:highlight w:val="yellow"/>
                <w:lang w:val="en-US"/>
              </w:rPr>
              <w:t>Deterministic Networking</w:t>
            </w:r>
            <w:r w:rsidR="00216324">
              <w:rPr>
                <w:webHidden/>
              </w:rPr>
              <w:tab/>
            </w:r>
            <w:r w:rsidR="00216324">
              <w:rPr>
                <w:webHidden/>
              </w:rPr>
              <w:fldChar w:fldCharType="begin"/>
            </w:r>
            <w:r w:rsidR="00216324">
              <w:rPr>
                <w:webHidden/>
              </w:rPr>
              <w:instrText xml:space="preserve"> PAGEREF _Toc38216006 \h </w:instrText>
            </w:r>
            <w:r w:rsidR="00216324">
              <w:rPr>
                <w:webHidden/>
              </w:rPr>
            </w:r>
            <w:r w:rsidR="00216324">
              <w:rPr>
                <w:webHidden/>
              </w:rPr>
              <w:fldChar w:fldCharType="separate"/>
            </w:r>
            <w:r w:rsidR="00216324">
              <w:rPr>
                <w:webHidden/>
              </w:rPr>
              <w:t>51</w:t>
            </w:r>
            <w:r w:rsidR="00216324">
              <w:rPr>
                <w:webHidden/>
              </w:rPr>
              <w:fldChar w:fldCharType="end"/>
            </w:r>
          </w:hyperlink>
        </w:p>
        <w:p w14:paraId="13EBE71C" w14:textId="77777777" w:rsidR="00216324" w:rsidRDefault="00BB5430">
          <w:pPr>
            <w:pStyle w:val="TOC2"/>
            <w:rPr>
              <w:rFonts w:asciiTheme="minorHAnsi" w:eastAsiaTheme="minorEastAsia" w:hAnsiTheme="minorHAnsi" w:cstheme="minorBidi"/>
              <w:sz w:val="22"/>
              <w:szCs w:val="22"/>
              <w:lang w:val="en-US"/>
            </w:rPr>
          </w:pPr>
          <w:hyperlink w:anchor="_Toc38216007" w:history="1">
            <w:r w:rsidR="00216324" w:rsidRPr="00A8722D">
              <w:rPr>
                <w:rStyle w:val="Hyperlink"/>
                <w:rFonts w:eastAsia="Times New Roman"/>
                <w:b/>
                <w:lang w:val="en-US"/>
              </w:rPr>
              <w:t>5.15</w:t>
            </w:r>
            <w:r w:rsidR="00216324">
              <w:rPr>
                <w:rFonts w:asciiTheme="minorHAnsi" w:eastAsiaTheme="minorEastAsia" w:hAnsiTheme="minorHAnsi" w:cstheme="minorBidi"/>
                <w:sz w:val="22"/>
                <w:szCs w:val="22"/>
                <w:lang w:val="en-US"/>
              </w:rPr>
              <w:tab/>
            </w:r>
            <w:r w:rsidR="00216324" w:rsidRPr="00A8722D">
              <w:rPr>
                <w:rStyle w:val="Hyperlink"/>
                <w:rFonts w:eastAsia="Times New Roman"/>
                <w:b/>
                <w:highlight w:val="yellow"/>
                <w:lang w:val="en-US"/>
              </w:rPr>
              <w:t>Ultra-Reliable communication</w:t>
            </w:r>
            <w:r w:rsidR="00216324">
              <w:rPr>
                <w:webHidden/>
              </w:rPr>
              <w:tab/>
            </w:r>
            <w:r w:rsidR="00216324">
              <w:rPr>
                <w:webHidden/>
              </w:rPr>
              <w:fldChar w:fldCharType="begin"/>
            </w:r>
            <w:r w:rsidR="00216324">
              <w:rPr>
                <w:webHidden/>
              </w:rPr>
              <w:instrText xml:space="preserve"> PAGEREF _Toc38216007 \h </w:instrText>
            </w:r>
            <w:r w:rsidR="00216324">
              <w:rPr>
                <w:webHidden/>
              </w:rPr>
            </w:r>
            <w:r w:rsidR="00216324">
              <w:rPr>
                <w:webHidden/>
              </w:rPr>
              <w:fldChar w:fldCharType="separate"/>
            </w:r>
            <w:r w:rsidR="00216324">
              <w:rPr>
                <w:webHidden/>
              </w:rPr>
              <w:t>52</w:t>
            </w:r>
            <w:r w:rsidR="00216324">
              <w:rPr>
                <w:webHidden/>
              </w:rPr>
              <w:fldChar w:fldCharType="end"/>
            </w:r>
          </w:hyperlink>
        </w:p>
        <w:p w14:paraId="5C0DE3AE" w14:textId="77777777" w:rsidR="00216324" w:rsidRDefault="00BB5430">
          <w:pPr>
            <w:pStyle w:val="TOC1"/>
            <w:rPr>
              <w:rFonts w:asciiTheme="minorHAnsi" w:eastAsiaTheme="minorEastAsia" w:hAnsiTheme="minorHAnsi" w:cstheme="minorBidi"/>
              <w:sz w:val="22"/>
              <w:szCs w:val="22"/>
              <w:lang w:val="en-US"/>
            </w:rPr>
          </w:pPr>
          <w:hyperlink w:anchor="_Toc38216008" w:history="1">
            <w:r w:rsidR="00216324" w:rsidRPr="00A8722D">
              <w:rPr>
                <w:rStyle w:val="Hyperlink"/>
                <w:rFonts w:cstheme="majorBidi"/>
                <w:b/>
              </w:rPr>
              <w:t>6.</w:t>
            </w:r>
            <w:r w:rsidR="00216324">
              <w:rPr>
                <w:rFonts w:asciiTheme="minorHAnsi" w:eastAsiaTheme="minorEastAsia" w:hAnsiTheme="minorHAnsi" w:cstheme="minorBidi"/>
                <w:sz w:val="22"/>
                <w:szCs w:val="22"/>
                <w:lang w:val="en-US"/>
              </w:rPr>
              <w:tab/>
            </w:r>
            <w:r w:rsidR="00216324" w:rsidRPr="00A8722D">
              <w:rPr>
                <w:rStyle w:val="Hyperlink"/>
                <w:rFonts w:cstheme="majorBidi"/>
                <w:b/>
              </w:rPr>
              <w:t>Space Networking (Ning Wang and Shen Yan) (needs to combine it with Uma’s contribution)</w:t>
            </w:r>
            <w:r w:rsidR="00216324">
              <w:rPr>
                <w:webHidden/>
              </w:rPr>
              <w:tab/>
            </w:r>
            <w:r w:rsidR="00216324">
              <w:rPr>
                <w:webHidden/>
              </w:rPr>
              <w:fldChar w:fldCharType="begin"/>
            </w:r>
            <w:r w:rsidR="00216324">
              <w:rPr>
                <w:webHidden/>
              </w:rPr>
              <w:instrText xml:space="preserve"> PAGEREF _Toc38216008 \h </w:instrText>
            </w:r>
            <w:r w:rsidR="00216324">
              <w:rPr>
                <w:webHidden/>
              </w:rPr>
            </w:r>
            <w:r w:rsidR="00216324">
              <w:rPr>
                <w:webHidden/>
              </w:rPr>
              <w:fldChar w:fldCharType="separate"/>
            </w:r>
            <w:r w:rsidR="00216324">
              <w:rPr>
                <w:webHidden/>
              </w:rPr>
              <w:t>52</w:t>
            </w:r>
            <w:r w:rsidR="00216324">
              <w:rPr>
                <w:webHidden/>
              </w:rPr>
              <w:fldChar w:fldCharType="end"/>
            </w:r>
          </w:hyperlink>
        </w:p>
        <w:p w14:paraId="1BE46121" w14:textId="77777777" w:rsidR="00216324" w:rsidRDefault="00BB5430">
          <w:pPr>
            <w:pStyle w:val="TOC2"/>
            <w:rPr>
              <w:rFonts w:asciiTheme="minorHAnsi" w:eastAsiaTheme="minorEastAsia" w:hAnsiTheme="minorHAnsi" w:cstheme="minorBidi"/>
              <w:sz w:val="22"/>
              <w:szCs w:val="22"/>
              <w:lang w:val="en-US"/>
            </w:rPr>
          </w:pPr>
          <w:hyperlink w:anchor="_Toc38216009" w:history="1">
            <w:r w:rsidR="00216324" w:rsidRPr="00A8722D">
              <w:rPr>
                <w:rStyle w:val="Hyperlink"/>
                <w:b/>
              </w:rPr>
              <w:t>6.1</w:t>
            </w:r>
            <w:r w:rsidR="00216324">
              <w:rPr>
                <w:rFonts w:asciiTheme="minorHAnsi" w:eastAsiaTheme="minorEastAsia" w:hAnsiTheme="minorHAnsi" w:cstheme="minorBidi"/>
                <w:sz w:val="22"/>
                <w:szCs w:val="22"/>
                <w:lang w:val="en-US"/>
              </w:rPr>
              <w:tab/>
            </w:r>
            <w:r w:rsidR="00216324" w:rsidRPr="00A8722D">
              <w:rPr>
                <w:rStyle w:val="Hyperlink"/>
                <w:rFonts w:cstheme="majorBidi"/>
                <w:b/>
              </w:rPr>
              <w:t xml:space="preserve">Key </w:t>
            </w:r>
            <w:r w:rsidR="00216324" w:rsidRPr="00A8722D">
              <w:rPr>
                <w:rStyle w:val="Hyperlink"/>
                <w:rFonts w:eastAsia="SimSun"/>
                <w:b/>
                <w:kern w:val="2"/>
                <w:lang w:eastAsia="zh-CN"/>
              </w:rPr>
              <w:t>Roles of future integrated space-terrestrial network</w:t>
            </w:r>
            <w:r w:rsidR="00216324">
              <w:rPr>
                <w:webHidden/>
              </w:rPr>
              <w:tab/>
            </w:r>
            <w:r w:rsidR="00216324">
              <w:rPr>
                <w:webHidden/>
              </w:rPr>
              <w:fldChar w:fldCharType="begin"/>
            </w:r>
            <w:r w:rsidR="00216324">
              <w:rPr>
                <w:webHidden/>
              </w:rPr>
              <w:instrText xml:space="preserve"> PAGEREF _Toc38216009 \h </w:instrText>
            </w:r>
            <w:r w:rsidR="00216324">
              <w:rPr>
                <w:webHidden/>
              </w:rPr>
            </w:r>
            <w:r w:rsidR="00216324">
              <w:rPr>
                <w:webHidden/>
              </w:rPr>
              <w:fldChar w:fldCharType="separate"/>
            </w:r>
            <w:r w:rsidR="00216324">
              <w:rPr>
                <w:webHidden/>
              </w:rPr>
              <w:t>53</w:t>
            </w:r>
            <w:r w:rsidR="00216324">
              <w:rPr>
                <w:webHidden/>
              </w:rPr>
              <w:fldChar w:fldCharType="end"/>
            </w:r>
          </w:hyperlink>
        </w:p>
        <w:p w14:paraId="236EFD71" w14:textId="77777777" w:rsidR="00216324" w:rsidRDefault="00BB5430">
          <w:pPr>
            <w:pStyle w:val="TOC3"/>
            <w:rPr>
              <w:rFonts w:asciiTheme="minorHAnsi" w:eastAsiaTheme="minorEastAsia" w:hAnsiTheme="minorHAnsi" w:cstheme="minorBidi"/>
              <w:sz w:val="22"/>
              <w:szCs w:val="22"/>
              <w:lang w:val="en-US"/>
            </w:rPr>
          </w:pPr>
          <w:hyperlink w:anchor="_Toc38216010" w:history="1">
            <w:r w:rsidR="00216324" w:rsidRPr="00A8722D">
              <w:rPr>
                <w:rStyle w:val="Hyperlink"/>
                <w:rFonts w:eastAsia="Times New Roman"/>
                <w:b/>
                <w:iCs/>
                <w:kern w:val="2"/>
                <w:u w:color="000000"/>
                <w:bdr w:val="nil"/>
                <w:lang w:val="en-US" w:eastAsia="zh-CN"/>
              </w:rPr>
              <w:t>6.4.1.1</w:t>
            </w:r>
            <w:r w:rsidR="00216324">
              <w:rPr>
                <w:rFonts w:asciiTheme="minorHAnsi" w:eastAsiaTheme="minorEastAsia" w:hAnsiTheme="minorHAnsi" w:cstheme="minorBidi"/>
                <w:sz w:val="22"/>
                <w:szCs w:val="22"/>
                <w:lang w:val="en-US"/>
              </w:rPr>
              <w:tab/>
            </w:r>
            <w:r w:rsidR="00216324" w:rsidRPr="00A8722D">
              <w:rPr>
                <w:rStyle w:val="Hyperlink"/>
                <w:rFonts w:eastAsia="Calibri" w:cs="Calibri"/>
                <w:b/>
                <w:iCs/>
                <w:kern w:val="2"/>
                <w:u w:color="000000"/>
                <w:bdr w:val="nil"/>
                <w:lang w:val="en-US" w:eastAsia="zh-CN"/>
              </w:rPr>
              <w:t>Design option I – Incremental adaptation on BGP with legacy IP addressing</w:t>
            </w:r>
            <w:r w:rsidR="00216324">
              <w:rPr>
                <w:webHidden/>
              </w:rPr>
              <w:tab/>
            </w:r>
            <w:r w:rsidR="00216324">
              <w:rPr>
                <w:webHidden/>
              </w:rPr>
              <w:fldChar w:fldCharType="begin"/>
            </w:r>
            <w:r w:rsidR="00216324">
              <w:rPr>
                <w:webHidden/>
              </w:rPr>
              <w:instrText xml:space="preserve"> PAGEREF _Toc38216010 \h </w:instrText>
            </w:r>
            <w:r w:rsidR="00216324">
              <w:rPr>
                <w:webHidden/>
              </w:rPr>
            </w:r>
            <w:r w:rsidR="00216324">
              <w:rPr>
                <w:webHidden/>
              </w:rPr>
              <w:fldChar w:fldCharType="separate"/>
            </w:r>
            <w:r w:rsidR="00216324">
              <w:rPr>
                <w:webHidden/>
              </w:rPr>
              <w:t>55</w:t>
            </w:r>
            <w:r w:rsidR="00216324">
              <w:rPr>
                <w:webHidden/>
              </w:rPr>
              <w:fldChar w:fldCharType="end"/>
            </w:r>
          </w:hyperlink>
        </w:p>
        <w:p w14:paraId="73FD9258" w14:textId="77777777" w:rsidR="00216324" w:rsidRDefault="00BB5430">
          <w:pPr>
            <w:pStyle w:val="TOC1"/>
            <w:rPr>
              <w:rFonts w:asciiTheme="minorHAnsi" w:eastAsiaTheme="minorEastAsia" w:hAnsiTheme="minorHAnsi" w:cstheme="minorBidi"/>
              <w:sz w:val="22"/>
              <w:szCs w:val="22"/>
              <w:lang w:val="en-US"/>
            </w:rPr>
          </w:pPr>
          <w:hyperlink w:anchor="_Toc38216011" w:history="1">
            <w:r w:rsidR="00216324" w:rsidRPr="00A8722D">
              <w:rPr>
                <w:rStyle w:val="Hyperlink"/>
                <w:rFonts w:cstheme="majorBidi"/>
                <w:b/>
              </w:rPr>
              <w:t>7</w:t>
            </w:r>
            <w:r w:rsidR="00216324">
              <w:rPr>
                <w:rFonts w:asciiTheme="minorHAnsi" w:eastAsiaTheme="minorEastAsia" w:hAnsiTheme="minorHAnsi" w:cstheme="minorBidi"/>
                <w:sz w:val="22"/>
                <w:szCs w:val="22"/>
                <w:lang w:val="en-US"/>
              </w:rPr>
              <w:tab/>
            </w:r>
            <w:r w:rsidR="00216324" w:rsidRPr="00A8722D">
              <w:rPr>
                <w:rStyle w:val="Hyperlink"/>
                <w:rFonts w:cstheme="majorBidi"/>
                <w:b/>
              </w:rPr>
              <w:t>Routing</w:t>
            </w:r>
            <w:r w:rsidR="00216324">
              <w:rPr>
                <w:webHidden/>
              </w:rPr>
              <w:tab/>
            </w:r>
            <w:r w:rsidR="00216324">
              <w:rPr>
                <w:webHidden/>
              </w:rPr>
              <w:fldChar w:fldCharType="begin"/>
            </w:r>
            <w:r w:rsidR="00216324">
              <w:rPr>
                <w:webHidden/>
              </w:rPr>
              <w:instrText xml:space="preserve"> PAGEREF _Toc38216011 \h </w:instrText>
            </w:r>
            <w:r w:rsidR="00216324">
              <w:rPr>
                <w:webHidden/>
              </w:rPr>
            </w:r>
            <w:r w:rsidR="00216324">
              <w:rPr>
                <w:webHidden/>
              </w:rPr>
              <w:fldChar w:fldCharType="separate"/>
            </w:r>
            <w:r w:rsidR="00216324">
              <w:rPr>
                <w:webHidden/>
              </w:rPr>
              <w:t>60</w:t>
            </w:r>
            <w:r w:rsidR="00216324">
              <w:rPr>
                <w:webHidden/>
              </w:rPr>
              <w:fldChar w:fldCharType="end"/>
            </w:r>
          </w:hyperlink>
        </w:p>
        <w:p w14:paraId="61E41FF2" w14:textId="77777777" w:rsidR="00216324" w:rsidRDefault="00BB5430">
          <w:pPr>
            <w:pStyle w:val="TOC2"/>
            <w:rPr>
              <w:rFonts w:asciiTheme="minorHAnsi" w:eastAsiaTheme="minorEastAsia" w:hAnsiTheme="minorHAnsi" w:cstheme="minorBidi"/>
              <w:sz w:val="22"/>
              <w:szCs w:val="22"/>
              <w:lang w:val="en-US"/>
            </w:rPr>
          </w:pPr>
          <w:hyperlink w:anchor="_Toc38216012" w:history="1">
            <w:r w:rsidR="00216324" w:rsidRPr="00A8722D">
              <w:rPr>
                <w:rStyle w:val="Hyperlink"/>
                <w:rFonts w:eastAsia="Times New Roman"/>
                <w:b/>
              </w:rPr>
              <w:t>7.1</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Routing Requirements in NET2030</w:t>
            </w:r>
            <w:r w:rsidR="00216324">
              <w:rPr>
                <w:webHidden/>
              </w:rPr>
              <w:tab/>
            </w:r>
            <w:r w:rsidR="00216324">
              <w:rPr>
                <w:webHidden/>
              </w:rPr>
              <w:fldChar w:fldCharType="begin"/>
            </w:r>
            <w:r w:rsidR="00216324">
              <w:rPr>
                <w:webHidden/>
              </w:rPr>
              <w:instrText xml:space="preserve"> PAGEREF _Toc38216012 \h </w:instrText>
            </w:r>
            <w:r w:rsidR="00216324">
              <w:rPr>
                <w:webHidden/>
              </w:rPr>
            </w:r>
            <w:r w:rsidR="00216324">
              <w:rPr>
                <w:webHidden/>
              </w:rPr>
              <w:fldChar w:fldCharType="separate"/>
            </w:r>
            <w:r w:rsidR="00216324">
              <w:rPr>
                <w:webHidden/>
              </w:rPr>
              <w:t>60</w:t>
            </w:r>
            <w:r w:rsidR="00216324">
              <w:rPr>
                <w:webHidden/>
              </w:rPr>
              <w:fldChar w:fldCharType="end"/>
            </w:r>
          </w:hyperlink>
        </w:p>
        <w:p w14:paraId="07AA6900" w14:textId="77777777" w:rsidR="00216324" w:rsidRDefault="00BB5430">
          <w:pPr>
            <w:pStyle w:val="TOC2"/>
            <w:rPr>
              <w:rFonts w:asciiTheme="minorHAnsi" w:eastAsiaTheme="minorEastAsia" w:hAnsiTheme="minorHAnsi" w:cstheme="minorBidi"/>
              <w:sz w:val="22"/>
              <w:szCs w:val="22"/>
              <w:lang w:val="en-US"/>
            </w:rPr>
          </w:pPr>
          <w:hyperlink w:anchor="_Toc38216013" w:history="1">
            <w:r w:rsidR="00216324" w:rsidRPr="00A8722D">
              <w:rPr>
                <w:rStyle w:val="Hyperlink"/>
                <w:rFonts w:eastAsia="Times New Roman"/>
                <w:b/>
              </w:rPr>
              <w:t>7.3</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Emerging Routing Protocols</w:t>
            </w:r>
            <w:r w:rsidR="00216324">
              <w:rPr>
                <w:webHidden/>
              </w:rPr>
              <w:tab/>
            </w:r>
            <w:r w:rsidR="00216324">
              <w:rPr>
                <w:webHidden/>
              </w:rPr>
              <w:fldChar w:fldCharType="begin"/>
            </w:r>
            <w:r w:rsidR="00216324">
              <w:rPr>
                <w:webHidden/>
              </w:rPr>
              <w:instrText xml:space="preserve"> PAGEREF _Toc38216013 \h </w:instrText>
            </w:r>
            <w:r w:rsidR="00216324">
              <w:rPr>
                <w:webHidden/>
              </w:rPr>
            </w:r>
            <w:r w:rsidR="00216324">
              <w:rPr>
                <w:webHidden/>
              </w:rPr>
              <w:fldChar w:fldCharType="separate"/>
            </w:r>
            <w:r w:rsidR="00216324">
              <w:rPr>
                <w:webHidden/>
              </w:rPr>
              <w:t>67</w:t>
            </w:r>
            <w:r w:rsidR="00216324">
              <w:rPr>
                <w:webHidden/>
              </w:rPr>
              <w:fldChar w:fldCharType="end"/>
            </w:r>
          </w:hyperlink>
        </w:p>
        <w:p w14:paraId="2F8ACF90" w14:textId="77777777" w:rsidR="00216324" w:rsidRDefault="00BB5430">
          <w:pPr>
            <w:pStyle w:val="TOC1"/>
            <w:rPr>
              <w:rFonts w:asciiTheme="minorHAnsi" w:eastAsiaTheme="minorEastAsia" w:hAnsiTheme="minorHAnsi" w:cstheme="minorBidi"/>
              <w:sz w:val="22"/>
              <w:szCs w:val="22"/>
              <w:lang w:val="en-US"/>
            </w:rPr>
          </w:pPr>
          <w:hyperlink w:anchor="_Toc38216014" w:history="1">
            <w:r w:rsidR="00216324" w:rsidRPr="00A8722D">
              <w:rPr>
                <w:rStyle w:val="Hyperlink"/>
                <w:rFonts w:cstheme="majorBidi"/>
                <w:b/>
              </w:rPr>
              <w:t>8</w:t>
            </w:r>
            <w:r w:rsidR="00216324">
              <w:rPr>
                <w:rFonts w:asciiTheme="minorHAnsi" w:eastAsiaTheme="minorEastAsia" w:hAnsiTheme="minorHAnsi" w:cstheme="minorBidi"/>
                <w:sz w:val="22"/>
                <w:szCs w:val="22"/>
                <w:lang w:val="en-US"/>
              </w:rPr>
              <w:tab/>
            </w:r>
            <w:r w:rsidR="00216324" w:rsidRPr="00A8722D">
              <w:rPr>
                <w:rStyle w:val="Hyperlink"/>
                <w:rFonts w:cstheme="majorBidi"/>
                <w:b/>
              </w:rPr>
              <w:t>Security , Privacy and Trust</w:t>
            </w:r>
            <w:r w:rsidR="00216324">
              <w:rPr>
                <w:webHidden/>
              </w:rPr>
              <w:tab/>
            </w:r>
            <w:r w:rsidR="00216324">
              <w:rPr>
                <w:webHidden/>
              </w:rPr>
              <w:fldChar w:fldCharType="begin"/>
            </w:r>
            <w:r w:rsidR="00216324">
              <w:rPr>
                <w:webHidden/>
              </w:rPr>
              <w:instrText xml:space="preserve"> PAGEREF _Toc38216014 \h </w:instrText>
            </w:r>
            <w:r w:rsidR="00216324">
              <w:rPr>
                <w:webHidden/>
              </w:rPr>
            </w:r>
            <w:r w:rsidR="00216324">
              <w:rPr>
                <w:webHidden/>
              </w:rPr>
              <w:fldChar w:fldCharType="separate"/>
            </w:r>
            <w:r w:rsidR="00216324">
              <w:rPr>
                <w:webHidden/>
              </w:rPr>
              <w:t>69</w:t>
            </w:r>
            <w:r w:rsidR="00216324">
              <w:rPr>
                <w:webHidden/>
              </w:rPr>
              <w:fldChar w:fldCharType="end"/>
            </w:r>
          </w:hyperlink>
        </w:p>
        <w:p w14:paraId="7B498161" w14:textId="77777777" w:rsidR="00216324" w:rsidRDefault="00BB5430">
          <w:pPr>
            <w:pStyle w:val="TOC2"/>
            <w:rPr>
              <w:rFonts w:asciiTheme="minorHAnsi" w:eastAsiaTheme="minorEastAsia" w:hAnsiTheme="minorHAnsi" w:cstheme="minorBidi"/>
              <w:sz w:val="22"/>
              <w:szCs w:val="22"/>
              <w:lang w:val="en-US"/>
            </w:rPr>
          </w:pPr>
          <w:hyperlink w:anchor="_Toc38216015" w:history="1">
            <w:r w:rsidR="00216324" w:rsidRPr="00A8722D">
              <w:rPr>
                <w:rStyle w:val="Hyperlink"/>
                <w:rFonts w:eastAsia="SimSun"/>
                <w:b/>
                <w:bCs/>
                <w:kern w:val="2"/>
                <w:lang w:val="en-US" w:eastAsia="zh-CN"/>
              </w:rPr>
              <w:t>8.1</w:t>
            </w:r>
            <w:r w:rsidR="00216324">
              <w:rPr>
                <w:rFonts w:asciiTheme="minorHAnsi" w:eastAsiaTheme="minorEastAsia" w:hAnsiTheme="minorHAnsi" w:cstheme="minorBidi"/>
                <w:sz w:val="22"/>
                <w:szCs w:val="22"/>
                <w:lang w:val="en-US"/>
              </w:rPr>
              <w:tab/>
            </w:r>
            <w:r w:rsidR="00216324" w:rsidRPr="00A8722D">
              <w:rPr>
                <w:rStyle w:val="Hyperlink"/>
                <w:rFonts w:eastAsia="SimSun"/>
                <w:b/>
                <w:bCs/>
                <w:kern w:val="2"/>
                <w:lang w:val="en-US" w:eastAsia="zh-CN"/>
              </w:rPr>
              <w:t>Goals</w:t>
            </w:r>
            <w:r w:rsidR="00216324">
              <w:rPr>
                <w:webHidden/>
              </w:rPr>
              <w:tab/>
            </w:r>
            <w:r w:rsidR="00216324">
              <w:rPr>
                <w:webHidden/>
              </w:rPr>
              <w:fldChar w:fldCharType="begin"/>
            </w:r>
            <w:r w:rsidR="00216324">
              <w:rPr>
                <w:webHidden/>
              </w:rPr>
              <w:instrText xml:space="preserve"> PAGEREF _Toc38216015 \h </w:instrText>
            </w:r>
            <w:r w:rsidR="00216324">
              <w:rPr>
                <w:webHidden/>
              </w:rPr>
            </w:r>
            <w:r w:rsidR="00216324">
              <w:rPr>
                <w:webHidden/>
              </w:rPr>
              <w:fldChar w:fldCharType="separate"/>
            </w:r>
            <w:r w:rsidR="00216324">
              <w:rPr>
                <w:webHidden/>
              </w:rPr>
              <w:t>69</w:t>
            </w:r>
            <w:r w:rsidR="00216324">
              <w:rPr>
                <w:webHidden/>
              </w:rPr>
              <w:fldChar w:fldCharType="end"/>
            </w:r>
          </w:hyperlink>
        </w:p>
        <w:p w14:paraId="4DF55DAC" w14:textId="77777777" w:rsidR="00216324" w:rsidRDefault="00BB5430">
          <w:pPr>
            <w:pStyle w:val="TOC2"/>
            <w:rPr>
              <w:rFonts w:asciiTheme="minorHAnsi" w:eastAsiaTheme="minorEastAsia" w:hAnsiTheme="minorHAnsi" w:cstheme="minorBidi"/>
              <w:sz w:val="22"/>
              <w:szCs w:val="22"/>
              <w:lang w:val="en-US"/>
            </w:rPr>
          </w:pPr>
          <w:hyperlink w:anchor="_Toc38216016" w:history="1">
            <w:r w:rsidR="00216324" w:rsidRPr="00A8722D">
              <w:rPr>
                <w:rStyle w:val="Hyperlink"/>
                <w:rFonts w:eastAsia="SimSun"/>
                <w:b/>
                <w:bCs/>
                <w:kern w:val="2"/>
                <w:lang w:val="en-US" w:eastAsia="zh-CN"/>
              </w:rPr>
              <w:t>8.2</w:t>
            </w:r>
            <w:r w:rsidR="00216324">
              <w:rPr>
                <w:rFonts w:asciiTheme="minorHAnsi" w:eastAsiaTheme="minorEastAsia" w:hAnsiTheme="minorHAnsi" w:cstheme="minorBidi"/>
                <w:sz w:val="22"/>
                <w:szCs w:val="22"/>
                <w:lang w:val="en-US"/>
              </w:rPr>
              <w:tab/>
            </w:r>
            <w:r w:rsidR="00216324" w:rsidRPr="00A8722D">
              <w:rPr>
                <w:rStyle w:val="Hyperlink"/>
                <w:rFonts w:eastAsia="SimSun"/>
                <w:b/>
                <w:bCs/>
                <w:kern w:val="2"/>
                <w:lang w:val="en-US" w:eastAsia="zh-CN"/>
              </w:rPr>
              <w:t>Requirements and Challenges</w:t>
            </w:r>
            <w:r w:rsidR="00216324">
              <w:rPr>
                <w:webHidden/>
              </w:rPr>
              <w:tab/>
            </w:r>
            <w:r w:rsidR="00216324">
              <w:rPr>
                <w:webHidden/>
              </w:rPr>
              <w:fldChar w:fldCharType="begin"/>
            </w:r>
            <w:r w:rsidR="00216324">
              <w:rPr>
                <w:webHidden/>
              </w:rPr>
              <w:instrText xml:space="preserve"> PAGEREF _Toc38216016 \h </w:instrText>
            </w:r>
            <w:r w:rsidR="00216324">
              <w:rPr>
                <w:webHidden/>
              </w:rPr>
            </w:r>
            <w:r w:rsidR="00216324">
              <w:rPr>
                <w:webHidden/>
              </w:rPr>
              <w:fldChar w:fldCharType="separate"/>
            </w:r>
            <w:r w:rsidR="00216324">
              <w:rPr>
                <w:webHidden/>
              </w:rPr>
              <w:t>71</w:t>
            </w:r>
            <w:r w:rsidR="00216324">
              <w:rPr>
                <w:webHidden/>
              </w:rPr>
              <w:fldChar w:fldCharType="end"/>
            </w:r>
          </w:hyperlink>
        </w:p>
        <w:p w14:paraId="59177E01" w14:textId="77777777" w:rsidR="00216324" w:rsidRDefault="00BB5430">
          <w:pPr>
            <w:pStyle w:val="TOC2"/>
            <w:rPr>
              <w:rFonts w:asciiTheme="minorHAnsi" w:eastAsiaTheme="minorEastAsia" w:hAnsiTheme="minorHAnsi" w:cstheme="minorBidi"/>
              <w:sz w:val="22"/>
              <w:szCs w:val="22"/>
              <w:lang w:val="en-US"/>
            </w:rPr>
          </w:pPr>
          <w:hyperlink w:anchor="_Toc38216017" w:history="1">
            <w:r w:rsidR="00216324" w:rsidRPr="00A8722D">
              <w:rPr>
                <w:rStyle w:val="Hyperlink"/>
                <w:rFonts w:eastAsia="SimSun"/>
                <w:b/>
                <w:bCs/>
                <w:kern w:val="2"/>
                <w:lang w:val="en-US" w:eastAsia="zh-CN"/>
              </w:rPr>
              <w:t>8.3</w:t>
            </w:r>
            <w:r w:rsidR="00216324">
              <w:rPr>
                <w:rFonts w:asciiTheme="minorHAnsi" w:eastAsiaTheme="minorEastAsia" w:hAnsiTheme="minorHAnsi" w:cstheme="minorBidi"/>
                <w:sz w:val="22"/>
                <w:szCs w:val="22"/>
                <w:lang w:val="en-US"/>
              </w:rPr>
              <w:tab/>
            </w:r>
            <w:r w:rsidR="00216324" w:rsidRPr="00A8722D">
              <w:rPr>
                <w:rStyle w:val="Hyperlink"/>
                <w:rFonts w:eastAsia="SimSun"/>
                <w:b/>
                <w:bCs/>
                <w:kern w:val="2"/>
                <w:lang w:val="en-US" w:eastAsia="zh-CN"/>
              </w:rPr>
              <w:t>Design and method</w:t>
            </w:r>
            <w:r w:rsidR="00216324">
              <w:rPr>
                <w:webHidden/>
              </w:rPr>
              <w:tab/>
            </w:r>
            <w:r w:rsidR="00216324">
              <w:rPr>
                <w:webHidden/>
              </w:rPr>
              <w:fldChar w:fldCharType="begin"/>
            </w:r>
            <w:r w:rsidR="00216324">
              <w:rPr>
                <w:webHidden/>
              </w:rPr>
              <w:instrText xml:space="preserve"> PAGEREF _Toc38216017 \h </w:instrText>
            </w:r>
            <w:r w:rsidR="00216324">
              <w:rPr>
                <w:webHidden/>
              </w:rPr>
            </w:r>
            <w:r w:rsidR="00216324">
              <w:rPr>
                <w:webHidden/>
              </w:rPr>
              <w:fldChar w:fldCharType="separate"/>
            </w:r>
            <w:r w:rsidR="00216324">
              <w:rPr>
                <w:webHidden/>
              </w:rPr>
              <w:t>72</w:t>
            </w:r>
            <w:r w:rsidR="00216324">
              <w:rPr>
                <w:webHidden/>
              </w:rPr>
              <w:fldChar w:fldCharType="end"/>
            </w:r>
          </w:hyperlink>
        </w:p>
        <w:p w14:paraId="7549C321" w14:textId="77777777" w:rsidR="00216324" w:rsidRDefault="00BB5430">
          <w:pPr>
            <w:pStyle w:val="TOC2"/>
            <w:rPr>
              <w:rFonts w:asciiTheme="minorHAnsi" w:eastAsiaTheme="minorEastAsia" w:hAnsiTheme="minorHAnsi" w:cstheme="minorBidi"/>
              <w:sz w:val="22"/>
              <w:szCs w:val="22"/>
              <w:lang w:val="en-US"/>
            </w:rPr>
          </w:pPr>
          <w:hyperlink w:anchor="_Toc38216018" w:history="1">
            <w:r w:rsidR="00216324" w:rsidRPr="00A8722D">
              <w:rPr>
                <w:rStyle w:val="Hyperlink"/>
                <w:rFonts w:eastAsia="SimSun"/>
                <w:b/>
                <w:bCs/>
                <w:kern w:val="2"/>
                <w:lang w:val="en-US" w:eastAsia="zh-CN"/>
              </w:rPr>
              <w:t>8.4</w:t>
            </w:r>
            <w:r w:rsidR="00216324">
              <w:rPr>
                <w:rFonts w:asciiTheme="minorHAnsi" w:eastAsiaTheme="minorEastAsia" w:hAnsiTheme="minorHAnsi" w:cstheme="minorBidi"/>
                <w:sz w:val="22"/>
                <w:szCs w:val="22"/>
                <w:lang w:val="en-US"/>
              </w:rPr>
              <w:tab/>
            </w:r>
            <w:r w:rsidR="00216324" w:rsidRPr="00A8722D">
              <w:rPr>
                <w:rStyle w:val="Hyperlink"/>
                <w:rFonts w:eastAsia="SimSun"/>
                <w:b/>
                <w:bCs/>
                <w:kern w:val="2"/>
                <w:lang w:val="en-US" w:eastAsia="zh-CN"/>
              </w:rPr>
              <w:t>Decentralized trust model</w:t>
            </w:r>
            <w:r w:rsidR="00216324">
              <w:rPr>
                <w:webHidden/>
              </w:rPr>
              <w:tab/>
            </w:r>
            <w:r w:rsidR="00216324">
              <w:rPr>
                <w:webHidden/>
              </w:rPr>
              <w:fldChar w:fldCharType="begin"/>
            </w:r>
            <w:r w:rsidR="00216324">
              <w:rPr>
                <w:webHidden/>
              </w:rPr>
              <w:instrText xml:space="preserve"> PAGEREF _Toc38216018 \h </w:instrText>
            </w:r>
            <w:r w:rsidR="00216324">
              <w:rPr>
                <w:webHidden/>
              </w:rPr>
            </w:r>
            <w:r w:rsidR="00216324">
              <w:rPr>
                <w:webHidden/>
              </w:rPr>
              <w:fldChar w:fldCharType="separate"/>
            </w:r>
            <w:r w:rsidR="00216324">
              <w:rPr>
                <w:webHidden/>
              </w:rPr>
              <w:t>72</w:t>
            </w:r>
            <w:r w:rsidR="00216324">
              <w:rPr>
                <w:webHidden/>
              </w:rPr>
              <w:fldChar w:fldCharType="end"/>
            </w:r>
          </w:hyperlink>
        </w:p>
        <w:p w14:paraId="29CFAFDE" w14:textId="77777777" w:rsidR="00216324" w:rsidRDefault="00BB5430">
          <w:pPr>
            <w:pStyle w:val="TOC2"/>
            <w:rPr>
              <w:rFonts w:asciiTheme="minorHAnsi" w:eastAsiaTheme="minorEastAsia" w:hAnsiTheme="minorHAnsi" w:cstheme="minorBidi"/>
              <w:sz w:val="22"/>
              <w:szCs w:val="22"/>
              <w:lang w:val="en-US"/>
            </w:rPr>
          </w:pPr>
          <w:hyperlink w:anchor="_Toc38216019" w:history="1">
            <w:r w:rsidR="00216324" w:rsidRPr="00A8722D">
              <w:rPr>
                <w:rStyle w:val="Hyperlink"/>
                <w:rFonts w:eastAsia="SimSun"/>
                <w:b/>
                <w:bCs/>
                <w:kern w:val="2"/>
                <w:lang w:val="en-US" w:eastAsia="zh-CN"/>
              </w:rPr>
              <w:t>8.5</w:t>
            </w:r>
            <w:r w:rsidR="00216324">
              <w:rPr>
                <w:rFonts w:asciiTheme="minorHAnsi" w:eastAsiaTheme="minorEastAsia" w:hAnsiTheme="minorHAnsi" w:cstheme="minorBidi"/>
                <w:sz w:val="22"/>
                <w:szCs w:val="22"/>
                <w:lang w:val="en-US"/>
              </w:rPr>
              <w:tab/>
            </w:r>
            <w:r w:rsidR="00216324" w:rsidRPr="00A8722D">
              <w:rPr>
                <w:rStyle w:val="Hyperlink"/>
                <w:rFonts w:eastAsia="SimSun"/>
                <w:b/>
                <w:bCs/>
                <w:kern w:val="2"/>
                <w:lang w:val="en-US" w:eastAsia="zh-CN"/>
              </w:rPr>
              <w:t>Efficient authentication mechanisms for AS and host-level information / Pseudonymous sender-receiver privacy</w:t>
            </w:r>
            <w:r w:rsidR="00216324">
              <w:rPr>
                <w:webHidden/>
              </w:rPr>
              <w:tab/>
            </w:r>
            <w:r w:rsidR="00216324">
              <w:rPr>
                <w:webHidden/>
              </w:rPr>
              <w:fldChar w:fldCharType="begin"/>
            </w:r>
            <w:r w:rsidR="00216324">
              <w:rPr>
                <w:webHidden/>
              </w:rPr>
              <w:instrText xml:space="preserve"> PAGEREF _Toc38216019 \h </w:instrText>
            </w:r>
            <w:r w:rsidR="00216324">
              <w:rPr>
                <w:webHidden/>
              </w:rPr>
            </w:r>
            <w:r w:rsidR="00216324">
              <w:rPr>
                <w:webHidden/>
              </w:rPr>
              <w:fldChar w:fldCharType="separate"/>
            </w:r>
            <w:r w:rsidR="00216324">
              <w:rPr>
                <w:webHidden/>
              </w:rPr>
              <w:t>73</w:t>
            </w:r>
            <w:r w:rsidR="00216324">
              <w:rPr>
                <w:webHidden/>
              </w:rPr>
              <w:fldChar w:fldCharType="end"/>
            </w:r>
          </w:hyperlink>
        </w:p>
        <w:p w14:paraId="1F9A9A43" w14:textId="77777777" w:rsidR="00216324" w:rsidRDefault="00BB5430">
          <w:pPr>
            <w:pStyle w:val="TOC2"/>
            <w:rPr>
              <w:rFonts w:asciiTheme="minorHAnsi" w:eastAsiaTheme="minorEastAsia" w:hAnsiTheme="minorHAnsi" w:cstheme="minorBidi"/>
              <w:sz w:val="22"/>
              <w:szCs w:val="22"/>
              <w:lang w:val="en-US"/>
            </w:rPr>
          </w:pPr>
          <w:hyperlink w:anchor="_Toc38216020" w:history="1">
            <w:r w:rsidR="00216324" w:rsidRPr="00A8722D">
              <w:rPr>
                <w:rStyle w:val="Hyperlink"/>
                <w:rFonts w:eastAsia="SimSun"/>
                <w:b/>
                <w:bCs/>
                <w:kern w:val="2"/>
                <w:lang w:val="en-US" w:eastAsia="zh-CN"/>
              </w:rPr>
              <w:t>8.6</w:t>
            </w:r>
            <w:r w:rsidR="00216324">
              <w:rPr>
                <w:rFonts w:asciiTheme="minorHAnsi" w:eastAsiaTheme="minorEastAsia" w:hAnsiTheme="minorHAnsi" w:cstheme="minorBidi"/>
                <w:sz w:val="22"/>
                <w:szCs w:val="22"/>
                <w:lang w:val="en-US"/>
              </w:rPr>
              <w:tab/>
            </w:r>
            <w:r w:rsidR="00216324" w:rsidRPr="00A8722D">
              <w:rPr>
                <w:rStyle w:val="Hyperlink"/>
                <w:rFonts w:eastAsia="SimSun"/>
                <w:b/>
                <w:bCs/>
                <w:kern w:val="2"/>
                <w:lang w:val="en-US" w:eastAsia="zh-CN"/>
              </w:rPr>
              <w:t>Availability in presence of an active adversary</w:t>
            </w:r>
            <w:r w:rsidR="00216324">
              <w:rPr>
                <w:webHidden/>
              </w:rPr>
              <w:tab/>
            </w:r>
            <w:r w:rsidR="00216324">
              <w:rPr>
                <w:webHidden/>
              </w:rPr>
              <w:fldChar w:fldCharType="begin"/>
            </w:r>
            <w:r w:rsidR="00216324">
              <w:rPr>
                <w:webHidden/>
              </w:rPr>
              <w:instrText xml:space="preserve"> PAGEREF _Toc38216020 \h </w:instrText>
            </w:r>
            <w:r w:rsidR="00216324">
              <w:rPr>
                <w:webHidden/>
              </w:rPr>
            </w:r>
            <w:r w:rsidR="00216324">
              <w:rPr>
                <w:webHidden/>
              </w:rPr>
              <w:fldChar w:fldCharType="separate"/>
            </w:r>
            <w:r w:rsidR="00216324">
              <w:rPr>
                <w:webHidden/>
              </w:rPr>
              <w:t>74</w:t>
            </w:r>
            <w:r w:rsidR="00216324">
              <w:rPr>
                <w:webHidden/>
              </w:rPr>
              <w:fldChar w:fldCharType="end"/>
            </w:r>
          </w:hyperlink>
        </w:p>
        <w:p w14:paraId="091CC22D" w14:textId="77777777" w:rsidR="00216324" w:rsidRDefault="00BB5430">
          <w:pPr>
            <w:pStyle w:val="TOC1"/>
            <w:rPr>
              <w:rFonts w:asciiTheme="minorHAnsi" w:eastAsiaTheme="minorEastAsia" w:hAnsiTheme="minorHAnsi" w:cstheme="minorBidi"/>
              <w:sz w:val="22"/>
              <w:szCs w:val="22"/>
              <w:lang w:val="en-US"/>
            </w:rPr>
          </w:pPr>
          <w:hyperlink w:anchor="_Toc38216021" w:history="1">
            <w:r w:rsidR="00216324" w:rsidRPr="00A8722D">
              <w:rPr>
                <w:rStyle w:val="Hyperlink"/>
                <w:b/>
              </w:rPr>
              <w:t>9</w:t>
            </w:r>
            <w:r w:rsidR="00216324">
              <w:rPr>
                <w:rFonts w:asciiTheme="minorHAnsi" w:eastAsiaTheme="minorEastAsia" w:hAnsiTheme="minorHAnsi" w:cstheme="minorBidi"/>
                <w:sz w:val="22"/>
                <w:szCs w:val="22"/>
                <w:lang w:val="en-US"/>
              </w:rPr>
              <w:tab/>
            </w:r>
            <w:r w:rsidR="00216324" w:rsidRPr="00A8722D">
              <w:rPr>
                <w:rStyle w:val="Hyperlink"/>
                <w:b/>
              </w:rPr>
              <w:t>Mobility</w:t>
            </w:r>
            <w:r w:rsidR="00216324">
              <w:rPr>
                <w:webHidden/>
              </w:rPr>
              <w:tab/>
            </w:r>
            <w:r w:rsidR="00216324">
              <w:rPr>
                <w:webHidden/>
              </w:rPr>
              <w:fldChar w:fldCharType="begin"/>
            </w:r>
            <w:r w:rsidR="00216324">
              <w:rPr>
                <w:webHidden/>
              </w:rPr>
              <w:instrText xml:space="preserve"> PAGEREF _Toc38216021 \h </w:instrText>
            </w:r>
            <w:r w:rsidR="00216324">
              <w:rPr>
                <w:webHidden/>
              </w:rPr>
            </w:r>
            <w:r w:rsidR="00216324">
              <w:rPr>
                <w:webHidden/>
              </w:rPr>
              <w:fldChar w:fldCharType="separate"/>
            </w:r>
            <w:r w:rsidR="00216324">
              <w:rPr>
                <w:webHidden/>
              </w:rPr>
              <w:t>79</w:t>
            </w:r>
            <w:r w:rsidR="00216324">
              <w:rPr>
                <w:webHidden/>
              </w:rPr>
              <w:fldChar w:fldCharType="end"/>
            </w:r>
          </w:hyperlink>
        </w:p>
        <w:p w14:paraId="2F51F6EA" w14:textId="77777777" w:rsidR="00216324" w:rsidRDefault="00BB5430">
          <w:pPr>
            <w:pStyle w:val="TOC1"/>
            <w:rPr>
              <w:rFonts w:asciiTheme="minorHAnsi" w:eastAsiaTheme="minorEastAsia" w:hAnsiTheme="minorHAnsi" w:cstheme="minorBidi"/>
              <w:sz w:val="22"/>
              <w:szCs w:val="22"/>
              <w:lang w:val="en-US"/>
            </w:rPr>
          </w:pPr>
          <w:hyperlink w:anchor="_Toc38216022" w:history="1">
            <w:r w:rsidR="00216324" w:rsidRPr="00A8722D">
              <w:rPr>
                <w:rStyle w:val="Hyperlink"/>
                <w:b/>
              </w:rPr>
              <w:t>10</w:t>
            </w:r>
            <w:r w:rsidR="00216324">
              <w:rPr>
                <w:rFonts w:asciiTheme="minorHAnsi" w:eastAsiaTheme="minorEastAsia" w:hAnsiTheme="minorHAnsi" w:cstheme="minorBidi"/>
                <w:sz w:val="22"/>
                <w:szCs w:val="22"/>
                <w:lang w:val="en-US"/>
              </w:rPr>
              <w:tab/>
            </w:r>
            <w:r w:rsidR="00216324" w:rsidRPr="00A8722D">
              <w:rPr>
                <w:rStyle w:val="Hyperlink"/>
                <w:b/>
              </w:rPr>
              <w:t>QoS  (Toerless)</w:t>
            </w:r>
            <w:r w:rsidR="00216324">
              <w:rPr>
                <w:webHidden/>
              </w:rPr>
              <w:tab/>
            </w:r>
            <w:r w:rsidR="00216324">
              <w:rPr>
                <w:webHidden/>
              </w:rPr>
              <w:fldChar w:fldCharType="begin"/>
            </w:r>
            <w:r w:rsidR="00216324">
              <w:rPr>
                <w:webHidden/>
              </w:rPr>
              <w:instrText xml:space="preserve"> PAGEREF _Toc38216022 \h </w:instrText>
            </w:r>
            <w:r w:rsidR="00216324">
              <w:rPr>
                <w:webHidden/>
              </w:rPr>
            </w:r>
            <w:r w:rsidR="00216324">
              <w:rPr>
                <w:webHidden/>
              </w:rPr>
              <w:fldChar w:fldCharType="separate"/>
            </w:r>
            <w:r w:rsidR="00216324">
              <w:rPr>
                <w:webHidden/>
              </w:rPr>
              <w:t>79</w:t>
            </w:r>
            <w:r w:rsidR="00216324">
              <w:rPr>
                <w:webHidden/>
              </w:rPr>
              <w:fldChar w:fldCharType="end"/>
            </w:r>
          </w:hyperlink>
        </w:p>
        <w:p w14:paraId="767A3C2E" w14:textId="77777777" w:rsidR="00216324" w:rsidRDefault="00BB5430">
          <w:pPr>
            <w:pStyle w:val="TOC2"/>
            <w:rPr>
              <w:rFonts w:asciiTheme="minorHAnsi" w:eastAsiaTheme="minorEastAsia" w:hAnsiTheme="minorHAnsi" w:cstheme="minorBidi"/>
              <w:sz w:val="22"/>
              <w:szCs w:val="22"/>
              <w:lang w:val="en-US"/>
            </w:rPr>
          </w:pPr>
          <w:hyperlink w:anchor="_Toc38216023" w:history="1">
            <w:r w:rsidR="00216324" w:rsidRPr="00A8722D">
              <w:rPr>
                <w:rStyle w:val="Hyperlink"/>
                <w:rFonts w:eastAsia="Times New Roman"/>
                <w:b/>
              </w:rPr>
              <w:t>10.1</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Definitions</w:t>
            </w:r>
            <w:r w:rsidR="00216324">
              <w:rPr>
                <w:webHidden/>
              </w:rPr>
              <w:tab/>
            </w:r>
            <w:r w:rsidR="00216324">
              <w:rPr>
                <w:webHidden/>
              </w:rPr>
              <w:fldChar w:fldCharType="begin"/>
            </w:r>
            <w:r w:rsidR="00216324">
              <w:rPr>
                <w:webHidden/>
              </w:rPr>
              <w:instrText xml:space="preserve"> PAGEREF _Toc38216023 \h </w:instrText>
            </w:r>
            <w:r w:rsidR="00216324">
              <w:rPr>
                <w:webHidden/>
              </w:rPr>
            </w:r>
            <w:r w:rsidR="00216324">
              <w:rPr>
                <w:webHidden/>
              </w:rPr>
              <w:fldChar w:fldCharType="separate"/>
            </w:r>
            <w:r w:rsidR="00216324">
              <w:rPr>
                <w:webHidden/>
              </w:rPr>
              <w:t>79</w:t>
            </w:r>
            <w:r w:rsidR="00216324">
              <w:rPr>
                <w:webHidden/>
              </w:rPr>
              <w:fldChar w:fldCharType="end"/>
            </w:r>
          </w:hyperlink>
        </w:p>
        <w:p w14:paraId="4A63B45C" w14:textId="77777777" w:rsidR="00216324" w:rsidRDefault="00BB5430">
          <w:pPr>
            <w:pStyle w:val="TOC2"/>
            <w:rPr>
              <w:rFonts w:asciiTheme="minorHAnsi" w:eastAsiaTheme="minorEastAsia" w:hAnsiTheme="minorHAnsi" w:cstheme="minorBidi"/>
              <w:sz w:val="22"/>
              <w:szCs w:val="22"/>
              <w:lang w:val="en-US"/>
            </w:rPr>
          </w:pPr>
          <w:hyperlink w:anchor="_Toc38216024" w:history="1">
            <w:r w:rsidR="00216324" w:rsidRPr="00A8722D">
              <w:rPr>
                <w:rStyle w:val="Hyperlink"/>
                <w:rFonts w:eastAsia="Times New Roman"/>
                <w:b/>
              </w:rPr>
              <w:t>10.2</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Network 2030 abstraction for QoS</w:t>
            </w:r>
            <w:r w:rsidR="00216324">
              <w:rPr>
                <w:webHidden/>
              </w:rPr>
              <w:tab/>
            </w:r>
            <w:r w:rsidR="00216324">
              <w:rPr>
                <w:webHidden/>
              </w:rPr>
              <w:fldChar w:fldCharType="begin"/>
            </w:r>
            <w:r w:rsidR="00216324">
              <w:rPr>
                <w:webHidden/>
              </w:rPr>
              <w:instrText xml:space="preserve"> PAGEREF _Toc38216024 \h </w:instrText>
            </w:r>
            <w:r w:rsidR="00216324">
              <w:rPr>
                <w:webHidden/>
              </w:rPr>
            </w:r>
            <w:r w:rsidR="00216324">
              <w:rPr>
                <w:webHidden/>
              </w:rPr>
              <w:fldChar w:fldCharType="separate"/>
            </w:r>
            <w:r w:rsidR="00216324">
              <w:rPr>
                <w:webHidden/>
              </w:rPr>
              <w:t>80</w:t>
            </w:r>
            <w:r w:rsidR="00216324">
              <w:rPr>
                <w:webHidden/>
              </w:rPr>
              <w:fldChar w:fldCharType="end"/>
            </w:r>
          </w:hyperlink>
        </w:p>
        <w:p w14:paraId="6E0B0CCE" w14:textId="77777777" w:rsidR="00216324" w:rsidRDefault="00BB5430">
          <w:pPr>
            <w:pStyle w:val="TOC2"/>
            <w:rPr>
              <w:rFonts w:asciiTheme="minorHAnsi" w:eastAsiaTheme="minorEastAsia" w:hAnsiTheme="minorHAnsi" w:cstheme="minorBidi"/>
              <w:sz w:val="22"/>
              <w:szCs w:val="22"/>
              <w:lang w:val="en-US"/>
            </w:rPr>
          </w:pPr>
          <w:hyperlink w:anchor="_Toc38216025" w:history="1">
            <w:r w:rsidR="00216324" w:rsidRPr="00A8722D">
              <w:rPr>
                <w:rStyle w:val="Hyperlink"/>
                <w:rFonts w:eastAsia="Times New Roman"/>
                <w:b/>
              </w:rPr>
              <w:t>10.3</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Introduction and Summary</w:t>
            </w:r>
            <w:r w:rsidR="00216324">
              <w:rPr>
                <w:webHidden/>
              </w:rPr>
              <w:tab/>
            </w:r>
            <w:r w:rsidR="00216324">
              <w:rPr>
                <w:webHidden/>
              </w:rPr>
              <w:fldChar w:fldCharType="begin"/>
            </w:r>
            <w:r w:rsidR="00216324">
              <w:rPr>
                <w:webHidden/>
              </w:rPr>
              <w:instrText xml:space="preserve"> PAGEREF _Toc38216025 \h </w:instrText>
            </w:r>
            <w:r w:rsidR="00216324">
              <w:rPr>
                <w:webHidden/>
              </w:rPr>
            </w:r>
            <w:r w:rsidR="00216324">
              <w:rPr>
                <w:webHidden/>
              </w:rPr>
              <w:fldChar w:fldCharType="separate"/>
            </w:r>
            <w:r w:rsidR="00216324">
              <w:rPr>
                <w:webHidden/>
              </w:rPr>
              <w:t>80</w:t>
            </w:r>
            <w:r w:rsidR="00216324">
              <w:rPr>
                <w:webHidden/>
              </w:rPr>
              <w:fldChar w:fldCharType="end"/>
            </w:r>
          </w:hyperlink>
        </w:p>
        <w:p w14:paraId="38F71D71" w14:textId="77777777" w:rsidR="00216324" w:rsidRDefault="00BB5430">
          <w:pPr>
            <w:pStyle w:val="TOC2"/>
            <w:rPr>
              <w:rFonts w:asciiTheme="minorHAnsi" w:eastAsiaTheme="minorEastAsia" w:hAnsiTheme="minorHAnsi" w:cstheme="minorBidi"/>
              <w:sz w:val="22"/>
              <w:szCs w:val="22"/>
              <w:lang w:val="en-US"/>
            </w:rPr>
          </w:pPr>
          <w:hyperlink w:anchor="_Toc38216026" w:history="1">
            <w:r w:rsidR="00216324" w:rsidRPr="00A8722D">
              <w:rPr>
                <w:rStyle w:val="Hyperlink"/>
                <w:rFonts w:eastAsia="Times New Roman"/>
                <w:b/>
              </w:rPr>
              <w:t>10.4</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Fronthaul and Backhaul</w:t>
            </w:r>
            <w:r w:rsidR="00216324">
              <w:rPr>
                <w:webHidden/>
              </w:rPr>
              <w:tab/>
            </w:r>
            <w:r w:rsidR="00216324">
              <w:rPr>
                <w:webHidden/>
              </w:rPr>
              <w:fldChar w:fldCharType="begin"/>
            </w:r>
            <w:r w:rsidR="00216324">
              <w:rPr>
                <w:webHidden/>
              </w:rPr>
              <w:instrText xml:space="preserve"> PAGEREF _Toc38216026 \h </w:instrText>
            </w:r>
            <w:r w:rsidR="00216324">
              <w:rPr>
                <w:webHidden/>
              </w:rPr>
            </w:r>
            <w:r w:rsidR="00216324">
              <w:rPr>
                <w:webHidden/>
              </w:rPr>
              <w:fldChar w:fldCharType="separate"/>
            </w:r>
            <w:r w:rsidR="00216324">
              <w:rPr>
                <w:webHidden/>
              </w:rPr>
              <w:t>80</w:t>
            </w:r>
            <w:r w:rsidR="00216324">
              <w:rPr>
                <w:webHidden/>
              </w:rPr>
              <w:fldChar w:fldCharType="end"/>
            </w:r>
          </w:hyperlink>
        </w:p>
        <w:p w14:paraId="7B315363" w14:textId="77777777" w:rsidR="00216324" w:rsidRDefault="00BB5430">
          <w:pPr>
            <w:pStyle w:val="TOC2"/>
            <w:rPr>
              <w:rFonts w:asciiTheme="minorHAnsi" w:eastAsiaTheme="minorEastAsia" w:hAnsiTheme="minorHAnsi" w:cstheme="minorBidi"/>
              <w:sz w:val="22"/>
              <w:szCs w:val="22"/>
              <w:lang w:val="en-US"/>
            </w:rPr>
          </w:pPr>
          <w:hyperlink w:anchor="_Toc38216027" w:history="1">
            <w:r w:rsidR="00216324" w:rsidRPr="00A8722D">
              <w:rPr>
                <w:rStyle w:val="Hyperlink"/>
                <w:rFonts w:eastAsia="Times New Roman"/>
                <w:b/>
              </w:rPr>
              <w:t>10.5</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QoS in the fronthaul</w:t>
            </w:r>
            <w:r w:rsidR="00216324">
              <w:rPr>
                <w:webHidden/>
              </w:rPr>
              <w:tab/>
            </w:r>
            <w:r w:rsidR="00216324">
              <w:rPr>
                <w:webHidden/>
              </w:rPr>
              <w:fldChar w:fldCharType="begin"/>
            </w:r>
            <w:r w:rsidR="00216324">
              <w:rPr>
                <w:webHidden/>
              </w:rPr>
              <w:instrText xml:space="preserve"> PAGEREF _Toc38216027 \h </w:instrText>
            </w:r>
            <w:r w:rsidR="00216324">
              <w:rPr>
                <w:webHidden/>
              </w:rPr>
            </w:r>
            <w:r w:rsidR="00216324">
              <w:rPr>
                <w:webHidden/>
              </w:rPr>
              <w:fldChar w:fldCharType="separate"/>
            </w:r>
            <w:r w:rsidR="00216324">
              <w:rPr>
                <w:webHidden/>
              </w:rPr>
              <w:t>80</w:t>
            </w:r>
            <w:r w:rsidR="00216324">
              <w:rPr>
                <w:webHidden/>
              </w:rPr>
              <w:fldChar w:fldCharType="end"/>
            </w:r>
          </w:hyperlink>
        </w:p>
        <w:p w14:paraId="2E58E6EA" w14:textId="77777777" w:rsidR="00216324" w:rsidRDefault="00BB5430">
          <w:pPr>
            <w:pStyle w:val="TOC2"/>
            <w:rPr>
              <w:rFonts w:asciiTheme="minorHAnsi" w:eastAsiaTheme="minorEastAsia" w:hAnsiTheme="minorHAnsi" w:cstheme="minorBidi"/>
              <w:sz w:val="22"/>
              <w:szCs w:val="22"/>
              <w:lang w:val="en-US"/>
            </w:rPr>
          </w:pPr>
          <w:hyperlink w:anchor="_Toc38216028" w:history="1">
            <w:r w:rsidR="00216324" w:rsidRPr="00A8722D">
              <w:rPr>
                <w:rStyle w:val="Hyperlink"/>
                <w:rFonts w:eastAsia="Times New Roman"/>
                <w:b/>
              </w:rPr>
              <w:t>10.6</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Benefits</w:t>
            </w:r>
            <w:r w:rsidR="00216324">
              <w:rPr>
                <w:webHidden/>
              </w:rPr>
              <w:tab/>
            </w:r>
            <w:r w:rsidR="00216324">
              <w:rPr>
                <w:webHidden/>
              </w:rPr>
              <w:fldChar w:fldCharType="begin"/>
            </w:r>
            <w:r w:rsidR="00216324">
              <w:rPr>
                <w:webHidden/>
              </w:rPr>
              <w:instrText xml:space="preserve"> PAGEREF _Toc38216028 \h </w:instrText>
            </w:r>
            <w:r w:rsidR="00216324">
              <w:rPr>
                <w:webHidden/>
              </w:rPr>
            </w:r>
            <w:r w:rsidR="00216324">
              <w:rPr>
                <w:webHidden/>
              </w:rPr>
              <w:fldChar w:fldCharType="separate"/>
            </w:r>
            <w:r w:rsidR="00216324">
              <w:rPr>
                <w:webHidden/>
              </w:rPr>
              <w:t>81</w:t>
            </w:r>
            <w:r w:rsidR="00216324">
              <w:rPr>
                <w:webHidden/>
              </w:rPr>
              <w:fldChar w:fldCharType="end"/>
            </w:r>
          </w:hyperlink>
        </w:p>
        <w:p w14:paraId="239F72DB" w14:textId="77777777" w:rsidR="00216324" w:rsidRDefault="00BB5430">
          <w:pPr>
            <w:pStyle w:val="TOC2"/>
            <w:rPr>
              <w:rFonts w:asciiTheme="minorHAnsi" w:eastAsiaTheme="minorEastAsia" w:hAnsiTheme="minorHAnsi" w:cstheme="minorBidi"/>
              <w:sz w:val="22"/>
              <w:szCs w:val="22"/>
              <w:lang w:val="en-US"/>
            </w:rPr>
          </w:pPr>
          <w:hyperlink w:anchor="_Toc38216029" w:history="1">
            <w:r w:rsidR="00216324" w:rsidRPr="00A8722D">
              <w:rPr>
                <w:rStyle w:val="Hyperlink"/>
                <w:rFonts w:eastAsia="Times New Roman"/>
                <w:b/>
              </w:rPr>
              <w:t>10.7</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QoS for the backhaul</w:t>
            </w:r>
            <w:r w:rsidR="00216324">
              <w:rPr>
                <w:webHidden/>
              </w:rPr>
              <w:tab/>
            </w:r>
            <w:r w:rsidR="00216324">
              <w:rPr>
                <w:webHidden/>
              </w:rPr>
              <w:fldChar w:fldCharType="begin"/>
            </w:r>
            <w:r w:rsidR="00216324">
              <w:rPr>
                <w:webHidden/>
              </w:rPr>
              <w:instrText xml:space="preserve"> PAGEREF _Toc38216029 \h </w:instrText>
            </w:r>
            <w:r w:rsidR="00216324">
              <w:rPr>
                <w:webHidden/>
              </w:rPr>
            </w:r>
            <w:r w:rsidR="00216324">
              <w:rPr>
                <w:webHidden/>
              </w:rPr>
              <w:fldChar w:fldCharType="separate"/>
            </w:r>
            <w:r w:rsidR="00216324">
              <w:rPr>
                <w:webHidden/>
              </w:rPr>
              <w:t>82</w:t>
            </w:r>
            <w:r w:rsidR="00216324">
              <w:rPr>
                <w:webHidden/>
              </w:rPr>
              <w:fldChar w:fldCharType="end"/>
            </w:r>
          </w:hyperlink>
        </w:p>
        <w:p w14:paraId="3705F8DA" w14:textId="77777777" w:rsidR="00216324" w:rsidRDefault="00BB5430">
          <w:pPr>
            <w:pStyle w:val="TOC2"/>
            <w:rPr>
              <w:rFonts w:asciiTheme="minorHAnsi" w:eastAsiaTheme="minorEastAsia" w:hAnsiTheme="minorHAnsi" w:cstheme="minorBidi"/>
              <w:sz w:val="22"/>
              <w:szCs w:val="22"/>
              <w:lang w:val="en-US"/>
            </w:rPr>
          </w:pPr>
          <w:hyperlink w:anchor="_Toc38216030" w:history="1">
            <w:r w:rsidR="00216324" w:rsidRPr="00A8722D">
              <w:rPr>
                <w:rStyle w:val="Hyperlink"/>
                <w:rFonts w:eastAsia="Times New Roman"/>
                <w:b/>
              </w:rPr>
              <w:t>10.7</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New QoS services</w:t>
            </w:r>
            <w:r w:rsidR="00216324">
              <w:rPr>
                <w:webHidden/>
              </w:rPr>
              <w:tab/>
            </w:r>
            <w:r w:rsidR="00216324">
              <w:rPr>
                <w:webHidden/>
              </w:rPr>
              <w:fldChar w:fldCharType="begin"/>
            </w:r>
            <w:r w:rsidR="00216324">
              <w:rPr>
                <w:webHidden/>
              </w:rPr>
              <w:instrText xml:space="preserve"> PAGEREF _Toc38216030 \h </w:instrText>
            </w:r>
            <w:r w:rsidR="00216324">
              <w:rPr>
                <w:webHidden/>
              </w:rPr>
            </w:r>
            <w:r w:rsidR="00216324">
              <w:rPr>
                <w:webHidden/>
              </w:rPr>
              <w:fldChar w:fldCharType="separate"/>
            </w:r>
            <w:r w:rsidR="00216324">
              <w:rPr>
                <w:webHidden/>
              </w:rPr>
              <w:t>82</w:t>
            </w:r>
            <w:r w:rsidR="00216324">
              <w:rPr>
                <w:webHidden/>
              </w:rPr>
              <w:fldChar w:fldCharType="end"/>
            </w:r>
          </w:hyperlink>
        </w:p>
        <w:p w14:paraId="7B288CFF" w14:textId="77777777" w:rsidR="00216324" w:rsidRDefault="00BB5430">
          <w:pPr>
            <w:pStyle w:val="TOC2"/>
            <w:rPr>
              <w:rFonts w:asciiTheme="minorHAnsi" w:eastAsiaTheme="minorEastAsia" w:hAnsiTheme="minorHAnsi" w:cstheme="minorBidi"/>
              <w:sz w:val="22"/>
              <w:szCs w:val="22"/>
              <w:lang w:val="en-US"/>
            </w:rPr>
          </w:pPr>
          <w:hyperlink w:anchor="_Toc38216031" w:history="1">
            <w:r w:rsidR="00216324" w:rsidRPr="00A8722D">
              <w:rPr>
                <w:rStyle w:val="Hyperlink"/>
                <w:rFonts w:eastAsia="Times New Roman"/>
                <w:b/>
              </w:rPr>
              <w:t>Elastic, Experience Quality based resource management</w:t>
            </w:r>
            <w:r w:rsidR="00216324">
              <w:rPr>
                <w:webHidden/>
              </w:rPr>
              <w:tab/>
            </w:r>
            <w:r w:rsidR="00216324">
              <w:rPr>
                <w:webHidden/>
              </w:rPr>
              <w:fldChar w:fldCharType="begin"/>
            </w:r>
            <w:r w:rsidR="00216324">
              <w:rPr>
                <w:webHidden/>
              </w:rPr>
              <w:instrText xml:space="preserve"> PAGEREF _Toc38216031 \h </w:instrText>
            </w:r>
            <w:r w:rsidR="00216324">
              <w:rPr>
                <w:webHidden/>
              </w:rPr>
            </w:r>
            <w:r w:rsidR="00216324">
              <w:rPr>
                <w:webHidden/>
              </w:rPr>
              <w:fldChar w:fldCharType="separate"/>
            </w:r>
            <w:r w:rsidR="00216324">
              <w:rPr>
                <w:webHidden/>
              </w:rPr>
              <w:t>82</w:t>
            </w:r>
            <w:r w:rsidR="00216324">
              <w:rPr>
                <w:webHidden/>
              </w:rPr>
              <w:fldChar w:fldCharType="end"/>
            </w:r>
          </w:hyperlink>
        </w:p>
        <w:p w14:paraId="5DB60F9E" w14:textId="77777777" w:rsidR="00216324" w:rsidRDefault="00BB5430">
          <w:pPr>
            <w:pStyle w:val="TOC2"/>
            <w:rPr>
              <w:rFonts w:asciiTheme="minorHAnsi" w:eastAsiaTheme="minorEastAsia" w:hAnsiTheme="minorHAnsi" w:cstheme="minorBidi"/>
              <w:sz w:val="22"/>
              <w:szCs w:val="22"/>
              <w:lang w:val="en-US"/>
            </w:rPr>
          </w:pPr>
          <w:hyperlink w:anchor="_Toc38216032" w:history="1">
            <w:r w:rsidR="00216324" w:rsidRPr="00A8722D">
              <w:rPr>
                <w:rStyle w:val="Hyperlink"/>
                <w:rFonts w:eastAsia="Times New Roman"/>
                <w:b/>
              </w:rPr>
              <w:t>Lightweight, scalable in-network resource guarantees</w:t>
            </w:r>
            <w:r w:rsidR="00216324">
              <w:rPr>
                <w:webHidden/>
              </w:rPr>
              <w:tab/>
            </w:r>
            <w:r w:rsidR="00216324">
              <w:rPr>
                <w:webHidden/>
              </w:rPr>
              <w:fldChar w:fldCharType="begin"/>
            </w:r>
            <w:r w:rsidR="00216324">
              <w:rPr>
                <w:webHidden/>
              </w:rPr>
              <w:instrText xml:space="preserve"> PAGEREF _Toc38216032 \h </w:instrText>
            </w:r>
            <w:r w:rsidR="00216324">
              <w:rPr>
                <w:webHidden/>
              </w:rPr>
            </w:r>
            <w:r w:rsidR="00216324">
              <w:rPr>
                <w:webHidden/>
              </w:rPr>
              <w:fldChar w:fldCharType="separate"/>
            </w:r>
            <w:r w:rsidR="00216324">
              <w:rPr>
                <w:webHidden/>
              </w:rPr>
              <w:t>83</w:t>
            </w:r>
            <w:r w:rsidR="00216324">
              <w:rPr>
                <w:webHidden/>
              </w:rPr>
              <w:fldChar w:fldCharType="end"/>
            </w:r>
          </w:hyperlink>
        </w:p>
        <w:p w14:paraId="2C81F957" w14:textId="77777777" w:rsidR="00216324" w:rsidRDefault="00BB5430">
          <w:pPr>
            <w:pStyle w:val="TOC2"/>
            <w:rPr>
              <w:rFonts w:asciiTheme="minorHAnsi" w:eastAsiaTheme="minorEastAsia" w:hAnsiTheme="minorHAnsi" w:cstheme="minorBidi"/>
              <w:sz w:val="22"/>
              <w:szCs w:val="22"/>
              <w:lang w:val="en-US"/>
            </w:rPr>
          </w:pPr>
          <w:hyperlink w:anchor="_Toc38216033" w:history="1">
            <w:r w:rsidR="00216324" w:rsidRPr="00A8722D">
              <w:rPr>
                <w:rStyle w:val="Hyperlink"/>
                <w:rFonts w:eastAsia="Times New Roman"/>
                <w:b/>
              </w:rPr>
              <w:t>10.8</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Fine grained, path aware latency management</w:t>
            </w:r>
            <w:r w:rsidR="00216324">
              <w:rPr>
                <w:webHidden/>
              </w:rPr>
              <w:tab/>
            </w:r>
            <w:r w:rsidR="00216324">
              <w:rPr>
                <w:webHidden/>
              </w:rPr>
              <w:fldChar w:fldCharType="begin"/>
            </w:r>
            <w:r w:rsidR="00216324">
              <w:rPr>
                <w:webHidden/>
              </w:rPr>
              <w:instrText xml:space="preserve"> PAGEREF _Toc38216033 \h </w:instrText>
            </w:r>
            <w:r w:rsidR="00216324">
              <w:rPr>
                <w:webHidden/>
              </w:rPr>
            </w:r>
            <w:r w:rsidR="00216324">
              <w:rPr>
                <w:webHidden/>
              </w:rPr>
              <w:fldChar w:fldCharType="separate"/>
            </w:r>
            <w:r w:rsidR="00216324">
              <w:rPr>
                <w:webHidden/>
              </w:rPr>
              <w:t>83</w:t>
            </w:r>
            <w:r w:rsidR="00216324">
              <w:rPr>
                <w:webHidden/>
              </w:rPr>
              <w:fldChar w:fldCharType="end"/>
            </w:r>
          </w:hyperlink>
        </w:p>
        <w:p w14:paraId="11474963" w14:textId="77777777" w:rsidR="00216324" w:rsidRDefault="00BB5430">
          <w:pPr>
            <w:pStyle w:val="TOC1"/>
            <w:rPr>
              <w:rFonts w:asciiTheme="minorHAnsi" w:eastAsiaTheme="minorEastAsia" w:hAnsiTheme="minorHAnsi" w:cstheme="minorBidi"/>
              <w:sz w:val="22"/>
              <w:szCs w:val="22"/>
              <w:lang w:val="en-US"/>
            </w:rPr>
          </w:pPr>
          <w:hyperlink w:anchor="_Toc38216034" w:history="1">
            <w:r w:rsidR="00216324" w:rsidRPr="00A8722D">
              <w:rPr>
                <w:rStyle w:val="Hyperlink"/>
                <w:rFonts w:eastAsia="Times New Roman"/>
                <w:b/>
              </w:rPr>
              <w:t>10.8.1</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Dependencies</w:t>
            </w:r>
            <w:r w:rsidR="00216324">
              <w:rPr>
                <w:webHidden/>
              </w:rPr>
              <w:tab/>
            </w:r>
            <w:r w:rsidR="00216324">
              <w:rPr>
                <w:webHidden/>
              </w:rPr>
              <w:fldChar w:fldCharType="begin"/>
            </w:r>
            <w:r w:rsidR="00216324">
              <w:rPr>
                <w:webHidden/>
              </w:rPr>
              <w:instrText xml:space="preserve"> PAGEREF _Toc38216034 \h </w:instrText>
            </w:r>
            <w:r w:rsidR="00216324">
              <w:rPr>
                <w:webHidden/>
              </w:rPr>
            </w:r>
            <w:r w:rsidR="00216324">
              <w:rPr>
                <w:webHidden/>
              </w:rPr>
              <w:fldChar w:fldCharType="separate"/>
            </w:r>
            <w:r w:rsidR="00216324">
              <w:rPr>
                <w:webHidden/>
              </w:rPr>
              <w:t>84</w:t>
            </w:r>
            <w:r w:rsidR="00216324">
              <w:rPr>
                <w:webHidden/>
              </w:rPr>
              <w:fldChar w:fldCharType="end"/>
            </w:r>
          </w:hyperlink>
        </w:p>
        <w:p w14:paraId="76D71914" w14:textId="77777777" w:rsidR="00216324" w:rsidRDefault="00BB5430">
          <w:pPr>
            <w:pStyle w:val="TOC2"/>
            <w:rPr>
              <w:rFonts w:asciiTheme="minorHAnsi" w:eastAsiaTheme="minorEastAsia" w:hAnsiTheme="minorHAnsi" w:cstheme="minorBidi"/>
              <w:sz w:val="22"/>
              <w:szCs w:val="22"/>
              <w:lang w:val="en-US"/>
            </w:rPr>
          </w:pPr>
          <w:hyperlink w:anchor="_Toc38216035" w:history="1">
            <w:r w:rsidR="00216324" w:rsidRPr="00A8722D">
              <w:rPr>
                <w:rStyle w:val="Hyperlink"/>
                <w:rFonts w:eastAsia="Times New Roman"/>
                <w:b/>
              </w:rPr>
              <w:t>10.9</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Programmable virtual networks</w:t>
            </w:r>
            <w:r w:rsidR="00216324">
              <w:rPr>
                <w:webHidden/>
              </w:rPr>
              <w:tab/>
            </w:r>
            <w:r w:rsidR="00216324">
              <w:rPr>
                <w:webHidden/>
              </w:rPr>
              <w:fldChar w:fldCharType="begin"/>
            </w:r>
            <w:r w:rsidR="00216324">
              <w:rPr>
                <w:webHidden/>
              </w:rPr>
              <w:instrText xml:space="preserve"> PAGEREF _Toc38216035 \h </w:instrText>
            </w:r>
            <w:r w:rsidR="00216324">
              <w:rPr>
                <w:webHidden/>
              </w:rPr>
            </w:r>
            <w:r w:rsidR="00216324">
              <w:rPr>
                <w:webHidden/>
              </w:rPr>
              <w:fldChar w:fldCharType="separate"/>
            </w:r>
            <w:r w:rsidR="00216324">
              <w:rPr>
                <w:webHidden/>
              </w:rPr>
              <w:t>85</w:t>
            </w:r>
            <w:r w:rsidR="00216324">
              <w:rPr>
                <w:webHidden/>
              </w:rPr>
              <w:fldChar w:fldCharType="end"/>
            </w:r>
          </w:hyperlink>
        </w:p>
        <w:p w14:paraId="34EA045C" w14:textId="77777777" w:rsidR="00216324" w:rsidRDefault="00BB5430">
          <w:pPr>
            <w:pStyle w:val="TOC2"/>
            <w:rPr>
              <w:rFonts w:asciiTheme="minorHAnsi" w:eastAsiaTheme="minorEastAsia" w:hAnsiTheme="minorHAnsi" w:cstheme="minorBidi"/>
              <w:sz w:val="22"/>
              <w:szCs w:val="22"/>
              <w:lang w:val="en-US"/>
            </w:rPr>
          </w:pPr>
          <w:hyperlink w:anchor="_Toc38216036" w:history="1">
            <w:r w:rsidR="00216324" w:rsidRPr="00A8722D">
              <w:rPr>
                <w:rStyle w:val="Hyperlink"/>
                <w:rFonts w:eastAsia="Times New Roman"/>
                <w:b/>
              </w:rPr>
              <w:t>10.9.1</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Reusable, extensible forwarding protocol packet formats</w:t>
            </w:r>
            <w:r w:rsidR="00216324">
              <w:rPr>
                <w:webHidden/>
              </w:rPr>
              <w:tab/>
            </w:r>
            <w:r w:rsidR="00216324">
              <w:rPr>
                <w:webHidden/>
              </w:rPr>
              <w:fldChar w:fldCharType="begin"/>
            </w:r>
            <w:r w:rsidR="00216324">
              <w:rPr>
                <w:webHidden/>
              </w:rPr>
              <w:instrText xml:space="preserve"> PAGEREF _Toc38216036 \h </w:instrText>
            </w:r>
            <w:r w:rsidR="00216324">
              <w:rPr>
                <w:webHidden/>
              </w:rPr>
            </w:r>
            <w:r w:rsidR="00216324">
              <w:rPr>
                <w:webHidden/>
              </w:rPr>
              <w:fldChar w:fldCharType="separate"/>
            </w:r>
            <w:r w:rsidR="00216324">
              <w:rPr>
                <w:webHidden/>
              </w:rPr>
              <w:t>85</w:t>
            </w:r>
            <w:r w:rsidR="00216324">
              <w:rPr>
                <w:webHidden/>
              </w:rPr>
              <w:fldChar w:fldCharType="end"/>
            </w:r>
          </w:hyperlink>
        </w:p>
        <w:p w14:paraId="10B60D13" w14:textId="77777777" w:rsidR="00216324" w:rsidRDefault="00BB5430">
          <w:pPr>
            <w:pStyle w:val="TOC2"/>
            <w:rPr>
              <w:rFonts w:asciiTheme="minorHAnsi" w:eastAsiaTheme="minorEastAsia" w:hAnsiTheme="minorHAnsi" w:cstheme="minorBidi"/>
              <w:sz w:val="22"/>
              <w:szCs w:val="22"/>
              <w:lang w:val="en-US"/>
            </w:rPr>
          </w:pPr>
          <w:hyperlink w:anchor="_Toc38216037" w:history="1">
            <w:r w:rsidR="00216324" w:rsidRPr="00A8722D">
              <w:rPr>
                <w:rStyle w:val="Hyperlink"/>
                <w:rFonts w:eastAsia="Times New Roman"/>
                <w:b/>
              </w:rPr>
              <w:t>10.9.2</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High speed programmable forwarding plane QoS</w:t>
            </w:r>
            <w:r w:rsidR="00216324">
              <w:rPr>
                <w:webHidden/>
              </w:rPr>
              <w:tab/>
            </w:r>
            <w:r w:rsidR="00216324">
              <w:rPr>
                <w:webHidden/>
              </w:rPr>
              <w:fldChar w:fldCharType="begin"/>
            </w:r>
            <w:r w:rsidR="00216324">
              <w:rPr>
                <w:webHidden/>
              </w:rPr>
              <w:instrText xml:space="preserve"> PAGEREF _Toc38216037 \h </w:instrText>
            </w:r>
            <w:r w:rsidR="00216324">
              <w:rPr>
                <w:webHidden/>
              </w:rPr>
            </w:r>
            <w:r w:rsidR="00216324">
              <w:rPr>
                <w:webHidden/>
              </w:rPr>
              <w:fldChar w:fldCharType="separate"/>
            </w:r>
            <w:r w:rsidR="00216324">
              <w:rPr>
                <w:webHidden/>
              </w:rPr>
              <w:t>85</w:t>
            </w:r>
            <w:r w:rsidR="00216324">
              <w:rPr>
                <w:webHidden/>
              </w:rPr>
              <w:fldChar w:fldCharType="end"/>
            </w:r>
          </w:hyperlink>
        </w:p>
        <w:p w14:paraId="3320489A" w14:textId="77777777" w:rsidR="00216324" w:rsidRDefault="00BB5430">
          <w:pPr>
            <w:pStyle w:val="TOC2"/>
            <w:rPr>
              <w:rFonts w:asciiTheme="minorHAnsi" w:eastAsiaTheme="minorEastAsia" w:hAnsiTheme="minorHAnsi" w:cstheme="minorBidi"/>
              <w:sz w:val="22"/>
              <w:szCs w:val="22"/>
              <w:lang w:val="en-US"/>
            </w:rPr>
          </w:pPr>
          <w:hyperlink w:anchor="_Toc38216038" w:history="1">
            <w:r w:rsidR="00216324" w:rsidRPr="00A8722D">
              <w:rPr>
                <w:rStyle w:val="Hyperlink"/>
                <w:rFonts w:eastAsia="Times New Roman"/>
                <w:b/>
              </w:rPr>
              <w:t>10.10</w:t>
            </w:r>
            <w:r w:rsidR="00216324">
              <w:rPr>
                <w:rFonts w:asciiTheme="minorHAnsi" w:eastAsiaTheme="minorEastAsia" w:hAnsiTheme="minorHAnsi" w:cstheme="minorBidi"/>
                <w:sz w:val="22"/>
                <w:szCs w:val="22"/>
                <w:lang w:val="en-US"/>
              </w:rPr>
              <w:tab/>
            </w:r>
            <w:r w:rsidR="00216324" w:rsidRPr="00A8722D">
              <w:rPr>
                <w:rStyle w:val="Hyperlink"/>
                <w:rFonts w:eastAsia="Times New Roman"/>
                <w:b/>
              </w:rPr>
              <w:t>Monetization</w:t>
            </w:r>
            <w:r w:rsidR="00216324">
              <w:rPr>
                <w:webHidden/>
              </w:rPr>
              <w:tab/>
            </w:r>
            <w:r w:rsidR="00216324">
              <w:rPr>
                <w:webHidden/>
              </w:rPr>
              <w:fldChar w:fldCharType="begin"/>
            </w:r>
            <w:r w:rsidR="00216324">
              <w:rPr>
                <w:webHidden/>
              </w:rPr>
              <w:instrText xml:space="preserve"> PAGEREF _Toc38216038 \h </w:instrText>
            </w:r>
            <w:r w:rsidR="00216324">
              <w:rPr>
                <w:webHidden/>
              </w:rPr>
            </w:r>
            <w:r w:rsidR="00216324">
              <w:rPr>
                <w:webHidden/>
              </w:rPr>
              <w:fldChar w:fldCharType="separate"/>
            </w:r>
            <w:r w:rsidR="00216324">
              <w:rPr>
                <w:webHidden/>
              </w:rPr>
              <w:t>86</w:t>
            </w:r>
            <w:r w:rsidR="00216324">
              <w:rPr>
                <w:webHidden/>
              </w:rPr>
              <w:fldChar w:fldCharType="end"/>
            </w:r>
          </w:hyperlink>
        </w:p>
        <w:p w14:paraId="788E0659" w14:textId="77777777" w:rsidR="00216324" w:rsidRDefault="00BB5430">
          <w:pPr>
            <w:pStyle w:val="TOC2"/>
            <w:rPr>
              <w:rFonts w:asciiTheme="minorHAnsi" w:eastAsiaTheme="minorEastAsia" w:hAnsiTheme="minorHAnsi" w:cstheme="minorBidi"/>
              <w:sz w:val="22"/>
              <w:szCs w:val="22"/>
              <w:lang w:val="en-US"/>
            </w:rPr>
          </w:pPr>
          <w:hyperlink w:anchor="_Toc38216039" w:history="1">
            <w:r w:rsidR="00216324" w:rsidRPr="00A8722D">
              <w:rPr>
                <w:rStyle w:val="Hyperlink"/>
                <w:rFonts w:eastAsia="Times New Roman"/>
                <w:b/>
              </w:rPr>
              <w:t>10.11</w:t>
            </w:r>
            <w:r w:rsidR="00216324">
              <w:rPr>
                <w:rFonts w:asciiTheme="minorHAnsi" w:eastAsiaTheme="minorEastAsia" w:hAnsiTheme="minorHAnsi" w:cstheme="minorBidi"/>
                <w:sz w:val="22"/>
                <w:szCs w:val="22"/>
                <w:lang w:val="en-US"/>
              </w:rPr>
              <w:tab/>
            </w:r>
            <w:r w:rsidR="00216324" w:rsidRPr="00A8722D">
              <w:rPr>
                <w:rStyle w:val="Hyperlink"/>
                <w:rFonts w:cstheme="majorBidi"/>
                <w:b/>
              </w:rPr>
              <w:t>High Availability (Toerless)</w:t>
            </w:r>
            <w:r w:rsidR="00216324">
              <w:rPr>
                <w:webHidden/>
              </w:rPr>
              <w:tab/>
            </w:r>
            <w:r w:rsidR="00216324">
              <w:rPr>
                <w:webHidden/>
              </w:rPr>
              <w:fldChar w:fldCharType="begin"/>
            </w:r>
            <w:r w:rsidR="00216324">
              <w:rPr>
                <w:webHidden/>
              </w:rPr>
              <w:instrText xml:space="preserve"> PAGEREF _Toc38216039 \h </w:instrText>
            </w:r>
            <w:r w:rsidR="00216324">
              <w:rPr>
                <w:webHidden/>
              </w:rPr>
            </w:r>
            <w:r w:rsidR="00216324">
              <w:rPr>
                <w:webHidden/>
              </w:rPr>
              <w:fldChar w:fldCharType="separate"/>
            </w:r>
            <w:r w:rsidR="00216324">
              <w:rPr>
                <w:webHidden/>
              </w:rPr>
              <w:t>86</w:t>
            </w:r>
            <w:r w:rsidR="00216324">
              <w:rPr>
                <w:webHidden/>
              </w:rPr>
              <w:fldChar w:fldCharType="end"/>
            </w:r>
          </w:hyperlink>
        </w:p>
        <w:p w14:paraId="7B966C54" w14:textId="77777777" w:rsidR="00216324" w:rsidRDefault="00BB5430">
          <w:pPr>
            <w:pStyle w:val="TOC1"/>
            <w:rPr>
              <w:rFonts w:asciiTheme="minorHAnsi" w:eastAsiaTheme="minorEastAsia" w:hAnsiTheme="minorHAnsi" w:cstheme="minorBidi"/>
              <w:sz w:val="22"/>
              <w:szCs w:val="22"/>
              <w:lang w:val="en-US"/>
            </w:rPr>
          </w:pPr>
          <w:hyperlink w:anchor="_Toc38216040" w:history="1">
            <w:r w:rsidR="00216324" w:rsidRPr="00A8722D">
              <w:rPr>
                <w:rStyle w:val="Hyperlink"/>
                <w:rFonts w:eastAsia="SimSun"/>
                <w:b/>
              </w:rPr>
              <w:t>11</w:t>
            </w:r>
            <w:r w:rsidR="00216324">
              <w:rPr>
                <w:rFonts w:asciiTheme="minorHAnsi" w:eastAsiaTheme="minorEastAsia" w:hAnsiTheme="minorHAnsi" w:cstheme="minorBidi"/>
                <w:sz w:val="22"/>
                <w:szCs w:val="22"/>
                <w:lang w:val="en-US"/>
              </w:rPr>
              <w:tab/>
            </w:r>
            <w:r w:rsidR="00216324" w:rsidRPr="00A8722D">
              <w:rPr>
                <w:rStyle w:val="Hyperlink"/>
                <w:rFonts w:eastAsia="SimSun"/>
                <w:b/>
              </w:rPr>
              <w:t>Burst Switching</w:t>
            </w:r>
            <w:r w:rsidR="00216324">
              <w:rPr>
                <w:webHidden/>
              </w:rPr>
              <w:tab/>
            </w:r>
            <w:r w:rsidR="00216324">
              <w:rPr>
                <w:webHidden/>
              </w:rPr>
              <w:fldChar w:fldCharType="begin"/>
            </w:r>
            <w:r w:rsidR="00216324">
              <w:rPr>
                <w:webHidden/>
              </w:rPr>
              <w:instrText xml:space="preserve"> PAGEREF _Toc38216040 \h </w:instrText>
            </w:r>
            <w:r w:rsidR="00216324">
              <w:rPr>
                <w:webHidden/>
              </w:rPr>
            </w:r>
            <w:r w:rsidR="00216324">
              <w:rPr>
                <w:webHidden/>
              </w:rPr>
              <w:fldChar w:fldCharType="separate"/>
            </w:r>
            <w:r w:rsidR="00216324">
              <w:rPr>
                <w:webHidden/>
              </w:rPr>
              <w:t>87</w:t>
            </w:r>
            <w:r w:rsidR="00216324">
              <w:rPr>
                <w:webHidden/>
              </w:rPr>
              <w:fldChar w:fldCharType="end"/>
            </w:r>
          </w:hyperlink>
        </w:p>
        <w:p w14:paraId="54C6D736" w14:textId="77777777" w:rsidR="00216324" w:rsidRDefault="00BB5430">
          <w:pPr>
            <w:pStyle w:val="TOC1"/>
            <w:rPr>
              <w:rFonts w:asciiTheme="minorHAnsi" w:eastAsiaTheme="minorEastAsia" w:hAnsiTheme="minorHAnsi" w:cstheme="minorBidi"/>
              <w:sz w:val="22"/>
              <w:szCs w:val="22"/>
              <w:lang w:val="en-US"/>
            </w:rPr>
          </w:pPr>
          <w:hyperlink w:anchor="_Toc38216041" w:history="1">
            <w:r w:rsidR="00216324" w:rsidRPr="00A8722D">
              <w:rPr>
                <w:rStyle w:val="Hyperlink"/>
                <w:rFonts w:eastAsia="SimSun"/>
                <w:b/>
              </w:rPr>
              <w:t>Motivation</w:t>
            </w:r>
            <w:r w:rsidR="00216324">
              <w:rPr>
                <w:webHidden/>
              </w:rPr>
              <w:tab/>
            </w:r>
            <w:r w:rsidR="00216324">
              <w:rPr>
                <w:webHidden/>
              </w:rPr>
              <w:fldChar w:fldCharType="begin"/>
            </w:r>
            <w:r w:rsidR="00216324">
              <w:rPr>
                <w:webHidden/>
              </w:rPr>
              <w:instrText xml:space="preserve"> PAGEREF _Toc38216041 \h </w:instrText>
            </w:r>
            <w:r w:rsidR="00216324">
              <w:rPr>
                <w:webHidden/>
              </w:rPr>
            </w:r>
            <w:r w:rsidR="00216324">
              <w:rPr>
                <w:webHidden/>
              </w:rPr>
              <w:fldChar w:fldCharType="separate"/>
            </w:r>
            <w:r w:rsidR="00216324">
              <w:rPr>
                <w:webHidden/>
              </w:rPr>
              <w:t>87</w:t>
            </w:r>
            <w:r w:rsidR="00216324">
              <w:rPr>
                <w:webHidden/>
              </w:rPr>
              <w:fldChar w:fldCharType="end"/>
            </w:r>
          </w:hyperlink>
        </w:p>
        <w:p w14:paraId="6B3B26D4" w14:textId="77777777" w:rsidR="00216324" w:rsidRDefault="00BB5430">
          <w:pPr>
            <w:pStyle w:val="TOC2"/>
            <w:rPr>
              <w:rFonts w:asciiTheme="minorHAnsi" w:eastAsiaTheme="minorEastAsia" w:hAnsiTheme="minorHAnsi" w:cstheme="minorBidi"/>
              <w:sz w:val="22"/>
              <w:szCs w:val="22"/>
              <w:lang w:val="en-US"/>
            </w:rPr>
          </w:pPr>
          <w:hyperlink w:anchor="_Toc38216042" w:history="1">
            <w:r w:rsidR="00216324" w:rsidRPr="00A8722D">
              <w:rPr>
                <w:rStyle w:val="Hyperlink"/>
                <w:rFonts w:eastAsia="SimSun"/>
                <w:b/>
                <w:lang w:eastAsia="zh-CN"/>
              </w:rPr>
              <w:t>11.1</w:t>
            </w:r>
            <w:r w:rsidR="00216324">
              <w:rPr>
                <w:rFonts w:asciiTheme="minorHAnsi" w:eastAsiaTheme="minorEastAsia" w:hAnsiTheme="minorHAnsi" w:cstheme="minorBidi"/>
                <w:sz w:val="22"/>
                <w:szCs w:val="22"/>
                <w:lang w:val="en-US"/>
              </w:rPr>
              <w:tab/>
            </w:r>
            <w:r w:rsidR="00216324" w:rsidRPr="00A8722D">
              <w:rPr>
                <w:rStyle w:val="Hyperlink"/>
                <w:rFonts w:eastAsia="SimSun"/>
                <w:b/>
                <w:lang w:eastAsia="zh-CN"/>
              </w:rPr>
              <w:t>Use case description</w:t>
            </w:r>
            <w:r w:rsidR="00216324">
              <w:rPr>
                <w:webHidden/>
              </w:rPr>
              <w:tab/>
            </w:r>
            <w:r w:rsidR="00216324">
              <w:rPr>
                <w:webHidden/>
              </w:rPr>
              <w:fldChar w:fldCharType="begin"/>
            </w:r>
            <w:r w:rsidR="00216324">
              <w:rPr>
                <w:webHidden/>
              </w:rPr>
              <w:instrText xml:space="preserve"> PAGEREF _Toc38216042 \h </w:instrText>
            </w:r>
            <w:r w:rsidR="00216324">
              <w:rPr>
                <w:webHidden/>
              </w:rPr>
            </w:r>
            <w:r w:rsidR="00216324">
              <w:rPr>
                <w:webHidden/>
              </w:rPr>
              <w:fldChar w:fldCharType="separate"/>
            </w:r>
            <w:r w:rsidR="00216324">
              <w:rPr>
                <w:webHidden/>
              </w:rPr>
              <w:t>88</w:t>
            </w:r>
            <w:r w:rsidR="00216324">
              <w:rPr>
                <w:webHidden/>
              </w:rPr>
              <w:fldChar w:fldCharType="end"/>
            </w:r>
          </w:hyperlink>
        </w:p>
        <w:p w14:paraId="574D88A7" w14:textId="77777777" w:rsidR="00216324" w:rsidRDefault="00BB5430">
          <w:pPr>
            <w:pStyle w:val="TOC2"/>
            <w:rPr>
              <w:rFonts w:asciiTheme="minorHAnsi" w:eastAsiaTheme="minorEastAsia" w:hAnsiTheme="minorHAnsi" w:cstheme="minorBidi"/>
              <w:sz w:val="22"/>
              <w:szCs w:val="22"/>
              <w:lang w:val="en-US"/>
            </w:rPr>
          </w:pPr>
          <w:hyperlink w:anchor="_Toc38216043" w:history="1">
            <w:r w:rsidR="00216324" w:rsidRPr="00A8722D">
              <w:rPr>
                <w:rStyle w:val="Hyperlink"/>
                <w:rFonts w:eastAsia="SimSun"/>
                <w:b/>
                <w:lang w:eastAsia="zh-CN"/>
              </w:rPr>
              <w:t>11.1.1</w:t>
            </w:r>
            <w:r w:rsidR="00216324">
              <w:rPr>
                <w:rFonts w:asciiTheme="minorHAnsi" w:eastAsiaTheme="minorEastAsia" w:hAnsiTheme="minorHAnsi" w:cstheme="minorBidi"/>
                <w:sz w:val="22"/>
                <w:szCs w:val="22"/>
                <w:lang w:val="en-US"/>
              </w:rPr>
              <w:tab/>
            </w:r>
            <w:r w:rsidR="00216324" w:rsidRPr="00A8722D">
              <w:rPr>
                <w:rStyle w:val="Hyperlink"/>
                <w:rFonts w:eastAsia="SimSun"/>
                <w:b/>
              </w:rPr>
              <w:t>Metro gate control face recognition system</w:t>
            </w:r>
            <w:r w:rsidR="00216324">
              <w:rPr>
                <w:webHidden/>
              </w:rPr>
              <w:tab/>
            </w:r>
            <w:r w:rsidR="00216324">
              <w:rPr>
                <w:webHidden/>
              </w:rPr>
              <w:fldChar w:fldCharType="begin"/>
            </w:r>
            <w:r w:rsidR="00216324">
              <w:rPr>
                <w:webHidden/>
              </w:rPr>
              <w:instrText xml:space="preserve"> PAGEREF _Toc38216043 \h </w:instrText>
            </w:r>
            <w:r w:rsidR="00216324">
              <w:rPr>
                <w:webHidden/>
              </w:rPr>
            </w:r>
            <w:r w:rsidR="00216324">
              <w:rPr>
                <w:webHidden/>
              </w:rPr>
              <w:fldChar w:fldCharType="separate"/>
            </w:r>
            <w:r w:rsidR="00216324">
              <w:rPr>
                <w:webHidden/>
              </w:rPr>
              <w:t>88</w:t>
            </w:r>
            <w:r w:rsidR="00216324">
              <w:rPr>
                <w:webHidden/>
              </w:rPr>
              <w:fldChar w:fldCharType="end"/>
            </w:r>
          </w:hyperlink>
        </w:p>
        <w:p w14:paraId="54804F66" w14:textId="77777777" w:rsidR="00216324" w:rsidRDefault="00BB5430">
          <w:pPr>
            <w:pStyle w:val="TOC1"/>
            <w:rPr>
              <w:rFonts w:asciiTheme="minorHAnsi" w:eastAsiaTheme="minorEastAsia" w:hAnsiTheme="minorHAnsi" w:cstheme="minorBidi"/>
              <w:sz w:val="22"/>
              <w:szCs w:val="22"/>
              <w:lang w:val="en-US"/>
            </w:rPr>
          </w:pPr>
          <w:hyperlink w:anchor="_Toc38216044" w:history="1">
            <w:r w:rsidR="00216324" w:rsidRPr="00A8722D">
              <w:rPr>
                <w:rStyle w:val="Hyperlink"/>
                <w:rFonts w:eastAsia="SimSun"/>
                <w:b/>
                <w:iCs/>
              </w:rPr>
              <w:t>Table 1. Latency requirement of the metro gate control face recognition system</w:t>
            </w:r>
            <w:r w:rsidR="00216324">
              <w:rPr>
                <w:webHidden/>
              </w:rPr>
              <w:tab/>
            </w:r>
            <w:r w:rsidR="00216324">
              <w:rPr>
                <w:webHidden/>
              </w:rPr>
              <w:fldChar w:fldCharType="begin"/>
            </w:r>
            <w:r w:rsidR="00216324">
              <w:rPr>
                <w:webHidden/>
              </w:rPr>
              <w:instrText xml:space="preserve"> PAGEREF _Toc38216044 \h </w:instrText>
            </w:r>
            <w:r w:rsidR="00216324">
              <w:rPr>
                <w:webHidden/>
              </w:rPr>
            </w:r>
            <w:r w:rsidR="00216324">
              <w:rPr>
                <w:webHidden/>
              </w:rPr>
              <w:fldChar w:fldCharType="separate"/>
            </w:r>
            <w:r w:rsidR="00216324">
              <w:rPr>
                <w:webHidden/>
              </w:rPr>
              <w:t>88</w:t>
            </w:r>
            <w:r w:rsidR="00216324">
              <w:rPr>
                <w:webHidden/>
              </w:rPr>
              <w:fldChar w:fldCharType="end"/>
            </w:r>
          </w:hyperlink>
        </w:p>
        <w:p w14:paraId="5972E900" w14:textId="77777777" w:rsidR="00216324" w:rsidRDefault="00BB5430">
          <w:pPr>
            <w:pStyle w:val="TOC2"/>
            <w:rPr>
              <w:rFonts w:asciiTheme="minorHAnsi" w:eastAsiaTheme="minorEastAsia" w:hAnsiTheme="minorHAnsi" w:cstheme="minorBidi"/>
              <w:sz w:val="22"/>
              <w:szCs w:val="22"/>
              <w:lang w:val="en-US"/>
            </w:rPr>
          </w:pPr>
          <w:hyperlink w:anchor="_Toc38216045" w:history="1">
            <w:r w:rsidR="00216324" w:rsidRPr="00A8722D">
              <w:rPr>
                <w:rStyle w:val="Hyperlink"/>
                <w:rFonts w:eastAsia="SimSun"/>
                <w:b/>
              </w:rPr>
              <w:t>Problem analysis:</w:t>
            </w:r>
            <w:r w:rsidR="00216324">
              <w:rPr>
                <w:webHidden/>
              </w:rPr>
              <w:tab/>
            </w:r>
            <w:r w:rsidR="00216324">
              <w:rPr>
                <w:webHidden/>
              </w:rPr>
              <w:fldChar w:fldCharType="begin"/>
            </w:r>
            <w:r w:rsidR="00216324">
              <w:rPr>
                <w:webHidden/>
              </w:rPr>
              <w:instrText xml:space="preserve"> PAGEREF _Toc38216045 \h </w:instrText>
            </w:r>
            <w:r w:rsidR="00216324">
              <w:rPr>
                <w:webHidden/>
              </w:rPr>
            </w:r>
            <w:r w:rsidR="00216324">
              <w:rPr>
                <w:webHidden/>
              </w:rPr>
              <w:fldChar w:fldCharType="separate"/>
            </w:r>
            <w:r w:rsidR="00216324">
              <w:rPr>
                <w:webHidden/>
              </w:rPr>
              <w:t>88</w:t>
            </w:r>
            <w:r w:rsidR="00216324">
              <w:rPr>
                <w:webHidden/>
              </w:rPr>
              <w:fldChar w:fldCharType="end"/>
            </w:r>
          </w:hyperlink>
        </w:p>
        <w:p w14:paraId="286182E3" w14:textId="77777777" w:rsidR="00216324" w:rsidRDefault="00BB5430">
          <w:pPr>
            <w:pStyle w:val="TOC2"/>
            <w:rPr>
              <w:rFonts w:asciiTheme="minorHAnsi" w:eastAsiaTheme="minorEastAsia" w:hAnsiTheme="minorHAnsi" w:cstheme="minorBidi"/>
              <w:sz w:val="22"/>
              <w:szCs w:val="22"/>
              <w:lang w:val="en-US"/>
            </w:rPr>
          </w:pPr>
          <w:hyperlink w:anchor="_Toc38216046" w:history="1">
            <w:r w:rsidR="00216324" w:rsidRPr="00A8722D">
              <w:rPr>
                <w:rStyle w:val="Hyperlink"/>
                <w:rFonts w:eastAsia="SimSun"/>
                <w:b/>
                <w:lang w:eastAsia="zh-CN"/>
              </w:rPr>
              <w:t>11.1.2</w:t>
            </w:r>
            <w:r w:rsidR="00216324">
              <w:rPr>
                <w:rFonts w:asciiTheme="minorHAnsi" w:eastAsiaTheme="minorEastAsia" w:hAnsiTheme="minorHAnsi" w:cstheme="minorBidi"/>
                <w:sz w:val="22"/>
                <w:szCs w:val="22"/>
                <w:lang w:val="en-US"/>
              </w:rPr>
              <w:tab/>
            </w:r>
            <w:r w:rsidR="00216324" w:rsidRPr="00A8722D">
              <w:rPr>
                <w:rStyle w:val="Hyperlink"/>
                <w:rFonts w:eastAsia="SimSun"/>
                <w:b/>
              </w:rPr>
              <w:t>Video surveillance system with real-time image processing</w:t>
            </w:r>
            <w:r w:rsidR="00216324">
              <w:rPr>
                <w:webHidden/>
              </w:rPr>
              <w:tab/>
            </w:r>
            <w:r w:rsidR="00216324">
              <w:rPr>
                <w:webHidden/>
              </w:rPr>
              <w:fldChar w:fldCharType="begin"/>
            </w:r>
            <w:r w:rsidR="00216324">
              <w:rPr>
                <w:webHidden/>
              </w:rPr>
              <w:instrText xml:space="preserve"> PAGEREF _Toc38216046 \h </w:instrText>
            </w:r>
            <w:r w:rsidR="00216324">
              <w:rPr>
                <w:webHidden/>
              </w:rPr>
            </w:r>
            <w:r w:rsidR="00216324">
              <w:rPr>
                <w:webHidden/>
              </w:rPr>
              <w:fldChar w:fldCharType="separate"/>
            </w:r>
            <w:r w:rsidR="00216324">
              <w:rPr>
                <w:webHidden/>
              </w:rPr>
              <w:t>89</w:t>
            </w:r>
            <w:r w:rsidR="00216324">
              <w:rPr>
                <w:webHidden/>
              </w:rPr>
              <w:fldChar w:fldCharType="end"/>
            </w:r>
          </w:hyperlink>
        </w:p>
        <w:p w14:paraId="3FE708CB" w14:textId="77777777" w:rsidR="00216324" w:rsidRDefault="00BB5430">
          <w:pPr>
            <w:pStyle w:val="TOC2"/>
            <w:rPr>
              <w:rFonts w:asciiTheme="minorHAnsi" w:eastAsiaTheme="minorEastAsia" w:hAnsiTheme="minorHAnsi" w:cstheme="minorBidi"/>
              <w:sz w:val="22"/>
              <w:szCs w:val="22"/>
              <w:lang w:val="en-US"/>
            </w:rPr>
          </w:pPr>
          <w:hyperlink w:anchor="_Toc38216047" w:history="1">
            <w:r w:rsidR="00216324" w:rsidRPr="00A8722D">
              <w:rPr>
                <w:rStyle w:val="Hyperlink"/>
                <w:rFonts w:eastAsia="SimSun"/>
                <w:b/>
                <w:lang w:eastAsia="zh-CN"/>
              </w:rPr>
              <w:t>11.2</w:t>
            </w:r>
            <w:r w:rsidR="00216324">
              <w:rPr>
                <w:rFonts w:asciiTheme="minorHAnsi" w:eastAsiaTheme="minorEastAsia" w:hAnsiTheme="minorHAnsi" w:cstheme="minorBidi"/>
                <w:sz w:val="22"/>
                <w:szCs w:val="22"/>
                <w:lang w:val="en-US"/>
              </w:rPr>
              <w:tab/>
            </w:r>
            <w:r w:rsidR="00216324" w:rsidRPr="00A8722D">
              <w:rPr>
                <w:rStyle w:val="Hyperlink"/>
                <w:rFonts w:eastAsia="SimSun"/>
                <w:b/>
                <w:lang w:eastAsia="zh-CN"/>
              </w:rPr>
              <w:t>Scope of burst forwarding technology</w:t>
            </w:r>
            <w:r w:rsidR="00216324">
              <w:rPr>
                <w:webHidden/>
              </w:rPr>
              <w:tab/>
            </w:r>
            <w:r w:rsidR="00216324">
              <w:rPr>
                <w:webHidden/>
              </w:rPr>
              <w:fldChar w:fldCharType="begin"/>
            </w:r>
            <w:r w:rsidR="00216324">
              <w:rPr>
                <w:webHidden/>
              </w:rPr>
              <w:instrText xml:space="preserve"> PAGEREF _Toc38216047 \h </w:instrText>
            </w:r>
            <w:r w:rsidR="00216324">
              <w:rPr>
                <w:webHidden/>
              </w:rPr>
            </w:r>
            <w:r w:rsidR="00216324">
              <w:rPr>
                <w:webHidden/>
              </w:rPr>
              <w:fldChar w:fldCharType="separate"/>
            </w:r>
            <w:r w:rsidR="00216324">
              <w:rPr>
                <w:webHidden/>
              </w:rPr>
              <w:t>90</w:t>
            </w:r>
            <w:r w:rsidR="00216324">
              <w:rPr>
                <w:webHidden/>
              </w:rPr>
              <w:fldChar w:fldCharType="end"/>
            </w:r>
          </w:hyperlink>
        </w:p>
        <w:p w14:paraId="1D4934C8" w14:textId="77777777" w:rsidR="00216324" w:rsidRDefault="00BB5430">
          <w:pPr>
            <w:pStyle w:val="TOC1"/>
            <w:rPr>
              <w:rFonts w:asciiTheme="minorHAnsi" w:eastAsiaTheme="minorEastAsia" w:hAnsiTheme="minorHAnsi" w:cstheme="minorBidi"/>
              <w:sz w:val="22"/>
              <w:szCs w:val="22"/>
              <w:lang w:val="en-US"/>
            </w:rPr>
          </w:pPr>
          <w:hyperlink w:anchor="_Toc38216048" w:history="1">
            <w:r w:rsidR="00216324" w:rsidRPr="00A8722D">
              <w:rPr>
                <w:rStyle w:val="Hyperlink"/>
                <w:rFonts w:eastAsia="SimSun"/>
                <w:b/>
              </w:rPr>
              <w:t>11.2.1</w:t>
            </w:r>
            <w:r w:rsidR="00216324">
              <w:rPr>
                <w:rFonts w:asciiTheme="minorHAnsi" w:eastAsiaTheme="minorEastAsia" w:hAnsiTheme="minorHAnsi" w:cstheme="minorBidi"/>
                <w:sz w:val="22"/>
                <w:szCs w:val="22"/>
                <w:lang w:val="en-US"/>
              </w:rPr>
              <w:tab/>
            </w:r>
            <w:r w:rsidR="00216324" w:rsidRPr="00A8722D">
              <w:rPr>
                <w:rStyle w:val="Hyperlink"/>
                <w:rFonts w:eastAsia="SimSun"/>
                <w:b/>
              </w:rPr>
              <w:t>Theoretical analysis of burst forwarding mechanism</w:t>
            </w:r>
            <w:r w:rsidR="00216324">
              <w:rPr>
                <w:webHidden/>
              </w:rPr>
              <w:tab/>
            </w:r>
            <w:r w:rsidR="00216324">
              <w:rPr>
                <w:webHidden/>
              </w:rPr>
              <w:fldChar w:fldCharType="begin"/>
            </w:r>
            <w:r w:rsidR="00216324">
              <w:rPr>
                <w:webHidden/>
              </w:rPr>
              <w:instrText xml:space="preserve"> PAGEREF _Toc38216048 \h </w:instrText>
            </w:r>
            <w:r w:rsidR="00216324">
              <w:rPr>
                <w:webHidden/>
              </w:rPr>
            </w:r>
            <w:r w:rsidR="00216324">
              <w:rPr>
                <w:webHidden/>
              </w:rPr>
              <w:fldChar w:fldCharType="separate"/>
            </w:r>
            <w:r w:rsidR="00216324">
              <w:rPr>
                <w:webHidden/>
              </w:rPr>
              <w:t>91</w:t>
            </w:r>
            <w:r w:rsidR="00216324">
              <w:rPr>
                <w:webHidden/>
              </w:rPr>
              <w:fldChar w:fldCharType="end"/>
            </w:r>
          </w:hyperlink>
        </w:p>
        <w:p w14:paraId="1C7A98C0" w14:textId="77777777" w:rsidR="00216324" w:rsidRDefault="00BB5430">
          <w:pPr>
            <w:pStyle w:val="TOC1"/>
            <w:rPr>
              <w:rFonts w:asciiTheme="minorHAnsi" w:eastAsiaTheme="minorEastAsia" w:hAnsiTheme="minorHAnsi" w:cstheme="minorBidi"/>
              <w:sz w:val="22"/>
              <w:szCs w:val="22"/>
              <w:lang w:val="en-US"/>
            </w:rPr>
          </w:pPr>
          <w:hyperlink w:anchor="_Toc38216049" w:history="1">
            <w:r w:rsidR="00216324" w:rsidRPr="00A8722D">
              <w:rPr>
                <w:rStyle w:val="Hyperlink"/>
                <w:rFonts w:eastAsia="SimSun"/>
                <w:b/>
              </w:rPr>
              <w:t>11.2.2</w:t>
            </w:r>
            <w:r w:rsidR="00216324">
              <w:rPr>
                <w:rFonts w:asciiTheme="minorHAnsi" w:eastAsiaTheme="minorEastAsia" w:hAnsiTheme="minorHAnsi" w:cstheme="minorBidi"/>
                <w:sz w:val="22"/>
                <w:szCs w:val="22"/>
                <w:lang w:val="en-US"/>
              </w:rPr>
              <w:tab/>
            </w:r>
            <w:r w:rsidR="00216324" w:rsidRPr="00A8722D">
              <w:rPr>
                <w:rStyle w:val="Hyperlink"/>
                <w:rFonts w:eastAsia="SimSun"/>
                <w:b/>
              </w:rPr>
              <w:t>Network throughput study</w:t>
            </w:r>
            <w:r w:rsidR="00216324">
              <w:rPr>
                <w:webHidden/>
              </w:rPr>
              <w:tab/>
            </w:r>
            <w:r w:rsidR="00216324">
              <w:rPr>
                <w:webHidden/>
              </w:rPr>
              <w:fldChar w:fldCharType="begin"/>
            </w:r>
            <w:r w:rsidR="00216324">
              <w:rPr>
                <w:webHidden/>
              </w:rPr>
              <w:instrText xml:space="preserve"> PAGEREF _Toc38216049 \h </w:instrText>
            </w:r>
            <w:r w:rsidR="00216324">
              <w:rPr>
                <w:webHidden/>
              </w:rPr>
            </w:r>
            <w:r w:rsidR="00216324">
              <w:rPr>
                <w:webHidden/>
              </w:rPr>
              <w:fldChar w:fldCharType="separate"/>
            </w:r>
            <w:r w:rsidR="00216324">
              <w:rPr>
                <w:webHidden/>
              </w:rPr>
              <w:t>91</w:t>
            </w:r>
            <w:r w:rsidR="00216324">
              <w:rPr>
                <w:webHidden/>
              </w:rPr>
              <w:fldChar w:fldCharType="end"/>
            </w:r>
          </w:hyperlink>
        </w:p>
        <w:p w14:paraId="2642CB27" w14:textId="77777777" w:rsidR="00216324" w:rsidRDefault="00BB5430">
          <w:pPr>
            <w:pStyle w:val="TOC1"/>
            <w:rPr>
              <w:rFonts w:asciiTheme="minorHAnsi" w:eastAsiaTheme="minorEastAsia" w:hAnsiTheme="minorHAnsi" w:cstheme="minorBidi"/>
              <w:sz w:val="22"/>
              <w:szCs w:val="22"/>
              <w:lang w:val="en-US"/>
            </w:rPr>
          </w:pPr>
          <w:hyperlink w:anchor="_Toc38216050" w:history="1">
            <w:r w:rsidR="00216324" w:rsidRPr="00A8722D">
              <w:rPr>
                <w:rStyle w:val="Hyperlink"/>
                <w:rFonts w:eastAsia="SimSun"/>
                <w:b/>
              </w:rPr>
              <w:t>11.2.3</w:t>
            </w:r>
            <w:r w:rsidR="00216324">
              <w:rPr>
                <w:rFonts w:asciiTheme="minorHAnsi" w:eastAsiaTheme="minorEastAsia" w:hAnsiTheme="minorHAnsi" w:cstheme="minorBidi"/>
                <w:sz w:val="22"/>
                <w:szCs w:val="22"/>
                <w:lang w:val="en-US"/>
              </w:rPr>
              <w:tab/>
            </w:r>
            <w:r w:rsidR="00216324" w:rsidRPr="00A8722D">
              <w:rPr>
                <w:rStyle w:val="Hyperlink"/>
                <w:rFonts w:eastAsia="SimSun"/>
                <w:b/>
              </w:rPr>
              <w:t>Host performance study</w:t>
            </w:r>
            <w:r w:rsidR="00216324">
              <w:rPr>
                <w:webHidden/>
              </w:rPr>
              <w:tab/>
            </w:r>
            <w:r w:rsidR="00216324">
              <w:rPr>
                <w:webHidden/>
              </w:rPr>
              <w:fldChar w:fldCharType="begin"/>
            </w:r>
            <w:r w:rsidR="00216324">
              <w:rPr>
                <w:webHidden/>
              </w:rPr>
              <w:instrText xml:space="preserve"> PAGEREF _Toc38216050 \h </w:instrText>
            </w:r>
            <w:r w:rsidR="00216324">
              <w:rPr>
                <w:webHidden/>
              </w:rPr>
            </w:r>
            <w:r w:rsidR="00216324">
              <w:rPr>
                <w:webHidden/>
              </w:rPr>
              <w:fldChar w:fldCharType="separate"/>
            </w:r>
            <w:r w:rsidR="00216324">
              <w:rPr>
                <w:webHidden/>
              </w:rPr>
              <w:t>92</w:t>
            </w:r>
            <w:r w:rsidR="00216324">
              <w:rPr>
                <w:webHidden/>
              </w:rPr>
              <w:fldChar w:fldCharType="end"/>
            </w:r>
          </w:hyperlink>
        </w:p>
        <w:p w14:paraId="6B7862FE" w14:textId="77777777" w:rsidR="00216324" w:rsidRDefault="00BB5430">
          <w:pPr>
            <w:pStyle w:val="TOC1"/>
            <w:rPr>
              <w:rFonts w:asciiTheme="minorHAnsi" w:eastAsiaTheme="minorEastAsia" w:hAnsiTheme="minorHAnsi" w:cstheme="minorBidi"/>
              <w:sz w:val="22"/>
              <w:szCs w:val="22"/>
              <w:lang w:val="en-US"/>
            </w:rPr>
          </w:pPr>
          <w:hyperlink w:anchor="_Toc38216051" w:history="1">
            <w:r w:rsidR="00216324" w:rsidRPr="00A8722D">
              <w:rPr>
                <w:rStyle w:val="Hyperlink"/>
                <w:rFonts w:eastAsia="SimSun"/>
                <w:b/>
              </w:rPr>
              <w:t>11.2.4</w:t>
            </w:r>
            <w:r w:rsidR="00216324">
              <w:rPr>
                <w:rFonts w:asciiTheme="minorHAnsi" w:eastAsiaTheme="minorEastAsia" w:hAnsiTheme="minorHAnsi" w:cstheme="minorBidi"/>
                <w:sz w:val="22"/>
                <w:szCs w:val="22"/>
                <w:lang w:val="en-US"/>
              </w:rPr>
              <w:tab/>
            </w:r>
            <w:r w:rsidR="00216324" w:rsidRPr="00A8722D">
              <w:rPr>
                <w:rStyle w:val="Hyperlink"/>
                <w:rFonts w:eastAsia="SimSun"/>
                <w:b/>
              </w:rPr>
              <w:t>Data transmission complete time study</w:t>
            </w:r>
            <w:r w:rsidR="00216324">
              <w:rPr>
                <w:webHidden/>
              </w:rPr>
              <w:tab/>
            </w:r>
            <w:r w:rsidR="00216324">
              <w:rPr>
                <w:webHidden/>
              </w:rPr>
              <w:fldChar w:fldCharType="begin"/>
            </w:r>
            <w:r w:rsidR="00216324">
              <w:rPr>
                <w:webHidden/>
              </w:rPr>
              <w:instrText xml:space="preserve"> PAGEREF _Toc38216051 \h </w:instrText>
            </w:r>
            <w:r w:rsidR="00216324">
              <w:rPr>
                <w:webHidden/>
              </w:rPr>
            </w:r>
            <w:r w:rsidR="00216324">
              <w:rPr>
                <w:webHidden/>
              </w:rPr>
              <w:fldChar w:fldCharType="separate"/>
            </w:r>
            <w:r w:rsidR="00216324">
              <w:rPr>
                <w:webHidden/>
              </w:rPr>
              <w:t>93</w:t>
            </w:r>
            <w:r w:rsidR="00216324">
              <w:rPr>
                <w:webHidden/>
              </w:rPr>
              <w:fldChar w:fldCharType="end"/>
            </w:r>
          </w:hyperlink>
        </w:p>
        <w:p w14:paraId="047AA396" w14:textId="77777777" w:rsidR="00216324" w:rsidRDefault="00BB5430">
          <w:pPr>
            <w:pStyle w:val="TOC1"/>
            <w:rPr>
              <w:rFonts w:asciiTheme="minorHAnsi" w:eastAsiaTheme="minorEastAsia" w:hAnsiTheme="minorHAnsi" w:cstheme="minorBidi"/>
              <w:sz w:val="22"/>
              <w:szCs w:val="22"/>
              <w:lang w:val="en-US"/>
            </w:rPr>
          </w:pPr>
          <w:hyperlink w:anchor="_Toc38216052" w:history="1">
            <w:r w:rsidR="00216324" w:rsidRPr="00A8722D">
              <w:rPr>
                <w:rStyle w:val="Hyperlink"/>
                <w:rFonts w:eastAsia="SimSun"/>
                <w:b/>
              </w:rPr>
              <w:t>11.2.5</w:t>
            </w:r>
            <w:r w:rsidR="00216324">
              <w:rPr>
                <w:rFonts w:asciiTheme="minorHAnsi" w:eastAsiaTheme="minorEastAsia" w:hAnsiTheme="minorHAnsi" w:cstheme="minorBidi"/>
                <w:sz w:val="22"/>
                <w:szCs w:val="22"/>
                <w:lang w:val="en-US"/>
              </w:rPr>
              <w:tab/>
            </w:r>
            <w:r w:rsidR="00216324" w:rsidRPr="00A8722D">
              <w:rPr>
                <w:rStyle w:val="Hyperlink"/>
                <w:rFonts w:eastAsia="SimSun"/>
                <w:b/>
              </w:rPr>
              <w:t>Router buffer requirement study</w:t>
            </w:r>
            <w:r w:rsidR="00216324">
              <w:rPr>
                <w:webHidden/>
              </w:rPr>
              <w:tab/>
            </w:r>
            <w:r w:rsidR="00216324">
              <w:rPr>
                <w:webHidden/>
              </w:rPr>
              <w:fldChar w:fldCharType="begin"/>
            </w:r>
            <w:r w:rsidR="00216324">
              <w:rPr>
                <w:webHidden/>
              </w:rPr>
              <w:instrText xml:space="preserve"> PAGEREF _Toc38216052 \h </w:instrText>
            </w:r>
            <w:r w:rsidR="00216324">
              <w:rPr>
                <w:webHidden/>
              </w:rPr>
            </w:r>
            <w:r w:rsidR="00216324">
              <w:rPr>
                <w:webHidden/>
              </w:rPr>
              <w:fldChar w:fldCharType="separate"/>
            </w:r>
            <w:r w:rsidR="00216324">
              <w:rPr>
                <w:webHidden/>
              </w:rPr>
              <w:t>94</w:t>
            </w:r>
            <w:r w:rsidR="00216324">
              <w:rPr>
                <w:webHidden/>
              </w:rPr>
              <w:fldChar w:fldCharType="end"/>
            </w:r>
          </w:hyperlink>
        </w:p>
        <w:p w14:paraId="6FE267F6" w14:textId="77777777" w:rsidR="00216324" w:rsidRDefault="00BB5430">
          <w:pPr>
            <w:pStyle w:val="TOC2"/>
            <w:rPr>
              <w:rFonts w:asciiTheme="minorHAnsi" w:eastAsiaTheme="minorEastAsia" w:hAnsiTheme="minorHAnsi" w:cstheme="minorBidi"/>
              <w:sz w:val="22"/>
              <w:szCs w:val="22"/>
              <w:lang w:val="en-US"/>
            </w:rPr>
          </w:pPr>
          <w:hyperlink w:anchor="_Toc38216053" w:history="1">
            <w:r w:rsidR="00216324" w:rsidRPr="00A8722D">
              <w:rPr>
                <w:rStyle w:val="Hyperlink"/>
                <w:rFonts w:eastAsia="SimSun"/>
                <w:b/>
                <w:lang w:eastAsia="zh-CN"/>
              </w:rPr>
              <w:t>11.3</w:t>
            </w:r>
            <w:r w:rsidR="00216324">
              <w:rPr>
                <w:rFonts w:asciiTheme="minorHAnsi" w:eastAsiaTheme="minorEastAsia" w:hAnsiTheme="minorHAnsi" w:cstheme="minorBidi"/>
                <w:sz w:val="22"/>
                <w:szCs w:val="22"/>
                <w:lang w:val="en-US"/>
              </w:rPr>
              <w:tab/>
            </w:r>
            <w:r w:rsidR="00216324" w:rsidRPr="00A8722D">
              <w:rPr>
                <w:rStyle w:val="Hyperlink"/>
                <w:rFonts w:eastAsia="SimSun"/>
                <w:b/>
              </w:rPr>
              <w:t>Gap Analysis</w:t>
            </w:r>
            <w:r w:rsidR="00216324">
              <w:rPr>
                <w:webHidden/>
              </w:rPr>
              <w:tab/>
            </w:r>
            <w:r w:rsidR="00216324">
              <w:rPr>
                <w:webHidden/>
              </w:rPr>
              <w:fldChar w:fldCharType="begin"/>
            </w:r>
            <w:r w:rsidR="00216324">
              <w:rPr>
                <w:webHidden/>
              </w:rPr>
              <w:instrText xml:space="preserve"> PAGEREF _Toc38216053 \h </w:instrText>
            </w:r>
            <w:r w:rsidR="00216324">
              <w:rPr>
                <w:webHidden/>
              </w:rPr>
            </w:r>
            <w:r w:rsidR="00216324">
              <w:rPr>
                <w:webHidden/>
              </w:rPr>
              <w:fldChar w:fldCharType="separate"/>
            </w:r>
            <w:r w:rsidR="00216324">
              <w:rPr>
                <w:webHidden/>
              </w:rPr>
              <w:t>95</w:t>
            </w:r>
            <w:r w:rsidR="00216324">
              <w:rPr>
                <w:webHidden/>
              </w:rPr>
              <w:fldChar w:fldCharType="end"/>
            </w:r>
          </w:hyperlink>
        </w:p>
        <w:p w14:paraId="5BBB4A97" w14:textId="77777777" w:rsidR="00216324" w:rsidRDefault="00BB5430">
          <w:pPr>
            <w:pStyle w:val="TOC2"/>
            <w:rPr>
              <w:rFonts w:asciiTheme="minorHAnsi" w:eastAsiaTheme="minorEastAsia" w:hAnsiTheme="minorHAnsi" w:cstheme="minorBidi"/>
              <w:sz w:val="22"/>
              <w:szCs w:val="22"/>
              <w:lang w:val="en-US"/>
            </w:rPr>
          </w:pPr>
          <w:hyperlink w:anchor="_Toc38216054" w:history="1">
            <w:r w:rsidR="00216324" w:rsidRPr="00A8722D">
              <w:rPr>
                <w:rStyle w:val="Hyperlink"/>
                <w:rFonts w:eastAsia="SimSun"/>
                <w:b/>
              </w:rPr>
              <w:t>11.4.1</w:t>
            </w:r>
            <w:r w:rsidR="00216324">
              <w:rPr>
                <w:rFonts w:asciiTheme="minorHAnsi" w:eastAsiaTheme="minorEastAsia" w:hAnsiTheme="minorHAnsi" w:cstheme="minorBidi"/>
                <w:sz w:val="22"/>
                <w:szCs w:val="22"/>
                <w:lang w:val="en-US"/>
              </w:rPr>
              <w:tab/>
            </w:r>
            <w:r w:rsidR="00216324" w:rsidRPr="00A8722D">
              <w:rPr>
                <w:rStyle w:val="Hyperlink"/>
                <w:rFonts w:eastAsia="SimSun"/>
                <w:b/>
              </w:rPr>
              <w:t>From packet oriented forwarding network to application-aware burst forwarding network</w:t>
            </w:r>
            <w:r w:rsidR="00216324">
              <w:rPr>
                <w:webHidden/>
              </w:rPr>
              <w:tab/>
            </w:r>
            <w:r w:rsidR="00216324">
              <w:rPr>
                <w:webHidden/>
              </w:rPr>
              <w:fldChar w:fldCharType="begin"/>
            </w:r>
            <w:r w:rsidR="00216324">
              <w:rPr>
                <w:webHidden/>
              </w:rPr>
              <w:instrText xml:space="preserve"> PAGEREF _Toc38216054 \h </w:instrText>
            </w:r>
            <w:r w:rsidR="00216324">
              <w:rPr>
                <w:webHidden/>
              </w:rPr>
            </w:r>
            <w:r w:rsidR="00216324">
              <w:rPr>
                <w:webHidden/>
              </w:rPr>
              <w:fldChar w:fldCharType="separate"/>
            </w:r>
            <w:r w:rsidR="00216324">
              <w:rPr>
                <w:webHidden/>
              </w:rPr>
              <w:t>95</w:t>
            </w:r>
            <w:r w:rsidR="00216324">
              <w:rPr>
                <w:webHidden/>
              </w:rPr>
              <w:fldChar w:fldCharType="end"/>
            </w:r>
          </w:hyperlink>
        </w:p>
        <w:p w14:paraId="3B29775F" w14:textId="77777777" w:rsidR="00216324" w:rsidRDefault="00BB5430">
          <w:pPr>
            <w:pStyle w:val="TOC2"/>
            <w:rPr>
              <w:rFonts w:asciiTheme="minorHAnsi" w:eastAsiaTheme="minorEastAsia" w:hAnsiTheme="minorHAnsi" w:cstheme="minorBidi"/>
              <w:sz w:val="22"/>
              <w:szCs w:val="22"/>
              <w:lang w:val="en-US"/>
            </w:rPr>
          </w:pPr>
          <w:hyperlink w:anchor="_Toc38216055" w:history="1">
            <w:r w:rsidR="00216324" w:rsidRPr="00A8722D">
              <w:rPr>
                <w:rStyle w:val="Hyperlink"/>
                <w:rFonts w:eastAsia="SimSun"/>
                <w:b/>
              </w:rPr>
              <w:t>11.4.2</w:t>
            </w:r>
            <w:r w:rsidR="00216324">
              <w:rPr>
                <w:rFonts w:asciiTheme="minorHAnsi" w:eastAsiaTheme="minorEastAsia" w:hAnsiTheme="minorHAnsi" w:cstheme="minorBidi"/>
                <w:sz w:val="22"/>
                <w:szCs w:val="22"/>
                <w:lang w:val="en-US"/>
              </w:rPr>
              <w:tab/>
            </w:r>
            <w:r w:rsidR="00216324" w:rsidRPr="00A8722D">
              <w:rPr>
                <w:rStyle w:val="Hyperlink"/>
                <w:rFonts w:eastAsia="SimSun"/>
                <w:b/>
              </w:rPr>
              <w:t>Facilitate burst sending in data source operating system</w:t>
            </w:r>
            <w:r w:rsidR="00216324">
              <w:rPr>
                <w:webHidden/>
              </w:rPr>
              <w:tab/>
            </w:r>
            <w:r w:rsidR="00216324">
              <w:rPr>
                <w:webHidden/>
              </w:rPr>
              <w:fldChar w:fldCharType="begin"/>
            </w:r>
            <w:r w:rsidR="00216324">
              <w:rPr>
                <w:webHidden/>
              </w:rPr>
              <w:instrText xml:space="preserve"> PAGEREF _Toc38216055 \h </w:instrText>
            </w:r>
            <w:r w:rsidR="00216324">
              <w:rPr>
                <w:webHidden/>
              </w:rPr>
            </w:r>
            <w:r w:rsidR="00216324">
              <w:rPr>
                <w:webHidden/>
              </w:rPr>
              <w:fldChar w:fldCharType="separate"/>
            </w:r>
            <w:r w:rsidR="00216324">
              <w:rPr>
                <w:webHidden/>
              </w:rPr>
              <w:t>95</w:t>
            </w:r>
            <w:r w:rsidR="00216324">
              <w:rPr>
                <w:webHidden/>
              </w:rPr>
              <w:fldChar w:fldCharType="end"/>
            </w:r>
          </w:hyperlink>
        </w:p>
        <w:p w14:paraId="40D53C4C" w14:textId="77777777" w:rsidR="00216324" w:rsidRDefault="00BB5430">
          <w:pPr>
            <w:pStyle w:val="TOC2"/>
            <w:rPr>
              <w:rFonts w:asciiTheme="minorHAnsi" w:eastAsiaTheme="minorEastAsia" w:hAnsiTheme="minorHAnsi" w:cstheme="minorBidi"/>
              <w:sz w:val="22"/>
              <w:szCs w:val="22"/>
              <w:lang w:val="en-US"/>
            </w:rPr>
          </w:pPr>
          <w:hyperlink w:anchor="_Toc38216056" w:history="1">
            <w:r w:rsidR="00216324" w:rsidRPr="00A8722D">
              <w:rPr>
                <w:rStyle w:val="Hyperlink"/>
                <w:rFonts w:eastAsia="SimSun"/>
                <w:b/>
              </w:rPr>
              <w:t>11.4.3</w:t>
            </w:r>
            <w:r w:rsidR="00216324">
              <w:rPr>
                <w:rFonts w:asciiTheme="minorHAnsi" w:eastAsiaTheme="minorEastAsia" w:hAnsiTheme="minorHAnsi" w:cstheme="minorBidi"/>
                <w:sz w:val="22"/>
                <w:szCs w:val="22"/>
                <w:lang w:val="en-US"/>
              </w:rPr>
              <w:tab/>
            </w:r>
            <w:r w:rsidR="00216324" w:rsidRPr="00A8722D">
              <w:rPr>
                <w:rStyle w:val="Hyperlink"/>
                <w:rFonts w:eastAsia="SimSun"/>
                <w:b/>
              </w:rPr>
              <w:t>Burst level grant send mechanism</w:t>
            </w:r>
            <w:r w:rsidR="00216324">
              <w:rPr>
                <w:webHidden/>
              </w:rPr>
              <w:tab/>
            </w:r>
            <w:r w:rsidR="00216324">
              <w:rPr>
                <w:webHidden/>
              </w:rPr>
              <w:fldChar w:fldCharType="begin"/>
            </w:r>
            <w:r w:rsidR="00216324">
              <w:rPr>
                <w:webHidden/>
              </w:rPr>
              <w:instrText xml:space="preserve"> PAGEREF _Toc38216056 \h </w:instrText>
            </w:r>
            <w:r w:rsidR="00216324">
              <w:rPr>
                <w:webHidden/>
              </w:rPr>
            </w:r>
            <w:r w:rsidR="00216324">
              <w:rPr>
                <w:webHidden/>
              </w:rPr>
              <w:fldChar w:fldCharType="separate"/>
            </w:r>
            <w:r w:rsidR="00216324">
              <w:rPr>
                <w:webHidden/>
              </w:rPr>
              <w:t>95</w:t>
            </w:r>
            <w:r w:rsidR="00216324">
              <w:rPr>
                <w:webHidden/>
              </w:rPr>
              <w:fldChar w:fldCharType="end"/>
            </w:r>
          </w:hyperlink>
        </w:p>
        <w:p w14:paraId="4F76FFB5" w14:textId="77777777" w:rsidR="00216324" w:rsidRDefault="00BB5430">
          <w:pPr>
            <w:pStyle w:val="TOC2"/>
            <w:rPr>
              <w:rFonts w:asciiTheme="minorHAnsi" w:eastAsiaTheme="minorEastAsia" w:hAnsiTheme="minorHAnsi" w:cstheme="minorBidi"/>
              <w:sz w:val="22"/>
              <w:szCs w:val="22"/>
              <w:lang w:val="en-US"/>
            </w:rPr>
          </w:pPr>
          <w:hyperlink w:anchor="_Toc38216057" w:history="1">
            <w:r w:rsidR="00216324" w:rsidRPr="00A8722D">
              <w:rPr>
                <w:rStyle w:val="Hyperlink"/>
                <w:rFonts w:eastAsia="SimSun"/>
                <w:b/>
              </w:rPr>
              <w:t>11.4.4</w:t>
            </w:r>
            <w:r w:rsidR="00216324">
              <w:rPr>
                <w:rFonts w:asciiTheme="minorHAnsi" w:eastAsiaTheme="minorEastAsia" w:hAnsiTheme="minorHAnsi" w:cstheme="minorBidi"/>
                <w:sz w:val="22"/>
                <w:szCs w:val="22"/>
                <w:lang w:val="en-US"/>
              </w:rPr>
              <w:tab/>
            </w:r>
            <w:r w:rsidR="00216324" w:rsidRPr="00A8722D">
              <w:rPr>
                <w:rStyle w:val="Hyperlink"/>
                <w:rFonts w:eastAsia="SimSun"/>
                <w:b/>
              </w:rPr>
              <w:t>Burst forwarding architecture design</w:t>
            </w:r>
            <w:r w:rsidR="00216324">
              <w:rPr>
                <w:webHidden/>
              </w:rPr>
              <w:tab/>
            </w:r>
            <w:r w:rsidR="00216324">
              <w:rPr>
                <w:webHidden/>
              </w:rPr>
              <w:fldChar w:fldCharType="begin"/>
            </w:r>
            <w:r w:rsidR="00216324">
              <w:rPr>
                <w:webHidden/>
              </w:rPr>
              <w:instrText xml:space="preserve"> PAGEREF _Toc38216057 \h </w:instrText>
            </w:r>
            <w:r w:rsidR="00216324">
              <w:rPr>
                <w:webHidden/>
              </w:rPr>
            </w:r>
            <w:r w:rsidR="00216324">
              <w:rPr>
                <w:webHidden/>
              </w:rPr>
              <w:fldChar w:fldCharType="separate"/>
            </w:r>
            <w:r w:rsidR="00216324">
              <w:rPr>
                <w:webHidden/>
              </w:rPr>
              <w:t>96</w:t>
            </w:r>
            <w:r w:rsidR="00216324">
              <w:rPr>
                <w:webHidden/>
              </w:rPr>
              <w:fldChar w:fldCharType="end"/>
            </w:r>
          </w:hyperlink>
        </w:p>
        <w:p w14:paraId="233CA343" w14:textId="77777777" w:rsidR="00216324" w:rsidRDefault="00BB5430">
          <w:pPr>
            <w:pStyle w:val="TOC2"/>
            <w:rPr>
              <w:rFonts w:asciiTheme="minorHAnsi" w:eastAsiaTheme="minorEastAsia" w:hAnsiTheme="minorHAnsi" w:cstheme="minorBidi"/>
              <w:sz w:val="22"/>
              <w:szCs w:val="22"/>
              <w:lang w:val="en-US"/>
            </w:rPr>
          </w:pPr>
          <w:hyperlink w:anchor="_Toc38216058" w:history="1">
            <w:r w:rsidR="00216324" w:rsidRPr="00A8722D">
              <w:rPr>
                <w:rStyle w:val="Hyperlink"/>
                <w:rFonts w:eastAsia="SimSun"/>
                <w:b/>
                <w:lang w:eastAsia="zh-CN"/>
              </w:rPr>
              <w:t>11.4</w:t>
            </w:r>
            <w:r w:rsidR="00216324">
              <w:rPr>
                <w:rFonts w:asciiTheme="minorHAnsi" w:eastAsiaTheme="minorEastAsia" w:hAnsiTheme="minorHAnsi" w:cstheme="minorBidi"/>
                <w:sz w:val="22"/>
                <w:szCs w:val="22"/>
                <w:lang w:val="en-US"/>
              </w:rPr>
              <w:tab/>
            </w:r>
            <w:r w:rsidR="00216324" w:rsidRPr="00A8722D">
              <w:rPr>
                <w:rStyle w:val="Hyperlink"/>
                <w:rFonts w:eastAsia="SimSun"/>
                <w:b/>
              </w:rPr>
              <w:t>Architecture overview</w:t>
            </w:r>
            <w:r w:rsidR="00216324">
              <w:rPr>
                <w:webHidden/>
              </w:rPr>
              <w:tab/>
            </w:r>
            <w:r w:rsidR="00216324">
              <w:rPr>
                <w:webHidden/>
              </w:rPr>
              <w:fldChar w:fldCharType="begin"/>
            </w:r>
            <w:r w:rsidR="00216324">
              <w:rPr>
                <w:webHidden/>
              </w:rPr>
              <w:instrText xml:space="preserve"> PAGEREF _Toc38216058 \h </w:instrText>
            </w:r>
            <w:r w:rsidR="00216324">
              <w:rPr>
                <w:webHidden/>
              </w:rPr>
            </w:r>
            <w:r w:rsidR="00216324">
              <w:rPr>
                <w:webHidden/>
              </w:rPr>
              <w:fldChar w:fldCharType="separate"/>
            </w:r>
            <w:r w:rsidR="00216324">
              <w:rPr>
                <w:webHidden/>
              </w:rPr>
              <w:t>96</w:t>
            </w:r>
            <w:r w:rsidR="00216324">
              <w:rPr>
                <w:webHidden/>
              </w:rPr>
              <w:fldChar w:fldCharType="end"/>
            </w:r>
          </w:hyperlink>
        </w:p>
        <w:p w14:paraId="68501961" w14:textId="77777777" w:rsidR="00216324" w:rsidRDefault="00BB5430">
          <w:pPr>
            <w:pStyle w:val="TOC2"/>
            <w:rPr>
              <w:rFonts w:asciiTheme="minorHAnsi" w:eastAsiaTheme="minorEastAsia" w:hAnsiTheme="minorHAnsi" w:cstheme="minorBidi"/>
              <w:sz w:val="22"/>
              <w:szCs w:val="22"/>
              <w:lang w:val="en-US"/>
            </w:rPr>
          </w:pPr>
          <w:hyperlink w:anchor="_Toc38216059" w:history="1">
            <w:r w:rsidR="00216324" w:rsidRPr="00A8722D">
              <w:rPr>
                <w:rStyle w:val="Hyperlink"/>
                <w:rFonts w:eastAsia="SimSun"/>
                <w:b/>
              </w:rPr>
              <w:t>11.4.1</w:t>
            </w:r>
            <w:r w:rsidR="00216324">
              <w:rPr>
                <w:rFonts w:asciiTheme="minorHAnsi" w:eastAsiaTheme="minorEastAsia" w:hAnsiTheme="minorHAnsi" w:cstheme="minorBidi"/>
                <w:sz w:val="22"/>
                <w:szCs w:val="22"/>
                <w:lang w:val="en-US"/>
              </w:rPr>
              <w:tab/>
            </w:r>
            <w:r w:rsidR="00216324" w:rsidRPr="00A8722D">
              <w:rPr>
                <w:rStyle w:val="Hyperlink"/>
                <w:rFonts w:eastAsia="SimSun"/>
                <w:b/>
              </w:rPr>
              <w:t>Network data plan design</w:t>
            </w:r>
            <w:r w:rsidR="00216324">
              <w:rPr>
                <w:webHidden/>
              </w:rPr>
              <w:tab/>
            </w:r>
            <w:r w:rsidR="00216324">
              <w:rPr>
                <w:webHidden/>
              </w:rPr>
              <w:fldChar w:fldCharType="begin"/>
            </w:r>
            <w:r w:rsidR="00216324">
              <w:rPr>
                <w:webHidden/>
              </w:rPr>
              <w:instrText xml:space="preserve"> PAGEREF _Toc38216059 \h </w:instrText>
            </w:r>
            <w:r w:rsidR="00216324">
              <w:rPr>
                <w:webHidden/>
              </w:rPr>
            </w:r>
            <w:r w:rsidR="00216324">
              <w:rPr>
                <w:webHidden/>
              </w:rPr>
              <w:fldChar w:fldCharType="separate"/>
            </w:r>
            <w:r w:rsidR="00216324">
              <w:rPr>
                <w:webHidden/>
              </w:rPr>
              <w:t>97</w:t>
            </w:r>
            <w:r w:rsidR="00216324">
              <w:rPr>
                <w:webHidden/>
              </w:rPr>
              <w:fldChar w:fldCharType="end"/>
            </w:r>
          </w:hyperlink>
        </w:p>
        <w:p w14:paraId="63EA887C" w14:textId="77777777" w:rsidR="00216324" w:rsidRDefault="00BB5430">
          <w:pPr>
            <w:pStyle w:val="TOC2"/>
            <w:rPr>
              <w:rFonts w:asciiTheme="minorHAnsi" w:eastAsiaTheme="minorEastAsia" w:hAnsiTheme="minorHAnsi" w:cstheme="minorBidi"/>
              <w:sz w:val="22"/>
              <w:szCs w:val="22"/>
              <w:lang w:val="en-US"/>
            </w:rPr>
          </w:pPr>
          <w:hyperlink w:anchor="_Toc38216060" w:history="1">
            <w:r w:rsidR="00216324" w:rsidRPr="00A8722D">
              <w:rPr>
                <w:rStyle w:val="Hyperlink"/>
                <w:rFonts w:eastAsia="SimSun"/>
                <w:b/>
              </w:rPr>
              <w:t>11.4.2</w:t>
            </w:r>
            <w:r w:rsidR="00216324">
              <w:rPr>
                <w:rFonts w:asciiTheme="minorHAnsi" w:eastAsiaTheme="minorEastAsia" w:hAnsiTheme="minorHAnsi" w:cstheme="minorBidi"/>
                <w:sz w:val="22"/>
                <w:szCs w:val="22"/>
                <w:lang w:val="en-US"/>
              </w:rPr>
              <w:tab/>
            </w:r>
            <w:r w:rsidR="00216324" w:rsidRPr="00A8722D">
              <w:rPr>
                <w:rStyle w:val="Hyperlink"/>
                <w:rFonts w:eastAsia="SimSun"/>
                <w:b/>
              </w:rPr>
              <w:t>Burst data packaging</w:t>
            </w:r>
            <w:r w:rsidR="00216324">
              <w:rPr>
                <w:webHidden/>
              </w:rPr>
              <w:tab/>
            </w:r>
            <w:r w:rsidR="00216324">
              <w:rPr>
                <w:webHidden/>
              </w:rPr>
              <w:fldChar w:fldCharType="begin"/>
            </w:r>
            <w:r w:rsidR="00216324">
              <w:rPr>
                <w:webHidden/>
              </w:rPr>
              <w:instrText xml:space="preserve"> PAGEREF _Toc38216060 \h </w:instrText>
            </w:r>
            <w:r w:rsidR="00216324">
              <w:rPr>
                <w:webHidden/>
              </w:rPr>
            </w:r>
            <w:r w:rsidR="00216324">
              <w:rPr>
                <w:webHidden/>
              </w:rPr>
              <w:fldChar w:fldCharType="separate"/>
            </w:r>
            <w:r w:rsidR="00216324">
              <w:rPr>
                <w:webHidden/>
              </w:rPr>
              <w:t>98</w:t>
            </w:r>
            <w:r w:rsidR="00216324">
              <w:rPr>
                <w:webHidden/>
              </w:rPr>
              <w:fldChar w:fldCharType="end"/>
            </w:r>
          </w:hyperlink>
        </w:p>
        <w:p w14:paraId="3782EC9E" w14:textId="77777777" w:rsidR="00216324" w:rsidRDefault="00BB5430">
          <w:pPr>
            <w:pStyle w:val="TOC2"/>
            <w:rPr>
              <w:rFonts w:asciiTheme="minorHAnsi" w:eastAsiaTheme="minorEastAsia" w:hAnsiTheme="minorHAnsi" w:cstheme="minorBidi"/>
              <w:sz w:val="22"/>
              <w:szCs w:val="22"/>
              <w:lang w:val="en-US"/>
            </w:rPr>
          </w:pPr>
          <w:hyperlink w:anchor="_Toc38216061" w:history="1">
            <w:r w:rsidR="00216324" w:rsidRPr="00A8722D">
              <w:rPr>
                <w:rStyle w:val="Hyperlink"/>
                <w:rFonts w:eastAsia="SimSun"/>
                <w:b/>
              </w:rPr>
              <w:t>11.4.3</w:t>
            </w:r>
            <w:r w:rsidR="00216324">
              <w:rPr>
                <w:rFonts w:asciiTheme="minorHAnsi" w:eastAsiaTheme="minorEastAsia" w:hAnsiTheme="minorHAnsi" w:cstheme="minorBidi"/>
                <w:sz w:val="22"/>
                <w:szCs w:val="22"/>
                <w:lang w:val="en-US"/>
              </w:rPr>
              <w:tab/>
            </w:r>
            <w:r w:rsidR="00216324" w:rsidRPr="00A8722D">
              <w:rPr>
                <w:rStyle w:val="Hyperlink"/>
                <w:rFonts w:eastAsia="SimSun"/>
                <w:b/>
              </w:rPr>
              <w:t>Burst forwarding network data scheduling</w:t>
            </w:r>
            <w:r w:rsidR="00216324">
              <w:rPr>
                <w:webHidden/>
              </w:rPr>
              <w:tab/>
            </w:r>
            <w:r w:rsidR="00216324">
              <w:rPr>
                <w:webHidden/>
              </w:rPr>
              <w:fldChar w:fldCharType="begin"/>
            </w:r>
            <w:r w:rsidR="00216324">
              <w:rPr>
                <w:webHidden/>
              </w:rPr>
              <w:instrText xml:space="preserve"> PAGEREF _Toc38216061 \h </w:instrText>
            </w:r>
            <w:r w:rsidR="00216324">
              <w:rPr>
                <w:webHidden/>
              </w:rPr>
            </w:r>
            <w:r w:rsidR="00216324">
              <w:rPr>
                <w:webHidden/>
              </w:rPr>
              <w:fldChar w:fldCharType="separate"/>
            </w:r>
            <w:r w:rsidR="00216324">
              <w:rPr>
                <w:webHidden/>
              </w:rPr>
              <w:t>98</w:t>
            </w:r>
            <w:r w:rsidR="00216324">
              <w:rPr>
                <w:webHidden/>
              </w:rPr>
              <w:fldChar w:fldCharType="end"/>
            </w:r>
          </w:hyperlink>
        </w:p>
        <w:p w14:paraId="34BC2EA2" w14:textId="77777777" w:rsidR="00216324" w:rsidRDefault="00BB5430">
          <w:pPr>
            <w:pStyle w:val="TOC3"/>
            <w:rPr>
              <w:rFonts w:asciiTheme="minorHAnsi" w:eastAsiaTheme="minorEastAsia" w:hAnsiTheme="minorHAnsi" w:cstheme="minorBidi"/>
              <w:sz w:val="22"/>
              <w:szCs w:val="22"/>
              <w:lang w:val="en-US"/>
            </w:rPr>
          </w:pPr>
          <w:hyperlink w:anchor="_Toc38216062" w:history="1">
            <w:r w:rsidR="00216324" w:rsidRPr="00A8722D">
              <w:rPr>
                <w:rStyle w:val="Hyperlink"/>
                <w:rFonts w:eastAsia="SimSun"/>
                <w:b/>
              </w:rPr>
              <w:t>Burst forwarding network data forwarding</w:t>
            </w:r>
            <w:r w:rsidR="00216324">
              <w:rPr>
                <w:webHidden/>
              </w:rPr>
              <w:tab/>
            </w:r>
            <w:r w:rsidR="00216324">
              <w:rPr>
                <w:webHidden/>
              </w:rPr>
              <w:fldChar w:fldCharType="begin"/>
            </w:r>
            <w:r w:rsidR="00216324">
              <w:rPr>
                <w:webHidden/>
              </w:rPr>
              <w:instrText xml:space="preserve"> PAGEREF _Toc38216062 \h </w:instrText>
            </w:r>
            <w:r w:rsidR="00216324">
              <w:rPr>
                <w:webHidden/>
              </w:rPr>
            </w:r>
            <w:r w:rsidR="00216324">
              <w:rPr>
                <w:webHidden/>
              </w:rPr>
              <w:fldChar w:fldCharType="separate"/>
            </w:r>
            <w:r w:rsidR="00216324">
              <w:rPr>
                <w:webHidden/>
              </w:rPr>
              <w:t>98</w:t>
            </w:r>
            <w:r w:rsidR="00216324">
              <w:rPr>
                <w:webHidden/>
              </w:rPr>
              <w:fldChar w:fldCharType="end"/>
            </w:r>
          </w:hyperlink>
        </w:p>
        <w:p w14:paraId="3255D066" w14:textId="77777777" w:rsidR="00216324" w:rsidRDefault="00BB5430">
          <w:pPr>
            <w:pStyle w:val="TOC2"/>
            <w:rPr>
              <w:rFonts w:asciiTheme="minorHAnsi" w:eastAsiaTheme="minorEastAsia" w:hAnsiTheme="minorHAnsi" w:cstheme="minorBidi"/>
              <w:sz w:val="22"/>
              <w:szCs w:val="22"/>
              <w:lang w:val="en-US"/>
            </w:rPr>
          </w:pPr>
          <w:hyperlink w:anchor="_Toc38216063" w:history="1">
            <w:r w:rsidR="00216324" w:rsidRPr="00A8722D">
              <w:rPr>
                <w:rStyle w:val="Hyperlink"/>
                <w:rFonts w:eastAsia="SimSun"/>
                <w:b/>
              </w:rPr>
              <w:t>Host side design</w:t>
            </w:r>
            <w:r w:rsidR="00216324">
              <w:rPr>
                <w:webHidden/>
              </w:rPr>
              <w:tab/>
            </w:r>
            <w:r w:rsidR="00216324">
              <w:rPr>
                <w:webHidden/>
              </w:rPr>
              <w:fldChar w:fldCharType="begin"/>
            </w:r>
            <w:r w:rsidR="00216324">
              <w:rPr>
                <w:webHidden/>
              </w:rPr>
              <w:instrText xml:space="preserve"> PAGEREF _Toc38216063 \h </w:instrText>
            </w:r>
            <w:r w:rsidR="00216324">
              <w:rPr>
                <w:webHidden/>
              </w:rPr>
            </w:r>
            <w:r w:rsidR="00216324">
              <w:rPr>
                <w:webHidden/>
              </w:rPr>
              <w:fldChar w:fldCharType="separate"/>
            </w:r>
            <w:r w:rsidR="00216324">
              <w:rPr>
                <w:webHidden/>
              </w:rPr>
              <w:t>98</w:t>
            </w:r>
            <w:r w:rsidR="00216324">
              <w:rPr>
                <w:webHidden/>
              </w:rPr>
              <w:fldChar w:fldCharType="end"/>
            </w:r>
          </w:hyperlink>
        </w:p>
        <w:p w14:paraId="2128A0D7" w14:textId="77777777" w:rsidR="00216324" w:rsidRDefault="00BB5430">
          <w:pPr>
            <w:pStyle w:val="TOC2"/>
            <w:rPr>
              <w:rFonts w:asciiTheme="minorHAnsi" w:eastAsiaTheme="minorEastAsia" w:hAnsiTheme="minorHAnsi" w:cstheme="minorBidi"/>
              <w:sz w:val="22"/>
              <w:szCs w:val="22"/>
              <w:lang w:val="en-US"/>
            </w:rPr>
          </w:pPr>
          <w:hyperlink w:anchor="_Toc38216064" w:history="1">
            <w:r w:rsidR="00216324" w:rsidRPr="00A8722D">
              <w:rPr>
                <w:rStyle w:val="Hyperlink"/>
                <w:rFonts w:eastAsia="SimSun"/>
                <w:b/>
              </w:rPr>
              <w:t>11.4.4</w:t>
            </w:r>
            <w:r w:rsidR="00216324">
              <w:rPr>
                <w:rFonts w:asciiTheme="minorHAnsi" w:eastAsiaTheme="minorEastAsia" w:hAnsiTheme="minorHAnsi" w:cstheme="minorBidi"/>
                <w:sz w:val="22"/>
                <w:szCs w:val="22"/>
                <w:lang w:val="en-US"/>
              </w:rPr>
              <w:tab/>
            </w:r>
            <w:r w:rsidR="00216324" w:rsidRPr="00A8722D">
              <w:rPr>
                <w:rStyle w:val="Hyperlink"/>
                <w:rFonts w:eastAsia="SimSun"/>
                <w:b/>
              </w:rPr>
              <w:t>Flow control functions</w:t>
            </w:r>
            <w:r w:rsidR="00216324">
              <w:rPr>
                <w:webHidden/>
              </w:rPr>
              <w:tab/>
            </w:r>
            <w:r w:rsidR="00216324">
              <w:rPr>
                <w:webHidden/>
              </w:rPr>
              <w:fldChar w:fldCharType="begin"/>
            </w:r>
            <w:r w:rsidR="00216324">
              <w:rPr>
                <w:webHidden/>
              </w:rPr>
              <w:instrText xml:space="preserve"> PAGEREF _Toc38216064 \h </w:instrText>
            </w:r>
            <w:r w:rsidR="00216324">
              <w:rPr>
                <w:webHidden/>
              </w:rPr>
            </w:r>
            <w:r w:rsidR="00216324">
              <w:rPr>
                <w:webHidden/>
              </w:rPr>
              <w:fldChar w:fldCharType="separate"/>
            </w:r>
            <w:r w:rsidR="00216324">
              <w:rPr>
                <w:webHidden/>
              </w:rPr>
              <w:t>99</w:t>
            </w:r>
            <w:r w:rsidR="00216324">
              <w:rPr>
                <w:webHidden/>
              </w:rPr>
              <w:fldChar w:fldCharType="end"/>
            </w:r>
          </w:hyperlink>
        </w:p>
        <w:p w14:paraId="2EAF0C08" w14:textId="77777777" w:rsidR="00216324" w:rsidRDefault="00BB5430">
          <w:pPr>
            <w:pStyle w:val="TOC2"/>
            <w:rPr>
              <w:rFonts w:asciiTheme="minorHAnsi" w:eastAsiaTheme="minorEastAsia" w:hAnsiTheme="minorHAnsi" w:cstheme="minorBidi"/>
              <w:sz w:val="22"/>
              <w:szCs w:val="22"/>
              <w:lang w:val="en-US"/>
            </w:rPr>
          </w:pPr>
          <w:hyperlink w:anchor="_Toc38216065" w:history="1">
            <w:r w:rsidR="00216324" w:rsidRPr="00A8722D">
              <w:rPr>
                <w:rStyle w:val="Hyperlink"/>
                <w:rFonts w:eastAsia="SimSun"/>
                <w:b/>
                <w:lang w:eastAsia="zh-CN"/>
              </w:rPr>
              <w:t>11.5</w:t>
            </w:r>
            <w:r w:rsidR="00216324">
              <w:rPr>
                <w:rFonts w:asciiTheme="minorHAnsi" w:eastAsiaTheme="minorEastAsia" w:hAnsiTheme="minorHAnsi" w:cstheme="minorBidi"/>
                <w:sz w:val="22"/>
                <w:szCs w:val="22"/>
                <w:lang w:val="en-US"/>
              </w:rPr>
              <w:tab/>
            </w:r>
            <w:r w:rsidR="00216324" w:rsidRPr="00A8722D">
              <w:rPr>
                <w:rStyle w:val="Hyperlink"/>
                <w:rFonts w:eastAsia="SimSun"/>
                <w:b/>
              </w:rPr>
              <w:t>Summary</w:t>
            </w:r>
            <w:r w:rsidR="00216324">
              <w:rPr>
                <w:webHidden/>
              </w:rPr>
              <w:tab/>
            </w:r>
            <w:r w:rsidR="00216324">
              <w:rPr>
                <w:webHidden/>
              </w:rPr>
              <w:fldChar w:fldCharType="begin"/>
            </w:r>
            <w:r w:rsidR="00216324">
              <w:rPr>
                <w:webHidden/>
              </w:rPr>
              <w:instrText xml:space="preserve"> PAGEREF _Toc38216065 \h </w:instrText>
            </w:r>
            <w:r w:rsidR="00216324">
              <w:rPr>
                <w:webHidden/>
              </w:rPr>
            </w:r>
            <w:r w:rsidR="00216324">
              <w:rPr>
                <w:webHidden/>
              </w:rPr>
              <w:fldChar w:fldCharType="separate"/>
            </w:r>
            <w:r w:rsidR="00216324">
              <w:rPr>
                <w:webHidden/>
              </w:rPr>
              <w:t>100</w:t>
            </w:r>
            <w:r w:rsidR="00216324">
              <w:rPr>
                <w:webHidden/>
              </w:rPr>
              <w:fldChar w:fldCharType="end"/>
            </w:r>
          </w:hyperlink>
        </w:p>
        <w:p w14:paraId="0C6D6407" w14:textId="77777777" w:rsidR="00216324" w:rsidRDefault="00BB5430">
          <w:pPr>
            <w:pStyle w:val="TOC1"/>
            <w:rPr>
              <w:rFonts w:asciiTheme="minorHAnsi" w:eastAsiaTheme="minorEastAsia" w:hAnsiTheme="minorHAnsi" w:cstheme="minorBidi"/>
              <w:sz w:val="22"/>
              <w:szCs w:val="22"/>
              <w:lang w:val="en-US"/>
            </w:rPr>
          </w:pPr>
          <w:hyperlink w:anchor="_Toc38216066" w:history="1">
            <w:r w:rsidR="00216324" w:rsidRPr="00A8722D">
              <w:rPr>
                <w:rStyle w:val="Hyperlink"/>
                <w:rFonts w:eastAsia="SimSun"/>
                <w:b/>
              </w:rPr>
              <w:t>12.</w:t>
            </w:r>
            <w:r w:rsidR="00216324">
              <w:rPr>
                <w:rFonts w:asciiTheme="minorHAnsi" w:eastAsiaTheme="minorEastAsia" w:hAnsiTheme="minorHAnsi" w:cstheme="minorBidi"/>
                <w:sz w:val="22"/>
                <w:szCs w:val="22"/>
                <w:lang w:val="en-US"/>
              </w:rPr>
              <w:tab/>
            </w:r>
            <w:r w:rsidR="00216324" w:rsidRPr="00A8722D">
              <w:rPr>
                <w:rStyle w:val="Hyperlink"/>
                <w:rFonts w:eastAsia="SimSun"/>
                <w:b/>
              </w:rPr>
              <w:t>References</w:t>
            </w:r>
            <w:r w:rsidR="00216324">
              <w:rPr>
                <w:webHidden/>
              </w:rPr>
              <w:tab/>
            </w:r>
            <w:r w:rsidR="00216324">
              <w:rPr>
                <w:webHidden/>
              </w:rPr>
              <w:fldChar w:fldCharType="begin"/>
            </w:r>
            <w:r w:rsidR="00216324">
              <w:rPr>
                <w:webHidden/>
              </w:rPr>
              <w:instrText xml:space="preserve"> PAGEREF _Toc38216066 \h </w:instrText>
            </w:r>
            <w:r w:rsidR="00216324">
              <w:rPr>
                <w:webHidden/>
              </w:rPr>
            </w:r>
            <w:r w:rsidR="00216324">
              <w:rPr>
                <w:webHidden/>
              </w:rPr>
              <w:fldChar w:fldCharType="separate"/>
            </w:r>
            <w:r w:rsidR="00216324">
              <w:rPr>
                <w:webHidden/>
              </w:rPr>
              <w:t>100</w:t>
            </w:r>
            <w:r w:rsidR="00216324">
              <w:rPr>
                <w:webHidden/>
              </w:rPr>
              <w:fldChar w:fldCharType="end"/>
            </w:r>
          </w:hyperlink>
        </w:p>
        <w:p w14:paraId="5BA32134" w14:textId="77777777" w:rsidR="00216324" w:rsidRDefault="00BB5430">
          <w:pPr>
            <w:pStyle w:val="TOC1"/>
            <w:rPr>
              <w:rFonts w:asciiTheme="minorHAnsi" w:eastAsiaTheme="minorEastAsia" w:hAnsiTheme="minorHAnsi" w:cstheme="minorBidi"/>
              <w:sz w:val="22"/>
              <w:szCs w:val="22"/>
              <w:lang w:val="en-US"/>
            </w:rPr>
          </w:pPr>
          <w:hyperlink w:anchor="_Toc38216067" w:history="1">
            <w:r w:rsidR="00216324" w:rsidRPr="00A8722D">
              <w:rPr>
                <w:rStyle w:val="Hyperlink"/>
                <w:rFonts w:eastAsia="Times New Roman" w:cstheme="majorBidi"/>
                <w:b/>
                <w:bCs/>
                <w:lang w:val="en-US"/>
              </w:rPr>
              <w:t>Revision History</w:t>
            </w:r>
            <w:r w:rsidR="00216324">
              <w:rPr>
                <w:webHidden/>
              </w:rPr>
              <w:tab/>
            </w:r>
            <w:r w:rsidR="00216324">
              <w:rPr>
                <w:webHidden/>
              </w:rPr>
              <w:fldChar w:fldCharType="begin"/>
            </w:r>
            <w:r w:rsidR="00216324">
              <w:rPr>
                <w:webHidden/>
              </w:rPr>
              <w:instrText xml:space="preserve"> PAGEREF _Toc38216067 \h </w:instrText>
            </w:r>
            <w:r w:rsidR="00216324">
              <w:rPr>
                <w:webHidden/>
              </w:rPr>
            </w:r>
            <w:r w:rsidR="00216324">
              <w:rPr>
                <w:webHidden/>
              </w:rPr>
              <w:fldChar w:fldCharType="separate"/>
            </w:r>
            <w:r w:rsidR="00216324">
              <w:rPr>
                <w:webHidden/>
              </w:rPr>
              <w:t>102</w:t>
            </w:r>
            <w:r w:rsidR="00216324">
              <w:rPr>
                <w:webHidden/>
              </w:rPr>
              <w:fldChar w:fldCharType="end"/>
            </w:r>
          </w:hyperlink>
        </w:p>
        <w:p w14:paraId="3DEC94CE" w14:textId="48F82F44" w:rsidR="00ED1D34" w:rsidRPr="00ED1D34" w:rsidRDefault="00ED1D34" w:rsidP="00ED1D34">
          <w:pPr>
            <w:overflowPunct w:val="0"/>
            <w:autoSpaceDE w:val="0"/>
            <w:autoSpaceDN w:val="0"/>
            <w:adjustRightInd w:val="0"/>
            <w:textAlignment w:val="baseline"/>
            <w:rPr>
              <w:bCs/>
              <w:szCs w:val="20"/>
              <w:lang w:val="zh-CN" w:eastAsia="en-US"/>
            </w:rPr>
          </w:pPr>
          <w:r w:rsidRPr="00ED1D34">
            <w:rPr>
              <w:b/>
              <w:bCs/>
              <w:szCs w:val="20"/>
              <w:lang w:val="zh-CN" w:eastAsia="en-US"/>
            </w:rPr>
            <w:fldChar w:fldCharType="end"/>
          </w:r>
        </w:p>
      </w:sdtContent>
    </w:sdt>
    <w:p w14:paraId="514BBBF3"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61763597"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2F1EC6CD"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0EF2CA4F"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1347F41F"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07CA8AC8" w14:textId="77777777" w:rsidR="001E756B" w:rsidRDefault="001E756B" w:rsidP="001E756B">
      <w:pPr>
        <w:keepNext/>
        <w:keepLines/>
        <w:spacing w:before="0" w:after="120"/>
        <w:jc w:val="center"/>
        <w:rPr>
          <w:rFonts w:ascii="Arial" w:eastAsia="Times New Roman" w:hAnsi="Arial"/>
          <w:b/>
          <w:sz w:val="28"/>
          <w:szCs w:val="28"/>
          <w:lang w:val="en-US" w:eastAsia="en-US"/>
        </w:rPr>
      </w:pPr>
    </w:p>
    <w:p w14:paraId="4A59D011" w14:textId="74DE1B4F" w:rsidR="001E756B" w:rsidRPr="001E756B" w:rsidRDefault="001E756B" w:rsidP="001E756B">
      <w:pPr>
        <w:keepNext/>
        <w:keepLines/>
        <w:spacing w:before="0" w:after="120"/>
        <w:jc w:val="center"/>
        <w:rPr>
          <w:rFonts w:ascii="Arial" w:eastAsia="Times New Roman" w:hAnsi="Arial"/>
          <w:b/>
          <w:sz w:val="28"/>
          <w:szCs w:val="28"/>
          <w:lang w:val="en-US" w:eastAsia="en-US"/>
        </w:rPr>
      </w:pPr>
      <w:r w:rsidRPr="001E756B">
        <w:rPr>
          <w:rFonts w:ascii="Arial" w:eastAsia="Times New Roman" w:hAnsi="Arial"/>
          <w:b/>
          <w:sz w:val="28"/>
          <w:szCs w:val="28"/>
          <w:lang w:val="en-US" w:eastAsia="en-US"/>
        </w:rPr>
        <w:t>List of Figures</w:t>
      </w:r>
    </w:p>
    <w:p w14:paraId="77D97E9D" w14:textId="77777777" w:rsidR="005B5918" w:rsidRDefault="001E756B">
      <w:pPr>
        <w:pStyle w:val="TableofFigures"/>
        <w:rPr>
          <w:rFonts w:asciiTheme="minorHAnsi" w:eastAsiaTheme="minorEastAsia" w:hAnsiTheme="minorHAnsi" w:cstheme="minorBidi"/>
          <w:noProof/>
          <w:sz w:val="22"/>
          <w:szCs w:val="22"/>
          <w:lang w:val="en-US" w:eastAsia="en-US"/>
        </w:rPr>
      </w:pPr>
      <w:r w:rsidRPr="001E756B">
        <w:rPr>
          <w:smallCaps/>
          <w:lang w:val="en-US" w:eastAsia="en-US"/>
        </w:rPr>
        <w:fldChar w:fldCharType="begin"/>
      </w:r>
      <w:r w:rsidRPr="001E756B">
        <w:rPr>
          <w:smallCaps/>
          <w:lang w:val="en-US" w:eastAsia="en-US"/>
        </w:rPr>
        <w:instrText xml:space="preserve"> TOC \h \z \c "Figure" </w:instrText>
      </w:r>
      <w:r w:rsidRPr="001E756B">
        <w:rPr>
          <w:smallCaps/>
          <w:lang w:val="en-US" w:eastAsia="en-US"/>
        </w:rPr>
        <w:fldChar w:fldCharType="separate"/>
      </w:r>
      <w:hyperlink w:anchor="_Toc38208866" w:history="1">
        <w:r w:rsidR="005B5918" w:rsidRPr="005F5B5F">
          <w:rPr>
            <w:rStyle w:val="Hyperlink"/>
            <w:noProof/>
            <w:lang w:val="en-US"/>
          </w:rPr>
          <w:t>Figure 1 - Network 2030 principles, requirements and architecture(s)</w:t>
        </w:r>
        <w:r w:rsidR="005B5918">
          <w:rPr>
            <w:noProof/>
            <w:webHidden/>
          </w:rPr>
          <w:tab/>
        </w:r>
        <w:r w:rsidR="005B5918">
          <w:rPr>
            <w:noProof/>
            <w:webHidden/>
          </w:rPr>
          <w:fldChar w:fldCharType="begin"/>
        </w:r>
        <w:r w:rsidR="005B5918">
          <w:rPr>
            <w:noProof/>
            <w:webHidden/>
          </w:rPr>
          <w:instrText xml:space="preserve"> PAGEREF _Toc38208866 \h </w:instrText>
        </w:r>
        <w:r w:rsidR="005B5918">
          <w:rPr>
            <w:noProof/>
            <w:webHidden/>
          </w:rPr>
        </w:r>
        <w:r w:rsidR="005B5918">
          <w:rPr>
            <w:noProof/>
            <w:webHidden/>
          </w:rPr>
          <w:fldChar w:fldCharType="separate"/>
        </w:r>
        <w:r w:rsidR="005B5918">
          <w:rPr>
            <w:noProof/>
            <w:webHidden/>
          </w:rPr>
          <w:t>8</w:t>
        </w:r>
        <w:r w:rsidR="005B5918">
          <w:rPr>
            <w:noProof/>
            <w:webHidden/>
          </w:rPr>
          <w:fldChar w:fldCharType="end"/>
        </w:r>
      </w:hyperlink>
    </w:p>
    <w:p w14:paraId="6DDB431F"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67" w:history="1">
        <w:r w:rsidR="005B5918" w:rsidRPr="005F5B5F">
          <w:rPr>
            <w:rStyle w:val="Hyperlink"/>
            <w:rFonts w:eastAsia="Times New Roman"/>
            <w:b/>
            <w:noProof/>
            <w:lang w:val="en-US" w:eastAsia="en-US"/>
          </w:rPr>
          <w:t>Figure 1</w:t>
        </w:r>
        <w:r w:rsidR="005B5918" w:rsidRPr="005F5B5F">
          <w:rPr>
            <w:rStyle w:val="Hyperlink"/>
            <w:rFonts w:eastAsia="Times New Roman"/>
            <w:noProof/>
            <w:lang w:val="en-US" w:eastAsia="en-US"/>
          </w:rPr>
          <w:t xml:space="preserve"> – An example of future network infrastructure and end devices</w:t>
        </w:r>
        <w:r w:rsidR="005B5918">
          <w:rPr>
            <w:noProof/>
            <w:webHidden/>
          </w:rPr>
          <w:tab/>
        </w:r>
        <w:r w:rsidR="005B5918">
          <w:rPr>
            <w:noProof/>
            <w:webHidden/>
          </w:rPr>
          <w:fldChar w:fldCharType="begin"/>
        </w:r>
        <w:r w:rsidR="005B5918">
          <w:rPr>
            <w:noProof/>
            <w:webHidden/>
          </w:rPr>
          <w:instrText xml:space="preserve"> PAGEREF _Toc38208867 \h </w:instrText>
        </w:r>
        <w:r w:rsidR="005B5918">
          <w:rPr>
            <w:noProof/>
            <w:webHidden/>
          </w:rPr>
        </w:r>
        <w:r w:rsidR="005B5918">
          <w:rPr>
            <w:noProof/>
            <w:webHidden/>
          </w:rPr>
          <w:fldChar w:fldCharType="separate"/>
        </w:r>
        <w:r w:rsidR="005B5918">
          <w:rPr>
            <w:noProof/>
            <w:webHidden/>
          </w:rPr>
          <w:t>12</w:t>
        </w:r>
        <w:r w:rsidR="005B5918">
          <w:rPr>
            <w:noProof/>
            <w:webHidden/>
          </w:rPr>
          <w:fldChar w:fldCharType="end"/>
        </w:r>
      </w:hyperlink>
    </w:p>
    <w:p w14:paraId="0FAAE04B"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68" w:history="1">
        <w:r w:rsidR="005B5918" w:rsidRPr="005F5B5F">
          <w:rPr>
            <w:rStyle w:val="Hyperlink"/>
            <w:rFonts w:eastAsia="Times New Roman"/>
            <w:b/>
            <w:noProof/>
            <w:lang w:val="en-US" w:eastAsia="en-US"/>
          </w:rPr>
          <w:t>Figure 2</w:t>
        </w:r>
        <w:r w:rsidR="005B5918" w:rsidRPr="005F5B5F">
          <w:rPr>
            <w:rStyle w:val="Hyperlink"/>
            <w:rFonts w:eastAsia="Times New Roman"/>
            <w:noProof/>
            <w:lang w:val="en-US" w:eastAsia="en-US"/>
          </w:rPr>
          <w:t xml:space="preserve"> –Some of Future Network Infrastructure Components</w:t>
        </w:r>
        <w:r w:rsidR="005B5918">
          <w:rPr>
            <w:noProof/>
            <w:webHidden/>
          </w:rPr>
          <w:tab/>
        </w:r>
        <w:r w:rsidR="005B5918">
          <w:rPr>
            <w:noProof/>
            <w:webHidden/>
          </w:rPr>
          <w:fldChar w:fldCharType="begin"/>
        </w:r>
        <w:r w:rsidR="005B5918">
          <w:rPr>
            <w:noProof/>
            <w:webHidden/>
          </w:rPr>
          <w:instrText xml:space="preserve"> PAGEREF _Toc38208868 \h </w:instrText>
        </w:r>
        <w:r w:rsidR="005B5918">
          <w:rPr>
            <w:noProof/>
            <w:webHidden/>
          </w:rPr>
        </w:r>
        <w:r w:rsidR="005B5918">
          <w:rPr>
            <w:noProof/>
            <w:webHidden/>
          </w:rPr>
          <w:fldChar w:fldCharType="separate"/>
        </w:r>
        <w:r w:rsidR="005B5918">
          <w:rPr>
            <w:noProof/>
            <w:webHidden/>
          </w:rPr>
          <w:t>13</w:t>
        </w:r>
        <w:r w:rsidR="005B5918">
          <w:rPr>
            <w:noProof/>
            <w:webHidden/>
          </w:rPr>
          <w:fldChar w:fldCharType="end"/>
        </w:r>
      </w:hyperlink>
    </w:p>
    <w:p w14:paraId="296B639B"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69" w:history="1">
        <w:r w:rsidR="005B5918" w:rsidRPr="005F5B5F">
          <w:rPr>
            <w:rStyle w:val="Hyperlink"/>
            <w:rFonts w:eastAsia="Times New Roman"/>
            <w:b/>
            <w:noProof/>
            <w:lang w:val="en-US" w:eastAsia="en-US"/>
          </w:rPr>
          <w:t>Figure 3</w:t>
        </w:r>
        <w:r w:rsidR="005B5918" w:rsidRPr="005F5B5F">
          <w:rPr>
            <w:rStyle w:val="Hyperlink"/>
            <w:rFonts w:eastAsia="Times New Roman"/>
            <w:noProof/>
            <w:lang w:val="en-US" w:eastAsia="en-US"/>
          </w:rPr>
          <w:t xml:space="preserve"> – Actors of Future Integrated Network</w:t>
        </w:r>
        <w:r w:rsidR="005B5918">
          <w:rPr>
            <w:noProof/>
            <w:webHidden/>
          </w:rPr>
          <w:tab/>
        </w:r>
        <w:r w:rsidR="005B5918">
          <w:rPr>
            <w:noProof/>
            <w:webHidden/>
          </w:rPr>
          <w:fldChar w:fldCharType="begin"/>
        </w:r>
        <w:r w:rsidR="005B5918">
          <w:rPr>
            <w:noProof/>
            <w:webHidden/>
          </w:rPr>
          <w:instrText xml:space="preserve"> PAGEREF _Toc38208869 \h </w:instrText>
        </w:r>
        <w:r w:rsidR="005B5918">
          <w:rPr>
            <w:noProof/>
            <w:webHidden/>
          </w:rPr>
        </w:r>
        <w:r w:rsidR="005B5918">
          <w:rPr>
            <w:noProof/>
            <w:webHidden/>
          </w:rPr>
          <w:fldChar w:fldCharType="separate"/>
        </w:r>
        <w:r w:rsidR="005B5918">
          <w:rPr>
            <w:noProof/>
            <w:webHidden/>
          </w:rPr>
          <w:t>14</w:t>
        </w:r>
        <w:r w:rsidR="005B5918">
          <w:rPr>
            <w:noProof/>
            <w:webHidden/>
          </w:rPr>
          <w:fldChar w:fldCharType="end"/>
        </w:r>
      </w:hyperlink>
    </w:p>
    <w:p w14:paraId="17D8FA4B"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0" w:history="1">
        <w:r w:rsidR="005B5918" w:rsidRPr="005F5B5F">
          <w:rPr>
            <w:rStyle w:val="Hyperlink"/>
            <w:rFonts w:eastAsia="Times New Roman"/>
            <w:b/>
            <w:bCs/>
            <w:noProof/>
            <w:lang w:val="x-none" w:eastAsia="x-none"/>
          </w:rPr>
          <w:t>Figure 4</w:t>
        </w:r>
        <w:r w:rsidR="005B5918" w:rsidRPr="005F5B5F">
          <w:rPr>
            <w:rStyle w:val="Hyperlink"/>
            <w:rFonts w:eastAsia="Times New Roman"/>
            <w:b/>
            <w:bCs/>
            <w:noProof/>
            <w:lang w:val="en-US" w:eastAsia="x-none"/>
          </w:rPr>
          <w:t>-</w:t>
        </w:r>
        <w:r w:rsidR="005B5918" w:rsidRPr="005F5B5F">
          <w:rPr>
            <w:rStyle w:val="Hyperlink"/>
            <w:rFonts w:eastAsia="Times New Roman"/>
            <w:b/>
            <w:bCs/>
            <w:noProof/>
            <w:lang w:val="x-none" w:eastAsia="x-none"/>
          </w:rPr>
          <w:t xml:space="preserve"> </w:t>
        </w:r>
        <w:r w:rsidR="005B5918" w:rsidRPr="005F5B5F">
          <w:rPr>
            <w:rStyle w:val="Hyperlink"/>
            <w:rFonts w:eastAsia="Times New Roman"/>
            <w:bCs/>
            <w:noProof/>
            <w:lang w:val="en-US" w:eastAsia="x-none"/>
          </w:rPr>
          <w:t>User Interface</w:t>
        </w:r>
        <w:r w:rsidR="005B5918">
          <w:rPr>
            <w:noProof/>
            <w:webHidden/>
          </w:rPr>
          <w:tab/>
        </w:r>
        <w:r w:rsidR="005B5918">
          <w:rPr>
            <w:noProof/>
            <w:webHidden/>
          </w:rPr>
          <w:fldChar w:fldCharType="begin"/>
        </w:r>
        <w:r w:rsidR="005B5918">
          <w:rPr>
            <w:noProof/>
            <w:webHidden/>
          </w:rPr>
          <w:instrText xml:space="preserve"> PAGEREF _Toc38208870 \h </w:instrText>
        </w:r>
        <w:r w:rsidR="005B5918">
          <w:rPr>
            <w:noProof/>
            <w:webHidden/>
          </w:rPr>
        </w:r>
        <w:r w:rsidR="005B5918">
          <w:rPr>
            <w:noProof/>
            <w:webHidden/>
          </w:rPr>
          <w:fldChar w:fldCharType="separate"/>
        </w:r>
        <w:r w:rsidR="005B5918">
          <w:rPr>
            <w:noProof/>
            <w:webHidden/>
          </w:rPr>
          <w:t>15</w:t>
        </w:r>
        <w:r w:rsidR="005B5918">
          <w:rPr>
            <w:noProof/>
            <w:webHidden/>
          </w:rPr>
          <w:fldChar w:fldCharType="end"/>
        </w:r>
      </w:hyperlink>
    </w:p>
    <w:p w14:paraId="7A06BF92"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1" w:history="1">
        <w:r w:rsidR="005B5918" w:rsidRPr="005F5B5F">
          <w:rPr>
            <w:rStyle w:val="Hyperlink"/>
            <w:rFonts w:eastAsia="Times New Roman"/>
            <w:b/>
            <w:bCs/>
            <w:noProof/>
            <w:lang w:val="x-none" w:eastAsia="x-none"/>
          </w:rPr>
          <w:t>Figure 5</w:t>
        </w:r>
        <w:r w:rsidR="005B5918" w:rsidRPr="005F5B5F">
          <w:rPr>
            <w:rStyle w:val="Hyperlink"/>
            <w:rFonts w:eastAsia="Times New Roman"/>
            <w:b/>
            <w:bCs/>
            <w:noProof/>
            <w:lang w:val="en-US" w:eastAsia="x-none"/>
          </w:rPr>
          <w:t>-</w:t>
        </w:r>
        <w:r w:rsidR="005B5918" w:rsidRPr="005F5B5F">
          <w:rPr>
            <w:rStyle w:val="Hyperlink"/>
            <w:rFonts w:eastAsia="Times New Roman"/>
            <w:bCs/>
            <w:noProof/>
            <w:lang w:val="en-US" w:eastAsia="x-none"/>
          </w:rPr>
          <w:t xml:space="preserve"> Connectivity UNI and Application UNI between User  and SP</w:t>
        </w:r>
        <w:r w:rsidR="005B5918">
          <w:rPr>
            <w:noProof/>
            <w:webHidden/>
          </w:rPr>
          <w:tab/>
        </w:r>
        <w:r w:rsidR="005B5918">
          <w:rPr>
            <w:noProof/>
            <w:webHidden/>
          </w:rPr>
          <w:fldChar w:fldCharType="begin"/>
        </w:r>
        <w:r w:rsidR="005B5918">
          <w:rPr>
            <w:noProof/>
            <w:webHidden/>
          </w:rPr>
          <w:instrText xml:space="preserve"> PAGEREF _Toc38208871 \h </w:instrText>
        </w:r>
        <w:r w:rsidR="005B5918">
          <w:rPr>
            <w:noProof/>
            <w:webHidden/>
          </w:rPr>
        </w:r>
        <w:r w:rsidR="005B5918">
          <w:rPr>
            <w:noProof/>
            <w:webHidden/>
          </w:rPr>
          <w:fldChar w:fldCharType="separate"/>
        </w:r>
        <w:r w:rsidR="005B5918">
          <w:rPr>
            <w:noProof/>
            <w:webHidden/>
          </w:rPr>
          <w:t>15</w:t>
        </w:r>
        <w:r w:rsidR="005B5918">
          <w:rPr>
            <w:noProof/>
            <w:webHidden/>
          </w:rPr>
          <w:fldChar w:fldCharType="end"/>
        </w:r>
      </w:hyperlink>
    </w:p>
    <w:p w14:paraId="6FF04A4F"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2" w:history="1">
        <w:r w:rsidR="005B5918" w:rsidRPr="005F5B5F">
          <w:rPr>
            <w:rStyle w:val="Hyperlink"/>
            <w:rFonts w:eastAsia="Times New Roman"/>
            <w:b/>
            <w:noProof/>
            <w:lang w:val="en-US" w:eastAsia="en-US"/>
          </w:rPr>
          <w:t>Figure 6</w:t>
        </w:r>
        <w:r w:rsidR="005B5918" w:rsidRPr="005F5B5F">
          <w:rPr>
            <w:rStyle w:val="Hyperlink"/>
            <w:rFonts w:eastAsia="Times New Roman"/>
            <w:noProof/>
            <w:lang w:val="en-US" w:eastAsia="en-US"/>
          </w:rPr>
          <w:t xml:space="preserve"> – User Interface consisting of only Connectivity UNI</w:t>
        </w:r>
        <w:r w:rsidR="005B5918">
          <w:rPr>
            <w:noProof/>
            <w:webHidden/>
          </w:rPr>
          <w:tab/>
        </w:r>
        <w:r w:rsidR="005B5918">
          <w:rPr>
            <w:noProof/>
            <w:webHidden/>
          </w:rPr>
          <w:fldChar w:fldCharType="begin"/>
        </w:r>
        <w:r w:rsidR="005B5918">
          <w:rPr>
            <w:noProof/>
            <w:webHidden/>
          </w:rPr>
          <w:instrText xml:space="preserve"> PAGEREF _Toc38208872 \h </w:instrText>
        </w:r>
        <w:r w:rsidR="005B5918">
          <w:rPr>
            <w:noProof/>
            <w:webHidden/>
          </w:rPr>
        </w:r>
        <w:r w:rsidR="005B5918">
          <w:rPr>
            <w:noProof/>
            <w:webHidden/>
          </w:rPr>
          <w:fldChar w:fldCharType="separate"/>
        </w:r>
        <w:r w:rsidR="005B5918">
          <w:rPr>
            <w:noProof/>
            <w:webHidden/>
          </w:rPr>
          <w:t>16</w:t>
        </w:r>
        <w:r w:rsidR="005B5918">
          <w:rPr>
            <w:noProof/>
            <w:webHidden/>
          </w:rPr>
          <w:fldChar w:fldCharType="end"/>
        </w:r>
      </w:hyperlink>
    </w:p>
    <w:p w14:paraId="705FA5B8"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3" w:history="1">
        <w:r w:rsidR="005B5918" w:rsidRPr="005F5B5F">
          <w:rPr>
            <w:rStyle w:val="Hyperlink"/>
            <w:rFonts w:eastAsia="Times New Roman"/>
            <w:b/>
            <w:noProof/>
            <w:lang w:val="en-US" w:eastAsia="en-US"/>
          </w:rPr>
          <w:t>Figure 7</w:t>
        </w:r>
        <w:r w:rsidR="005B5918" w:rsidRPr="005F5B5F">
          <w:rPr>
            <w:rStyle w:val="Hyperlink"/>
            <w:rFonts w:eastAsia="Times New Roman"/>
            <w:noProof/>
            <w:lang w:val="en-US" w:eastAsia="en-US"/>
          </w:rPr>
          <w:t xml:space="preserve"> – User Interface Protocol Stack</w:t>
        </w:r>
        <w:r w:rsidR="005B5918">
          <w:rPr>
            <w:noProof/>
            <w:webHidden/>
          </w:rPr>
          <w:tab/>
        </w:r>
        <w:r w:rsidR="005B5918">
          <w:rPr>
            <w:noProof/>
            <w:webHidden/>
          </w:rPr>
          <w:fldChar w:fldCharType="begin"/>
        </w:r>
        <w:r w:rsidR="005B5918">
          <w:rPr>
            <w:noProof/>
            <w:webHidden/>
          </w:rPr>
          <w:instrText xml:space="preserve"> PAGEREF _Toc38208873 \h </w:instrText>
        </w:r>
        <w:r w:rsidR="005B5918">
          <w:rPr>
            <w:noProof/>
            <w:webHidden/>
          </w:rPr>
        </w:r>
        <w:r w:rsidR="005B5918">
          <w:rPr>
            <w:noProof/>
            <w:webHidden/>
          </w:rPr>
          <w:fldChar w:fldCharType="separate"/>
        </w:r>
        <w:r w:rsidR="005B5918">
          <w:rPr>
            <w:noProof/>
            <w:webHidden/>
          </w:rPr>
          <w:t>16</w:t>
        </w:r>
        <w:r w:rsidR="005B5918">
          <w:rPr>
            <w:noProof/>
            <w:webHidden/>
          </w:rPr>
          <w:fldChar w:fldCharType="end"/>
        </w:r>
      </w:hyperlink>
    </w:p>
    <w:p w14:paraId="206568C6"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4" w:history="1">
        <w:r w:rsidR="005B5918" w:rsidRPr="005F5B5F">
          <w:rPr>
            <w:rStyle w:val="Hyperlink"/>
            <w:rFonts w:eastAsia="Times New Roman"/>
            <w:b/>
            <w:noProof/>
            <w:lang w:val="en-US" w:eastAsia="en-US"/>
          </w:rPr>
          <w:t>Figure 8</w:t>
        </w:r>
        <w:r w:rsidR="005B5918" w:rsidRPr="005F5B5F">
          <w:rPr>
            <w:rStyle w:val="Hyperlink"/>
            <w:rFonts w:eastAsia="Times New Roman"/>
            <w:noProof/>
            <w:lang w:val="en-US" w:eastAsia="en-US"/>
          </w:rPr>
          <w:t xml:space="preserve"> –Connectivity UNI and Application UNI Protocol Stacks</w:t>
        </w:r>
        <w:r w:rsidR="005B5918">
          <w:rPr>
            <w:noProof/>
            <w:webHidden/>
          </w:rPr>
          <w:tab/>
        </w:r>
        <w:r w:rsidR="005B5918">
          <w:rPr>
            <w:noProof/>
            <w:webHidden/>
          </w:rPr>
          <w:fldChar w:fldCharType="begin"/>
        </w:r>
        <w:r w:rsidR="005B5918">
          <w:rPr>
            <w:noProof/>
            <w:webHidden/>
          </w:rPr>
          <w:instrText xml:space="preserve"> PAGEREF _Toc38208874 \h </w:instrText>
        </w:r>
        <w:r w:rsidR="005B5918">
          <w:rPr>
            <w:noProof/>
            <w:webHidden/>
          </w:rPr>
        </w:r>
        <w:r w:rsidR="005B5918">
          <w:rPr>
            <w:noProof/>
            <w:webHidden/>
          </w:rPr>
          <w:fldChar w:fldCharType="separate"/>
        </w:r>
        <w:r w:rsidR="005B5918">
          <w:rPr>
            <w:noProof/>
            <w:webHidden/>
          </w:rPr>
          <w:t>17</w:t>
        </w:r>
        <w:r w:rsidR="005B5918">
          <w:rPr>
            <w:noProof/>
            <w:webHidden/>
          </w:rPr>
          <w:fldChar w:fldCharType="end"/>
        </w:r>
      </w:hyperlink>
    </w:p>
    <w:p w14:paraId="6D71412E"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5" w:history="1">
        <w:r w:rsidR="005B5918" w:rsidRPr="005F5B5F">
          <w:rPr>
            <w:rStyle w:val="Hyperlink"/>
            <w:rFonts w:eastAsia="Times New Roman"/>
            <w:b/>
            <w:noProof/>
            <w:lang w:val="en-US" w:eastAsia="en-US"/>
          </w:rPr>
          <w:t xml:space="preserve">Figure 9 </w:t>
        </w:r>
        <w:r w:rsidR="005B5918" w:rsidRPr="005F5B5F">
          <w:rPr>
            <w:rStyle w:val="Hyperlink"/>
            <w:rFonts w:eastAsia="Times New Roman"/>
            <w:noProof/>
            <w:lang w:val="en-US" w:eastAsia="en-US"/>
          </w:rPr>
          <w:t>– Two Operators interfacing each other via Operator-Operator Interface</w:t>
        </w:r>
        <w:r w:rsidR="005B5918">
          <w:rPr>
            <w:noProof/>
            <w:webHidden/>
          </w:rPr>
          <w:tab/>
        </w:r>
        <w:r w:rsidR="005B5918">
          <w:rPr>
            <w:noProof/>
            <w:webHidden/>
          </w:rPr>
          <w:fldChar w:fldCharType="begin"/>
        </w:r>
        <w:r w:rsidR="005B5918">
          <w:rPr>
            <w:noProof/>
            <w:webHidden/>
          </w:rPr>
          <w:instrText xml:space="preserve"> PAGEREF _Toc38208875 \h </w:instrText>
        </w:r>
        <w:r w:rsidR="005B5918">
          <w:rPr>
            <w:noProof/>
            <w:webHidden/>
          </w:rPr>
        </w:r>
        <w:r w:rsidR="005B5918">
          <w:rPr>
            <w:noProof/>
            <w:webHidden/>
          </w:rPr>
          <w:fldChar w:fldCharType="separate"/>
        </w:r>
        <w:r w:rsidR="005B5918">
          <w:rPr>
            <w:noProof/>
            <w:webHidden/>
          </w:rPr>
          <w:t>18</w:t>
        </w:r>
        <w:r w:rsidR="005B5918">
          <w:rPr>
            <w:noProof/>
            <w:webHidden/>
          </w:rPr>
          <w:fldChar w:fldCharType="end"/>
        </w:r>
      </w:hyperlink>
    </w:p>
    <w:p w14:paraId="2CDE65F7"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6" w:history="1">
        <w:r w:rsidR="005B5918" w:rsidRPr="005F5B5F">
          <w:rPr>
            <w:rStyle w:val="Hyperlink"/>
            <w:rFonts w:eastAsia="Times New Roman"/>
            <w:b/>
            <w:noProof/>
            <w:lang w:val="en-US" w:eastAsia="en-US"/>
          </w:rPr>
          <w:t>Figure 10</w:t>
        </w:r>
        <w:r w:rsidR="005B5918" w:rsidRPr="005F5B5F">
          <w:rPr>
            <w:rStyle w:val="Hyperlink"/>
            <w:rFonts w:eastAsia="Times New Roman"/>
            <w:noProof/>
            <w:lang w:val="en-US" w:eastAsia="en-US"/>
          </w:rPr>
          <w:t xml:space="preserve"> –Connectivity ENNI and Application ENNI between two Operators.</w:t>
        </w:r>
        <w:r w:rsidR="005B5918">
          <w:rPr>
            <w:noProof/>
            <w:webHidden/>
          </w:rPr>
          <w:tab/>
        </w:r>
        <w:r w:rsidR="005B5918">
          <w:rPr>
            <w:noProof/>
            <w:webHidden/>
          </w:rPr>
          <w:fldChar w:fldCharType="begin"/>
        </w:r>
        <w:r w:rsidR="005B5918">
          <w:rPr>
            <w:noProof/>
            <w:webHidden/>
          </w:rPr>
          <w:instrText xml:space="preserve"> PAGEREF _Toc38208876 \h </w:instrText>
        </w:r>
        <w:r w:rsidR="005B5918">
          <w:rPr>
            <w:noProof/>
            <w:webHidden/>
          </w:rPr>
        </w:r>
        <w:r w:rsidR="005B5918">
          <w:rPr>
            <w:noProof/>
            <w:webHidden/>
          </w:rPr>
          <w:fldChar w:fldCharType="separate"/>
        </w:r>
        <w:r w:rsidR="005B5918">
          <w:rPr>
            <w:noProof/>
            <w:webHidden/>
          </w:rPr>
          <w:t>18</w:t>
        </w:r>
        <w:r w:rsidR="005B5918">
          <w:rPr>
            <w:noProof/>
            <w:webHidden/>
          </w:rPr>
          <w:fldChar w:fldCharType="end"/>
        </w:r>
      </w:hyperlink>
    </w:p>
    <w:p w14:paraId="6AFA9011"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7" w:history="1">
        <w:r w:rsidR="005B5918" w:rsidRPr="005F5B5F">
          <w:rPr>
            <w:rStyle w:val="Hyperlink"/>
            <w:rFonts w:eastAsia="Times New Roman"/>
            <w:b/>
            <w:noProof/>
            <w:lang w:val="en-US" w:eastAsia="en-US"/>
          </w:rPr>
          <w:t>Figure 11</w:t>
        </w:r>
        <w:r w:rsidR="005B5918" w:rsidRPr="005F5B5F">
          <w:rPr>
            <w:rStyle w:val="Hyperlink"/>
            <w:rFonts w:eastAsia="Times New Roman"/>
            <w:noProof/>
            <w:lang w:val="en-US" w:eastAsia="en-US"/>
          </w:rPr>
          <w:t xml:space="preserve"> –Operator-Operator Interface consisting of only Connectivity ENNI</w:t>
        </w:r>
        <w:r w:rsidR="005B5918">
          <w:rPr>
            <w:noProof/>
            <w:webHidden/>
          </w:rPr>
          <w:tab/>
        </w:r>
        <w:r w:rsidR="005B5918">
          <w:rPr>
            <w:noProof/>
            <w:webHidden/>
          </w:rPr>
          <w:fldChar w:fldCharType="begin"/>
        </w:r>
        <w:r w:rsidR="005B5918">
          <w:rPr>
            <w:noProof/>
            <w:webHidden/>
          </w:rPr>
          <w:instrText xml:space="preserve"> PAGEREF _Toc38208877 \h </w:instrText>
        </w:r>
        <w:r w:rsidR="005B5918">
          <w:rPr>
            <w:noProof/>
            <w:webHidden/>
          </w:rPr>
        </w:r>
        <w:r w:rsidR="005B5918">
          <w:rPr>
            <w:noProof/>
            <w:webHidden/>
          </w:rPr>
          <w:fldChar w:fldCharType="separate"/>
        </w:r>
        <w:r w:rsidR="005B5918">
          <w:rPr>
            <w:noProof/>
            <w:webHidden/>
          </w:rPr>
          <w:t>18</w:t>
        </w:r>
        <w:r w:rsidR="005B5918">
          <w:rPr>
            <w:noProof/>
            <w:webHidden/>
          </w:rPr>
          <w:fldChar w:fldCharType="end"/>
        </w:r>
      </w:hyperlink>
    </w:p>
    <w:p w14:paraId="2975C620"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8" w:history="1">
        <w:r w:rsidR="005B5918" w:rsidRPr="005F5B5F">
          <w:rPr>
            <w:rStyle w:val="Hyperlink"/>
            <w:rFonts w:eastAsia="Times New Roman"/>
            <w:b/>
            <w:noProof/>
            <w:lang w:val="en-US" w:eastAsia="en-US"/>
          </w:rPr>
          <w:t>Figure 12</w:t>
        </w:r>
        <w:r w:rsidR="005B5918" w:rsidRPr="005F5B5F">
          <w:rPr>
            <w:rStyle w:val="Hyperlink"/>
            <w:rFonts w:eastAsia="Times New Roman"/>
            <w:noProof/>
            <w:lang w:val="en-US" w:eastAsia="en-US"/>
          </w:rPr>
          <w:t xml:space="preserve"> –Operator-Operator Interface Protocol Stack</w:t>
        </w:r>
        <w:r w:rsidR="005B5918">
          <w:rPr>
            <w:noProof/>
            <w:webHidden/>
          </w:rPr>
          <w:tab/>
        </w:r>
        <w:r w:rsidR="005B5918">
          <w:rPr>
            <w:noProof/>
            <w:webHidden/>
          </w:rPr>
          <w:fldChar w:fldCharType="begin"/>
        </w:r>
        <w:r w:rsidR="005B5918">
          <w:rPr>
            <w:noProof/>
            <w:webHidden/>
          </w:rPr>
          <w:instrText xml:space="preserve"> PAGEREF _Toc38208878 \h </w:instrText>
        </w:r>
        <w:r w:rsidR="005B5918">
          <w:rPr>
            <w:noProof/>
            <w:webHidden/>
          </w:rPr>
        </w:r>
        <w:r w:rsidR="005B5918">
          <w:rPr>
            <w:noProof/>
            <w:webHidden/>
          </w:rPr>
          <w:fldChar w:fldCharType="separate"/>
        </w:r>
        <w:r w:rsidR="005B5918">
          <w:rPr>
            <w:noProof/>
            <w:webHidden/>
          </w:rPr>
          <w:t>19</w:t>
        </w:r>
        <w:r w:rsidR="005B5918">
          <w:rPr>
            <w:noProof/>
            <w:webHidden/>
          </w:rPr>
          <w:fldChar w:fldCharType="end"/>
        </w:r>
      </w:hyperlink>
    </w:p>
    <w:p w14:paraId="263E8D79"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79" w:history="1">
        <w:r w:rsidR="005B5918" w:rsidRPr="005F5B5F">
          <w:rPr>
            <w:rStyle w:val="Hyperlink"/>
            <w:rFonts w:eastAsia="Times New Roman"/>
            <w:b/>
            <w:noProof/>
            <w:lang w:val="en-US" w:eastAsia="en-US"/>
          </w:rPr>
          <w:t>Figure 13</w:t>
        </w:r>
        <w:r w:rsidR="005B5918" w:rsidRPr="005F5B5F">
          <w:rPr>
            <w:rStyle w:val="Hyperlink"/>
            <w:rFonts w:eastAsia="Times New Roman"/>
            <w:noProof/>
            <w:lang w:val="en-US" w:eastAsia="en-US"/>
          </w:rPr>
          <w:t xml:space="preserve"> –Connectivity ENNI and Application ENNI Protocol Stacks</w:t>
        </w:r>
        <w:r w:rsidR="005B5918">
          <w:rPr>
            <w:noProof/>
            <w:webHidden/>
          </w:rPr>
          <w:tab/>
        </w:r>
        <w:r w:rsidR="005B5918">
          <w:rPr>
            <w:noProof/>
            <w:webHidden/>
          </w:rPr>
          <w:fldChar w:fldCharType="begin"/>
        </w:r>
        <w:r w:rsidR="005B5918">
          <w:rPr>
            <w:noProof/>
            <w:webHidden/>
          </w:rPr>
          <w:instrText xml:space="preserve"> PAGEREF _Toc38208879 \h </w:instrText>
        </w:r>
        <w:r w:rsidR="005B5918">
          <w:rPr>
            <w:noProof/>
            <w:webHidden/>
          </w:rPr>
        </w:r>
        <w:r w:rsidR="005B5918">
          <w:rPr>
            <w:noProof/>
            <w:webHidden/>
          </w:rPr>
          <w:fldChar w:fldCharType="separate"/>
        </w:r>
        <w:r w:rsidR="005B5918">
          <w:rPr>
            <w:noProof/>
            <w:webHidden/>
          </w:rPr>
          <w:t>19</w:t>
        </w:r>
        <w:r w:rsidR="005B5918">
          <w:rPr>
            <w:noProof/>
            <w:webHidden/>
          </w:rPr>
          <w:fldChar w:fldCharType="end"/>
        </w:r>
      </w:hyperlink>
    </w:p>
    <w:p w14:paraId="48C61840"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0" w:history="1">
        <w:r w:rsidR="005B5918" w:rsidRPr="005F5B5F">
          <w:rPr>
            <w:rStyle w:val="Hyperlink"/>
            <w:rFonts w:eastAsia="Times New Roman"/>
            <w:b/>
            <w:bCs/>
            <w:noProof/>
            <w:lang w:val="en-US" w:eastAsia="en-US"/>
          </w:rPr>
          <w:t>Figure 14-</w:t>
        </w:r>
        <w:r w:rsidR="005B5918" w:rsidRPr="005F5B5F">
          <w:rPr>
            <w:rStyle w:val="Hyperlink"/>
            <w:rFonts w:eastAsia="Times New Roman"/>
            <w:bCs/>
            <w:noProof/>
            <w:lang w:val="en-US" w:eastAsia="en-US"/>
          </w:rPr>
          <w:t xml:space="preserve"> Virtual Connection and its Segments</w:t>
        </w:r>
        <w:r w:rsidR="005B5918">
          <w:rPr>
            <w:noProof/>
            <w:webHidden/>
          </w:rPr>
          <w:tab/>
        </w:r>
        <w:r w:rsidR="005B5918">
          <w:rPr>
            <w:noProof/>
            <w:webHidden/>
          </w:rPr>
          <w:fldChar w:fldCharType="begin"/>
        </w:r>
        <w:r w:rsidR="005B5918">
          <w:rPr>
            <w:noProof/>
            <w:webHidden/>
          </w:rPr>
          <w:instrText xml:space="preserve"> PAGEREF _Toc38208880 \h </w:instrText>
        </w:r>
        <w:r w:rsidR="005B5918">
          <w:rPr>
            <w:noProof/>
            <w:webHidden/>
          </w:rPr>
        </w:r>
        <w:r w:rsidR="005B5918">
          <w:rPr>
            <w:noProof/>
            <w:webHidden/>
          </w:rPr>
          <w:fldChar w:fldCharType="separate"/>
        </w:r>
        <w:r w:rsidR="005B5918">
          <w:rPr>
            <w:noProof/>
            <w:webHidden/>
          </w:rPr>
          <w:t>20</w:t>
        </w:r>
        <w:r w:rsidR="005B5918">
          <w:rPr>
            <w:noProof/>
            <w:webHidden/>
          </w:rPr>
          <w:fldChar w:fldCharType="end"/>
        </w:r>
      </w:hyperlink>
    </w:p>
    <w:p w14:paraId="729D190D"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1" w:history="1">
        <w:r w:rsidR="005B5918" w:rsidRPr="005F5B5F">
          <w:rPr>
            <w:rStyle w:val="Hyperlink"/>
            <w:rFonts w:ascii="Times New Roman" w:hAnsi="Times New Roman"/>
            <w:b/>
            <w:bCs/>
            <w:noProof/>
          </w:rPr>
          <w:t>Figure 15-</w:t>
        </w:r>
        <w:r w:rsidR="005B5918" w:rsidRPr="005F5B5F">
          <w:rPr>
            <w:rStyle w:val="Hyperlink"/>
            <w:rFonts w:ascii="Times New Roman" w:hAnsi="Times New Roman"/>
            <w:bCs/>
            <w:noProof/>
          </w:rPr>
          <w:t xml:space="preserve"> Virtual Connection crossing Two Operators</w:t>
        </w:r>
        <w:r w:rsidR="005B5918">
          <w:rPr>
            <w:noProof/>
            <w:webHidden/>
          </w:rPr>
          <w:tab/>
        </w:r>
        <w:r w:rsidR="005B5918">
          <w:rPr>
            <w:noProof/>
            <w:webHidden/>
          </w:rPr>
          <w:fldChar w:fldCharType="begin"/>
        </w:r>
        <w:r w:rsidR="005B5918">
          <w:rPr>
            <w:noProof/>
            <w:webHidden/>
          </w:rPr>
          <w:instrText xml:space="preserve"> PAGEREF _Toc38208881 \h </w:instrText>
        </w:r>
        <w:r w:rsidR="005B5918">
          <w:rPr>
            <w:noProof/>
            <w:webHidden/>
          </w:rPr>
        </w:r>
        <w:r w:rsidR="005B5918">
          <w:rPr>
            <w:noProof/>
            <w:webHidden/>
          </w:rPr>
          <w:fldChar w:fldCharType="separate"/>
        </w:r>
        <w:r w:rsidR="005B5918">
          <w:rPr>
            <w:noProof/>
            <w:webHidden/>
          </w:rPr>
          <w:t>21</w:t>
        </w:r>
        <w:r w:rsidR="005B5918">
          <w:rPr>
            <w:noProof/>
            <w:webHidden/>
          </w:rPr>
          <w:fldChar w:fldCharType="end"/>
        </w:r>
      </w:hyperlink>
    </w:p>
    <w:p w14:paraId="0FD704B5"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2" w:history="1">
        <w:r w:rsidR="005B5918" w:rsidRPr="005F5B5F">
          <w:rPr>
            <w:rStyle w:val="Hyperlink"/>
            <w:rFonts w:eastAsia="Times New Roman"/>
            <w:b/>
            <w:bCs/>
            <w:noProof/>
            <w:lang w:val="en-US" w:eastAsia="en-US"/>
          </w:rPr>
          <w:t>Figure 16-</w:t>
        </w:r>
        <w:r w:rsidR="005B5918" w:rsidRPr="005F5B5F">
          <w:rPr>
            <w:rStyle w:val="Hyperlink"/>
            <w:rFonts w:eastAsia="Times New Roman"/>
            <w:bCs/>
            <w:noProof/>
            <w:lang w:val="en-US" w:eastAsia="en-US"/>
          </w:rPr>
          <w:t xml:space="preserve"> A Service Configuration</w:t>
        </w:r>
        <w:r w:rsidR="005B5918">
          <w:rPr>
            <w:noProof/>
            <w:webHidden/>
          </w:rPr>
          <w:tab/>
        </w:r>
        <w:r w:rsidR="005B5918">
          <w:rPr>
            <w:noProof/>
            <w:webHidden/>
          </w:rPr>
          <w:fldChar w:fldCharType="begin"/>
        </w:r>
        <w:r w:rsidR="005B5918">
          <w:rPr>
            <w:noProof/>
            <w:webHidden/>
          </w:rPr>
          <w:instrText xml:space="preserve"> PAGEREF _Toc38208882 \h </w:instrText>
        </w:r>
        <w:r w:rsidR="005B5918">
          <w:rPr>
            <w:noProof/>
            <w:webHidden/>
          </w:rPr>
        </w:r>
        <w:r w:rsidR="005B5918">
          <w:rPr>
            <w:noProof/>
            <w:webHidden/>
          </w:rPr>
          <w:fldChar w:fldCharType="separate"/>
        </w:r>
        <w:r w:rsidR="005B5918">
          <w:rPr>
            <w:noProof/>
            <w:webHidden/>
          </w:rPr>
          <w:t>21</w:t>
        </w:r>
        <w:r w:rsidR="005B5918">
          <w:rPr>
            <w:noProof/>
            <w:webHidden/>
          </w:rPr>
          <w:fldChar w:fldCharType="end"/>
        </w:r>
      </w:hyperlink>
    </w:p>
    <w:p w14:paraId="46DC4655"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3" w:history="1">
        <w:r w:rsidR="005B5918" w:rsidRPr="005F5B5F">
          <w:rPr>
            <w:rStyle w:val="Hyperlink"/>
            <w:rFonts w:eastAsia="Times New Roman"/>
            <w:b/>
            <w:bCs/>
            <w:noProof/>
            <w:lang w:val="en-US" w:eastAsia="en-US"/>
          </w:rPr>
          <w:t>Figure 17-</w:t>
        </w:r>
        <w:r w:rsidR="005B5918" w:rsidRPr="005F5B5F">
          <w:rPr>
            <w:rStyle w:val="Hyperlink"/>
            <w:rFonts w:eastAsia="Times New Roman"/>
            <w:bCs/>
            <w:noProof/>
            <w:lang w:val="en-US" w:eastAsia="en-US"/>
          </w:rPr>
          <w:t xml:space="preserve"> End-to-end Orchestration of Integrated Networks and Service over them</w:t>
        </w:r>
        <w:r w:rsidR="005B5918">
          <w:rPr>
            <w:noProof/>
            <w:webHidden/>
          </w:rPr>
          <w:tab/>
        </w:r>
        <w:r w:rsidR="005B5918">
          <w:rPr>
            <w:noProof/>
            <w:webHidden/>
          </w:rPr>
          <w:fldChar w:fldCharType="begin"/>
        </w:r>
        <w:r w:rsidR="005B5918">
          <w:rPr>
            <w:noProof/>
            <w:webHidden/>
          </w:rPr>
          <w:instrText xml:space="preserve"> PAGEREF _Toc38208883 \h </w:instrText>
        </w:r>
        <w:r w:rsidR="005B5918">
          <w:rPr>
            <w:noProof/>
            <w:webHidden/>
          </w:rPr>
        </w:r>
        <w:r w:rsidR="005B5918">
          <w:rPr>
            <w:noProof/>
            <w:webHidden/>
          </w:rPr>
          <w:fldChar w:fldCharType="separate"/>
        </w:r>
        <w:r w:rsidR="005B5918">
          <w:rPr>
            <w:noProof/>
            <w:webHidden/>
          </w:rPr>
          <w:t>23</w:t>
        </w:r>
        <w:r w:rsidR="005B5918">
          <w:rPr>
            <w:noProof/>
            <w:webHidden/>
          </w:rPr>
          <w:fldChar w:fldCharType="end"/>
        </w:r>
      </w:hyperlink>
    </w:p>
    <w:p w14:paraId="0B82F5A9"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4" w:history="1">
        <w:r w:rsidR="005B5918" w:rsidRPr="005F5B5F">
          <w:rPr>
            <w:rStyle w:val="Hyperlink"/>
            <w:rFonts w:eastAsia="Times New Roman"/>
            <w:b/>
            <w:bCs/>
            <w:noProof/>
            <w:lang w:val="en-US" w:eastAsia="en-US"/>
          </w:rPr>
          <w:t>Figure 18-</w:t>
        </w:r>
        <w:r w:rsidR="005B5918" w:rsidRPr="005F5B5F">
          <w:rPr>
            <w:rStyle w:val="Hyperlink"/>
            <w:rFonts w:eastAsia="Times New Roman"/>
            <w:bCs/>
            <w:noProof/>
            <w:lang w:val="en-US" w:eastAsia="en-US"/>
          </w:rPr>
          <w:t xml:space="preserve"> Lifecycle Services Orchestration [2,3]</w:t>
        </w:r>
        <w:r w:rsidR="005B5918">
          <w:rPr>
            <w:noProof/>
            <w:webHidden/>
          </w:rPr>
          <w:tab/>
        </w:r>
        <w:r w:rsidR="005B5918">
          <w:rPr>
            <w:noProof/>
            <w:webHidden/>
          </w:rPr>
          <w:fldChar w:fldCharType="begin"/>
        </w:r>
        <w:r w:rsidR="005B5918">
          <w:rPr>
            <w:noProof/>
            <w:webHidden/>
          </w:rPr>
          <w:instrText xml:space="preserve"> PAGEREF _Toc38208884 \h </w:instrText>
        </w:r>
        <w:r w:rsidR="005B5918">
          <w:rPr>
            <w:noProof/>
            <w:webHidden/>
          </w:rPr>
        </w:r>
        <w:r w:rsidR="005B5918">
          <w:rPr>
            <w:noProof/>
            <w:webHidden/>
          </w:rPr>
          <w:fldChar w:fldCharType="separate"/>
        </w:r>
        <w:r w:rsidR="005B5918">
          <w:rPr>
            <w:noProof/>
            <w:webHidden/>
          </w:rPr>
          <w:t>24</w:t>
        </w:r>
        <w:r w:rsidR="005B5918">
          <w:rPr>
            <w:noProof/>
            <w:webHidden/>
          </w:rPr>
          <w:fldChar w:fldCharType="end"/>
        </w:r>
      </w:hyperlink>
    </w:p>
    <w:p w14:paraId="3A171283"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5" w:history="1">
        <w:r w:rsidR="005B5918" w:rsidRPr="005F5B5F">
          <w:rPr>
            <w:rStyle w:val="Hyperlink"/>
            <w:rFonts w:eastAsia="Times New Roman"/>
            <w:b/>
            <w:bCs/>
            <w:noProof/>
            <w:lang w:val="en-US" w:eastAsia="en-US"/>
          </w:rPr>
          <w:t>Figure 20-</w:t>
        </w:r>
        <w:r w:rsidR="005B5918" w:rsidRPr="005F5B5F">
          <w:rPr>
            <w:rStyle w:val="Hyperlink"/>
            <w:rFonts w:eastAsia="Times New Roman"/>
            <w:bCs/>
            <w:noProof/>
            <w:lang w:val="en-US" w:eastAsia="en-US"/>
          </w:rPr>
          <w:t xml:space="preserve"> </w:t>
        </w:r>
        <w:r w:rsidR="005B5918" w:rsidRPr="005F5B5F">
          <w:rPr>
            <w:rStyle w:val="Hyperlink"/>
            <w:rFonts w:eastAsia="Times New Roman"/>
            <w:b/>
            <w:bCs/>
            <w:i/>
            <w:iCs/>
            <w:noProof/>
            <w:lang w:val="en-US" w:eastAsia="en-US"/>
          </w:rPr>
          <w:t xml:space="preserve">- </w:t>
        </w:r>
        <w:r w:rsidR="005B5918" w:rsidRPr="005F5B5F">
          <w:rPr>
            <w:rStyle w:val="Hyperlink"/>
            <w:rFonts w:eastAsia="Times New Roman"/>
            <w:b/>
            <w:bCs/>
            <w:i/>
            <w:iCs/>
            <w:noProof/>
            <w:lang w:val="en-US" w:eastAsia="zh-CN"/>
          </w:rPr>
          <w:t>Heterogeneous computing hardware</w:t>
        </w:r>
        <w:r w:rsidR="005B5918">
          <w:rPr>
            <w:noProof/>
            <w:webHidden/>
          </w:rPr>
          <w:tab/>
        </w:r>
        <w:r w:rsidR="005B5918">
          <w:rPr>
            <w:noProof/>
            <w:webHidden/>
          </w:rPr>
          <w:fldChar w:fldCharType="begin"/>
        </w:r>
        <w:r w:rsidR="005B5918">
          <w:rPr>
            <w:noProof/>
            <w:webHidden/>
          </w:rPr>
          <w:instrText xml:space="preserve"> PAGEREF _Toc38208885 \h </w:instrText>
        </w:r>
        <w:r w:rsidR="005B5918">
          <w:rPr>
            <w:noProof/>
            <w:webHidden/>
          </w:rPr>
        </w:r>
        <w:r w:rsidR="005B5918">
          <w:rPr>
            <w:noProof/>
            <w:webHidden/>
          </w:rPr>
          <w:fldChar w:fldCharType="separate"/>
        </w:r>
        <w:r w:rsidR="005B5918">
          <w:rPr>
            <w:noProof/>
            <w:webHidden/>
          </w:rPr>
          <w:t>25</w:t>
        </w:r>
        <w:r w:rsidR="005B5918">
          <w:rPr>
            <w:noProof/>
            <w:webHidden/>
          </w:rPr>
          <w:fldChar w:fldCharType="end"/>
        </w:r>
      </w:hyperlink>
    </w:p>
    <w:p w14:paraId="222DF552"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6" w:history="1">
        <w:r w:rsidR="005B5918" w:rsidRPr="005F5B5F">
          <w:rPr>
            <w:rStyle w:val="Hyperlink"/>
            <w:rFonts w:eastAsia="Times New Roman"/>
            <w:b/>
            <w:bCs/>
            <w:noProof/>
            <w:lang w:val="en-US" w:eastAsia="en-US"/>
          </w:rPr>
          <w:t>Figure 21-</w:t>
        </w:r>
        <w:r w:rsidR="005B5918" w:rsidRPr="005F5B5F">
          <w:rPr>
            <w:rStyle w:val="Hyperlink"/>
            <w:rFonts w:eastAsia="Times New Roman"/>
            <w:bCs/>
            <w:noProof/>
            <w:lang w:val="en-US" w:eastAsia="en-US"/>
          </w:rPr>
          <w:t xml:space="preserve"> </w:t>
        </w:r>
        <w:r w:rsidR="005B5918" w:rsidRPr="005F5B5F">
          <w:rPr>
            <w:rStyle w:val="Hyperlink"/>
            <w:rFonts w:eastAsia="Times New Roman"/>
            <w:b/>
            <w:bCs/>
            <w:i/>
            <w:noProof/>
            <w:lang w:val="en-US" w:eastAsia="en-US"/>
          </w:rPr>
          <w:t xml:space="preserve">- </w:t>
        </w:r>
        <w:r w:rsidR="005B5918" w:rsidRPr="005F5B5F">
          <w:rPr>
            <w:rStyle w:val="Hyperlink"/>
            <w:rFonts w:eastAsia="Times New Roman"/>
            <w:b/>
            <w:bCs/>
            <w:i/>
            <w:iCs/>
            <w:noProof/>
            <w:lang w:val="en-US" w:eastAsia="en-US"/>
          </w:rPr>
          <w:t>Closed loop resilience management strategy</w:t>
        </w:r>
        <w:r w:rsidR="005B5918">
          <w:rPr>
            <w:noProof/>
            <w:webHidden/>
          </w:rPr>
          <w:tab/>
        </w:r>
        <w:r w:rsidR="005B5918">
          <w:rPr>
            <w:noProof/>
            <w:webHidden/>
          </w:rPr>
          <w:fldChar w:fldCharType="begin"/>
        </w:r>
        <w:r w:rsidR="005B5918">
          <w:rPr>
            <w:noProof/>
            <w:webHidden/>
          </w:rPr>
          <w:instrText xml:space="preserve"> PAGEREF _Toc38208886 \h </w:instrText>
        </w:r>
        <w:r w:rsidR="005B5918">
          <w:rPr>
            <w:noProof/>
            <w:webHidden/>
          </w:rPr>
        </w:r>
        <w:r w:rsidR="005B5918">
          <w:rPr>
            <w:noProof/>
            <w:webHidden/>
          </w:rPr>
          <w:fldChar w:fldCharType="separate"/>
        </w:r>
        <w:r w:rsidR="005B5918">
          <w:rPr>
            <w:noProof/>
            <w:webHidden/>
          </w:rPr>
          <w:t>28</w:t>
        </w:r>
        <w:r w:rsidR="005B5918">
          <w:rPr>
            <w:noProof/>
            <w:webHidden/>
          </w:rPr>
          <w:fldChar w:fldCharType="end"/>
        </w:r>
      </w:hyperlink>
    </w:p>
    <w:p w14:paraId="58291A70"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7" w:history="1">
        <w:r w:rsidR="005B5918" w:rsidRPr="005F5B5F">
          <w:rPr>
            <w:rStyle w:val="Hyperlink"/>
            <w:rFonts w:eastAsia="Times New Roman"/>
            <w:b/>
            <w:bCs/>
            <w:noProof/>
            <w:lang w:val="en-US" w:eastAsia="en-US"/>
          </w:rPr>
          <w:t>Figure 22-</w:t>
        </w:r>
        <w:r w:rsidR="005B5918" w:rsidRPr="005F5B5F">
          <w:rPr>
            <w:rStyle w:val="Hyperlink"/>
            <w:rFonts w:eastAsia="Times New Roman"/>
            <w:bCs/>
            <w:noProof/>
            <w:lang w:val="en-US" w:eastAsia="en-US"/>
          </w:rPr>
          <w:t xml:space="preserve"> </w:t>
        </w:r>
        <w:r w:rsidR="005B5918" w:rsidRPr="005F5B5F">
          <w:rPr>
            <w:rStyle w:val="Hyperlink"/>
            <w:rFonts w:eastAsia="Times New Roman"/>
            <w:b/>
            <w:bCs/>
            <w:i/>
            <w:noProof/>
            <w:lang w:val="en-US" w:eastAsia="en-US"/>
          </w:rPr>
          <w:t>- Automated, knowledge-based management</w:t>
        </w:r>
        <w:r w:rsidR="005B5918">
          <w:rPr>
            <w:noProof/>
            <w:webHidden/>
          </w:rPr>
          <w:tab/>
        </w:r>
        <w:r w:rsidR="005B5918">
          <w:rPr>
            <w:noProof/>
            <w:webHidden/>
          </w:rPr>
          <w:fldChar w:fldCharType="begin"/>
        </w:r>
        <w:r w:rsidR="005B5918">
          <w:rPr>
            <w:noProof/>
            <w:webHidden/>
          </w:rPr>
          <w:instrText xml:space="preserve"> PAGEREF _Toc38208887 \h </w:instrText>
        </w:r>
        <w:r w:rsidR="005B5918">
          <w:rPr>
            <w:noProof/>
            <w:webHidden/>
          </w:rPr>
        </w:r>
        <w:r w:rsidR="005B5918">
          <w:rPr>
            <w:noProof/>
            <w:webHidden/>
          </w:rPr>
          <w:fldChar w:fldCharType="separate"/>
        </w:r>
        <w:r w:rsidR="005B5918">
          <w:rPr>
            <w:noProof/>
            <w:webHidden/>
          </w:rPr>
          <w:t>29</w:t>
        </w:r>
        <w:r w:rsidR="005B5918">
          <w:rPr>
            <w:noProof/>
            <w:webHidden/>
          </w:rPr>
          <w:fldChar w:fldCharType="end"/>
        </w:r>
      </w:hyperlink>
    </w:p>
    <w:p w14:paraId="3BE817C0"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8" w:history="1">
        <w:r w:rsidR="005B5918" w:rsidRPr="005F5B5F">
          <w:rPr>
            <w:rStyle w:val="Hyperlink"/>
            <w:rFonts w:eastAsia="Times New Roman"/>
            <w:b/>
            <w:bCs/>
            <w:noProof/>
            <w:lang w:val="en-US" w:eastAsia="en-US"/>
          </w:rPr>
          <w:t>Figure 23-</w:t>
        </w:r>
        <w:r w:rsidR="005B5918" w:rsidRPr="005F5B5F">
          <w:rPr>
            <w:rStyle w:val="Hyperlink"/>
            <w:rFonts w:eastAsia="Times New Roman"/>
            <w:bCs/>
            <w:noProof/>
            <w:lang w:val="en-US" w:eastAsia="en-US"/>
          </w:rPr>
          <w:t xml:space="preserve"> </w:t>
        </w:r>
        <w:r w:rsidR="005B5918" w:rsidRPr="005F5B5F">
          <w:rPr>
            <w:rStyle w:val="Hyperlink"/>
            <w:rFonts w:eastAsia="Times New Roman"/>
            <w:b/>
            <w:bCs/>
            <w:noProof/>
            <w:lang w:val="en-US" w:eastAsia="en-US"/>
          </w:rPr>
          <w:t>- Knowledge Plane</w:t>
        </w:r>
        <w:r w:rsidR="005B5918">
          <w:rPr>
            <w:noProof/>
            <w:webHidden/>
          </w:rPr>
          <w:tab/>
        </w:r>
        <w:r w:rsidR="005B5918">
          <w:rPr>
            <w:noProof/>
            <w:webHidden/>
          </w:rPr>
          <w:fldChar w:fldCharType="begin"/>
        </w:r>
        <w:r w:rsidR="005B5918">
          <w:rPr>
            <w:noProof/>
            <w:webHidden/>
          </w:rPr>
          <w:instrText xml:space="preserve"> PAGEREF _Toc38208888 \h </w:instrText>
        </w:r>
        <w:r w:rsidR="005B5918">
          <w:rPr>
            <w:noProof/>
            <w:webHidden/>
          </w:rPr>
        </w:r>
        <w:r w:rsidR="005B5918">
          <w:rPr>
            <w:noProof/>
            <w:webHidden/>
          </w:rPr>
          <w:fldChar w:fldCharType="separate"/>
        </w:r>
        <w:r w:rsidR="005B5918">
          <w:rPr>
            <w:noProof/>
            <w:webHidden/>
          </w:rPr>
          <w:t>29</w:t>
        </w:r>
        <w:r w:rsidR="005B5918">
          <w:rPr>
            <w:noProof/>
            <w:webHidden/>
          </w:rPr>
          <w:fldChar w:fldCharType="end"/>
        </w:r>
      </w:hyperlink>
    </w:p>
    <w:p w14:paraId="51E3EB27"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89" w:history="1">
        <w:r w:rsidR="005B5918" w:rsidRPr="005F5B5F">
          <w:rPr>
            <w:rStyle w:val="Hyperlink"/>
            <w:rFonts w:eastAsia="Times New Roman"/>
            <w:b/>
            <w:bCs/>
            <w:noProof/>
            <w:lang w:val="en-US" w:eastAsia="en-US"/>
          </w:rPr>
          <w:t>Figure 24-</w:t>
        </w:r>
        <w:r w:rsidR="005B5918" w:rsidRPr="005F5B5F">
          <w:rPr>
            <w:rStyle w:val="Hyperlink"/>
            <w:rFonts w:eastAsia="Times New Roman"/>
            <w:bCs/>
            <w:noProof/>
            <w:lang w:val="en-US" w:eastAsia="en-US"/>
          </w:rPr>
          <w:t xml:space="preserve"> </w:t>
        </w:r>
        <w:r w:rsidR="005B5918" w:rsidRPr="005F5B5F">
          <w:rPr>
            <w:rStyle w:val="Hyperlink"/>
            <w:rFonts w:eastAsia="Times New Roman"/>
            <w:b/>
            <w:bCs/>
            <w:i/>
            <w:iCs/>
            <w:noProof/>
            <w:lang w:val="en-US" w:eastAsia="en-US"/>
          </w:rPr>
          <w:t xml:space="preserve">- </w:t>
        </w:r>
        <w:r w:rsidR="005B5918" w:rsidRPr="005F5B5F">
          <w:rPr>
            <w:rStyle w:val="Hyperlink"/>
            <w:rFonts w:eastAsia="Times New Roman"/>
            <w:b/>
            <w:bCs/>
            <w:i/>
            <w:iCs/>
            <w:noProof/>
            <w:lang w:val="en-US" w:eastAsia="zh-CN"/>
          </w:rPr>
          <w:t>Framework</w:t>
        </w:r>
        <w:r w:rsidR="005B5918" w:rsidRPr="005F5B5F">
          <w:rPr>
            <w:rStyle w:val="Hyperlink"/>
            <w:rFonts w:eastAsia="Times New Roman"/>
            <w:b/>
            <w:bCs/>
            <w:i/>
            <w:iCs/>
            <w:noProof/>
            <w:lang w:val="en-US" w:eastAsia="en-US"/>
          </w:rPr>
          <w:t xml:space="preserve"> </w:t>
        </w:r>
        <w:r w:rsidR="005B5918" w:rsidRPr="005F5B5F">
          <w:rPr>
            <w:rStyle w:val="Hyperlink"/>
            <w:rFonts w:eastAsia="Times New Roman"/>
            <w:b/>
            <w:bCs/>
            <w:i/>
            <w:iCs/>
            <w:noProof/>
            <w:lang w:val="en-US" w:eastAsia="zh-CN"/>
          </w:rPr>
          <w:t xml:space="preserve">of </w:t>
        </w:r>
        <w:r w:rsidR="005B5918" w:rsidRPr="005F5B5F">
          <w:rPr>
            <w:rStyle w:val="Hyperlink"/>
            <w:rFonts w:eastAsia="Times New Roman"/>
            <w:b/>
            <w:bCs/>
            <w:i/>
            <w:iCs/>
            <w:noProof/>
            <w:lang w:val="en-US" w:eastAsia="en-US"/>
          </w:rPr>
          <w:t>Intent-Based Networking for Network 2030</w:t>
        </w:r>
        <w:r w:rsidR="005B5918">
          <w:rPr>
            <w:noProof/>
            <w:webHidden/>
          </w:rPr>
          <w:tab/>
        </w:r>
        <w:r w:rsidR="005B5918">
          <w:rPr>
            <w:noProof/>
            <w:webHidden/>
          </w:rPr>
          <w:fldChar w:fldCharType="begin"/>
        </w:r>
        <w:r w:rsidR="005B5918">
          <w:rPr>
            <w:noProof/>
            <w:webHidden/>
          </w:rPr>
          <w:instrText xml:space="preserve"> PAGEREF _Toc38208889 \h </w:instrText>
        </w:r>
        <w:r w:rsidR="005B5918">
          <w:rPr>
            <w:noProof/>
            <w:webHidden/>
          </w:rPr>
        </w:r>
        <w:r w:rsidR="005B5918">
          <w:rPr>
            <w:noProof/>
            <w:webHidden/>
          </w:rPr>
          <w:fldChar w:fldCharType="separate"/>
        </w:r>
        <w:r w:rsidR="005B5918">
          <w:rPr>
            <w:noProof/>
            <w:webHidden/>
          </w:rPr>
          <w:t>30</w:t>
        </w:r>
        <w:r w:rsidR="005B5918">
          <w:rPr>
            <w:noProof/>
            <w:webHidden/>
          </w:rPr>
          <w:fldChar w:fldCharType="end"/>
        </w:r>
      </w:hyperlink>
    </w:p>
    <w:p w14:paraId="2FC11F2B"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0" w:history="1">
        <w:r w:rsidR="005B5918" w:rsidRPr="005F5B5F">
          <w:rPr>
            <w:rStyle w:val="Hyperlink"/>
            <w:rFonts w:eastAsia="Times New Roman"/>
            <w:b/>
            <w:bCs/>
            <w:noProof/>
            <w:lang w:val="en-US" w:eastAsia="en-US"/>
          </w:rPr>
          <w:t>Figure 25-</w:t>
        </w:r>
        <w:r w:rsidR="005B5918" w:rsidRPr="005F5B5F">
          <w:rPr>
            <w:rStyle w:val="Hyperlink"/>
            <w:rFonts w:eastAsia="Times New Roman"/>
            <w:bCs/>
            <w:noProof/>
            <w:lang w:val="en-US" w:eastAsia="en-US"/>
          </w:rPr>
          <w:t xml:space="preserve"> </w:t>
        </w:r>
        <w:r w:rsidR="005B5918" w:rsidRPr="005F5B5F">
          <w:rPr>
            <w:rStyle w:val="Hyperlink"/>
            <w:rFonts w:eastAsia="Times New Roman"/>
            <w:b/>
            <w:bCs/>
            <w:i/>
            <w:iCs/>
            <w:noProof/>
            <w:lang w:val="en-US" w:eastAsia="zh-CN"/>
          </w:rPr>
          <w:t>-  Intent-based Management Lifecycle</w:t>
        </w:r>
        <w:r w:rsidR="005B5918">
          <w:rPr>
            <w:noProof/>
            <w:webHidden/>
          </w:rPr>
          <w:tab/>
        </w:r>
        <w:r w:rsidR="005B5918">
          <w:rPr>
            <w:noProof/>
            <w:webHidden/>
          </w:rPr>
          <w:fldChar w:fldCharType="begin"/>
        </w:r>
        <w:r w:rsidR="005B5918">
          <w:rPr>
            <w:noProof/>
            <w:webHidden/>
          </w:rPr>
          <w:instrText xml:space="preserve"> PAGEREF _Toc38208890 \h </w:instrText>
        </w:r>
        <w:r w:rsidR="005B5918">
          <w:rPr>
            <w:noProof/>
            <w:webHidden/>
          </w:rPr>
        </w:r>
        <w:r w:rsidR="005B5918">
          <w:rPr>
            <w:noProof/>
            <w:webHidden/>
          </w:rPr>
          <w:fldChar w:fldCharType="separate"/>
        </w:r>
        <w:r w:rsidR="005B5918">
          <w:rPr>
            <w:noProof/>
            <w:webHidden/>
          </w:rPr>
          <w:t>30</w:t>
        </w:r>
        <w:r w:rsidR="005B5918">
          <w:rPr>
            <w:noProof/>
            <w:webHidden/>
          </w:rPr>
          <w:fldChar w:fldCharType="end"/>
        </w:r>
      </w:hyperlink>
    </w:p>
    <w:p w14:paraId="1ED592F5"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1" w:history="1">
        <w:r w:rsidR="005B5918" w:rsidRPr="005F5B5F">
          <w:rPr>
            <w:rStyle w:val="Hyperlink"/>
            <w:rFonts w:eastAsia="Times New Roman"/>
            <w:b/>
            <w:bCs/>
            <w:noProof/>
            <w:lang w:val="en-US" w:eastAsia="en-US"/>
          </w:rPr>
          <w:t>Figure 26-</w:t>
        </w:r>
        <w:r w:rsidR="005B5918" w:rsidRPr="005F5B5F">
          <w:rPr>
            <w:rStyle w:val="Hyperlink"/>
            <w:rFonts w:eastAsia="Times New Roman"/>
            <w:bCs/>
            <w:noProof/>
            <w:lang w:val="en-US" w:eastAsia="en-US"/>
          </w:rPr>
          <w:t xml:space="preserve"> </w:t>
        </w:r>
        <w:r w:rsidR="005B5918" w:rsidRPr="005F5B5F">
          <w:rPr>
            <w:rStyle w:val="Hyperlink"/>
            <w:rFonts w:eastAsia="Times New Roman"/>
            <w:b/>
            <w:bCs/>
            <w:noProof/>
            <w:lang w:val="en-US" w:eastAsia="en-US"/>
          </w:rPr>
          <w:t>- IBN interworking interfaces with OSS/BSS</w:t>
        </w:r>
        <w:r w:rsidR="005B5918">
          <w:rPr>
            <w:noProof/>
            <w:webHidden/>
          </w:rPr>
          <w:tab/>
        </w:r>
        <w:r w:rsidR="005B5918">
          <w:rPr>
            <w:noProof/>
            <w:webHidden/>
          </w:rPr>
          <w:fldChar w:fldCharType="begin"/>
        </w:r>
        <w:r w:rsidR="005B5918">
          <w:rPr>
            <w:noProof/>
            <w:webHidden/>
          </w:rPr>
          <w:instrText xml:space="preserve"> PAGEREF _Toc38208891 \h </w:instrText>
        </w:r>
        <w:r w:rsidR="005B5918">
          <w:rPr>
            <w:noProof/>
            <w:webHidden/>
          </w:rPr>
        </w:r>
        <w:r w:rsidR="005B5918">
          <w:rPr>
            <w:noProof/>
            <w:webHidden/>
          </w:rPr>
          <w:fldChar w:fldCharType="separate"/>
        </w:r>
        <w:r w:rsidR="005B5918">
          <w:rPr>
            <w:noProof/>
            <w:webHidden/>
          </w:rPr>
          <w:t>32</w:t>
        </w:r>
        <w:r w:rsidR="005B5918">
          <w:rPr>
            <w:noProof/>
            <w:webHidden/>
          </w:rPr>
          <w:fldChar w:fldCharType="end"/>
        </w:r>
      </w:hyperlink>
    </w:p>
    <w:p w14:paraId="02738EC9"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2" w:history="1">
        <w:r w:rsidR="005B5918" w:rsidRPr="005F5B5F">
          <w:rPr>
            <w:rStyle w:val="Hyperlink"/>
            <w:rFonts w:eastAsia="Times New Roman"/>
            <w:b/>
            <w:bCs/>
            <w:noProof/>
            <w:lang w:val="en-US" w:eastAsia="en-US"/>
          </w:rPr>
          <w:t>Figure 27-</w:t>
        </w:r>
        <w:r w:rsidR="005B5918" w:rsidRPr="005F5B5F">
          <w:rPr>
            <w:rStyle w:val="Hyperlink"/>
            <w:rFonts w:eastAsia="Times New Roman"/>
            <w:bCs/>
            <w:noProof/>
            <w:lang w:val="en-US" w:eastAsia="en-US"/>
          </w:rPr>
          <w:t xml:space="preserve"> </w:t>
        </w:r>
        <w:r w:rsidR="005B5918" w:rsidRPr="005F5B5F">
          <w:rPr>
            <w:rStyle w:val="Hyperlink"/>
            <w:rFonts w:eastAsia="Times New Roman"/>
            <w:b/>
            <w:bCs/>
            <w:i/>
            <w:iCs/>
            <w:noProof/>
            <w:lang w:val="en-US" w:eastAsia="en-US"/>
          </w:rPr>
          <w:t>- Logical Architecture – Network Integration with multiple AI/MF Methods</w:t>
        </w:r>
        <w:r w:rsidR="005B5918">
          <w:rPr>
            <w:noProof/>
            <w:webHidden/>
          </w:rPr>
          <w:tab/>
        </w:r>
        <w:r w:rsidR="005B5918">
          <w:rPr>
            <w:noProof/>
            <w:webHidden/>
          </w:rPr>
          <w:fldChar w:fldCharType="begin"/>
        </w:r>
        <w:r w:rsidR="005B5918">
          <w:rPr>
            <w:noProof/>
            <w:webHidden/>
          </w:rPr>
          <w:instrText xml:space="preserve"> PAGEREF _Toc38208892 \h </w:instrText>
        </w:r>
        <w:r w:rsidR="005B5918">
          <w:rPr>
            <w:noProof/>
            <w:webHidden/>
          </w:rPr>
        </w:r>
        <w:r w:rsidR="005B5918">
          <w:rPr>
            <w:noProof/>
            <w:webHidden/>
          </w:rPr>
          <w:fldChar w:fldCharType="separate"/>
        </w:r>
        <w:r w:rsidR="005B5918">
          <w:rPr>
            <w:noProof/>
            <w:webHidden/>
          </w:rPr>
          <w:t>33</w:t>
        </w:r>
        <w:r w:rsidR="005B5918">
          <w:rPr>
            <w:noProof/>
            <w:webHidden/>
          </w:rPr>
          <w:fldChar w:fldCharType="end"/>
        </w:r>
      </w:hyperlink>
    </w:p>
    <w:p w14:paraId="263956F7"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3" w:history="1">
        <w:r w:rsidR="005B5918" w:rsidRPr="005F5B5F">
          <w:rPr>
            <w:rStyle w:val="Hyperlink"/>
            <w:rFonts w:eastAsia="Times New Roman"/>
            <w:b/>
            <w:bCs/>
            <w:noProof/>
            <w:lang w:val="en-US" w:eastAsia="en-US"/>
          </w:rPr>
          <w:t>Figure 28-</w:t>
        </w:r>
        <w:r w:rsidR="005B5918" w:rsidRPr="005F5B5F">
          <w:rPr>
            <w:rStyle w:val="Hyperlink"/>
            <w:rFonts w:eastAsia="Times New Roman"/>
            <w:bCs/>
            <w:noProof/>
            <w:lang w:val="en-US" w:eastAsia="en-US"/>
          </w:rPr>
          <w:t xml:space="preserve"> </w:t>
        </w:r>
        <w:r w:rsidR="005B5918" w:rsidRPr="005F5B5F">
          <w:rPr>
            <w:rStyle w:val="Hyperlink"/>
            <w:rFonts w:eastAsia="Times New Roman"/>
            <w:b/>
            <w:bCs/>
            <w:noProof/>
            <w:lang w:val="en-US" w:eastAsia="en-US"/>
          </w:rPr>
          <w:t>- Chaining AI/ML functions together: Multi -domain AI/ML Pipeline</w:t>
        </w:r>
        <w:r w:rsidR="005B5918">
          <w:rPr>
            <w:noProof/>
            <w:webHidden/>
          </w:rPr>
          <w:tab/>
        </w:r>
        <w:r w:rsidR="005B5918">
          <w:rPr>
            <w:noProof/>
            <w:webHidden/>
          </w:rPr>
          <w:fldChar w:fldCharType="begin"/>
        </w:r>
        <w:r w:rsidR="005B5918">
          <w:rPr>
            <w:noProof/>
            <w:webHidden/>
          </w:rPr>
          <w:instrText xml:space="preserve"> PAGEREF _Toc38208893 \h </w:instrText>
        </w:r>
        <w:r w:rsidR="005B5918">
          <w:rPr>
            <w:noProof/>
            <w:webHidden/>
          </w:rPr>
        </w:r>
        <w:r w:rsidR="005B5918">
          <w:rPr>
            <w:noProof/>
            <w:webHidden/>
          </w:rPr>
          <w:fldChar w:fldCharType="separate"/>
        </w:r>
        <w:r w:rsidR="005B5918">
          <w:rPr>
            <w:noProof/>
            <w:webHidden/>
          </w:rPr>
          <w:t>34</w:t>
        </w:r>
        <w:r w:rsidR="005B5918">
          <w:rPr>
            <w:noProof/>
            <w:webHidden/>
          </w:rPr>
          <w:fldChar w:fldCharType="end"/>
        </w:r>
      </w:hyperlink>
    </w:p>
    <w:p w14:paraId="00CA0014"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4" w:history="1">
        <w:r w:rsidR="005B5918" w:rsidRPr="005F5B5F">
          <w:rPr>
            <w:rStyle w:val="Hyperlink"/>
            <w:rFonts w:eastAsia="Times New Roman"/>
            <w:b/>
            <w:bCs/>
            <w:noProof/>
            <w:lang w:val="en-US" w:eastAsia="en-US"/>
          </w:rPr>
          <w:t>Figure 29-</w:t>
        </w:r>
        <w:r w:rsidR="005B5918" w:rsidRPr="005F5B5F">
          <w:rPr>
            <w:rStyle w:val="Hyperlink"/>
            <w:rFonts w:eastAsia="Times New Roman"/>
            <w:bCs/>
            <w:noProof/>
            <w:lang w:val="en-US" w:eastAsia="en-US"/>
          </w:rPr>
          <w:t xml:space="preserve"> An Example Intent Based Networking implementation</w:t>
        </w:r>
        <w:r w:rsidR="005B5918">
          <w:rPr>
            <w:noProof/>
            <w:webHidden/>
          </w:rPr>
          <w:tab/>
        </w:r>
        <w:r w:rsidR="005B5918">
          <w:rPr>
            <w:noProof/>
            <w:webHidden/>
          </w:rPr>
          <w:fldChar w:fldCharType="begin"/>
        </w:r>
        <w:r w:rsidR="005B5918">
          <w:rPr>
            <w:noProof/>
            <w:webHidden/>
          </w:rPr>
          <w:instrText xml:space="preserve"> PAGEREF _Toc38208894 \h </w:instrText>
        </w:r>
        <w:r w:rsidR="005B5918">
          <w:rPr>
            <w:noProof/>
            <w:webHidden/>
          </w:rPr>
        </w:r>
        <w:r w:rsidR="005B5918">
          <w:rPr>
            <w:noProof/>
            <w:webHidden/>
          </w:rPr>
          <w:fldChar w:fldCharType="separate"/>
        </w:r>
        <w:r w:rsidR="005B5918">
          <w:rPr>
            <w:noProof/>
            <w:webHidden/>
          </w:rPr>
          <w:t>35</w:t>
        </w:r>
        <w:r w:rsidR="005B5918">
          <w:rPr>
            <w:noProof/>
            <w:webHidden/>
          </w:rPr>
          <w:fldChar w:fldCharType="end"/>
        </w:r>
      </w:hyperlink>
    </w:p>
    <w:p w14:paraId="6071A82D"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5" w:history="1">
        <w:r w:rsidR="005B5918" w:rsidRPr="005F5B5F">
          <w:rPr>
            <w:rStyle w:val="Hyperlink"/>
            <w:rFonts w:eastAsia="Times New Roman"/>
            <w:b/>
            <w:bCs/>
            <w:noProof/>
            <w:lang w:val="en-US" w:eastAsia="en-US"/>
          </w:rPr>
          <w:t>Figure 30- Access Components</w:t>
        </w:r>
        <w:r w:rsidR="005B5918">
          <w:rPr>
            <w:noProof/>
            <w:webHidden/>
          </w:rPr>
          <w:tab/>
        </w:r>
        <w:r w:rsidR="005B5918">
          <w:rPr>
            <w:noProof/>
            <w:webHidden/>
          </w:rPr>
          <w:fldChar w:fldCharType="begin"/>
        </w:r>
        <w:r w:rsidR="005B5918">
          <w:rPr>
            <w:noProof/>
            <w:webHidden/>
          </w:rPr>
          <w:instrText xml:space="preserve"> PAGEREF _Toc38208895 \h </w:instrText>
        </w:r>
        <w:r w:rsidR="005B5918">
          <w:rPr>
            <w:noProof/>
            <w:webHidden/>
          </w:rPr>
        </w:r>
        <w:r w:rsidR="005B5918">
          <w:rPr>
            <w:noProof/>
            <w:webHidden/>
          </w:rPr>
          <w:fldChar w:fldCharType="separate"/>
        </w:r>
        <w:r w:rsidR="005B5918">
          <w:rPr>
            <w:noProof/>
            <w:webHidden/>
          </w:rPr>
          <w:t>38</w:t>
        </w:r>
        <w:r w:rsidR="005B5918">
          <w:rPr>
            <w:noProof/>
            <w:webHidden/>
          </w:rPr>
          <w:fldChar w:fldCharType="end"/>
        </w:r>
      </w:hyperlink>
    </w:p>
    <w:p w14:paraId="034DA6EF"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6" w:history="1">
        <w:r w:rsidR="005B5918" w:rsidRPr="005F5B5F">
          <w:rPr>
            <w:rStyle w:val="Hyperlink"/>
            <w:rFonts w:eastAsia="Times New Roman"/>
            <w:b/>
            <w:bCs/>
            <w:noProof/>
            <w:lang w:val="en-US" w:eastAsia="en-US"/>
          </w:rPr>
          <w:t>Figure 31- View of customer devices &amp; front haul</w:t>
        </w:r>
        <w:r w:rsidR="005B5918">
          <w:rPr>
            <w:noProof/>
            <w:webHidden/>
          </w:rPr>
          <w:tab/>
        </w:r>
        <w:r w:rsidR="005B5918">
          <w:rPr>
            <w:noProof/>
            <w:webHidden/>
          </w:rPr>
          <w:fldChar w:fldCharType="begin"/>
        </w:r>
        <w:r w:rsidR="005B5918">
          <w:rPr>
            <w:noProof/>
            <w:webHidden/>
          </w:rPr>
          <w:instrText xml:space="preserve"> PAGEREF _Toc38208896 \h </w:instrText>
        </w:r>
        <w:r w:rsidR="005B5918">
          <w:rPr>
            <w:noProof/>
            <w:webHidden/>
          </w:rPr>
        </w:r>
        <w:r w:rsidR="005B5918">
          <w:rPr>
            <w:noProof/>
            <w:webHidden/>
          </w:rPr>
          <w:fldChar w:fldCharType="separate"/>
        </w:r>
        <w:r w:rsidR="005B5918">
          <w:rPr>
            <w:noProof/>
            <w:webHidden/>
          </w:rPr>
          <w:t>39</w:t>
        </w:r>
        <w:r w:rsidR="005B5918">
          <w:rPr>
            <w:noProof/>
            <w:webHidden/>
          </w:rPr>
          <w:fldChar w:fldCharType="end"/>
        </w:r>
      </w:hyperlink>
    </w:p>
    <w:p w14:paraId="5509E2EF"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7" w:history="1">
        <w:r w:rsidR="005B5918" w:rsidRPr="005F5B5F">
          <w:rPr>
            <w:rStyle w:val="Hyperlink"/>
            <w:rFonts w:eastAsia="Times New Roman"/>
            <w:b/>
            <w:bCs/>
            <w:noProof/>
            <w:lang w:val="en-US" w:eastAsia="en-US"/>
          </w:rPr>
          <w:t>Figure 32- View of Fronthaul, midhaul and backhaul</w:t>
        </w:r>
        <w:r w:rsidR="005B5918">
          <w:rPr>
            <w:noProof/>
            <w:webHidden/>
          </w:rPr>
          <w:tab/>
        </w:r>
        <w:r w:rsidR="005B5918">
          <w:rPr>
            <w:noProof/>
            <w:webHidden/>
          </w:rPr>
          <w:fldChar w:fldCharType="begin"/>
        </w:r>
        <w:r w:rsidR="005B5918">
          <w:rPr>
            <w:noProof/>
            <w:webHidden/>
          </w:rPr>
          <w:instrText xml:space="preserve"> PAGEREF _Toc38208897 \h </w:instrText>
        </w:r>
        <w:r w:rsidR="005B5918">
          <w:rPr>
            <w:noProof/>
            <w:webHidden/>
          </w:rPr>
        </w:r>
        <w:r w:rsidR="005B5918">
          <w:rPr>
            <w:noProof/>
            <w:webHidden/>
          </w:rPr>
          <w:fldChar w:fldCharType="separate"/>
        </w:r>
        <w:r w:rsidR="005B5918">
          <w:rPr>
            <w:noProof/>
            <w:webHidden/>
          </w:rPr>
          <w:t>39</w:t>
        </w:r>
        <w:r w:rsidR="005B5918">
          <w:rPr>
            <w:noProof/>
            <w:webHidden/>
          </w:rPr>
          <w:fldChar w:fldCharType="end"/>
        </w:r>
      </w:hyperlink>
    </w:p>
    <w:p w14:paraId="7753C8EF"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8" w:history="1">
        <w:r w:rsidR="005B5918" w:rsidRPr="005F5B5F">
          <w:rPr>
            <w:rStyle w:val="Hyperlink"/>
            <w:rFonts w:eastAsia="Times New Roman"/>
            <w:b/>
            <w:bCs/>
            <w:noProof/>
            <w:lang w:val="en-US" w:eastAsia="en-US"/>
          </w:rPr>
          <w:t>Figure 31-</w:t>
        </w:r>
        <w:r w:rsidR="005B5918" w:rsidRPr="005F5B5F">
          <w:rPr>
            <w:rStyle w:val="Hyperlink"/>
            <w:rFonts w:eastAsia="Times New Roman"/>
            <w:bCs/>
            <w:noProof/>
            <w:lang w:val="en-US" w:eastAsia="en-US"/>
          </w:rPr>
          <w:t xml:space="preserve"> </w:t>
        </w:r>
        <w:r w:rsidR="005B5918" w:rsidRPr="005F5B5F">
          <w:rPr>
            <w:rStyle w:val="Hyperlink"/>
            <w:rFonts w:eastAsia="Times New Roman"/>
            <w:noProof/>
            <w:lang w:val="en-US" w:eastAsia="en-US"/>
          </w:rPr>
          <w:t>-  Edge Architecture</w:t>
        </w:r>
        <w:r w:rsidR="005B5918">
          <w:rPr>
            <w:noProof/>
            <w:webHidden/>
          </w:rPr>
          <w:tab/>
        </w:r>
        <w:r w:rsidR="005B5918">
          <w:rPr>
            <w:noProof/>
            <w:webHidden/>
          </w:rPr>
          <w:fldChar w:fldCharType="begin"/>
        </w:r>
        <w:r w:rsidR="005B5918">
          <w:rPr>
            <w:noProof/>
            <w:webHidden/>
          </w:rPr>
          <w:instrText xml:space="preserve"> PAGEREF _Toc38208898 \h </w:instrText>
        </w:r>
        <w:r w:rsidR="005B5918">
          <w:rPr>
            <w:noProof/>
            <w:webHidden/>
          </w:rPr>
        </w:r>
        <w:r w:rsidR="005B5918">
          <w:rPr>
            <w:noProof/>
            <w:webHidden/>
          </w:rPr>
          <w:fldChar w:fldCharType="separate"/>
        </w:r>
        <w:r w:rsidR="005B5918">
          <w:rPr>
            <w:noProof/>
            <w:webHidden/>
          </w:rPr>
          <w:t>41</w:t>
        </w:r>
        <w:r w:rsidR="005B5918">
          <w:rPr>
            <w:noProof/>
            <w:webHidden/>
          </w:rPr>
          <w:fldChar w:fldCharType="end"/>
        </w:r>
      </w:hyperlink>
    </w:p>
    <w:p w14:paraId="64506F0F"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899" w:history="1">
        <w:r w:rsidR="005B5918" w:rsidRPr="005F5B5F">
          <w:rPr>
            <w:rStyle w:val="Hyperlink"/>
            <w:rFonts w:eastAsia="Times New Roman"/>
            <w:b/>
            <w:bCs/>
            <w:noProof/>
            <w:lang w:val="en-US" w:eastAsia="en-US"/>
          </w:rPr>
          <w:t>Figure 32-</w:t>
        </w:r>
        <w:r w:rsidR="005B5918" w:rsidRPr="005F5B5F">
          <w:rPr>
            <w:rStyle w:val="Hyperlink"/>
            <w:rFonts w:eastAsia="Times New Roman"/>
            <w:bCs/>
            <w:noProof/>
            <w:lang w:val="en-US" w:eastAsia="en-US"/>
          </w:rPr>
          <w:t xml:space="preserve"> </w:t>
        </w:r>
        <w:r w:rsidR="005B5918" w:rsidRPr="005F5B5F">
          <w:rPr>
            <w:rStyle w:val="Hyperlink"/>
            <w:rFonts w:eastAsia="Times New Roman"/>
            <w:noProof/>
            <w:lang w:val="en-US" w:eastAsia="en-US"/>
          </w:rPr>
          <w:t>Future Network Access and Edge architecture</w:t>
        </w:r>
        <w:r w:rsidR="005B5918">
          <w:rPr>
            <w:noProof/>
            <w:webHidden/>
          </w:rPr>
          <w:tab/>
        </w:r>
        <w:r w:rsidR="005B5918">
          <w:rPr>
            <w:noProof/>
            <w:webHidden/>
          </w:rPr>
          <w:fldChar w:fldCharType="begin"/>
        </w:r>
        <w:r w:rsidR="005B5918">
          <w:rPr>
            <w:noProof/>
            <w:webHidden/>
          </w:rPr>
          <w:instrText xml:space="preserve"> PAGEREF _Toc38208899 \h </w:instrText>
        </w:r>
        <w:r w:rsidR="005B5918">
          <w:rPr>
            <w:noProof/>
            <w:webHidden/>
          </w:rPr>
        </w:r>
        <w:r w:rsidR="005B5918">
          <w:rPr>
            <w:noProof/>
            <w:webHidden/>
          </w:rPr>
          <w:fldChar w:fldCharType="separate"/>
        </w:r>
        <w:r w:rsidR="005B5918">
          <w:rPr>
            <w:noProof/>
            <w:webHidden/>
          </w:rPr>
          <w:t>42</w:t>
        </w:r>
        <w:r w:rsidR="005B5918">
          <w:rPr>
            <w:noProof/>
            <w:webHidden/>
          </w:rPr>
          <w:fldChar w:fldCharType="end"/>
        </w:r>
      </w:hyperlink>
    </w:p>
    <w:p w14:paraId="7CC18490"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0" w:history="1">
        <w:r w:rsidR="005B5918" w:rsidRPr="005F5B5F">
          <w:rPr>
            <w:rStyle w:val="Hyperlink"/>
            <w:rFonts w:eastAsia="Times New Roman"/>
            <w:b/>
            <w:bCs/>
            <w:noProof/>
            <w:lang w:val="en-US" w:eastAsia="en-US"/>
          </w:rPr>
          <w:t>Figure 35- Edge Interworking</w:t>
        </w:r>
        <w:r w:rsidR="005B5918">
          <w:rPr>
            <w:noProof/>
            <w:webHidden/>
          </w:rPr>
          <w:tab/>
        </w:r>
        <w:r w:rsidR="005B5918">
          <w:rPr>
            <w:noProof/>
            <w:webHidden/>
          </w:rPr>
          <w:fldChar w:fldCharType="begin"/>
        </w:r>
        <w:r w:rsidR="005B5918">
          <w:rPr>
            <w:noProof/>
            <w:webHidden/>
          </w:rPr>
          <w:instrText xml:space="preserve"> PAGEREF _Toc38208900 \h </w:instrText>
        </w:r>
        <w:r w:rsidR="005B5918">
          <w:rPr>
            <w:noProof/>
            <w:webHidden/>
          </w:rPr>
        </w:r>
        <w:r w:rsidR="005B5918">
          <w:rPr>
            <w:noProof/>
            <w:webHidden/>
          </w:rPr>
          <w:fldChar w:fldCharType="separate"/>
        </w:r>
        <w:r w:rsidR="005B5918">
          <w:rPr>
            <w:noProof/>
            <w:webHidden/>
          </w:rPr>
          <w:t>44</w:t>
        </w:r>
        <w:r w:rsidR="005B5918">
          <w:rPr>
            <w:noProof/>
            <w:webHidden/>
          </w:rPr>
          <w:fldChar w:fldCharType="end"/>
        </w:r>
      </w:hyperlink>
    </w:p>
    <w:p w14:paraId="27077AA8"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1" w:history="1">
        <w:r w:rsidR="005B5918" w:rsidRPr="005F5B5F">
          <w:rPr>
            <w:rStyle w:val="Hyperlink"/>
            <w:rFonts w:eastAsia="Times New Roman"/>
            <w:b/>
            <w:bCs/>
            <w:noProof/>
            <w:lang w:val="en-US" w:eastAsia="en-US"/>
          </w:rPr>
          <w:t>Figure 34-Access Network with MEC</w:t>
        </w:r>
        <w:r w:rsidR="005B5918">
          <w:rPr>
            <w:noProof/>
            <w:webHidden/>
          </w:rPr>
          <w:tab/>
        </w:r>
        <w:r w:rsidR="005B5918">
          <w:rPr>
            <w:noProof/>
            <w:webHidden/>
          </w:rPr>
          <w:fldChar w:fldCharType="begin"/>
        </w:r>
        <w:r w:rsidR="005B5918">
          <w:rPr>
            <w:noProof/>
            <w:webHidden/>
          </w:rPr>
          <w:instrText xml:space="preserve"> PAGEREF _Toc38208901 \h </w:instrText>
        </w:r>
        <w:r w:rsidR="005B5918">
          <w:rPr>
            <w:noProof/>
            <w:webHidden/>
          </w:rPr>
        </w:r>
        <w:r w:rsidR="005B5918">
          <w:rPr>
            <w:noProof/>
            <w:webHidden/>
          </w:rPr>
          <w:fldChar w:fldCharType="separate"/>
        </w:r>
        <w:r w:rsidR="005B5918">
          <w:rPr>
            <w:noProof/>
            <w:webHidden/>
          </w:rPr>
          <w:t>45</w:t>
        </w:r>
        <w:r w:rsidR="005B5918">
          <w:rPr>
            <w:noProof/>
            <w:webHidden/>
          </w:rPr>
          <w:fldChar w:fldCharType="end"/>
        </w:r>
      </w:hyperlink>
    </w:p>
    <w:p w14:paraId="64F939B3"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2" w:history="1">
        <w:r w:rsidR="005B5918" w:rsidRPr="005F5B5F">
          <w:rPr>
            <w:rStyle w:val="Hyperlink"/>
            <w:rFonts w:eastAsia="Times New Roman"/>
            <w:b/>
            <w:bCs/>
            <w:noProof/>
            <w:lang w:val="en-US" w:eastAsia="en-US"/>
          </w:rPr>
          <w:t>Figure 35-</w:t>
        </w:r>
        <w:r w:rsidR="005B5918" w:rsidRPr="005F5B5F">
          <w:rPr>
            <w:rStyle w:val="Hyperlink"/>
            <w:rFonts w:eastAsia="Times New Roman"/>
            <w:bCs/>
            <w:noProof/>
            <w:lang w:val="en-US" w:eastAsia="en-US"/>
          </w:rPr>
          <w:t xml:space="preserve"> </w:t>
        </w:r>
        <w:r w:rsidR="005B5918" w:rsidRPr="005F5B5F">
          <w:rPr>
            <w:rStyle w:val="Hyperlink"/>
            <w:rFonts w:eastAsia="Times New Roman"/>
            <w:noProof/>
            <w:lang w:val="en-US" w:eastAsia="en-US"/>
          </w:rPr>
          <w:t>- Application UNI for Edge-Native Devices</w:t>
        </w:r>
        <w:r w:rsidR="005B5918">
          <w:rPr>
            <w:noProof/>
            <w:webHidden/>
          </w:rPr>
          <w:tab/>
        </w:r>
        <w:r w:rsidR="005B5918">
          <w:rPr>
            <w:noProof/>
            <w:webHidden/>
          </w:rPr>
          <w:fldChar w:fldCharType="begin"/>
        </w:r>
        <w:r w:rsidR="005B5918">
          <w:rPr>
            <w:noProof/>
            <w:webHidden/>
          </w:rPr>
          <w:instrText xml:space="preserve"> PAGEREF _Toc38208902 \h </w:instrText>
        </w:r>
        <w:r w:rsidR="005B5918">
          <w:rPr>
            <w:noProof/>
            <w:webHidden/>
          </w:rPr>
        </w:r>
        <w:r w:rsidR="005B5918">
          <w:rPr>
            <w:noProof/>
            <w:webHidden/>
          </w:rPr>
          <w:fldChar w:fldCharType="separate"/>
        </w:r>
        <w:r w:rsidR="005B5918">
          <w:rPr>
            <w:noProof/>
            <w:webHidden/>
          </w:rPr>
          <w:t>46</w:t>
        </w:r>
        <w:r w:rsidR="005B5918">
          <w:rPr>
            <w:noProof/>
            <w:webHidden/>
          </w:rPr>
          <w:fldChar w:fldCharType="end"/>
        </w:r>
      </w:hyperlink>
    </w:p>
    <w:p w14:paraId="48276A7C"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3" w:history="1">
        <w:r w:rsidR="005B5918" w:rsidRPr="005F5B5F">
          <w:rPr>
            <w:rStyle w:val="Hyperlink"/>
            <w:rFonts w:eastAsia="Times New Roman"/>
            <w:b/>
            <w:bCs/>
            <w:noProof/>
            <w:lang w:val="en-US" w:eastAsia="en-US"/>
          </w:rPr>
          <w:t>Figure 36-</w:t>
        </w:r>
        <w:r w:rsidR="005B5918" w:rsidRPr="005F5B5F">
          <w:rPr>
            <w:rStyle w:val="Hyperlink"/>
            <w:rFonts w:eastAsia="Times New Roman"/>
            <w:bCs/>
            <w:noProof/>
            <w:lang w:val="en-US" w:eastAsia="en-US"/>
          </w:rPr>
          <w:t xml:space="preserve"> </w:t>
        </w:r>
        <w:r w:rsidR="005B5918" w:rsidRPr="005F5B5F">
          <w:rPr>
            <w:rStyle w:val="Hyperlink"/>
            <w:rFonts w:eastAsia="Times New Roman"/>
            <w:noProof/>
            <w:lang w:val="en-US" w:eastAsia="en-US"/>
          </w:rPr>
          <w:t>Application UNI for Legacy Devices</w:t>
        </w:r>
        <w:r w:rsidR="005B5918">
          <w:rPr>
            <w:noProof/>
            <w:webHidden/>
          </w:rPr>
          <w:tab/>
        </w:r>
        <w:r w:rsidR="005B5918">
          <w:rPr>
            <w:noProof/>
            <w:webHidden/>
          </w:rPr>
          <w:fldChar w:fldCharType="begin"/>
        </w:r>
        <w:r w:rsidR="005B5918">
          <w:rPr>
            <w:noProof/>
            <w:webHidden/>
          </w:rPr>
          <w:instrText xml:space="preserve"> PAGEREF _Toc38208903 \h </w:instrText>
        </w:r>
        <w:r w:rsidR="005B5918">
          <w:rPr>
            <w:noProof/>
            <w:webHidden/>
          </w:rPr>
        </w:r>
        <w:r w:rsidR="005B5918">
          <w:rPr>
            <w:noProof/>
            <w:webHidden/>
          </w:rPr>
          <w:fldChar w:fldCharType="separate"/>
        </w:r>
        <w:r w:rsidR="005B5918">
          <w:rPr>
            <w:noProof/>
            <w:webHidden/>
          </w:rPr>
          <w:t>46</w:t>
        </w:r>
        <w:r w:rsidR="005B5918">
          <w:rPr>
            <w:noProof/>
            <w:webHidden/>
          </w:rPr>
          <w:fldChar w:fldCharType="end"/>
        </w:r>
      </w:hyperlink>
    </w:p>
    <w:p w14:paraId="2B2CE473"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4" w:history="1">
        <w:r w:rsidR="005B5918" w:rsidRPr="005F5B5F">
          <w:rPr>
            <w:rStyle w:val="Hyperlink"/>
            <w:rFonts w:eastAsia="Times New Roman"/>
            <w:b/>
            <w:bCs/>
            <w:noProof/>
            <w:lang w:val="en-US" w:eastAsia="en-US"/>
          </w:rPr>
          <w:t>Figure 37-</w:t>
        </w:r>
        <w:r w:rsidR="005B5918" w:rsidRPr="005F5B5F">
          <w:rPr>
            <w:rStyle w:val="Hyperlink"/>
            <w:rFonts w:eastAsia="Times New Roman"/>
            <w:bCs/>
            <w:noProof/>
            <w:lang w:val="en-US" w:eastAsia="en-US"/>
          </w:rPr>
          <w:t xml:space="preserve"> </w:t>
        </w:r>
        <w:r w:rsidR="005B5918" w:rsidRPr="005F5B5F">
          <w:rPr>
            <w:rStyle w:val="Hyperlink"/>
            <w:rFonts w:eastAsia="Times New Roman"/>
            <w:noProof/>
            <w:lang w:val="en-US" w:eastAsia="en-US"/>
          </w:rPr>
          <w:t>Edge Network to Peering Network ENNI</w:t>
        </w:r>
        <w:r w:rsidR="005B5918">
          <w:rPr>
            <w:noProof/>
            <w:webHidden/>
          </w:rPr>
          <w:tab/>
        </w:r>
        <w:r w:rsidR="005B5918">
          <w:rPr>
            <w:noProof/>
            <w:webHidden/>
          </w:rPr>
          <w:fldChar w:fldCharType="begin"/>
        </w:r>
        <w:r w:rsidR="005B5918">
          <w:rPr>
            <w:noProof/>
            <w:webHidden/>
          </w:rPr>
          <w:instrText xml:space="preserve"> PAGEREF _Toc38208904 \h </w:instrText>
        </w:r>
        <w:r w:rsidR="005B5918">
          <w:rPr>
            <w:noProof/>
            <w:webHidden/>
          </w:rPr>
        </w:r>
        <w:r w:rsidR="005B5918">
          <w:rPr>
            <w:noProof/>
            <w:webHidden/>
          </w:rPr>
          <w:fldChar w:fldCharType="separate"/>
        </w:r>
        <w:r w:rsidR="005B5918">
          <w:rPr>
            <w:noProof/>
            <w:webHidden/>
          </w:rPr>
          <w:t>46</w:t>
        </w:r>
        <w:r w:rsidR="005B5918">
          <w:rPr>
            <w:noProof/>
            <w:webHidden/>
          </w:rPr>
          <w:fldChar w:fldCharType="end"/>
        </w:r>
      </w:hyperlink>
    </w:p>
    <w:p w14:paraId="7444DB9A"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5" w:history="1">
        <w:r w:rsidR="005B5918" w:rsidRPr="005F5B5F">
          <w:rPr>
            <w:rStyle w:val="Hyperlink"/>
            <w:rFonts w:eastAsia="Times New Roman"/>
            <w:b/>
            <w:bCs/>
            <w:noProof/>
            <w:lang w:val="en-US" w:eastAsia="en-US"/>
          </w:rPr>
          <w:t>Figure 38-</w:t>
        </w:r>
        <w:r w:rsidR="005B5918" w:rsidRPr="005F5B5F">
          <w:rPr>
            <w:rStyle w:val="Hyperlink"/>
            <w:rFonts w:eastAsia="Times New Roman"/>
            <w:bCs/>
            <w:noProof/>
            <w:lang w:val="en-US" w:eastAsia="en-US"/>
          </w:rPr>
          <w:t xml:space="preserve"> </w:t>
        </w:r>
        <w:r w:rsidR="005B5918" w:rsidRPr="005F5B5F">
          <w:rPr>
            <w:rStyle w:val="Hyperlink"/>
            <w:rFonts w:eastAsia="Times New Roman"/>
            <w:noProof/>
            <w:highlight w:val="yellow"/>
            <w:lang w:val="en-US" w:eastAsia="en-US"/>
          </w:rPr>
          <w:t>- Protocol-Level Architecture of the Edge</w:t>
        </w:r>
        <w:r w:rsidR="005B5918">
          <w:rPr>
            <w:noProof/>
            <w:webHidden/>
          </w:rPr>
          <w:tab/>
        </w:r>
        <w:r w:rsidR="005B5918">
          <w:rPr>
            <w:noProof/>
            <w:webHidden/>
          </w:rPr>
          <w:fldChar w:fldCharType="begin"/>
        </w:r>
        <w:r w:rsidR="005B5918">
          <w:rPr>
            <w:noProof/>
            <w:webHidden/>
          </w:rPr>
          <w:instrText xml:space="preserve"> PAGEREF _Toc38208905 \h </w:instrText>
        </w:r>
        <w:r w:rsidR="005B5918">
          <w:rPr>
            <w:noProof/>
            <w:webHidden/>
          </w:rPr>
        </w:r>
        <w:r w:rsidR="005B5918">
          <w:rPr>
            <w:noProof/>
            <w:webHidden/>
          </w:rPr>
          <w:fldChar w:fldCharType="separate"/>
        </w:r>
        <w:r w:rsidR="005B5918">
          <w:rPr>
            <w:noProof/>
            <w:webHidden/>
          </w:rPr>
          <w:t>47</w:t>
        </w:r>
        <w:r w:rsidR="005B5918">
          <w:rPr>
            <w:noProof/>
            <w:webHidden/>
          </w:rPr>
          <w:fldChar w:fldCharType="end"/>
        </w:r>
      </w:hyperlink>
    </w:p>
    <w:p w14:paraId="10A99C42"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6" w:history="1">
        <w:r w:rsidR="005B5918" w:rsidRPr="005F5B5F">
          <w:rPr>
            <w:rStyle w:val="Hyperlink"/>
            <w:rFonts w:eastAsia="Times New Roman"/>
            <w:b/>
            <w:bCs/>
            <w:noProof/>
            <w:lang w:val="en-US" w:eastAsia="en-US"/>
          </w:rPr>
          <w:t>Figure 39-</w:t>
        </w:r>
        <w:r w:rsidR="005B5918" w:rsidRPr="005F5B5F">
          <w:rPr>
            <w:rStyle w:val="Hyperlink"/>
            <w:rFonts w:eastAsia="Times New Roman"/>
            <w:bCs/>
            <w:noProof/>
            <w:lang w:val="en-US" w:eastAsia="en-US"/>
          </w:rPr>
          <w:t xml:space="preserve"> Decoupled Scenario</w:t>
        </w:r>
        <w:r w:rsidR="005B5918">
          <w:rPr>
            <w:noProof/>
            <w:webHidden/>
          </w:rPr>
          <w:tab/>
        </w:r>
        <w:r w:rsidR="005B5918">
          <w:rPr>
            <w:noProof/>
            <w:webHidden/>
          </w:rPr>
          <w:fldChar w:fldCharType="begin"/>
        </w:r>
        <w:r w:rsidR="005B5918">
          <w:rPr>
            <w:noProof/>
            <w:webHidden/>
          </w:rPr>
          <w:instrText xml:space="preserve"> PAGEREF _Toc38208906 \h </w:instrText>
        </w:r>
        <w:r w:rsidR="005B5918">
          <w:rPr>
            <w:noProof/>
            <w:webHidden/>
          </w:rPr>
        </w:r>
        <w:r w:rsidR="005B5918">
          <w:rPr>
            <w:noProof/>
            <w:webHidden/>
          </w:rPr>
          <w:fldChar w:fldCharType="separate"/>
        </w:r>
        <w:r w:rsidR="005B5918">
          <w:rPr>
            <w:noProof/>
            <w:webHidden/>
          </w:rPr>
          <w:t>54</w:t>
        </w:r>
        <w:r w:rsidR="005B5918">
          <w:rPr>
            <w:noProof/>
            <w:webHidden/>
          </w:rPr>
          <w:fldChar w:fldCharType="end"/>
        </w:r>
      </w:hyperlink>
    </w:p>
    <w:p w14:paraId="55DC4673"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7" w:history="1">
        <w:r w:rsidR="005B5918" w:rsidRPr="005F5B5F">
          <w:rPr>
            <w:rStyle w:val="Hyperlink"/>
            <w:rFonts w:eastAsia="Times New Roman"/>
            <w:b/>
            <w:bCs/>
            <w:noProof/>
            <w:lang w:val="en-US" w:eastAsia="en-US"/>
          </w:rPr>
          <w:t>Figure 40-</w:t>
        </w:r>
        <w:r w:rsidR="005B5918" w:rsidRPr="005F5B5F">
          <w:rPr>
            <w:rStyle w:val="Hyperlink"/>
            <w:rFonts w:eastAsia="Times New Roman"/>
            <w:bCs/>
            <w:noProof/>
            <w:lang w:val="en-US" w:eastAsia="en-US"/>
          </w:rPr>
          <w:t xml:space="preserve"> Coupled Scenario</w:t>
        </w:r>
        <w:r w:rsidR="005B5918">
          <w:rPr>
            <w:noProof/>
            <w:webHidden/>
          </w:rPr>
          <w:tab/>
        </w:r>
        <w:r w:rsidR="005B5918">
          <w:rPr>
            <w:noProof/>
            <w:webHidden/>
          </w:rPr>
          <w:fldChar w:fldCharType="begin"/>
        </w:r>
        <w:r w:rsidR="005B5918">
          <w:rPr>
            <w:noProof/>
            <w:webHidden/>
          </w:rPr>
          <w:instrText xml:space="preserve"> PAGEREF _Toc38208907 \h </w:instrText>
        </w:r>
        <w:r w:rsidR="005B5918">
          <w:rPr>
            <w:noProof/>
            <w:webHidden/>
          </w:rPr>
        </w:r>
        <w:r w:rsidR="005B5918">
          <w:rPr>
            <w:noProof/>
            <w:webHidden/>
          </w:rPr>
          <w:fldChar w:fldCharType="separate"/>
        </w:r>
        <w:r w:rsidR="005B5918">
          <w:rPr>
            <w:noProof/>
            <w:webHidden/>
          </w:rPr>
          <w:t>54</w:t>
        </w:r>
        <w:r w:rsidR="005B5918">
          <w:rPr>
            <w:noProof/>
            <w:webHidden/>
          </w:rPr>
          <w:fldChar w:fldCharType="end"/>
        </w:r>
      </w:hyperlink>
    </w:p>
    <w:p w14:paraId="7E8785A3"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8" w:history="1">
        <w:r w:rsidR="005B5918" w:rsidRPr="005F5B5F">
          <w:rPr>
            <w:rStyle w:val="Hyperlink"/>
            <w:rFonts w:eastAsia="Times New Roman"/>
            <w:b/>
            <w:bCs/>
            <w:noProof/>
            <w:lang w:val="en-US" w:eastAsia="en-US"/>
          </w:rPr>
          <w:t>Figure 41-</w:t>
        </w:r>
        <w:r w:rsidR="005B5918" w:rsidRPr="005F5B5F">
          <w:rPr>
            <w:rStyle w:val="Hyperlink"/>
            <w:rFonts w:ascii="Calibri" w:eastAsia="SimSun" w:hAnsi="Calibri"/>
            <w:noProof/>
            <w:kern w:val="2"/>
            <w:lang w:val="en-US" w:eastAsia="zh-CN"/>
          </w:rPr>
          <w:t>. LEO satellite for access service</w:t>
        </w:r>
        <w:r w:rsidR="005B5918">
          <w:rPr>
            <w:noProof/>
            <w:webHidden/>
          </w:rPr>
          <w:tab/>
        </w:r>
        <w:r w:rsidR="005B5918">
          <w:rPr>
            <w:noProof/>
            <w:webHidden/>
          </w:rPr>
          <w:fldChar w:fldCharType="begin"/>
        </w:r>
        <w:r w:rsidR="005B5918">
          <w:rPr>
            <w:noProof/>
            <w:webHidden/>
          </w:rPr>
          <w:instrText xml:space="preserve"> PAGEREF _Toc38208908 \h </w:instrText>
        </w:r>
        <w:r w:rsidR="005B5918">
          <w:rPr>
            <w:noProof/>
            <w:webHidden/>
          </w:rPr>
        </w:r>
        <w:r w:rsidR="005B5918">
          <w:rPr>
            <w:noProof/>
            <w:webHidden/>
          </w:rPr>
          <w:fldChar w:fldCharType="separate"/>
        </w:r>
        <w:r w:rsidR="005B5918">
          <w:rPr>
            <w:noProof/>
            <w:webHidden/>
          </w:rPr>
          <w:t>55</w:t>
        </w:r>
        <w:r w:rsidR="005B5918">
          <w:rPr>
            <w:noProof/>
            <w:webHidden/>
          </w:rPr>
          <w:fldChar w:fldCharType="end"/>
        </w:r>
      </w:hyperlink>
    </w:p>
    <w:p w14:paraId="301EB294"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09" w:history="1">
        <w:r w:rsidR="005B5918" w:rsidRPr="005F5B5F">
          <w:rPr>
            <w:rStyle w:val="Hyperlink"/>
            <w:rFonts w:eastAsia="Times New Roman"/>
            <w:b/>
            <w:bCs/>
            <w:noProof/>
            <w:lang w:val="en-US" w:eastAsia="en-US"/>
          </w:rPr>
          <w:t>Figure 42-</w:t>
        </w:r>
        <w:r w:rsidR="005B5918" w:rsidRPr="005F5B5F">
          <w:rPr>
            <w:rStyle w:val="Hyperlink"/>
            <w:rFonts w:ascii="Calibri" w:eastAsia="SimSun" w:hAnsi="Calibri"/>
            <w:noProof/>
            <w:kern w:val="2"/>
            <w:lang w:val="en-US" w:eastAsia="zh-CN"/>
          </w:rPr>
          <w:t xml:space="preserve">. </w:t>
        </w:r>
        <w:r w:rsidR="005B5918" w:rsidRPr="005F5B5F">
          <w:rPr>
            <w:rStyle w:val="Hyperlink"/>
            <w:rFonts w:eastAsia="Calibri" w:cs="Calibri"/>
            <w:noProof/>
            <w:kern w:val="2"/>
            <w:u w:color="000000"/>
            <w:bdr w:val="nil"/>
            <w:lang w:val="en-US" w:eastAsia="zh-CN"/>
          </w:rPr>
          <w:t>Envisioned addressing and routing system in option I</w:t>
        </w:r>
        <w:r w:rsidR="005B5918">
          <w:rPr>
            <w:noProof/>
            <w:webHidden/>
          </w:rPr>
          <w:tab/>
        </w:r>
        <w:r w:rsidR="005B5918">
          <w:rPr>
            <w:noProof/>
            <w:webHidden/>
          </w:rPr>
          <w:fldChar w:fldCharType="begin"/>
        </w:r>
        <w:r w:rsidR="005B5918">
          <w:rPr>
            <w:noProof/>
            <w:webHidden/>
          </w:rPr>
          <w:instrText xml:space="preserve"> PAGEREF _Toc38208909 \h </w:instrText>
        </w:r>
        <w:r w:rsidR="005B5918">
          <w:rPr>
            <w:noProof/>
            <w:webHidden/>
          </w:rPr>
        </w:r>
        <w:r w:rsidR="005B5918">
          <w:rPr>
            <w:noProof/>
            <w:webHidden/>
          </w:rPr>
          <w:fldChar w:fldCharType="separate"/>
        </w:r>
        <w:r w:rsidR="005B5918">
          <w:rPr>
            <w:noProof/>
            <w:webHidden/>
          </w:rPr>
          <w:t>56</w:t>
        </w:r>
        <w:r w:rsidR="005B5918">
          <w:rPr>
            <w:noProof/>
            <w:webHidden/>
          </w:rPr>
          <w:fldChar w:fldCharType="end"/>
        </w:r>
      </w:hyperlink>
    </w:p>
    <w:p w14:paraId="24B5B50E"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0" w:history="1">
        <w:r w:rsidR="005B5918" w:rsidRPr="005F5B5F">
          <w:rPr>
            <w:rStyle w:val="Hyperlink"/>
            <w:rFonts w:eastAsia="Times New Roman"/>
            <w:b/>
            <w:bCs/>
            <w:noProof/>
            <w:lang w:val="en-US" w:eastAsia="en-US"/>
          </w:rPr>
          <w:t>Figure 43-</w:t>
        </w:r>
        <w:r w:rsidR="005B5918" w:rsidRPr="005F5B5F">
          <w:rPr>
            <w:rStyle w:val="Hyperlink"/>
            <w:rFonts w:ascii="Calibri" w:eastAsia="SimSun" w:hAnsi="Calibri"/>
            <w:noProof/>
            <w:kern w:val="2"/>
            <w:lang w:val="en-US" w:eastAsia="zh-CN"/>
          </w:rPr>
          <w:t xml:space="preserve">. </w:t>
        </w:r>
        <w:r w:rsidR="005B5918" w:rsidRPr="005F5B5F">
          <w:rPr>
            <w:rStyle w:val="Hyperlink"/>
            <w:rFonts w:eastAsia="Calibri" w:cs="Calibri"/>
            <w:noProof/>
            <w:kern w:val="2"/>
            <w:u w:color="000000"/>
            <w:bdr w:val="nil"/>
            <w:lang w:val="en-US" w:eastAsia="zh-CN"/>
          </w:rPr>
          <w:t>Envisioned addressing and routing system in option II</w:t>
        </w:r>
        <w:r w:rsidR="005B5918">
          <w:rPr>
            <w:noProof/>
            <w:webHidden/>
          </w:rPr>
          <w:tab/>
        </w:r>
        <w:r w:rsidR="005B5918">
          <w:rPr>
            <w:noProof/>
            <w:webHidden/>
          </w:rPr>
          <w:fldChar w:fldCharType="begin"/>
        </w:r>
        <w:r w:rsidR="005B5918">
          <w:rPr>
            <w:noProof/>
            <w:webHidden/>
          </w:rPr>
          <w:instrText xml:space="preserve"> PAGEREF _Toc38208910 \h </w:instrText>
        </w:r>
        <w:r w:rsidR="005B5918">
          <w:rPr>
            <w:noProof/>
            <w:webHidden/>
          </w:rPr>
        </w:r>
        <w:r w:rsidR="005B5918">
          <w:rPr>
            <w:noProof/>
            <w:webHidden/>
          </w:rPr>
          <w:fldChar w:fldCharType="separate"/>
        </w:r>
        <w:r w:rsidR="005B5918">
          <w:rPr>
            <w:noProof/>
            <w:webHidden/>
          </w:rPr>
          <w:t>57</w:t>
        </w:r>
        <w:r w:rsidR="005B5918">
          <w:rPr>
            <w:noProof/>
            <w:webHidden/>
          </w:rPr>
          <w:fldChar w:fldCharType="end"/>
        </w:r>
      </w:hyperlink>
    </w:p>
    <w:p w14:paraId="69EF9307"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1" w:history="1">
        <w:r w:rsidR="005B5918" w:rsidRPr="005F5B5F">
          <w:rPr>
            <w:rStyle w:val="Hyperlink"/>
            <w:rFonts w:eastAsia="Times New Roman"/>
            <w:b/>
            <w:bCs/>
            <w:noProof/>
            <w:lang w:val="en-US" w:eastAsia="en-US"/>
          </w:rPr>
          <w:t>Figure 46-</w:t>
        </w:r>
        <w:r w:rsidR="005B5918" w:rsidRPr="005F5B5F">
          <w:rPr>
            <w:rStyle w:val="Hyperlink"/>
            <w:rFonts w:ascii="Calibri" w:eastAsia="SimSun" w:hAnsi="Calibri"/>
            <w:noProof/>
            <w:kern w:val="2"/>
            <w:lang w:val="en-US" w:eastAsia="zh-CN"/>
          </w:rPr>
          <w:t xml:space="preserve">. </w:t>
        </w:r>
        <w:r w:rsidR="005B5918" w:rsidRPr="005F5B5F">
          <w:rPr>
            <w:rStyle w:val="Hyperlink"/>
            <w:rFonts w:eastAsia="Calibri" w:cs="Calibri"/>
            <w:noProof/>
            <w:kern w:val="2"/>
            <w:u w:color="000000"/>
            <w:bdr w:val="nil"/>
            <w:lang w:val="en-US" w:eastAsia="zh-CN"/>
          </w:rPr>
          <w:t>Envisioned addressing and routing system in option III</w:t>
        </w:r>
        <w:r w:rsidR="005B5918">
          <w:rPr>
            <w:noProof/>
            <w:webHidden/>
          </w:rPr>
          <w:tab/>
        </w:r>
        <w:r w:rsidR="005B5918">
          <w:rPr>
            <w:noProof/>
            <w:webHidden/>
          </w:rPr>
          <w:fldChar w:fldCharType="begin"/>
        </w:r>
        <w:r w:rsidR="005B5918">
          <w:rPr>
            <w:noProof/>
            <w:webHidden/>
          </w:rPr>
          <w:instrText xml:space="preserve"> PAGEREF _Toc38208911 \h </w:instrText>
        </w:r>
        <w:r w:rsidR="005B5918">
          <w:rPr>
            <w:noProof/>
            <w:webHidden/>
          </w:rPr>
        </w:r>
        <w:r w:rsidR="005B5918">
          <w:rPr>
            <w:noProof/>
            <w:webHidden/>
          </w:rPr>
          <w:fldChar w:fldCharType="separate"/>
        </w:r>
        <w:r w:rsidR="005B5918">
          <w:rPr>
            <w:noProof/>
            <w:webHidden/>
          </w:rPr>
          <w:t>58</w:t>
        </w:r>
        <w:r w:rsidR="005B5918">
          <w:rPr>
            <w:noProof/>
            <w:webHidden/>
          </w:rPr>
          <w:fldChar w:fldCharType="end"/>
        </w:r>
      </w:hyperlink>
    </w:p>
    <w:p w14:paraId="26E8758C"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2" w:history="1">
        <w:r w:rsidR="005B5918" w:rsidRPr="005F5B5F">
          <w:rPr>
            <w:rStyle w:val="Hyperlink"/>
            <w:rFonts w:eastAsia="Times New Roman"/>
            <w:b/>
            <w:bCs/>
            <w:noProof/>
            <w:lang w:val="en-US" w:eastAsia="en-US"/>
          </w:rPr>
          <w:t>Figure 47-</w:t>
        </w:r>
        <w:r w:rsidR="005B5918" w:rsidRPr="005F5B5F">
          <w:rPr>
            <w:rStyle w:val="Hyperlink"/>
            <w:rFonts w:ascii="Calibri" w:eastAsia="SimSun" w:hAnsi="Calibri"/>
            <w:noProof/>
            <w:kern w:val="2"/>
            <w:lang w:val="en-US" w:eastAsia="zh-CN"/>
          </w:rPr>
          <w:t xml:space="preserve">. </w:t>
        </w:r>
        <w:r w:rsidR="005B5918" w:rsidRPr="005F5B5F">
          <w:rPr>
            <w:rStyle w:val="Hyperlink"/>
            <w:rFonts w:eastAsia="Calibri" w:cs="Calibri"/>
            <w:noProof/>
            <w:kern w:val="2"/>
            <w:u w:color="000000"/>
            <w:bdr w:val="nil"/>
            <w:lang w:val="en-US" w:eastAsia="zh-CN"/>
          </w:rPr>
          <w:t>Business scenario for network slicing</w:t>
        </w:r>
        <w:r w:rsidR="005B5918">
          <w:rPr>
            <w:noProof/>
            <w:webHidden/>
          </w:rPr>
          <w:tab/>
        </w:r>
        <w:r w:rsidR="005B5918">
          <w:rPr>
            <w:noProof/>
            <w:webHidden/>
          </w:rPr>
          <w:fldChar w:fldCharType="begin"/>
        </w:r>
        <w:r w:rsidR="005B5918">
          <w:rPr>
            <w:noProof/>
            <w:webHidden/>
          </w:rPr>
          <w:instrText xml:space="preserve"> PAGEREF _Toc38208912 \h </w:instrText>
        </w:r>
        <w:r w:rsidR="005B5918">
          <w:rPr>
            <w:noProof/>
            <w:webHidden/>
          </w:rPr>
        </w:r>
        <w:r w:rsidR="005B5918">
          <w:rPr>
            <w:noProof/>
            <w:webHidden/>
          </w:rPr>
          <w:fldChar w:fldCharType="separate"/>
        </w:r>
        <w:r w:rsidR="005B5918">
          <w:rPr>
            <w:noProof/>
            <w:webHidden/>
          </w:rPr>
          <w:t>59</w:t>
        </w:r>
        <w:r w:rsidR="005B5918">
          <w:rPr>
            <w:noProof/>
            <w:webHidden/>
          </w:rPr>
          <w:fldChar w:fldCharType="end"/>
        </w:r>
      </w:hyperlink>
    </w:p>
    <w:p w14:paraId="3EF234F5"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3" w:history="1">
        <w:r w:rsidR="005B5918" w:rsidRPr="005F5B5F">
          <w:rPr>
            <w:rStyle w:val="Hyperlink"/>
            <w:rFonts w:eastAsia="Times New Roman"/>
            <w:b/>
            <w:bCs/>
            <w:noProof/>
            <w:lang w:val="en-US" w:eastAsia="en-US"/>
          </w:rPr>
          <w:t>Figure 48-</w:t>
        </w:r>
        <w:r w:rsidR="005B5918" w:rsidRPr="005F5B5F">
          <w:rPr>
            <w:rStyle w:val="Hyperlink"/>
            <w:rFonts w:ascii="Calibri" w:eastAsia="SimSun" w:hAnsi="Calibri"/>
            <w:noProof/>
            <w:kern w:val="2"/>
            <w:lang w:val="en-US" w:eastAsia="zh-CN"/>
          </w:rPr>
          <w:t xml:space="preserve">. </w:t>
        </w:r>
        <w:r w:rsidR="005B5918" w:rsidRPr="005F5B5F">
          <w:rPr>
            <w:rStyle w:val="Hyperlink"/>
            <w:rFonts w:eastAsia="Times New Roman"/>
            <w:noProof/>
            <w:lang w:eastAsia="en-US"/>
          </w:rPr>
          <w:t>Segment Routing</w:t>
        </w:r>
        <w:r w:rsidR="005B5918">
          <w:rPr>
            <w:noProof/>
            <w:webHidden/>
          </w:rPr>
          <w:tab/>
        </w:r>
        <w:r w:rsidR="005B5918">
          <w:rPr>
            <w:noProof/>
            <w:webHidden/>
          </w:rPr>
          <w:fldChar w:fldCharType="begin"/>
        </w:r>
        <w:r w:rsidR="005B5918">
          <w:rPr>
            <w:noProof/>
            <w:webHidden/>
          </w:rPr>
          <w:instrText xml:space="preserve"> PAGEREF _Toc38208913 \h </w:instrText>
        </w:r>
        <w:r w:rsidR="005B5918">
          <w:rPr>
            <w:noProof/>
            <w:webHidden/>
          </w:rPr>
        </w:r>
        <w:r w:rsidR="005B5918">
          <w:rPr>
            <w:noProof/>
            <w:webHidden/>
          </w:rPr>
          <w:fldChar w:fldCharType="separate"/>
        </w:r>
        <w:r w:rsidR="005B5918">
          <w:rPr>
            <w:noProof/>
            <w:webHidden/>
          </w:rPr>
          <w:t>61</w:t>
        </w:r>
        <w:r w:rsidR="005B5918">
          <w:rPr>
            <w:noProof/>
            <w:webHidden/>
          </w:rPr>
          <w:fldChar w:fldCharType="end"/>
        </w:r>
      </w:hyperlink>
    </w:p>
    <w:p w14:paraId="6CE65E36"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4" w:history="1">
        <w:r w:rsidR="005B5918" w:rsidRPr="005F5B5F">
          <w:rPr>
            <w:rStyle w:val="Hyperlink"/>
            <w:rFonts w:eastAsia="Times New Roman"/>
            <w:b/>
            <w:bCs/>
            <w:noProof/>
            <w:lang w:val="en-US" w:eastAsia="en-US"/>
          </w:rPr>
          <w:t>Figure 47-</w:t>
        </w:r>
        <w:r w:rsidR="005B5918" w:rsidRPr="005F5B5F">
          <w:rPr>
            <w:rStyle w:val="Hyperlink"/>
            <w:rFonts w:ascii="Calibri" w:eastAsia="SimSun" w:hAnsi="Calibri"/>
            <w:noProof/>
            <w:kern w:val="2"/>
            <w:lang w:val="en-US" w:eastAsia="zh-CN"/>
          </w:rPr>
          <w:t xml:space="preserve">. </w:t>
        </w:r>
        <w:r w:rsidR="005B5918" w:rsidRPr="005F5B5F">
          <w:rPr>
            <w:rStyle w:val="Hyperlink"/>
            <w:rFonts w:eastAsia="Times New Roman"/>
            <w:noProof/>
            <w:lang w:eastAsia="en-US"/>
          </w:rPr>
          <w:t>Illustration of Preferred Path Routing (PPR)</w:t>
        </w:r>
        <w:r w:rsidR="005B5918">
          <w:rPr>
            <w:noProof/>
            <w:webHidden/>
          </w:rPr>
          <w:tab/>
        </w:r>
        <w:r w:rsidR="005B5918">
          <w:rPr>
            <w:noProof/>
            <w:webHidden/>
          </w:rPr>
          <w:fldChar w:fldCharType="begin"/>
        </w:r>
        <w:r w:rsidR="005B5918">
          <w:rPr>
            <w:noProof/>
            <w:webHidden/>
          </w:rPr>
          <w:instrText xml:space="preserve"> PAGEREF _Toc38208914 \h </w:instrText>
        </w:r>
        <w:r w:rsidR="005B5918">
          <w:rPr>
            <w:noProof/>
            <w:webHidden/>
          </w:rPr>
        </w:r>
        <w:r w:rsidR="005B5918">
          <w:rPr>
            <w:noProof/>
            <w:webHidden/>
          </w:rPr>
          <w:fldChar w:fldCharType="separate"/>
        </w:r>
        <w:r w:rsidR="005B5918">
          <w:rPr>
            <w:noProof/>
            <w:webHidden/>
          </w:rPr>
          <w:t>62</w:t>
        </w:r>
        <w:r w:rsidR="005B5918">
          <w:rPr>
            <w:noProof/>
            <w:webHidden/>
          </w:rPr>
          <w:fldChar w:fldCharType="end"/>
        </w:r>
      </w:hyperlink>
    </w:p>
    <w:p w14:paraId="5CB93B32"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5" w:history="1">
        <w:r w:rsidR="005B5918" w:rsidRPr="005F5B5F">
          <w:rPr>
            <w:rStyle w:val="Hyperlink"/>
            <w:rFonts w:eastAsia="Times New Roman"/>
            <w:b/>
            <w:bCs/>
            <w:noProof/>
            <w:lang w:val="en-US" w:eastAsia="en-US"/>
          </w:rPr>
          <w:t>Figure 48-</w:t>
        </w:r>
        <w:r w:rsidR="005B5918" w:rsidRPr="005F5B5F">
          <w:rPr>
            <w:rStyle w:val="Hyperlink"/>
            <w:rFonts w:ascii="Calibri" w:eastAsia="SimSun" w:hAnsi="Calibri"/>
            <w:noProof/>
            <w:kern w:val="2"/>
            <w:lang w:val="en-US" w:eastAsia="zh-CN"/>
          </w:rPr>
          <w:t xml:space="preserve">. </w:t>
        </w:r>
        <w:r w:rsidR="005B5918" w:rsidRPr="005F5B5F">
          <w:rPr>
            <w:rStyle w:val="Hyperlink"/>
            <w:rFonts w:eastAsia="Times New Roman"/>
            <w:noProof/>
            <w:lang w:eastAsia="en-US"/>
          </w:rPr>
          <w:t>Proposed actions for service providers by MANRS</w:t>
        </w:r>
        <w:r w:rsidR="005B5918">
          <w:rPr>
            <w:noProof/>
            <w:webHidden/>
          </w:rPr>
          <w:tab/>
        </w:r>
        <w:r w:rsidR="005B5918">
          <w:rPr>
            <w:noProof/>
            <w:webHidden/>
          </w:rPr>
          <w:fldChar w:fldCharType="begin"/>
        </w:r>
        <w:r w:rsidR="005B5918">
          <w:rPr>
            <w:noProof/>
            <w:webHidden/>
          </w:rPr>
          <w:instrText xml:space="preserve"> PAGEREF _Toc38208915 \h </w:instrText>
        </w:r>
        <w:r w:rsidR="005B5918">
          <w:rPr>
            <w:noProof/>
            <w:webHidden/>
          </w:rPr>
        </w:r>
        <w:r w:rsidR="005B5918">
          <w:rPr>
            <w:noProof/>
            <w:webHidden/>
          </w:rPr>
          <w:fldChar w:fldCharType="separate"/>
        </w:r>
        <w:r w:rsidR="005B5918">
          <w:rPr>
            <w:noProof/>
            <w:webHidden/>
          </w:rPr>
          <w:t>66</w:t>
        </w:r>
        <w:r w:rsidR="005B5918">
          <w:rPr>
            <w:noProof/>
            <w:webHidden/>
          </w:rPr>
          <w:fldChar w:fldCharType="end"/>
        </w:r>
      </w:hyperlink>
    </w:p>
    <w:p w14:paraId="4920D77D"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6" w:history="1">
        <w:r w:rsidR="005B5918" w:rsidRPr="005F5B5F">
          <w:rPr>
            <w:rStyle w:val="Hyperlink"/>
            <w:rFonts w:eastAsia="Times New Roman"/>
            <w:b/>
            <w:bCs/>
            <w:noProof/>
            <w:lang w:val="en-US" w:eastAsia="en-US"/>
          </w:rPr>
          <w:t>Figure 49</w:t>
        </w:r>
        <w:r w:rsidR="005B5918" w:rsidRPr="005F5B5F">
          <w:rPr>
            <w:rStyle w:val="Hyperlink"/>
            <w:rFonts w:eastAsia="Times New Roman"/>
            <w:noProof/>
            <w:lang w:eastAsia="en-US"/>
          </w:rPr>
          <w:t>. Illustration of RIFT: Routing in Fat Trees</w:t>
        </w:r>
        <w:r w:rsidR="005B5918">
          <w:rPr>
            <w:noProof/>
            <w:webHidden/>
          </w:rPr>
          <w:tab/>
        </w:r>
        <w:r w:rsidR="005B5918">
          <w:rPr>
            <w:noProof/>
            <w:webHidden/>
          </w:rPr>
          <w:fldChar w:fldCharType="begin"/>
        </w:r>
        <w:r w:rsidR="005B5918">
          <w:rPr>
            <w:noProof/>
            <w:webHidden/>
          </w:rPr>
          <w:instrText xml:space="preserve"> PAGEREF _Toc38208916 \h </w:instrText>
        </w:r>
        <w:r w:rsidR="005B5918">
          <w:rPr>
            <w:noProof/>
            <w:webHidden/>
          </w:rPr>
        </w:r>
        <w:r w:rsidR="005B5918">
          <w:rPr>
            <w:noProof/>
            <w:webHidden/>
          </w:rPr>
          <w:fldChar w:fldCharType="separate"/>
        </w:r>
        <w:r w:rsidR="005B5918">
          <w:rPr>
            <w:noProof/>
            <w:webHidden/>
          </w:rPr>
          <w:t>67</w:t>
        </w:r>
        <w:r w:rsidR="005B5918">
          <w:rPr>
            <w:noProof/>
            <w:webHidden/>
          </w:rPr>
          <w:fldChar w:fldCharType="end"/>
        </w:r>
      </w:hyperlink>
    </w:p>
    <w:p w14:paraId="0BF7A696"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7" w:history="1">
        <w:r w:rsidR="005B5918" w:rsidRPr="005F5B5F">
          <w:rPr>
            <w:rStyle w:val="Hyperlink"/>
            <w:rFonts w:eastAsia="Times New Roman"/>
            <w:b/>
            <w:bCs/>
            <w:noProof/>
            <w:lang w:val="en-US" w:eastAsia="en-US"/>
          </w:rPr>
          <w:t>Figure 50</w:t>
        </w:r>
        <w:r w:rsidR="005B5918" w:rsidRPr="005F5B5F">
          <w:rPr>
            <w:rStyle w:val="Hyperlink"/>
            <w:rFonts w:eastAsia="Times New Roman"/>
            <w:noProof/>
            <w:lang w:eastAsia="en-US"/>
          </w:rPr>
          <w:t>LSVR</w:t>
        </w:r>
        <w:r w:rsidR="005B5918">
          <w:rPr>
            <w:noProof/>
            <w:webHidden/>
          </w:rPr>
          <w:tab/>
        </w:r>
        <w:r w:rsidR="005B5918">
          <w:rPr>
            <w:noProof/>
            <w:webHidden/>
          </w:rPr>
          <w:fldChar w:fldCharType="begin"/>
        </w:r>
        <w:r w:rsidR="005B5918">
          <w:rPr>
            <w:noProof/>
            <w:webHidden/>
          </w:rPr>
          <w:instrText xml:space="preserve"> PAGEREF _Toc38208917 \h </w:instrText>
        </w:r>
        <w:r w:rsidR="005B5918">
          <w:rPr>
            <w:noProof/>
            <w:webHidden/>
          </w:rPr>
        </w:r>
        <w:r w:rsidR="005B5918">
          <w:rPr>
            <w:noProof/>
            <w:webHidden/>
          </w:rPr>
          <w:fldChar w:fldCharType="separate"/>
        </w:r>
        <w:r w:rsidR="005B5918">
          <w:rPr>
            <w:noProof/>
            <w:webHidden/>
          </w:rPr>
          <w:t>68</w:t>
        </w:r>
        <w:r w:rsidR="005B5918">
          <w:rPr>
            <w:noProof/>
            <w:webHidden/>
          </w:rPr>
          <w:fldChar w:fldCharType="end"/>
        </w:r>
      </w:hyperlink>
    </w:p>
    <w:p w14:paraId="36BE899B"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8" w:history="1">
        <w:r w:rsidR="005B5918" w:rsidRPr="005F5B5F">
          <w:rPr>
            <w:rStyle w:val="Hyperlink"/>
            <w:rFonts w:eastAsia="Times New Roman"/>
            <w:b/>
            <w:bCs/>
            <w:noProof/>
            <w:lang w:val="en-US" w:eastAsia="en-US"/>
          </w:rPr>
          <w:t>Figure 51</w:t>
        </w:r>
        <w:r w:rsidR="005B5918" w:rsidRPr="005F5B5F">
          <w:rPr>
            <w:rStyle w:val="Hyperlink"/>
            <w:rFonts w:eastAsia="Times New Roman"/>
            <w:noProof/>
            <w:lang w:val="en-US" w:eastAsia="zh-CN"/>
          </w:rPr>
          <w:t>. SCION Architecture Overview</w:t>
        </w:r>
        <w:r w:rsidR="005B5918">
          <w:rPr>
            <w:noProof/>
            <w:webHidden/>
          </w:rPr>
          <w:tab/>
        </w:r>
        <w:r w:rsidR="005B5918">
          <w:rPr>
            <w:noProof/>
            <w:webHidden/>
          </w:rPr>
          <w:fldChar w:fldCharType="begin"/>
        </w:r>
        <w:r w:rsidR="005B5918">
          <w:rPr>
            <w:noProof/>
            <w:webHidden/>
          </w:rPr>
          <w:instrText xml:space="preserve"> PAGEREF _Toc38208918 \h </w:instrText>
        </w:r>
        <w:r w:rsidR="005B5918">
          <w:rPr>
            <w:noProof/>
            <w:webHidden/>
          </w:rPr>
        </w:r>
        <w:r w:rsidR="005B5918">
          <w:rPr>
            <w:noProof/>
            <w:webHidden/>
          </w:rPr>
          <w:fldChar w:fldCharType="separate"/>
        </w:r>
        <w:r w:rsidR="005B5918">
          <w:rPr>
            <w:noProof/>
            <w:webHidden/>
          </w:rPr>
          <w:t>68</w:t>
        </w:r>
        <w:r w:rsidR="005B5918">
          <w:rPr>
            <w:noProof/>
            <w:webHidden/>
          </w:rPr>
          <w:fldChar w:fldCharType="end"/>
        </w:r>
      </w:hyperlink>
    </w:p>
    <w:p w14:paraId="46B1D33A"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19" w:history="1">
        <w:r w:rsidR="005B5918" w:rsidRPr="005F5B5F">
          <w:rPr>
            <w:rStyle w:val="Hyperlink"/>
            <w:rFonts w:eastAsia="Times New Roman"/>
            <w:b/>
            <w:bCs/>
            <w:noProof/>
            <w:lang w:val="en-US" w:eastAsia="en-US"/>
          </w:rPr>
          <w:t>Figure 46-</w:t>
        </w:r>
        <w:r w:rsidR="005B5918" w:rsidRPr="005F5B5F">
          <w:rPr>
            <w:rStyle w:val="Hyperlink"/>
            <w:rFonts w:eastAsia="Times New Roman"/>
            <w:bCs/>
            <w:noProof/>
            <w:lang w:val="en-US" w:eastAsia="en-US"/>
          </w:rPr>
          <w:t xml:space="preserve"> </w:t>
        </w:r>
        <w:r w:rsidR="005B5918" w:rsidRPr="005F5B5F">
          <w:rPr>
            <w:rStyle w:val="Hyperlink"/>
            <w:rFonts w:eastAsia="SimHei"/>
            <w:noProof/>
            <w:kern w:val="2"/>
            <w:lang w:val="en-US" w:eastAsia="zh-CN"/>
          </w:rPr>
          <w:t>DII Architecture Design</w:t>
        </w:r>
        <w:r w:rsidR="005B5918">
          <w:rPr>
            <w:noProof/>
            <w:webHidden/>
          </w:rPr>
          <w:tab/>
        </w:r>
        <w:r w:rsidR="005B5918">
          <w:rPr>
            <w:noProof/>
            <w:webHidden/>
          </w:rPr>
          <w:fldChar w:fldCharType="begin"/>
        </w:r>
        <w:r w:rsidR="005B5918">
          <w:rPr>
            <w:noProof/>
            <w:webHidden/>
          </w:rPr>
          <w:instrText xml:space="preserve"> PAGEREF _Toc38208919 \h </w:instrText>
        </w:r>
        <w:r w:rsidR="005B5918">
          <w:rPr>
            <w:noProof/>
            <w:webHidden/>
          </w:rPr>
        </w:r>
        <w:r w:rsidR="005B5918">
          <w:rPr>
            <w:noProof/>
            <w:webHidden/>
          </w:rPr>
          <w:fldChar w:fldCharType="separate"/>
        </w:r>
        <w:r w:rsidR="005B5918">
          <w:rPr>
            <w:noProof/>
            <w:webHidden/>
          </w:rPr>
          <w:t>73</w:t>
        </w:r>
        <w:r w:rsidR="005B5918">
          <w:rPr>
            <w:noProof/>
            <w:webHidden/>
          </w:rPr>
          <w:fldChar w:fldCharType="end"/>
        </w:r>
      </w:hyperlink>
    </w:p>
    <w:p w14:paraId="2F0142B2"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0" w:history="1">
        <w:r w:rsidR="005B5918" w:rsidRPr="005F5B5F">
          <w:rPr>
            <w:rStyle w:val="Hyperlink"/>
            <w:rFonts w:eastAsia="Times New Roman"/>
            <w:b/>
            <w:bCs/>
            <w:noProof/>
            <w:lang w:val="en-US" w:eastAsia="en-US"/>
          </w:rPr>
          <w:t>Figure 47-</w:t>
        </w:r>
        <w:r w:rsidR="005B5918" w:rsidRPr="005F5B5F">
          <w:rPr>
            <w:rStyle w:val="Hyperlink"/>
            <w:rFonts w:eastAsia="Times New Roman"/>
            <w:bCs/>
            <w:noProof/>
            <w:lang w:val="en-US" w:eastAsia="en-US"/>
          </w:rPr>
          <w:t xml:space="preserve"> </w:t>
        </w:r>
        <w:r w:rsidR="005B5918" w:rsidRPr="005F5B5F">
          <w:rPr>
            <w:rStyle w:val="Hyperlink"/>
            <w:rFonts w:eastAsia="SimHei"/>
            <w:noProof/>
            <w:kern w:val="2"/>
            <w:lang w:val="en-US" w:eastAsia="zh-CN"/>
          </w:rPr>
          <w:t xml:space="preserve"> Dynamic and privacy-preserving auditable ID/Locator</w:t>
        </w:r>
        <w:r w:rsidR="005B5918">
          <w:rPr>
            <w:noProof/>
            <w:webHidden/>
          </w:rPr>
          <w:tab/>
        </w:r>
        <w:r w:rsidR="005B5918">
          <w:rPr>
            <w:noProof/>
            <w:webHidden/>
          </w:rPr>
          <w:fldChar w:fldCharType="begin"/>
        </w:r>
        <w:r w:rsidR="005B5918">
          <w:rPr>
            <w:noProof/>
            <w:webHidden/>
          </w:rPr>
          <w:instrText xml:space="preserve"> PAGEREF _Toc38208920 \h </w:instrText>
        </w:r>
        <w:r w:rsidR="005B5918">
          <w:rPr>
            <w:noProof/>
            <w:webHidden/>
          </w:rPr>
        </w:r>
        <w:r w:rsidR="005B5918">
          <w:rPr>
            <w:noProof/>
            <w:webHidden/>
          </w:rPr>
          <w:fldChar w:fldCharType="separate"/>
        </w:r>
        <w:r w:rsidR="005B5918">
          <w:rPr>
            <w:noProof/>
            <w:webHidden/>
          </w:rPr>
          <w:t>73</w:t>
        </w:r>
        <w:r w:rsidR="005B5918">
          <w:rPr>
            <w:noProof/>
            <w:webHidden/>
          </w:rPr>
          <w:fldChar w:fldCharType="end"/>
        </w:r>
      </w:hyperlink>
    </w:p>
    <w:p w14:paraId="5E686C59"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1" w:history="1">
        <w:r w:rsidR="005B5918" w:rsidRPr="005F5B5F">
          <w:rPr>
            <w:rStyle w:val="Hyperlink"/>
            <w:rFonts w:eastAsia="Times New Roman"/>
            <w:b/>
            <w:bCs/>
            <w:noProof/>
            <w:lang w:val="en-US" w:eastAsia="en-US"/>
          </w:rPr>
          <w:t>Figure 48-</w:t>
        </w:r>
        <w:r w:rsidR="005B5918" w:rsidRPr="005F5B5F">
          <w:rPr>
            <w:rStyle w:val="Hyperlink"/>
            <w:rFonts w:eastAsia="SimHei"/>
            <w:noProof/>
            <w:kern w:val="2"/>
            <w:lang w:val="en-US" w:eastAsia="zh-CN"/>
          </w:rPr>
          <w:t>: Minimum trust-based authenticity verification</w:t>
        </w:r>
        <w:r w:rsidR="005B5918">
          <w:rPr>
            <w:noProof/>
            <w:webHidden/>
          </w:rPr>
          <w:tab/>
        </w:r>
        <w:r w:rsidR="005B5918">
          <w:rPr>
            <w:noProof/>
            <w:webHidden/>
          </w:rPr>
          <w:fldChar w:fldCharType="begin"/>
        </w:r>
        <w:r w:rsidR="005B5918">
          <w:rPr>
            <w:noProof/>
            <w:webHidden/>
          </w:rPr>
          <w:instrText xml:space="preserve"> PAGEREF _Toc38208921 \h </w:instrText>
        </w:r>
        <w:r w:rsidR="005B5918">
          <w:rPr>
            <w:noProof/>
            <w:webHidden/>
          </w:rPr>
        </w:r>
        <w:r w:rsidR="005B5918">
          <w:rPr>
            <w:noProof/>
            <w:webHidden/>
          </w:rPr>
          <w:fldChar w:fldCharType="separate"/>
        </w:r>
        <w:r w:rsidR="005B5918">
          <w:rPr>
            <w:noProof/>
            <w:webHidden/>
          </w:rPr>
          <w:t>74</w:t>
        </w:r>
        <w:r w:rsidR="005B5918">
          <w:rPr>
            <w:noProof/>
            <w:webHidden/>
          </w:rPr>
          <w:fldChar w:fldCharType="end"/>
        </w:r>
      </w:hyperlink>
    </w:p>
    <w:p w14:paraId="67116952"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2" w:history="1">
        <w:r w:rsidR="005B5918" w:rsidRPr="005F5B5F">
          <w:rPr>
            <w:rStyle w:val="Hyperlink"/>
            <w:rFonts w:eastAsia="Times New Roman"/>
            <w:b/>
            <w:bCs/>
            <w:noProof/>
            <w:lang w:val="en-US" w:eastAsia="en-US"/>
          </w:rPr>
          <w:t>Figure 49-</w:t>
        </w:r>
        <w:r w:rsidR="005B5918" w:rsidRPr="005F5B5F">
          <w:rPr>
            <w:rStyle w:val="Hyperlink"/>
            <w:rFonts w:eastAsia="Times New Roman"/>
            <w:bCs/>
            <w:noProof/>
            <w:lang w:val="en-US" w:eastAsia="en-US"/>
          </w:rPr>
          <w:t xml:space="preserve"> </w:t>
        </w:r>
        <w:r w:rsidR="005B5918" w:rsidRPr="005F5B5F">
          <w:rPr>
            <w:rStyle w:val="Hyperlink"/>
            <w:rFonts w:eastAsia="SimHei"/>
            <w:noProof/>
            <w:kern w:val="2"/>
            <w:lang w:val="en-US" w:eastAsia="zh-CN"/>
          </w:rPr>
          <w:t>Distributed management of reservation requests in bandwidth-reservation architectures</w:t>
        </w:r>
        <w:r w:rsidR="005B5918">
          <w:rPr>
            <w:noProof/>
            <w:webHidden/>
          </w:rPr>
          <w:tab/>
        </w:r>
        <w:r w:rsidR="005B5918">
          <w:rPr>
            <w:noProof/>
            <w:webHidden/>
          </w:rPr>
          <w:fldChar w:fldCharType="begin"/>
        </w:r>
        <w:r w:rsidR="005B5918">
          <w:rPr>
            <w:noProof/>
            <w:webHidden/>
          </w:rPr>
          <w:instrText xml:space="preserve"> PAGEREF _Toc38208922 \h </w:instrText>
        </w:r>
        <w:r w:rsidR="005B5918">
          <w:rPr>
            <w:noProof/>
            <w:webHidden/>
          </w:rPr>
        </w:r>
        <w:r w:rsidR="005B5918">
          <w:rPr>
            <w:noProof/>
            <w:webHidden/>
          </w:rPr>
          <w:fldChar w:fldCharType="separate"/>
        </w:r>
        <w:r w:rsidR="005B5918">
          <w:rPr>
            <w:noProof/>
            <w:webHidden/>
          </w:rPr>
          <w:t>75</w:t>
        </w:r>
        <w:r w:rsidR="005B5918">
          <w:rPr>
            <w:noProof/>
            <w:webHidden/>
          </w:rPr>
          <w:fldChar w:fldCharType="end"/>
        </w:r>
      </w:hyperlink>
    </w:p>
    <w:p w14:paraId="22026A93"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3" w:history="1">
        <w:r w:rsidR="005B5918" w:rsidRPr="005F5B5F">
          <w:rPr>
            <w:rStyle w:val="Hyperlink"/>
            <w:rFonts w:eastAsia="Times New Roman"/>
            <w:b/>
            <w:bCs/>
            <w:noProof/>
            <w:lang w:val="en-US" w:eastAsia="en-US"/>
          </w:rPr>
          <w:t>Figure 50-</w:t>
        </w:r>
        <w:r w:rsidR="005B5918" w:rsidRPr="005F5B5F">
          <w:rPr>
            <w:rStyle w:val="Hyperlink"/>
            <w:rFonts w:eastAsia="Times New Roman"/>
            <w:bCs/>
            <w:noProof/>
            <w:lang w:val="en-US" w:eastAsia="en-US"/>
          </w:rPr>
          <w:t xml:space="preserve"> </w:t>
        </w:r>
        <w:r w:rsidR="005B5918" w:rsidRPr="005F5B5F">
          <w:rPr>
            <w:rStyle w:val="Hyperlink"/>
            <w:rFonts w:eastAsia="SimHei"/>
            <w:noProof/>
            <w:kern w:val="2"/>
            <w:lang w:val="en-US" w:eastAsia="zh-CN"/>
          </w:rPr>
          <w:t>Path-information dissemination across Isolation Domains</w:t>
        </w:r>
        <w:r w:rsidR="005B5918">
          <w:rPr>
            <w:noProof/>
            <w:webHidden/>
          </w:rPr>
          <w:tab/>
        </w:r>
        <w:r w:rsidR="005B5918">
          <w:rPr>
            <w:noProof/>
            <w:webHidden/>
          </w:rPr>
          <w:fldChar w:fldCharType="begin"/>
        </w:r>
        <w:r w:rsidR="005B5918">
          <w:rPr>
            <w:noProof/>
            <w:webHidden/>
          </w:rPr>
          <w:instrText xml:space="preserve"> PAGEREF _Toc38208923 \h </w:instrText>
        </w:r>
        <w:r w:rsidR="005B5918">
          <w:rPr>
            <w:noProof/>
            <w:webHidden/>
          </w:rPr>
        </w:r>
        <w:r w:rsidR="005B5918">
          <w:rPr>
            <w:noProof/>
            <w:webHidden/>
          </w:rPr>
          <w:fldChar w:fldCharType="separate"/>
        </w:r>
        <w:r w:rsidR="005B5918">
          <w:rPr>
            <w:noProof/>
            <w:webHidden/>
          </w:rPr>
          <w:t>76</w:t>
        </w:r>
        <w:r w:rsidR="005B5918">
          <w:rPr>
            <w:noProof/>
            <w:webHidden/>
          </w:rPr>
          <w:fldChar w:fldCharType="end"/>
        </w:r>
      </w:hyperlink>
    </w:p>
    <w:p w14:paraId="51BF3F93"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4" w:history="1">
        <w:r w:rsidR="005B5918" w:rsidRPr="005F5B5F">
          <w:rPr>
            <w:rStyle w:val="Hyperlink"/>
            <w:rFonts w:eastAsia="Times New Roman"/>
            <w:b/>
            <w:bCs/>
            <w:noProof/>
            <w:lang w:val="en-US" w:eastAsia="en-US"/>
          </w:rPr>
          <w:t>Figure 51-</w:t>
        </w:r>
        <w:r w:rsidR="005B5918" w:rsidRPr="005F5B5F">
          <w:rPr>
            <w:rStyle w:val="Hyperlink"/>
            <w:rFonts w:eastAsia="Times New Roman"/>
            <w:bCs/>
            <w:noProof/>
            <w:lang w:val="en-US" w:eastAsia="en-US"/>
          </w:rPr>
          <w:t xml:space="preserve"> </w:t>
        </w:r>
        <w:r w:rsidR="005B5918" w:rsidRPr="005F5B5F">
          <w:rPr>
            <w:rStyle w:val="Hyperlink"/>
            <w:rFonts w:eastAsia="SimHei"/>
            <w:noProof/>
            <w:kern w:val="2"/>
            <w:lang w:val="en-US" w:eastAsia="zh-CN"/>
          </w:rPr>
          <w:t xml:space="preserve"> Network Architecture with Intrinsic Security</w:t>
        </w:r>
        <w:r w:rsidR="005B5918">
          <w:rPr>
            <w:noProof/>
            <w:webHidden/>
          </w:rPr>
          <w:tab/>
        </w:r>
        <w:r w:rsidR="005B5918">
          <w:rPr>
            <w:noProof/>
            <w:webHidden/>
          </w:rPr>
          <w:fldChar w:fldCharType="begin"/>
        </w:r>
        <w:r w:rsidR="005B5918">
          <w:rPr>
            <w:noProof/>
            <w:webHidden/>
          </w:rPr>
          <w:instrText xml:space="preserve"> PAGEREF _Toc38208924 \h </w:instrText>
        </w:r>
        <w:r w:rsidR="005B5918">
          <w:rPr>
            <w:noProof/>
            <w:webHidden/>
          </w:rPr>
        </w:r>
        <w:r w:rsidR="005B5918">
          <w:rPr>
            <w:noProof/>
            <w:webHidden/>
          </w:rPr>
          <w:fldChar w:fldCharType="separate"/>
        </w:r>
        <w:r w:rsidR="005B5918">
          <w:rPr>
            <w:noProof/>
            <w:webHidden/>
          </w:rPr>
          <w:t>78</w:t>
        </w:r>
        <w:r w:rsidR="005B5918">
          <w:rPr>
            <w:noProof/>
            <w:webHidden/>
          </w:rPr>
          <w:fldChar w:fldCharType="end"/>
        </w:r>
      </w:hyperlink>
    </w:p>
    <w:p w14:paraId="30F6D0C1"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5" w:history="1">
        <w:r w:rsidR="005B5918" w:rsidRPr="005F5B5F">
          <w:rPr>
            <w:rStyle w:val="Hyperlink"/>
            <w:rFonts w:eastAsia="Times New Roman"/>
            <w:b/>
            <w:bCs/>
            <w:noProof/>
            <w:lang w:val="en-US" w:eastAsia="en-US"/>
          </w:rPr>
          <w:t>Figure 52-</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Metro gate control face recognition system architecture</w:t>
        </w:r>
        <w:r w:rsidR="005B5918">
          <w:rPr>
            <w:noProof/>
            <w:webHidden/>
          </w:rPr>
          <w:tab/>
        </w:r>
        <w:r w:rsidR="005B5918">
          <w:rPr>
            <w:noProof/>
            <w:webHidden/>
          </w:rPr>
          <w:fldChar w:fldCharType="begin"/>
        </w:r>
        <w:r w:rsidR="005B5918">
          <w:rPr>
            <w:noProof/>
            <w:webHidden/>
          </w:rPr>
          <w:instrText xml:space="preserve"> PAGEREF _Toc38208925 \h </w:instrText>
        </w:r>
        <w:r w:rsidR="005B5918">
          <w:rPr>
            <w:noProof/>
            <w:webHidden/>
          </w:rPr>
        </w:r>
        <w:r w:rsidR="005B5918">
          <w:rPr>
            <w:noProof/>
            <w:webHidden/>
          </w:rPr>
          <w:fldChar w:fldCharType="separate"/>
        </w:r>
        <w:r w:rsidR="005B5918">
          <w:rPr>
            <w:noProof/>
            <w:webHidden/>
          </w:rPr>
          <w:t>88</w:t>
        </w:r>
        <w:r w:rsidR="005B5918">
          <w:rPr>
            <w:noProof/>
            <w:webHidden/>
          </w:rPr>
          <w:fldChar w:fldCharType="end"/>
        </w:r>
      </w:hyperlink>
    </w:p>
    <w:p w14:paraId="07B35A9A"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6" w:history="1">
        <w:r w:rsidR="005B5918" w:rsidRPr="005F5B5F">
          <w:rPr>
            <w:rStyle w:val="Hyperlink"/>
            <w:rFonts w:eastAsia="Times New Roman"/>
            <w:b/>
            <w:bCs/>
            <w:noProof/>
            <w:lang w:val="en-US" w:eastAsia="en-US"/>
          </w:rPr>
          <w:t>Figure 53-</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Computation resource consumption of 30 concurrent photo transmissions.</w:t>
        </w:r>
        <w:r w:rsidR="005B5918">
          <w:rPr>
            <w:noProof/>
            <w:webHidden/>
          </w:rPr>
          <w:tab/>
        </w:r>
        <w:r w:rsidR="005B5918">
          <w:rPr>
            <w:noProof/>
            <w:webHidden/>
          </w:rPr>
          <w:fldChar w:fldCharType="begin"/>
        </w:r>
        <w:r w:rsidR="005B5918">
          <w:rPr>
            <w:noProof/>
            <w:webHidden/>
          </w:rPr>
          <w:instrText xml:space="preserve"> PAGEREF _Toc38208926 \h </w:instrText>
        </w:r>
        <w:r w:rsidR="005B5918">
          <w:rPr>
            <w:noProof/>
            <w:webHidden/>
          </w:rPr>
        </w:r>
        <w:r w:rsidR="005B5918">
          <w:rPr>
            <w:noProof/>
            <w:webHidden/>
          </w:rPr>
          <w:fldChar w:fldCharType="separate"/>
        </w:r>
        <w:r w:rsidR="005B5918">
          <w:rPr>
            <w:noProof/>
            <w:webHidden/>
          </w:rPr>
          <w:t>88</w:t>
        </w:r>
        <w:r w:rsidR="005B5918">
          <w:rPr>
            <w:noProof/>
            <w:webHidden/>
          </w:rPr>
          <w:fldChar w:fldCharType="end"/>
        </w:r>
      </w:hyperlink>
    </w:p>
    <w:p w14:paraId="06A77B4C"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7" w:history="1">
        <w:r w:rsidR="005B5918" w:rsidRPr="005F5B5F">
          <w:rPr>
            <w:rStyle w:val="Hyperlink"/>
            <w:rFonts w:eastAsia="Times New Roman"/>
            <w:b/>
            <w:bCs/>
            <w:noProof/>
            <w:lang w:val="en-US" w:eastAsia="en-US"/>
          </w:rPr>
          <w:t>Figure 54-</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Application-aware data forwarding</w:t>
        </w:r>
        <w:r w:rsidR="005B5918">
          <w:rPr>
            <w:noProof/>
            <w:webHidden/>
          </w:rPr>
          <w:tab/>
        </w:r>
        <w:r w:rsidR="005B5918">
          <w:rPr>
            <w:noProof/>
            <w:webHidden/>
          </w:rPr>
          <w:fldChar w:fldCharType="begin"/>
        </w:r>
        <w:r w:rsidR="005B5918">
          <w:rPr>
            <w:noProof/>
            <w:webHidden/>
          </w:rPr>
          <w:instrText xml:space="preserve"> PAGEREF _Toc38208927 \h </w:instrText>
        </w:r>
        <w:r w:rsidR="005B5918">
          <w:rPr>
            <w:noProof/>
            <w:webHidden/>
          </w:rPr>
        </w:r>
        <w:r w:rsidR="005B5918">
          <w:rPr>
            <w:noProof/>
            <w:webHidden/>
          </w:rPr>
          <w:fldChar w:fldCharType="separate"/>
        </w:r>
        <w:r w:rsidR="005B5918">
          <w:rPr>
            <w:noProof/>
            <w:webHidden/>
          </w:rPr>
          <w:t>89</w:t>
        </w:r>
        <w:r w:rsidR="005B5918">
          <w:rPr>
            <w:noProof/>
            <w:webHidden/>
          </w:rPr>
          <w:fldChar w:fldCharType="end"/>
        </w:r>
      </w:hyperlink>
    </w:p>
    <w:p w14:paraId="6231D2AC"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8" w:history="1">
        <w:r w:rsidR="005B5918" w:rsidRPr="005F5B5F">
          <w:rPr>
            <w:rStyle w:val="Hyperlink"/>
            <w:rFonts w:eastAsia="Times New Roman"/>
            <w:b/>
            <w:bCs/>
            <w:noProof/>
            <w:lang w:val="en-US" w:eastAsia="en-US"/>
          </w:rPr>
          <w:t>Figure 55-</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CDF plot of the photo arrival time.</w:t>
        </w:r>
        <w:r w:rsidR="005B5918">
          <w:rPr>
            <w:noProof/>
            <w:webHidden/>
          </w:rPr>
          <w:tab/>
        </w:r>
        <w:r w:rsidR="005B5918">
          <w:rPr>
            <w:noProof/>
            <w:webHidden/>
          </w:rPr>
          <w:fldChar w:fldCharType="begin"/>
        </w:r>
        <w:r w:rsidR="005B5918">
          <w:rPr>
            <w:noProof/>
            <w:webHidden/>
          </w:rPr>
          <w:instrText xml:space="preserve"> PAGEREF _Toc38208928 \h </w:instrText>
        </w:r>
        <w:r w:rsidR="005B5918">
          <w:rPr>
            <w:noProof/>
            <w:webHidden/>
          </w:rPr>
        </w:r>
        <w:r w:rsidR="005B5918">
          <w:rPr>
            <w:noProof/>
            <w:webHidden/>
          </w:rPr>
          <w:fldChar w:fldCharType="separate"/>
        </w:r>
        <w:r w:rsidR="005B5918">
          <w:rPr>
            <w:noProof/>
            <w:webHidden/>
          </w:rPr>
          <w:t>89</w:t>
        </w:r>
        <w:r w:rsidR="005B5918">
          <w:rPr>
            <w:noProof/>
            <w:webHidden/>
          </w:rPr>
          <w:fldChar w:fldCharType="end"/>
        </w:r>
      </w:hyperlink>
    </w:p>
    <w:p w14:paraId="2C6BF5F0"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29" w:history="1">
        <w:r w:rsidR="005B5918" w:rsidRPr="005F5B5F">
          <w:rPr>
            <w:rStyle w:val="Hyperlink"/>
            <w:rFonts w:eastAsia="Times New Roman"/>
            <w:b/>
            <w:bCs/>
            <w:noProof/>
            <w:lang w:val="en-US" w:eastAsia="en-US"/>
          </w:rPr>
          <w:t>Figure 56-</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Video surveillance system data uploading</w:t>
        </w:r>
        <w:r w:rsidR="005B5918">
          <w:rPr>
            <w:noProof/>
            <w:webHidden/>
          </w:rPr>
          <w:tab/>
        </w:r>
        <w:r w:rsidR="005B5918">
          <w:rPr>
            <w:noProof/>
            <w:webHidden/>
          </w:rPr>
          <w:fldChar w:fldCharType="begin"/>
        </w:r>
        <w:r w:rsidR="005B5918">
          <w:rPr>
            <w:noProof/>
            <w:webHidden/>
          </w:rPr>
          <w:instrText xml:space="preserve"> PAGEREF _Toc38208929 \h </w:instrText>
        </w:r>
        <w:r w:rsidR="005B5918">
          <w:rPr>
            <w:noProof/>
            <w:webHidden/>
          </w:rPr>
        </w:r>
        <w:r w:rsidR="005B5918">
          <w:rPr>
            <w:noProof/>
            <w:webHidden/>
          </w:rPr>
          <w:fldChar w:fldCharType="separate"/>
        </w:r>
        <w:r w:rsidR="005B5918">
          <w:rPr>
            <w:noProof/>
            <w:webHidden/>
          </w:rPr>
          <w:t>89</w:t>
        </w:r>
        <w:r w:rsidR="005B5918">
          <w:rPr>
            <w:noProof/>
            <w:webHidden/>
          </w:rPr>
          <w:fldChar w:fldCharType="end"/>
        </w:r>
      </w:hyperlink>
    </w:p>
    <w:p w14:paraId="44C6CFC7"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0" w:history="1">
        <w:r w:rsidR="005B5918" w:rsidRPr="005F5B5F">
          <w:rPr>
            <w:rStyle w:val="Hyperlink"/>
            <w:rFonts w:eastAsia="Times New Roman"/>
            <w:b/>
            <w:bCs/>
            <w:noProof/>
            <w:lang w:val="en-US" w:eastAsia="en-US"/>
          </w:rPr>
          <w:t>Figure 57-</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Packet lose due to uncoordinated multi-flow overlapping</w:t>
        </w:r>
        <w:r w:rsidR="005B5918">
          <w:rPr>
            <w:noProof/>
            <w:webHidden/>
          </w:rPr>
          <w:tab/>
        </w:r>
        <w:r w:rsidR="005B5918">
          <w:rPr>
            <w:noProof/>
            <w:webHidden/>
          </w:rPr>
          <w:fldChar w:fldCharType="begin"/>
        </w:r>
        <w:r w:rsidR="005B5918">
          <w:rPr>
            <w:noProof/>
            <w:webHidden/>
          </w:rPr>
          <w:instrText xml:space="preserve"> PAGEREF _Toc38208930 \h </w:instrText>
        </w:r>
        <w:r w:rsidR="005B5918">
          <w:rPr>
            <w:noProof/>
            <w:webHidden/>
          </w:rPr>
        </w:r>
        <w:r w:rsidR="005B5918">
          <w:rPr>
            <w:noProof/>
            <w:webHidden/>
          </w:rPr>
          <w:fldChar w:fldCharType="separate"/>
        </w:r>
        <w:r w:rsidR="005B5918">
          <w:rPr>
            <w:noProof/>
            <w:webHidden/>
          </w:rPr>
          <w:t>90</w:t>
        </w:r>
        <w:r w:rsidR="005B5918">
          <w:rPr>
            <w:noProof/>
            <w:webHidden/>
          </w:rPr>
          <w:fldChar w:fldCharType="end"/>
        </w:r>
      </w:hyperlink>
    </w:p>
    <w:p w14:paraId="1A1DEC19"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1" w:history="1">
        <w:r w:rsidR="005B5918" w:rsidRPr="005F5B5F">
          <w:rPr>
            <w:rStyle w:val="Hyperlink"/>
            <w:rFonts w:eastAsia="Times New Roman"/>
            <w:b/>
            <w:bCs/>
            <w:noProof/>
            <w:lang w:val="en-US" w:eastAsia="en-US"/>
          </w:rPr>
          <w:t>Figure 58-</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CDF plot of video chunk uploading interval.</w:t>
        </w:r>
        <w:r w:rsidR="005B5918">
          <w:rPr>
            <w:noProof/>
            <w:webHidden/>
          </w:rPr>
          <w:tab/>
        </w:r>
        <w:r w:rsidR="005B5918">
          <w:rPr>
            <w:noProof/>
            <w:webHidden/>
          </w:rPr>
          <w:fldChar w:fldCharType="begin"/>
        </w:r>
        <w:r w:rsidR="005B5918">
          <w:rPr>
            <w:noProof/>
            <w:webHidden/>
          </w:rPr>
          <w:instrText xml:space="preserve"> PAGEREF _Toc38208931 \h </w:instrText>
        </w:r>
        <w:r w:rsidR="005B5918">
          <w:rPr>
            <w:noProof/>
            <w:webHidden/>
          </w:rPr>
        </w:r>
        <w:r w:rsidR="005B5918">
          <w:rPr>
            <w:noProof/>
            <w:webHidden/>
          </w:rPr>
          <w:fldChar w:fldCharType="separate"/>
        </w:r>
        <w:r w:rsidR="005B5918">
          <w:rPr>
            <w:noProof/>
            <w:webHidden/>
          </w:rPr>
          <w:t>90</w:t>
        </w:r>
        <w:r w:rsidR="005B5918">
          <w:rPr>
            <w:noProof/>
            <w:webHidden/>
          </w:rPr>
          <w:fldChar w:fldCharType="end"/>
        </w:r>
      </w:hyperlink>
    </w:p>
    <w:p w14:paraId="08F736A7"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2" w:history="1">
        <w:r w:rsidR="005B5918" w:rsidRPr="005F5B5F">
          <w:rPr>
            <w:rStyle w:val="Hyperlink"/>
            <w:rFonts w:eastAsia="Times New Roman"/>
            <w:b/>
            <w:bCs/>
            <w:noProof/>
            <w:lang w:val="en-US" w:eastAsia="en-US"/>
          </w:rPr>
          <w:t>Figure 59-</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Relationship between the network throughput and the MSS size.</w:t>
        </w:r>
        <w:r w:rsidR="005B5918">
          <w:rPr>
            <w:noProof/>
            <w:webHidden/>
          </w:rPr>
          <w:tab/>
        </w:r>
        <w:r w:rsidR="005B5918">
          <w:rPr>
            <w:noProof/>
            <w:webHidden/>
          </w:rPr>
          <w:fldChar w:fldCharType="begin"/>
        </w:r>
        <w:r w:rsidR="005B5918">
          <w:rPr>
            <w:noProof/>
            <w:webHidden/>
          </w:rPr>
          <w:instrText xml:space="preserve"> PAGEREF _Toc38208932 \h </w:instrText>
        </w:r>
        <w:r w:rsidR="005B5918">
          <w:rPr>
            <w:noProof/>
            <w:webHidden/>
          </w:rPr>
        </w:r>
        <w:r w:rsidR="005B5918">
          <w:rPr>
            <w:noProof/>
            <w:webHidden/>
          </w:rPr>
          <w:fldChar w:fldCharType="separate"/>
        </w:r>
        <w:r w:rsidR="005B5918">
          <w:rPr>
            <w:noProof/>
            <w:webHidden/>
          </w:rPr>
          <w:t>92</w:t>
        </w:r>
        <w:r w:rsidR="005B5918">
          <w:rPr>
            <w:noProof/>
            <w:webHidden/>
          </w:rPr>
          <w:fldChar w:fldCharType="end"/>
        </w:r>
      </w:hyperlink>
    </w:p>
    <w:p w14:paraId="0EF867A8"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3" w:history="1">
        <w:r w:rsidR="005B5918" w:rsidRPr="005F5B5F">
          <w:rPr>
            <w:rStyle w:val="Hyperlink"/>
            <w:rFonts w:eastAsia="Times New Roman"/>
            <w:b/>
            <w:bCs/>
            <w:noProof/>
            <w:lang w:val="en-US" w:eastAsia="en-US"/>
          </w:rPr>
          <w:t>Figure 60-</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Relation between MSS size and CPU utilization</w:t>
        </w:r>
        <w:r w:rsidR="005B5918">
          <w:rPr>
            <w:noProof/>
            <w:webHidden/>
          </w:rPr>
          <w:tab/>
        </w:r>
        <w:r w:rsidR="005B5918">
          <w:rPr>
            <w:noProof/>
            <w:webHidden/>
          </w:rPr>
          <w:fldChar w:fldCharType="begin"/>
        </w:r>
        <w:r w:rsidR="005B5918">
          <w:rPr>
            <w:noProof/>
            <w:webHidden/>
          </w:rPr>
          <w:instrText xml:space="preserve"> PAGEREF _Toc38208933 \h </w:instrText>
        </w:r>
        <w:r w:rsidR="005B5918">
          <w:rPr>
            <w:noProof/>
            <w:webHidden/>
          </w:rPr>
        </w:r>
        <w:r w:rsidR="005B5918">
          <w:rPr>
            <w:noProof/>
            <w:webHidden/>
          </w:rPr>
          <w:fldChar w:fldCharType="separate"/>
        </w:r>
        <w:r w:rsidR="005B5918">
          <w:rPr>
            <w:noProof/>
            <w:webHidden/>
          </w:rPr>
          <w:t>93</w:t>
        </w:r>
        <w:r w:rsidR="005B5918">
          <w:rPr>
            <w:noProof/>
            <w:webHidden/>
          </w:rPr>
          <w:fldChar w:fldCharType="end"/>
        </w:r>
      </w:hyperlink>
    </w:p>
    <w:p w14:paraId="6AAD5A57"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4" w:history="1">
        <w:r w:rsidR="005B5918" w:rsidRPr="005F5B5F">
          <w:rPr>
            <w:rStyle w:val="Hyperlink"/>
            <w:rFonts w:eastAsia="Times New Roman"/>
            <w:b/>
            <w:bCs/>
            <w:noProof/>
            <w:lang w:val="en-US" w:eastAsia="en-US"/>
          </w:rPr>
          <w:t>Figure 61-</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Burst forwarding with or without interleaving.</w:t>
        </w:r>
        <w:r w:rsidR="005B5918">
          <w:rPr>
            <w:noProof/>
            <w:webHidden/>
          </w:rPr>
          <w:tab/>
        </w:r>
        <w:r w:rsidR="005B5918">
          <w:rPr>
            <w:noProof/>
            <w:webHidden/>
          </w:rPr>
          <w:fldChar w:fldCharType="begin"/>
        </w:r>
        <w:r w:rsidR="005B5918">
          <w:rPr>
            <w:noProof/>
            <w:webHidden/>
          </w:rPr>
          <w:instrText xml:space="preserve"> PAGEREF _Toc38208934 \h </w:instrText>
        </w:r>
        <w:r w:rsidR="005B5918">
          <w:rPr>
            <w:noProof/>
            <w:webHidden/>
          </w:rPr>
        </w:r>
        <w:r w:rsidR="005B5918">
          <w:rPr>
            <w:noProof/>
            <w:webHidden/>
          </w:rPr>
          <w:fldChar w:fldCharType="separate"/>
        </w:r>
        <w:r w:rsidR="005B5918">
          <w:rPr>
            <w:noProof/>
            <w:webHidden/>
          </w:rPr>
          <w:t>93</w:t>
        </w:r>
        <w:r w:rsidR="005B5918">
          <w:rPr>
            <w:noProof/>
            <w:webHidden/>
          </w:rPr>
          <w:fldChar w:fldCharType="end"/>
        </w:r>
      </w:hyperlink>
    </w:p>
    <w:p w14:paraId="176FB24B"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5" w:history="1">
        <w:r w:rsidR="005B5918" w:rsidRPr="005F5B5F">
          <w:rPr>
            <w:rStyle w:val="Hyperlink"/>
            <w:rFonts w:eastAsia="Times New Roman"/>
            <w:b/>
            <w:bCs/>
            <w:noProof/>
            <w:lang w:val="en-US" w:eastAsia="en-US"/>
          </w:rPr>
          <w:t>Figure 62-</w:t>
        </w:r>
        <w:r w:rsidR="005B5918" w:rsidRPr="005F5B5F">
          <w:rPr>
            <w:rStyle w:val="Hyperlink"/>
            <w:rFonts w:eastAsia="SimSun"/>
            <w:i/>
            <w:iCs/>
            <w:noProof/>
            <w:lang w:eastAsia="en-US"/>
          </w:rPr>
          <w:t>. Future trend of user number and the bandwidth requirement of different applications.</w:t>
        </w:r>
        <w:r w:rsidR="005B5918">
          <w:rPr>
            <w:noProof/>
            <w:webHidden/>
          </w:rPr>
          <w:tab/>
        </w:r>
        <w:r w:rsidR="005B5918">
          <w:rPr>
            <w:noProof/>
            <w:webHidden/>
          </w:rPr>
          <w:fldChar w:fldCharType="begin"/>
        </w:r>
        <w:r w:rsidR="005B5918">
          <w:rPr>
            <w:noProof/>
            <w:webHidden/>
          </w:rPr>
          <w:instrText xml:space="preserve"> PAGEREF _Toc38208935 \h </w:instrText>
        </w:r>
        <w:r w:rsidR="005B5918">
          <w:rPr>
            <w:noProof/>
            <w:webHidden/>
          </w:rPr>
        </w:r>
        <w:r w:rsidR="005B5918">
          <w:rPr>
            <w:noProof/>
            <w:webHidden/>
          </w:rPr>
          <w:fldChar w:fldCharType="separate"/>
        </w:r>
        <w:r w:rsidR="005B5918">
          <w:rPr>
            <w:noProof/>
            <w:webHidden/>
          </w:rPr>
          <w:t>94</w:t>
        </w:r>
        <w:r w:rsidR="005B5918">
          <w:rPr>
            <w:noProof/>
            <w:webHidden/>
          </w:rPr>
          <w:fldChar w:fldCharType="end"/>
        </w:r>
      </w:hyperlink>
    </w:p>
    <w:p w14:paraId="3317B64C"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6" w:history="1">
        <w:r w:rsidR="005B5918" w:rsidRPr="005F5B5F">
          <w:rPr>
            <w:rStyle w:val="Hyperlink"/>
            <w:rFonts w:eastAsia="Times New Roman"/>
            <w:b/>
            <w:bCs/>
            <w:noProof/>
            <w:lang w:val="en-US" w:eastAsia="en-US"/>
          </w:rPr>
          <w:t>Figure 63-</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Buffer requirement of different applications.</w:t>
        </w:r>
        <w:r w:rsidR="005B5918">
          <w:rPr>
            <w:noProof/>
            <w:webHidden/>
          </w:rPr>
          <w:tab/>
        </w:r>
        <w:r w:rsidR="005B5918">
          <w:rPr>
            <w:noProof/>
            <w:webHidden/>
          </w:rPr>
          <w:fldChar w:fldCharType="begin"/>
        </w:r>
        <w:r w:rsidR="005B5918">
          <w:rPr>
            <w:noProof/>
            <w:webHidden/>
          </w:rPr>
          <w:instrText xml:space="preserve"> PAGEREF _Toc38208936 \h </w:instrText>
        </w:r>
        <w:r w:rsidR="005B5918">
          <w:rPr>
            <w:noProof/>
            <w:webHidden/>
          </w:rPr>
        </w:r>
        <w:r w:rsidR="005B5918">
          <w:rPr>
            <w:noProof/>
            <w:webHidden/>
          </w:rPr>
          <w:fldChar w:fldCharType="separate"/>
        </w:r>
        <w:r w:rsidR="005B5918">
          <w:rPr>
            <w:noProof/>
            <w:webHidden/>
          </w:rPr>
          <w:t>95</w:t>
        </w:r>
        <w:r w:rsidR="005B5918">
          <w:rPr>
            <w:noProof/>
            <w:webHidden/>
          </w:rPr>
          <w:fldChar w:fldCharType="end"/>
        </w:r>
      </w:hyperlink>
    </w:p>
    <w:p w14:paraId="2FB94D4A"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7" w:history="1">
        <w:r w:rsidR="005B5918" w:rsidRPr="005F5B5F">
          <w:rPr>
            <w:rStyle w:val="Hyperlink"/>
            <w:rFonts w:eastAsia="Times New Roman"/>
            <w:b/>
            <w:bCs/>
            <w:noProof/>
            <w:lang w:val="en-US" w:eastAsia="en-US"/>
          </w:rPr>
          <w:t>Figure 64-</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Burst forwarding network architecture</w:t>
        </w:r>
        <w:r w:rsidR="005B5918">
          <w:rPr>
            <w:noProof/>
            <w:webHidden/>
          </w:rPr>
          <w:tab/>
        </w:r>
        <w:r w:rsidR="005B5918">
          <w:rPr>
            <w:noProof/>
            <w:webHidden/>
          </w:rPr>
          <w:fldChar w:fldCharType="begin"/>
        </w:r>
        <w:r w:rsidR="005B5918">
          <w:rPr>
            <w:noProof/>
            <w:webHidden/>
          </w:rPr>
          <w:instrText xml:space="preserve"> PAGEREF _Toc38208937 \h </w:instrText>
        </w:r>
        <w:r w:rsidR="005B5918">
          <w:rPr>
            <w:noProof/>
            <w:webHidden/>
          </w:rPr>
        </w:r>
        <w:r w:rsidR="005B5918">
          <w:rPr>
            <w:noProof/>
            <w:webHidden/>
          </w:rPr>
          <w:fldChar w:fldCharType="separate"/>
        </w:r>
        <w:r w:rsidR="005B5918">
          <w:rPr>
            <w:noProof/>
            <w:webHidden/>
          </w:rPr>
          <w:t>96</w:t>
        </w:r>
        <w:r w:rsidR="005B5918">
          <w:rPr>
            <w:noProof/>
            <w:webHidden/>
          </w:rPr>
          <w:fldChar w:fldCharType="end"/>
        </w:r>
      </w:hyperlink>
    </w:p>
    <w:p w14:paraId="72D6D4E4"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8" w:history="1">
        <w:r w:rsidR="005B5918" w:rsidRPr="005F5B5F">
          <w:rPr>
            <w:rStyle w:val="Hyperlink"/>
            <w:rFonts w:eastAsia="Times New Roman"/>
            <w:b/>
            <w:bCs/>
            <w:noProof/>
            <w:lang w:val="en-US" w:eastAsia="en-US"/>
          </w:rPr>
          <w:t>Figure 65-</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HOL problem of router forwarding a non-splittable burst</w:t>
        </w:r>
        <w:r w:rsidR="005B5918">
          <w:rPr>
            <w:noProof/>
            <w:webHidden/>
          </w:rPr>
          <w:tab/>
        </w:r>
        <w:r w:rsidR="005B5918">
          <w:rPr>
            <w:noProof/>
            <w:webHidden/>
          </w:rPr>
          <w:fldChar w:fldCharType="begin"/>
        </w:r>
        <w:r w:rsidR="005B5918">
          <w:rPr>
            <w:noProof/>
            <w:webHidden/>
          </w:rPr>
          <w:instrText xml:space="preserve"> PAGEREF _Toc38208938 \h </w:instrText>
        </w:r>
        <w:r w:rsidR="005B5918">
          <w:rPr>
            <w:noProof/>
            <w:webHidden/>
          </w:rPr>
        </w:r>
        <w:r w:rsidR="005B5918">
          <w:rPr>
            <w:noProof/>
            <w:webHidden/>
          </w:rPr>
          <w:fldChar w:fldCharType="separate"/>
        </w:r>
        <w:r w:rsidR="005B5918">
          <w:rPr>
            <w:noProof/>
            <w:webHidden/>
          </w:rPr>
          <w:t>97</w:t>
        </w:r>
        <w:r w:rsidR="005B5918">
          <w:rPr>
            <w:noProof/>
            <w:webHidden/>
          </w:rPr>
          <w:fldChar w:fldCharType="end"/>
        </w:r>
      </w:hyperlink>
    </w:p>
    <w:p w14:paraId="36B213D5"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39" w:history="1">
        <w:r w:rsidR="005B5918" w:rsidRPr="005F5B5F">
          <w:rPr>
            <w:rStyle w:val="Hyperlink"/>
            <w:rFonts w:eastAsia="Times New Roman"/>
            <w:b/>
            <w:bCs/>
            <w:noProof/>
            <w:lang w:val="en-US" w:eastAsia="en-US"/>
          </w:rPr>
          <w:t>Figure 66-</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Packet scheduling interval composition between packet and burst</w:t>
        </w:r>
        <w:r w:rsidR="005B5918">
          <w:rPr>
            <w:noProof/>
            <w:webHidden/>
          </w:rPr>
          <w:tab/>
        </w:r>
        <w:r w:rsidR="005B5918">
          <w:rPr>
            <w:noProof/>
            <w:webHidden/>
          </w:rPr>
          <w:fldChar w:fldCharType="begin"/>
        </w:r>
        <w:r w:rsidR="005B5918">
          <w:rPr>
            <w:noProof/>
            <w:webHidden/>
          </w:rPr>
          <w:instrText xml:space="preserve"> PAGEREF _Toc38208939 \h </w:instrText>
        </w:r>
        <w:r w:rsidR="005B5918">
          <w:rPr>
            <w:noProof/>
            <w:webHidden/>
          </w:rPr>
        </w:r>
        <w:r w:rsidR="005B5918">
          <w:rPr>
            <w:noProof/>
            <w:webHidden/>
          </w:rPr>
          <w:fldChar w:fldCharType="separate"/>
        </w:r>
        <w:r w:rsidR="005B5918">
          <w:rPr>
            <w:noProof/>
            <w:webHidden/>
          </w:rPr>
          <w:t>97</w:t>
        </w:r>
        <w:r w:rsidR="005B5918">
          <w:rPr>
            <w:noProof/>
            <w:webHidden/>
          </w:rPr>
          <w:fldChar w:fldCharType="end"/>
        </w:r>
      </w:hyperlink>
    </w:p>
    <w:p w14:paraId="68AFA685"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40" w:history="1">
        <w:r w:rsidR="005B5918" w:rsidRPr="005F5B5F">
          <w:rPr>
            <w:rStyle w:val="Hyperlink"/>
            <w:rFonts w:eastAsia="Times New Roman"/>
            <w:b/>
            <w:bCs/>
            <w:noProof/>
            <w:lang w:val="en-US" w:eastAsia="en-US"/>
          </w:rPr>
          <w:t>Figure 67-</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A burst consist of head burstlet, body burstlet and tail burstlet</w:t>
        </w:r>
        <w:r w:rsidR="005B5918">
          <w:rPr>
            <w:noProof/>
            <w:webHidden/>
          </w:rPr>
          <w:tab/>
        </w:r>
        <w:r w:rsidR="005B5918">
          <w:rPr>
            <w:noProof/>
            <w:webHidden/>
          </w:rPr>
          <w:fldChar w:fldCharType="begin"/>
        </w:r>
        <w:r w:rsidR="005B5918">
          <w:rPr>
            <w:noProof/>
            <w:webHidden/>
          </w:rPr>
          <w:instrText xml:space="preserve"> PAGEREF _Toc38208940 \h </w:instrText>
        </w:r>
        <w:r w:rsidR="005B5918">
          <w:rPr>
            <w:noProof/>
            <w:webHidden/>
          </w:rPr>
        </w:r>
        <w:r w:rsidR="005B5918">
          <w:rPr>
            <w:noProof/>
            <w:webHidden/>
          </w:rPr>
          <w:fldChar w:fldCharType="separate"/>
        </w:r>
        <w:r w:rsidR="005B5918">
          <w:rPr>
            <w:noProof/>
            <w:webHidden/>
          </w:rPr>
          <w:t>98</w:t>
        </w:r>
        <w:r w:rsidR="005B5918">
          <w:rPr>
            <w:noProof/>
            <w:webHidden/>
          </w:rPr>
          <w:fldChar w:fldCharType="end"/>
        </w:r>
      </w:hyperlink>
    </w:p>
    <w:p w14:paraId="35943BD8"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41" w:history="1">
        <w:r w:rsidR="005B5918" w:rsidRPr="005F5B5F">
          <w:rPr>
            <w:rStyle w:val="Hyperlink"/>
            <w:rFonts w:eastAsia="Times New Roman"/>
            <w:b/>
            <w:bCs/>
            <w:noProof/>
            <w:lang w:val="en-US" w:eastAsia="en-US"/>
          </w:rPr>
          <w:t>Figure 68-</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Burst forwarding host data transmission and flow control interface</w:t>
        </w:r>
        <w:r w:rsidR="005B5918">
          <w:rPr>
            <w:noProof/>
            <w:webHidden/>
          </w:rPr>
          <w:tab/>
        </w:r>
        <w:r w:rsidR="005B5918">
          <w:rPr>
            <w:noProof/>
            <w:webHidden/>
          </w:rPr>
          <w:fldChar w:fldCharType="begin"/>
        </w:r>
        <w:r w:rsidR="005B5918">
          <w:rPr>
            <w:noProof/>
            <w:webHidden/>
          </w:rPr>
          <w:instrText xml:space="preserve"> PAGEREF _Toc38208941 \h </w:instrText>
        </w:r>
        <w:r w:rsidR="005B5918">
          <w:rPr>
            <w:noProof/>
            <w:webHidden/>
          </w:rPr>
        </w:r>
        <w:r w:rsidR="005B5918">
          <w:rPr>
            <w:noProof/>
            <w:webHidden/>
          </w:rPr>
          <w:fldChar w:fldCharType="separate"/>
        </w:r>
        <w:r w:rsidR="005B5918">
          <w:rPr>
            <w:noProof/>
            <w:webHidden/>
          </w:rPr>
          <w:t>99</w:t>
        </w:r>
        <w:r w:rsidR="005B5918">
          <w:rPr>
            <w:noProof/>
            <w:webHidden/>
          </w:rPr>
          <w:fldChar w:fldCharType="end"/>
        </w:r>
      </w:hyperlink>
    </w:p>
    <w:p w14:paraId="12C8AD28" w14:textId="77777777" w:rsidR="005B5918" w:rsidRDefault="00BB5430">
      <w:pPr>
        <w:pStyle w:val="TableofFigures"/>
        <w:rPr>
          <w:rFonts w:asciiTheme="minorHAnsi" w:eastAsiaTheme="minorEastAsia" w:hAnsiTheme="minorHAnsi" w:cstheme="minorBidi"/>
          <w:noProof/>
          <w:sz w:val="22"/>
          <w:szCs w:val="22"/>
          <w:lang w:val="en-US" w:eastAsia="en-US"/>
        </w:rPr>
      </w:pPr>
      <w:hyperlink w:anchor="_Toc38208942" w:history="1">
        <w:r w:rsidR="005B5918" w:rsidRPr="005F5B5F">
          <w:rPr>
            <w:rStyle w:val="Hyperlink"/>
            <w:rFonts w:eastAsia="Times New Roman"/>
            <w:b/>
            <w:bCs/>
            <w:noProof/>
            <w:lang w:val="en-US" w:eastAsia="en-US"/>
          </w:rPr>
          <w:t>Figure 69-</w:t>
        </w:r>
        <w:r w:rsidR="005B5918" w:rsidRPr="005F5B5F">
          <w:rPr>
            <w:rStyle w:val="Hyperlink"/>
            <w:rFonts w:eastAsia="Times New Roman"/>
            <w:bCs/>
            <w:noProof/>
            <w:lang w:val="en-US" w:eastAsia="en-US"/>
          </w:rPr>
          <w:t xml:space="preserve"> </w:t>
        </w:r>
        <w:r w:rsidR="005B5918" w:rsidRPr="005F5B5F">
          <w:rPr>
            <w:rStyle w:val="Hyperlink"/>
            <w:rFonts w:eastAsia="SimSun"/>
            <w:i/>
            <w:iCs/>
            <w:noProof/>
            <w:lang w:eastAsia="en-US"/>
          </w:rPr>
          <w:t>QFC flow control algorithm for burst forwarding network</w:t>
        </w:r>
        <w:r w:rsidR="005B5918">
          <w:rPr>
            <w:noProof/>
            <w:webHidden/>
          </w:rPr>
          <w:tab/>
        </w:r>
        <w:r w:rsidR="005B5918">
          <w:rPr>
            <w:noProof/>
            <w:webHidden/>
          </w:rPr>
          <w:fldChar w:fldCharType="begin"/>
        </w:r>
        <w:r w:rsidR="005B5918">
          <w:rPr>
            <w:noProof/>
            <w:webHidden/>
          </w:rPr>
          <w:instrText xml:space="preserve"> PAGEREF _Toc38208942 \h </w:instrText>
        </w:r>
        <w:r w:rsidR="005B5918">
          <w:rPr>
            <w:noProof/>
            <w:webHidden/>
          </w:rPr>
        </w:r>
        <w:r w:rsidR="005B5918">
          <w:rPr>
            <w:noProof/>
            <w:webHidden/>
          </w:rPr>
          <w:fldChar w:fldCharType="separate"/>
        </w:r>
        <w:r w:rsidR="005B5918">
          <w:rPr>
            <w:noProof/>
            <w:webHidden/>
          </w:rPr>
          <w:t>99</w:t>
        </w:r>
        <w:r w:rsidR="005B5918">
          <w:rPr>
            <w:noProof/>
            <w:webHidden/>
          </w:rPr>
          <w:fldChar w:fldCharType="end"/>
        </w:r>
      </w:hyperlink>
    </w:p>
    <w:p w14:paraId="575B9412" w14:textId="77777777" w:rsidR="001E756B" w:rsidRPr="001E756B" w:rsidRDefault="001E756B" w:rsidP="001E756B">
      <w:pPr>
        <w:spacing w:before="0"/>
        <w:rPr>
          <w:rFonts w:eastAsia="Times New Roman"/>
          <w:szCs w:val="20"/>
          <w:lang w:val="en-US" w:eastAsia="en-US"/>
        </w:rPr>
      </w:pPr>
      <w:r w:rsidRPr="001E756B">
        <w:rPr>
          <w:rFonts w:eastAsia="Times New Roman"/>
          <w:szCs w:val="20"/>
          <w:lang w:val="en-US" w:eastAsia="en-US"/>
        </w:rPr>
        <w:fldChar w:fldCharType="end"/>
      </w:r>
    </w:p>
    <w:p w14:paraId="6F4C65BB" w14:textId="77777777" w:rsidR="001E756B" w:rsidRPr="001E756B" w:rsidRDefault="001E756B" w:rsidP="001E756B">
      <w:pPr>
        <w:keepNext/>
        <w:keepLines/>
        <w:spacing w:before="0" w:after="120"/>
        <w:jc w:val="center"/>
        <w:rPr>
          <w:rFonts w:ascii="Arial" w:eastAsia="Times New Roman" w:hAnsi="Arial"/>
          <w:b/>
          <w:sz w:val="28"/>
          <w:szCs w:val="28"/>
          <w:lang w:val="en-US" w:eastAsia="en-US"/>
        </w:rPr>
      </w:pPr>
      <w:r w:rsidRPr="001E756B">
        <w:rPr>
          <w:rFonts w:ascii="Arial" w:eastAsia="Times New Roman" w:hAnsi="Arial"/>
          <w:b/>
          <w:sz w:val="28"/>
          <w:szCs w:val="28"/>
          <w:lang w:val="en-US" w:eastAsia="en-US"/>
        </w:rPr>
        <w:t>List of Tables</w:t>
      </w:r>
    </w:p>
    <w:p w14:paraId="2414E660" w14:textId="77777777" w:rsidR="00761F24" w:rsidRDefault="001E756B">
      <w:pPr>
        <w:pStyle w:val="TableofFigures"/>
        <w:rPr>
          <w:rFonts w:asciiTheme="minorHAnsi" w:eastAsiaTheme="minorEastAsia" w:hAnsiTheme="minorHAnsi" w:cstheme="minorBidi"/>
          <w:noProof/>
          <w:sz w:val="22"/>
          <w:szCs w:val="22"/>
          <w:lang w:val="en-US" w:eastAsia="en-US"/>
        </w:rPr>
      </w:pPr>
      <w:r w:rsidRPr="001E756B">
        <w:rPr>
          <w:b/>
          <w:smallCaps/>
          <w:sz w:val="20"/>
          <w:lang w:val="en-US" w:eastAsia="en-US"/>
        </w:rPr>
        <w:fldChar w:fldCharType="begin"/>
      </w:r>
      <w:r w:rsidRPr="001E756B">
        <w:rPr>
          <w:b/>
          <w:smallCaps/>
          <w:sz w:val="20"/>
          <w:lang w:val="en-US" w:eastAsia="en-US"/>
        </w:rPr>
        <w:instrText xml:space="preserve"> TOC \h \z \c "Table" </w:instrText>
      </w:r>
      <w:r w:rsidRPr="001E756B">
        <w:rPr>
          <w:b/>
          <w:smallCaps/>
          <w:sz w:val="20"/>
          <w:lang w:val="en-US" w:eastAsia="en-US"/>
        </w:rPr>
        <w:fldChar w:fldCharType="separate"/>
      </w:r>
      <w:hyperlink w:anchor="_Toc38209813" w:history="1">
        <w:r w:rsidR="00761F24" w:rsidRPr="00F36032">
          <w:rPr>
            <w:rStyle w:val="Hyperlink"/>
            <w:rFonts w:eastAsia="SimSun"/>
            <w:b/>
            <w:iCs/>
            <w:noProof/>
            <w:lang w:eastAsia="en-US"/>
          </w:rPr>
          <w:t>Table 1. Latency requirement of the metro gate control face recognition system</w:t>
        </w:r>
        <w:r w:rsidR="00761F24">
          <w:rPr>
            <w:noProof/>
            <w:webHidden/>
          </w:rPr>
          <w:tab/>
        </w:r>
        <w:r w:rsidR="00761F24">
          <w:rPr>
            <w:noProof/>
            <w:webHidden/>
          </w:rPr>
          <w:fldChar w:fldCharType="begin"/>
        </w:r>
        <w:r w:rsidR="00761F24">
          <w:rPr>
            <w:noProof/>
            <w:webHidden/>
          </w:rPr>
          <w:instrText xml:space="preserve"> PAGEREF _Toc38209813 \h </w:instrText>
        </w:r>
        <w:r w:rsidR="00761F24">
          <w:rPr>
            <w:noProof/>
            <w:webHidden/>
          </w:rPr>
        </w:r>
        <w:r w:rsidR="00761F24">
          <w:rPr>
            <w:noProof/>
            <w:webHidden/>
          </w:rPr>
          <w:fldChar w:fldCharType="separate"/>
        </w:r>
        <w:r w:rsidR="00761F24">
          <w:rPr>
            <w:noProof/>
            <w:webHidden/>
          </w:rPr>
          <w:t>88</w:t>
        </w:r>
        <w:r w:rsidR="00761F24">
          <w:rPr>
            <w:noProof/>
            <w:webHidden/>
          </w:rPr>
          <w:fldChar w:fldCharType="end"/>
        </w:r>
      </w:hyperlink>
    </w:p>
    <w:p w14:paraId="4841FB96" w14:textId="1C14BDF7" w:rsidR="001E756B" w:rsidRPr="00A04F7F" w:rsidRDefault="001E756B" w:rsidP="001E756B">
      <w:r w:rsidRPr="001E756B">
        <w:rPr>
          <w:rFonts w:eastAsia="Times New Roman"/>
          <w:b/>
          <w:caps/>
          <w:szCs w:val="20"/>
          <w:lang w:val="en-US" w:eastAsia="en-US"/>
        </w:rPr>
        <w:fldChar w:fldCharType="end"/>
      </w:r>
    </w:p>
    <w:p w14:paraId="45172148" w14:textId="77777777" w:rsidR="00F87C59" w:rsidRPr="0071241B" w:rsidRDefault="00F87C59" w:rsidP="00E12FBB">
      <w:pPr>
        <w:spacing w:before="240"/>
        <w:jc w:val="both"/>
        <w:rPr>
          <w:rFonts w:asciiTheme="majorBidi" w:eastAsia="Times New Roman" w:hAnsiTheme="majorBidi" w:cstheme="majorBidi"/>
          <w:lang w:val="en-US" w:eastAsia="en-US"/>
        </w:rPr>
      </w:pPr>
    </w:p>
    <w:p w14:paraId="2D856437" w14:textId="3D1A52DC" w:rsidR="00742EE9" w:rsidRPr="002652D6" w:rsidRDefault="00742EE9" w:rsidP="009C4E22">
      <w:pPr>
        <w:pStyle w:val="Heading1"/>
        <w:numPr>
          <w:ilvl w:val="0"/>
          <w:numId w:val="59"/>
        </w:numPr>
        <w:ind w:left="720"/>
        <w:rPr>
          <w:rFonts w:ascii="Times New Roman Bold" w:hAnsi="Times New Roman Bold"/>
          <w:snapToGrid w:val="0"/>
        </w:rPr>
      </w:pPr>
      <w:bookmarkStart w:id="7" w:name="_Toc37346886"/>
      <w:bookmarkStart w:id="8" w:name="_Toc37346974"/>
      <w:bookmarkStart w:id="9" w:name="_Toc38215964"/>
      <w:r>
        <w:rPr>
          <w:rFonts w:ascii="Times New Roman Bold" w:hAnsi="Times New Roman Bold"/>
          <w:snapToGrid w:val="0"/>
        </w:rPr>
        <w:t>Introduction</w:t>
      </w:r>
      <w:bookmarkEnd w:id="7"/>
      <w:bookmarkEnd w:id="8"/>
      <w:bookmarkEnd w:id="9"/>
    </w:p>
    <w:p w14:paraId="3ECDA536" w14:textId="5E7167A0" w:rsidR="00CA2B85" w:rsidRDefault="00651532" w:rsidP="00216F86">
      <w:pPr>
        <w:rPr>
          <w:rFonts w:asciiTheme="majorBidi" w:hAnsiTheme="majorBidi" w:cstheme="majorBidi"/>
        </w:rPr>
      </w:pPr>
      <w:r>
        <w:rPr>
          <w:rFonts w:asciiTheme="majorBidi" w:hAnsiTheme="majorBidi" w:cstheme="majorBidi"/>
        </w:rPr>
        <w:t>The c</w:t>
      </w:r>
      <w:r w:rsidR="00CA2B85">
        <w:rPr>
          <w:rFonts w:asciiTheme="majorBidi" w:hAnsiTheme="majorBidi" w:cstheme="majorBidi"/>
        </w:rPr>
        <w:t xml:space="preserve">urrent </w:t>
      </w:r>
      <w:r w:rsidR="00794AC2">
        <w:rPr>
          <w:rFonts w:asciiTheme="majorBidi" w:hAnsiTheme="majorBidi" w:cstheme="majorBidi"/>
        </w:rPr>
        <w:t>Internet</w:t>
      </w:r>
      <w:r w:rsidR="00CA2B85">
        <w:rPr>
          <w:rFonts w:asciiTheme="majorBidi" w:hAnsiTheme="majorBidi" w:cstheme="majorBidi"/>
        </w:rPr>
        <w:t xml:space="preserve"> </w:t>
      </w:r>
      <w:r>
        <w:rPr>
          <w:rFonts w:asciiTheme="majorBidi" w:hAnsiTheme="majorBidi" w:cstheme="majorBidi"/>
        </w:rPr>
        <w:t xml:space="preserve">derives </w:t>
      </w:r>
      <w:r w:rsidR="00CA2B85">
        <w:rPr>
          <w:rFonts w:asciiTheme="majorBidi" w:hAnsiTheme="majorBidi" w:cstheme="majorBidi"/>
        </w:rPr>
        <w:t xml:space="preserve">mainly </w:t>
      </w:r>
      <w:r>
        <w:rPr>
          <w:rFonts w:asciiTheme="majorBidi" w:hAnsiTheme="majorBidi" w:cstheme="majorBidi"/>
        </w:rPr>
        <w:t>from the</w:t>
      </w:r>
      <w:r w:rsidR="00CA2B85">
        <w:rPr>
          <w:rFonts w:asciiTheme="majorBidi" w:hAnsiTheme="majorBidi" w:cstheme="majorBidi"/>
        </w:rPr>
        <w:t xml:space="preserve"> 1980s</w:t>
      </w:r>
      <w:r>
        <w:rPr>
          <w:rFonts w:asciiTheme="majorBidi" w:hAnsiTheme="majorBidi" w:cstheme="majorBidi"/>
        </w:rPr>
        <w:t xml:space="preserve"> and soon after</w:t>
      </w:r>
      <w:r w:rsidR="00CA2B85">
        <w:rPr>
          <w:rFonts w:asciiTheme="majorBidi" w:hAnsiTheme="majorBidi" w:cstheme="majorBidi"/>
        </w:rPr>
        <w:t>.  Among the key objectives were best effort connectivity and simplicity</w:t>
      </w:r>
      <w:r>
        <w:rPr>
          <w:rFonts w:asciiTheme="majorBidi" w:hAnsiTheme="majorBidi" w:cstheme="majorBidi"/>
        </w:rPr>
        <w:t xml:space="preserve"> along with the ability to survive some level of link and node failures</w:t>
      </w:r>
      <w:r w:rsidR="00CA2B85">
        <w:rPr>
          <w:rFonts w:asciiTheme="majorBidi" w:hAnsiTheme="majorBidi" w:cstheme="majorBidi"/>
        </w:rPr>
        <w:t xml:space="preserve">. </w:t>
      </w:r>
      <w:r w:rsidR="006E57C5">
        <w:rPr>
          <w:rFonts w:asciiTheme="majorBidi" w:hAnsiTheme="majorBidi" w:cstheme="majorBidi"/>
        </w:rPr>
        <w:t xml:space="preserve"> Private networks have been used for applications requiring </w:t>
      </w:r>
      <w:r>
        <w:rPr>
          <w:rFonts w:asciiTheme="majorBidi" w:hAnsiTheme="majorBidi" w:cstheme="majorBidi"/>
        </w:rPr>
        <w:t xml:space="preserve">more assured </w:t>
      </w:r>
      <w:r w:rsidR="008D6D34">
        <w:rPr>
          <w:rFonts w:asciiTheme="majorBidi" w:hAnsiTheme="majorBidi" w:cstheme="majorBidi"/>
        </w:rPr>
        <w:t xml:space="preserve">security and/or </w:t>
      </w:r>
      <w:r w:rsidR="006E57C5">
        <w:rPr>
          <w:rFonts w:asciiTheme="majorBidi" w:hAnsiTheme="majorBidi" w:cstheme="majorBidi"/>
        </w:rPr>
        <w:t xml:space="preserve">service quality better than best effort. </w:t>
      </w:r>
      <w:r w:rsidR="008D6D34">
        <w:rPr>
          <w:rFonts w:asciiTheme="majorBidi" w:hAnsiTheme="majorBidi" w:cstheme="majorBidi"/>
        </w:rPr>
        <w:t xml:space="preserve"> </w:t>
      </w:r>
    </w:p>
    <w:p w14:paraId="0815C1E0" w14:textId="15E6221E" w:rsidR="004A455F" w:rsidRDefault="008D6D34" w:rsidP="00216F86">
      <w:pPr>
        <w:rPr>
          <w:rFonts w:asciiTheme="majorBidi" w:hAnsiTheme="majorBidi" w:cstheme="majorBidi"/>
        </w:rPr>
      </w:pPr>
      <w:r>
        <w:rPr>
          <w:rFonts w:asciiTheme="majorBidi" w:hAnsiTheme="majorBidi" w:cstheme="majorBidi"/>
        </w:rPr>
        <w:t xml:space="preserve">With the advent </w:t>
      </w:r>
      <w:r w:rsidR="00F67A53">
        <w:rPr>
          <w:rFonts w:asciiTheme="majorBidi" w:hAnsiTheme="majorBidi" w:cstheme="majorBidi"/>
        </w:rPr>
        <w:t xml:space="preserve">of new </w:t>
      </w:r>
      <w:r w:rsidR="00643F74">
        <w:rPr>
          <w:rFonts w:asciiTheme="majorBidi" w:hAnsiTheme="majorBidi" w:cstheme="majorBidi"/>
        </w:rPr>
        <w:t xml:space="preserve">wireline and wireless </w:t>
      </w:r>
      <w:r w:rsidR="00F67A53">
        <w:rPr>
          <w:rFonts w:asciiTheme="majorBidi" w:hAnsiTheme="majorBidi" w:cstheme="majorBidi"/>
        </w:rPr>
        <w:t>technolog</w:t>
      </w:r>
      <w:r w:rsidR="006200EE">
        <w:rPr>
          <w:rFonts w:asciiTheme="majorBidi" w:hAnsiTheme="majorBidi" w:cstheme="majorBidi"/>
        </w:rPr>
        <w:t xml:space="preserve">ies that are pushing the transmission rates from Mbps and Gbps to </w:t>
      </w:r>
      <w:proofErr w:type="spellStart"/>
      <w:r w:rsidR="006200EE">
        <w:rPr>
          <w:rFonts w:asciiTheme="majorBidi" w:hAnsiTheme="majorBidi" w:cstheme="majorBidi"/>
        </w:rPr>
        <w:t>Tbps</w:t>
      </w:r>
      <w:proofErr w:type="spellEnd"/>
      <w:r w:rsidR="006200EE">
        <w:rPr>
          <w:rFonts w:asciiTheme="majorBidi" w:hAnsiTheme="majorBidi" w:cstheme="majorBidi"/>
        </w:rPr>
        <w:t xml:space="preserve">, </w:t>
      </w:r>
      <w:r w:rsidR="004A455F">
        <w:rPr>
          <w:rFonts w:asciiTheme="majorBidi" w:hAnsiTheme="majorBidi" w:cstheme="majorBidi"/>
        </w:rPr>
        <w:t xml:space="preserve">the </w:t>
      </w:r>
      <w:r w:rsidR="00986A9B">
        <w:rPr>
          <w:rFonts w:asciiTheme="majorBidi" w:hAnsiTheme="majorBidi" w:cstheme="majorBidi"/>
        </w:rPr>
        <w:t>future network</w:t>
      </w:r>
      <w:r w:rsidR="00C77D79">
        <w:rPr>
          <w:rFonts w:asciiTheme="majorBidi" w:hAnsiTheme="majorBidi" w:cstheme="majorBidi"/>
        </w:rPr>
        <w:t xml:space="preserve"> </w:t>
      </w:r>
      <w:r w:rsidR="004A455F">
        <w:rPr>
          <w:rFonts w:asciiTheme="majorBidi" w:hAnsiTheme="majorBidi" w:cstheme="majorBidi"/>
        </w:rPr>
        <w:t xml:space="preserve">is </w:t>
      </w:r>
      <w:r w:rsidR="0089519E">
        <w:rPr>
          <w:rFonts w:asciiTheme="majorBidi" w:hAnsiTheme="majorBidi" w:cstheme="majorBidi"/>
        </w:rPr>
        <w:t xml:space="preserve">expected </w:t>
      </w:r>
      <w:r w:rsidR="004A455F">
        <w:rPr>
          <w:rFonts w:asciiTheme="majorBidi" w:hAnsiTheme="majorBidi" w:cstheme="majorBidi"/>
        </w:rPr>
        <w:t xml:space="preserve">to support applications requiring large bandwidth. </w:t>
      </w:r>
      <w:r w:rsidR="00986A9B">
        <w:rPr>
          <w:rFonts w:asciiTheme="majorBidi" w:hAnsiTheme="majorBidi" w:cstheme="majorBidi"/>
        </w:rPr>
        <w:t xml:space="preserve">Future </w:t>
      </w:r>
      <w:r w:rsidR="007F2495">
        <w:rPr>
          <w:rFonts w:asciiTheme="majorBidi" w:hAnsiTheme="majorBidi" w:cstheme="majorBidi"/>
        </w:rPr>
        <w:t>Internet</w:t>
      </w:r>
      <w:r w:rsidR="00986A9B">
        <w:rPr>
          <w:rFonts w:asciiTheme="majorBidi" w:hAnsiTheme="majorBidi" w:cstheme="majorBidi"/>
        </w:rPr>
        <w:t xml:space="preserve"> </w:t>
      </w:r>
      <w:r w:rsidR="00651532">
        <w:rPr>
          <w:rFonts w:asciiTheme="majorBidi" w:hAnsiTheme="majorBidi" w:cstheme="majorBidi"/>
        </w:rPr>
        <w:t xml:space="preserve">should </w:t>
      </w:r>
      <w:r w:rsidR="004A455F">
        <w:rPr>
          <w:rFonts w:asciiTheme="majorBidi" w:hAnsiTheme="majorBidi" w:cstheme="majorBidi"/>
        </w:rPr>
        <w:t xml:space="preserve">no longer </w:t>
      </w:r>
      <w:r w:rsidR="00651532">
        <w:rPr>
          <w:rFonts w:asciiTheme="majorBidi" w:hAnsiTheme="majorBidi" w:cstheme="majorBidi"/>
        </w:rPr>
        <w:t xml:space="preserve">be </w:t>
      </w:r>
      <w:r w:rsidR="004A455F">
        <w:rPr>
          <w:rFonts w:asciiTheme="majorBidi" w:hAnsiTheme="majorBidi" w:cstheme="majorBidi"/>
        </w:rPr>
        <w:t>a vehicle</w:t>
      </w:r>
      <w:r w:rsidR="00651532">
        <w:rPr>
          <w:rFonts w:asciiTheme="majorBidi" w:hAnsiTheme="majorBidi" w:cstheme="majorBidi"/>
        </w:rPr>
        <w:t xml:space="preserve"> only</w:t>
      </w:r>
      <w:r w:rsidR="004A455F">
        <w:rPr>
          <w:rFonts w:asciiTheme="majorBidi" w:hAnsiTheme="majorBidi" w:cstheme="majorBidi"/>
        </w:rPr>
        <w:t xml:space="preserve"> for best effort connectivity, but an infrastructure</w:t>
      </w:r>
      <w:r w:rsidR="00651532">
        <w:rPr>
          <w:rFonts w:asciiTheme="majorBidi" w:hAnsiTheme="majorBidi" w:cstheme="majorBidi"/>
        </w:rPr>
        <w:t xml:space="preserve"> also</w:t>
      </w:r>
      <w:r w:rsidR="004A455F">
        <w:rPr>
          <w:rFonts w:asciiTheme="majorBidi" w:hAnsiTheme="majorBidi" w:cstheme="majorBidi"/>
        </w:rPr>
        <w:t xml:space="preserve"> supporting vital services</w:t>
      </w:r>
      <w:r w:rsidR="005E37E8">
        <w:rPr>
          <w:rFonts w:asciiTheme="majorBidi" w:hAnsiTheme="majorBidi" w:cstheme="majorBidi"/>
        </w:rPr>
        <w:t xml:space="preserve"> </w:t>
      </w:r>
      <w:r w:rsidR="00651532">
        <w:rPr>
          <w:rFonts w:asciiTheme="majorBidi" w:hAnsiTheme="majorBidi" w:cstheme="majorBidi"/>
        </w:rPr>
        <w:t xml:space="preserve">that require </w:t>
      </w:r>
      <w:r w:rsidR="00161A21">
        <w:rPr>
          <w:rFonts w:asciiTheme="majorBidi" w:hAnsiTheme="majorBidi" w:cstheme="majorBidi"/>
        </w:rPr>
        <w:t>low latency</w:t>
      </w:r>
      <w:r w:rsidR="00651532">
        <w:rPr>
          <w:rFonts w:asciiTheme="majorBidi" w:hAnsiTheme="majorBidi" w:cstheme="majorBidi"/>
        </w:rPr>
        <w:t>, appropriate security,</w:t>
      </w:r>
      <w:r w:rsidR="00161A21">
        <w:rPr>
          <w:rFonts w:asciiTheme="majorBidi" w:hAnsiTheme="majorBidi" w:cstheme="majorBidi"/>
        </w:rPr>
        <w:t xml:space="preserve"> and </w:t>
      </w:r>
      <w:r w:rsidR="00651532">
        <w:rPr>
          <w:rFonts w:asciiTheme="majorBidi" w:hAnsiTheme="majorBidi" w:cstheme="majorBidi"/>
        </w:rPr>
        <w:t>extremely high</w:t>
      </w:r>
      <w:r w:rsidR="00161A21">
        <w:rPr>
          <w:rFonts w:asciiTheme="majorBidi" w:hAnsiTheme="majorBidi" w:cstheme="majorBidi"/>
        </w:rPr>
        <w:t xml:space="preserve"> reliability for </w:t>
      </w:r>
      <w:r w:rsidR="00651532">
        <w:rPr>
          <w:rFonts w:asciiTheme="majorBidi" w:hAnsiTheme="majorBidi" w:cstheme="majorBidi"/>
        </w:rPr>
        <w:t xml:space="preserve">communications between </w:t>
      </w:r>
      <w:r w:rsidR="00161A21">
        <w:rPr>
          <w:rFonts w:asciiTheme="majorBidi" w:hAnsiTheme="majorBidi" w:cstheme="majorBidi"/>
        </w:rPr>
        <w:t>most of the locations in the world.</w:t>
      </w:r>
    </w:p>
    <w:p w14:paraId="374ABE72" w14:textId="2A4F5F5B" w:rsidR="008D6D34" w:rsidRDefault="008E35C4" w:rsidP="00216F86">
      <w:pPr>
        <w:rPr>
          <w:rFonts w:asciiTheme="majorBidi" w:hAnsiTheme="majorBidi" w:cstheme="majorBidi"/>
        </w:rPr>
      </w:pPr>
      <w:r>
        <w:rPr>
          <w:rFonts w:asciiTheme="majorBidi" w:hAnsiTheme="majorBidi" w:cstheme="majorBidi"/>
        </w:rPr>
        <w:t>The n</w:t>
      </w:r>
      <w:r w:rsidR="002A30C7">
        <w:rPr>
          <w:rFonts w:asciiTheme="majorBidi" w:hAnsiTheme="majorBidi" w:cstheme="majorBidi"/>
        </w:rPr>
        <w:t xml:space="preserve">umber of </w:t>
      </w:r>
      <w:r w:rsidR="0068573B">
        <w:rPr>
          <w:rFonts w:asciiTheme="majorBidi" w:hAnsiTheme="majorBidi" w:cstheme="majorBidi"/>
        </w:rPr>
        <w:t>connected devices</w:t>
      </w:r>
      <w:r w:rsidR="002A30C7">
        <w:rPr>
          <w:rFonts w:asciiTheme="majorBidi" w:hAnsiTheme="majorBidi" w:cstheme="majorBidi"/>
        </w:rPr>
        <w:t xml:space="preserve"> </w:t>
      </w:r>
      <w:r w:rsidR="005E37E8">
        <w:rPr>
          <w:rFonts w:asciiTheme="majorBidi" w:hAnsiTheme="majorBidi" w:cstheme="majorBidi"/>
        </w:rPr>
        <w:t xml:space="preserve">is expected to grow </w:t>
      </w:r>
      <w:r w:rsidR="002A30C7">
        <w:rPr>
          <w:rFonts w:asciiTheme="majorBidi" w:hAnsiTheme="majorBidi" w:cstheme="majorBidi"/>
        </w:rPr>
        <w:t xml:space="preserve">from </w:t>
      </w:r>
      <w:r w:rsidR="0068573B">
        <w:rPr>
          <w:rFonts w:asciiTheme="majorBidi" w:hAnsiTheme="majorBidi" w:cstheme="majorBidi"/>
        </w:rPr>
        <w:t xml:space="preserve">12-15 </w:t>
      </w:r>
      <w:r w:rsidR="00986A9B">
        <w:rPr>
          <w:rFonts w:asciiTheme="majorBidi" w:hAnsiTheme="majorBidi" w:cstheme="majorBidi"/>
        </w:rPr>
        <w:t>billion</w:t>
      </w:r>
      <w:r w:rsidR="00B32783">
        <w:rPr>
          <w:rFonts w:asciiTheme="majorBidi" w:hAnsiTheme="majorBidi" w:cstheme="majorBidi"/>
        </w:rPr>
        <w:t>s</w:t>
      </w:r>
      <w:r w:rsidR="0068573B">
        <w:rPr>
          <w:rFonts w:asciiTheme="majorBidi" w:hAnsiTheme="majorBidi" w:cstheme="majorBidi"/>
        </w:rPr>
        <w:t xml:space="preserve"> to 100 billons or more</w:t>
      </w:r>
      <w:r w:rsidR="00632889">
        <w:rPr>
          <w:rFonts w:asciiTheme="majorBidi" w:hAnsiTheme="majorBidi" w:cstheme="majorBidi"/>
        </w:rPr>
        <w:t>, increasin</w:t>
      </w:r>
      <w:r w:rsidR="00A650CB">
        <w:rPr>
          <w:rFonts w:asciiTheme="majorBidi" w:hAnsiTheme="majorBidi" w:cstheme="majorBidi"/>
        </w:rPr>
        <w:t xml:space="preserve">g the traffic from 150 million terabytes </w:t>
      </w:r>
      <w:r w:rsidR="008B73A8">
        <w:rPr>
          <w:rFonts w:asciiTheme="majorBidi" w:hAnsiTheme="majorBidi" w:cstheme="majorBidi"/>
        </w:rPr>
        <w:t>(i.e. 150 x 10</w:t>
      </w:r>
      <w:r w:rsidR="008B73A8" w:rsidRPr="00D20C67">
        <w:rPr>
          <w:rFonts w:asciiTheme="majorBidi" w:hAnsiTheme="majorBidi" w:cstheme="majorBidi"/>
          <w:vertAlign w:val="superscript"/>
        </w:rPr>
        <w:t>15</w:t>
      </w:r>
      <w:r w:rsidR="008B73A8">
        <w:rPr>
          <w:rFonts w:asciiTheme="majorBidi" w:hAnsiTheme="majorBidi" w:cstheme="majorBidi"/>
        </w:rPr>
        <w:t xml:space="preserve">) </w:t>
      </w:r>
      <w:r w:rsidR="00632889">
        <w:rPr>
          <w:rFonts w:asciiTheme="majorBidi" w:hAnsiTheme="majorBidi" w:cstheme="majorBidi"/>
        </w:rPr>
        <w:t>in 2018 to</w:t>
      </w:r>
      <w:r w:rsidR="00161A21">
        <w:rPr>
          <w:rFonts w:asciiTheme="majorBidi" w:hAnsiTheme="majorBidi" w:cstheme="majorBidi"/>
        </w:rPr>
        <w:t xml:space="preserve"> 330 million terabytes </w:t>
      </w:r>
      <w:r w:rsidR="008B73A8">
        <w:rPr>
          <w:rFonts w:asciiTheme="majorBidi" w:hAnsiTheme="majorBidi" w:cstheme="majorBidi"/>
        </w:rPr>
        <w:t>(i.e. 330 x 10</w:t>
      </w:r>
      <w:r w:rsidR="008B73A8" w:rsidRPr="00D20C67">
        <w:rPr>
          <w:rFonts w:asciiTheme="majorBidi" w:hAnsiTheme="majorBidi" w:cstheme="majorBidi"/>
          <w:vertAlign w:val="superscript"/>
        </w:rPr>
        <w:t>15</w:t>
      </w:r>
      <w:r w:rsidR="008B73A8">
        <w:rPr>
          <w:rFonts w:asciiTheme="majorBidi" w:hAnsiTheme="majorBidi" w:cstheme="majorBidi"/>
        </w:rPr>
        <w:t xml:space="preserve">) </w:t>
      </w:r>
      <w:r w:rsidR="00161A21">
        <w:rPr>
          <w:rFonts w:asciiTheme="majorBidi" w:hAnsiTheme="majorBidi" w:cstheme="majorBidi"/>
        </w:rPr>
        <w:t>by 2022</w:t>
      </w:r>
      <w:r w:rsidR="00986A9B">
        <w:rPr>
          <w:rFonts w:asciiTheme="majorBidi" w:hAnsiTheme="majorBidi" w:cstheme="majorBidi"/>
        </w:rPr>
        <w:t xml:space="preserve"> </w:t>
      </w:r>
      <w:proofErr w:type="gramStart"/>
      <w:r w:rsidR="00986A9B">
        <w:rPr>
          <w:rFonts w:asciiTheme="majorBidi" w:hAnsiTheme="majorBidi" w:cstheme="majorBidi"/>
        </w:rPr>
        <w:t>[ ]</w:t>
      </w:r>
      <w:proofErr w:type="gramEnd"/>
      <w:r w:rsidR="00161A21">
        <w:rPr>
          <w:rFonts w:asciiTheme="majorBidi" w:hAnsiTheme="majorBidi" w:cstheme="majorBidi"/>
        </w:rPr>
        <w:t xml:space="preserve">. </w:t>
      </w:r>
      <w:r w:rsidR="00986A9B">
        <w:rPr>
          <w:rFonts w:asciiTheme="majorBidi" w:hAnsiTheme="majorBidi" w:cstheme="majorBidi"/>
        </w:rPr>
        <w:t xml:space="preserve"> </w:t>
      </w:r>
    </w:p>
    <w:p w14:paraId="1C8A9744" w14:textId="0AD20348" w:rsidR="00722F1D" w:rsidRDefault="00632889" w:rsidP="00216F86">
      <w:pPr>
        <w:rPr>
          <w:rFonts w:asciiTheme="majorBidi" w:hAnsiTheme="majorBidi" w:cstheme="majorBidi"/>
        </w:rPr>
      </w:pPr>
      <w:r w:rsidRPr="00773FAF">
        <w:rPr>
          <w:rFonts w:asciiTheme="majorBidi" w:hAnsiTheme="majorBidi" w:cstheme="majorBidi"/>
        </w:rPr>
        <w:t>The intelligence is no longer</w:t>
      </w:r>
      <w:r w:rsidR="008A3FE4" w:rsidRPr="006F6056">
        <w:rPr>
          <w:rFonts w:asciiTheme="majorBidi" w:hAnsiTheme="majorBidi" w:cstheme="majorBidi"/>
        </w:rPr>
        <w:t xml:space="preserve"> only</w:t>
      </w:r>
      <w:r w:rsidRPr="006F6056">
        <w:rPr>
          <w:rFonts w:asciiTheme="majorBidi" w:hAnsiTheme="majorBidi" w:cstheme="majorBidi"/>
        </w:rPr>
        <w:t xml:space="preserve"> </w:t>
      </w:r>
      <w:r w:rsidR="008A3FE4" w:rsidRPr="006F6056">
        <w:rPr>
          <w:rFonts w:asciiTheme="majorBidi" w:hAnsiTheme="majorBidi" w:cstheme="majorBidi"/>
        </w:rPr>
        <w:t>in the</w:t>
      </w:r>
      <w:r w:rsidRPr="006F6056">
        <w:rPr>
          <w:rFonts w:asciiTheme="majorBidi" w:hAnsiTheme="majorBidi" w:cstheme="majorBidi"/>
        </w:rPr>
        <w:t xml:space="preserve"> </w:t>
      </w:r>
      <w:r w:rsidR="008A3FE4" w:rsidRPr="006F6056">
        <w:rPr>
          <w:rFonts w:asciiTheme="majorBidi" w:hAnsiTheme="majorBidi" w:cstheme="majorBidi"/>
        </w:rPr>
        <w:t xml:space="preserve">end devices, but distributed </w:t>
      </w:r>
      <w:r w:rsidR="001C7982" w:rsidRPr="006F6056">
        <w:rPr>
          <w:rFonts w:asciiTheme="majorBidi" w:hAnsiTheme="majorBidi" w:cstheme="majorBidi"/>
        </w:rPr>
        <w:t>among</w:t>
      </w:r>
      <w:r w:rsidR="008A3FE4" w:rsidRPr="006F6056">
        <w:rPr>
          <w:rFonts w:asciiTheme="majorBidi" w:hAnsiTheme="majorBidi" w:cstheme="majorBidi"/>
        </w:rPr>
        <w:t xml:space="preserve"> end devices, data-</w:t>
      </w:r>
      <w:proofErr w:type="spellStart"/>
      <w:r w:rsidR="008A3FE4" w:rsidRPr="006F6056">
        <w:rPr>
          <w:rFonts w:asciiTheme="majorBidi" w:hAnsiTheme="majorBidi" w:cstheme="majorBidi"/>
        </w:rPr>
        <w:t>centers</w:t>
      </w:r>
      <w:proofErr w:type="spellEnd"/>
      <w:r w:rsidR="008A3FE4" w:rsidRPr="006F6056">
        <w:rPr>
          <w:rFonts w:asciiTheme="majorBidi" w:hAnsiTheme="majorBidi" w:cstheme="majorBidi"/>
        </w:rPr>
        <w:t xml:space="preserve">, edge and core devices in the network.  </w:t>
      </w:r>
      <w:r w:rsidR="001138CE" w:rsidRPr="006F6056">
        <w:rPr>
          <w:rFonts w:asciiTheme="majorBidi" w:hAnsiTheme="majorBidi" w:cstheme="majorBidi"/>
        </w:rPr>
        <w:t xml:space="preserve"> </w:t>
      </w:r>
      <w:r w:rsidR="00273D8F" w:rsidRPr="006F6056">
        <w:rPr>
          <w:rFonts w:asciiTheme="majorBidi" w:hAnsiTheme="majorBidi" w:cstheme="majorBidi"/>
        </w:rPr>
        <w:t>As a result, the complexity is increased</w:t>
      </w:r>
      <w:r w:rsidR="00273D8F" w:rsidRPr="00D20C67">
        <w:rPr>
          <w:rFonts w:asciiTheme="majorBidi" w:hAnsiTheme="majorBidi" w:cstheme="majorBidi"/>
        </w:rPr>
        <w:t xml:space="preserve">.  On the other hand, </w:t>
      </w:r>
      <w:r w:rsidR="00EA1A6B" w:rsidRPr="00773FAF">
        <w:rPr>
          <w:rFonts w:asciiTheme="majorBidi" w:hAnsiTheme="majorBidi" w:cstheme="majorBidi"/>
        </w:rPr>
        <w:t>automation of operational processes for inter and intra networks is being worked in the industry</w:t>
      </w:r>
      <w:r w:rsidR="00F5327D" w:rsidRPr="00D20C67">
        <w:rPr>
          <w:rFonts w:asciiTheme="majorBidi" w:hAnsiTheme="majorBidi" w:cstheme="majorBidi"/>
        </w:rPr>
        <w:t xml:space="preserve">.  </w:t>
      </w:r>
      <w:r w:rsidR="00F5327D" w:rsidRPr="00773FAF">
        <w:rPr>
          <w:rFonts w:asciiTheme="majorBidi" w:hAnsiTheme="majorBidi" w:cstheme="majorBidi"/>
        </w:rPr>
        <w:t>Management of network elements and applications on-demand is becoming a common trend.</w:t>
      </w:r>
      <w:r w:rsidR="00EA1A6B" w:rsidRPr="00D20C67">
        <w:rPr>
          <w:rFonts w:asciiTheme="majorBidi" w:hAnsiTheme="majorBidi" w:cstheme="majorBidi"/>
        </w:rPr>
        <w:t xml:space="preserve">  </w:t>
      </w:r>
      <w:r w:rsidR="00F5327D" w:rsidRPr="00D20C67">
        <w:rPr>
          <w:rFonts w:asciiTheme="majorBidi" w:hAnsiTheme="majorBidi" w:cstheme="majorBidi"/>
        </w:rPr>
        <w:t>T</w:t>
      </w:r>
      <w:r w:rsidR="00273D8F" w:rsidRPr="00D20C67">
        <w:rPr>
          <w:rFonts w:asciiTheme="majorBidi" w:hAnsiTheme="majorBidi" w:cstheme="majorBidi"/>
        </w:rPr>
        <w:t xml:space="preserve">he </w:t>
      </w:r>
      <w:r w:rsidR="001138CE" w:rsidRPr="00773FAF">
        <w:rPr>
          <w:rFonts w:asciiTheme="majorBidi" w:hAnsiTheme="majorBidi" w:cstheme="majorBidi"/>
        </w:rPr>
        <w:t xml:space="preserve">level of intelligence in each component is increased with the proliferation of machine </w:t>
      </w:r>
      <w:r w:rsidR="001138CE" w:rsidRPr="00773FAF">
        <w:rPr>
          <w:rFonts w:asciiTheme="majorBidi" w:hAnsiTheme="majorBidi" w:cstheme="majorBidi"/>
        </w:rPr>
        <w:lastRenderedPageBreak/>
        <w:t>learning (ML) and artificial intelligence (AI) techniques.</w:t>
      </w:r>
      <w:r w:rsidR="00CB2574">
        <w:rPr>
          <w:rFonts w:asciiTheme="majorBidi" w:hAnsiTheme="majorBidi" w:cstheme="majorBidi"/>
        </w:rPr>
        <w:t xml:space="preserve"> </w:t>
      </w:r>
      <w:r w:rsidR="00D27CEB" w:rsidRPr="00D20C67">
        <w:rPr>
          <w:rFonts w:asciiTheme="majorBidi" w:hAnsiTheme="majorBidi" w:cstheme="majorBidi"/>
        </w:rPr>
        <w:t xml:space="preserve">By 2030, we expect to see self-managed networks with substantial user </w:t>
      </w:r>
      <w:r w:rsidR="00B443E2" w:rsidRPr="00D20C67">
        <w:rPr>
          <w:rFonts w:asciiTheme="majorBidi" w:hAnsiTheme="majorBidi" w:cstheme="majorBidi"/>
        </w:rPr>
        <w:t>controls</w:t>
      </w:r>
      <w:r w:rsidR="00B443E2" w:rsidRPr="00773FAF">
        <w:rPr>
          <w:rFonts w:asciiTheme="majorBidi" w:hAnsiTheme="majorBidi" w:cstheme="majorBidi"/>
        </w:rPr>
        <w:t>.</w:t>
      </w:r>
      <w:r w:rsidR="005A47E0" w:rsidRPr="00773FAF">
        <w:rPr>
          <w:rFonts w:asciiTheme="majorBidi" w:hAnsiTheme="majorBidi" w:cstheme="majorBidi"/>
        </w:rPr>
        <w:t xml:space="preserve"> </w:t>
      </w:r>
    </w:p>
    <w:p w14:paraId="7247DBA3" w14:textId="64C04ECC" w:rsidR="00CA2B85" w:rsidRDefault="00BB6F87" w:rsidP="00216F86">
      <w:pPr>
        <w:rPr>
          <w:rFonts w:asciiTheme="majorBidi" w:hAnsiTheme="majorBidi" w:cstheme="majorBidi"/>
        </w:rPr>
      </w:pPr>
      <w:r>
        <w:rPr>
          <w:rFonts w:asciiTheme="majorBidi" w:hAnsiTheme="majorBidi" w:cstheme="majorBidi"/>
        </w:rPr>
        <w:t xml:space="preserve">A new </w:t>
      </w:r>
      <w:r w:rsidR="00F62AA2">
        <w:rPr>
          <w:rFonts w:asciiTheme="majorBidi" w:hAnsiTheme="majorBidi" w:cstheme="majorBidi"/>
        </w:rPr>
        <w:t>Internet</w:t>
      </w:r>
      <w:r w:rsidR="00C4374A">
        <w:rPr>
          <w:rFonts w:asciiTheme="majorBidi" w:hAnsiTheme="majorBidi" w:cstheme="majorBidi"/>
        </w:rPr>
        <w:t xml:space="preserve"> </w:t>
      </w:r>
      <w:r w:rsidR="008A3FE4">
        <w:rPr>
          <w:rFonts w:asciiTheme="majorBidi" w:hAnsiTheme="majorBidi" w:cstheme="majorBidi"/>
        </w:rPr>
        <w:t>architectu</w:t>
      </w:r>
      <w:r w:rsidR="00C4374A">
        <w:rPr>
          <w:rFonts w:asciiTheme="majorBidi" w:hAnsiTheme="majorBidi" w:cstheme="majorBidi"/>
        </w:rPr>
        <w:t>re</w:t>
      </w:r>
      <w:r w:rsidR="00F22757">
        <w:rPr>
          <w:rFonts w:asciiTheme="majorBidi" w:hAnsiTheme="majorBidi" w:cstheme="majorBidi"/>
        </w:rPr>
        <w:t xml:space="preserve"> framework</w:t>
      </w:r>
      <w:r w:rsidR="008A3FE4">
        <w:rPr>
          <w:rFonts w:asciiTheme="majorBidi" w:hAnsiTheme="majorBidi" w:cstheme="majorBidi"/>
        </w:rPr>
        <w:t xml:space="preserve"> is necessary </w:t>
      </w:r>
      <w:r w:rsidR="00525528">
        <w:rPr>
          <w:rFonts w:asciiTheme="majorBidi" w:hAnsiTheme="majorBidi" w:cstheme="majorBidi"/>
        </w:rPr>
        <w:t xml:space="preserve">to support the </w:t>
      </w:r>
      <w:r>
        <w:rPr>
          <w:rFonts w:asciiTheme="majorBidi" w:hAnsiTheme="majorBidi" w:cstheme="majorBidi"/>
        </w:rPr>
        <w:t>conditions outlined</w:t>
      </w:r>
      <w:r w:rsidR="00525528">
        <w:rPr>
          <w:rFonts w:asciiTheme="majorBidi" w:hAnsiTheme="majorBidi" w:cstheme="majorBidi"/>
        </w:rPr>
        <w:t xml:space="preserve"> above</w:t>
      </w:r>
      <w:r>
        <w:rPr>
          <w:rFonts w:asciiTheme="majorBidi" w:hAnsiTheme="majorBidi" w:cstheme="majorBidi"/>
        </w:rPr>
        <w:t xml:space="preserve">, and also to support the requirements </w:t>
      </w:r>
      <w:r w:rsidR="00B443E2">
        <w:rPr>
          <w:rFonts w:asciiTheme="majorBidi" w:hAnsiTheme="majorBidi" w:cstheme="majorBidi"/>
        </w:rPr>
        <w:t xml:space="preserve">for future applications </w:t>
      </w:r>
      <w:r>
        <w:rPr>
          <w:rFonts w:asciiTheme="majorBidi" w:hAnsiTheme="majorBidi" w:cstheme="majorBidi"/>
        </w:rPr>
        <w:t>and services</w:t>
      </w:r>
      <w:r w:rsidR="00F22757">
        <w:rPr>
          <w:rFonts w:asciiTheme="majorBidi" w:hAnsiTheme="majorBidi" w:cstheme="majorBidi"/>
        </w:rPr>
        <w:t>.</w:t>
      </w:r>
    </w:p>
    <w:p w14:paraId="2AF07248" w14:textId="61BC1963" w:rsidR="001D5E3A" w:rsidRDefault="001D5E3A" w:rsidP="00216F86">
      <w:pPr>
        <w:rPr>
          <w:rFonts w:asciiTheme="majorBidi" w:hAnsiTheme="majorBidi" w:cstheme="majorBidi"/>
        </w:rPr>
      </w:pPr>
      <w:r>
        <w:rPr>
          <w:rFonts w:asciiTheme="majorBidi" w:hAnsiTheme="majorBidi" w:cstheme="majorBidi"/>
        </w:rPr>
        <w:t xml:space="preserve">Key architectural issues to be </w:t>
      </w:r>
      <w:r w:rsidR="00967F9A">
        <w:rPr>
          <w:rFonts w:asciiTheme="majorBidi" w:hAnsiTheme="majorBidi" w:cstheme="majorBidi"/>
        </w:rPr>
        <w:t xml:space="preserve">addressed </w:t>
      </w:r>
      <w:r w:rsidR="004C6220">
        <w:rPr>
          <w:rFonts w:asciiTheme="majorBidi" w:hAnsiTheme="majorBidi" w:cstheme="majorBidi"/>
        </w:rPr>
        <w:t>come from</w:t>
      </w:r>
      <w:r>
        <w:rPr>
          <w:rFonts w:asciiTheme="majorBidi" w:hAnsiTheme="majorBidi" w:cstheme="majorBidi"/>
        </w:rPr>
        <w:t>:</w:t>
      </w:r>
    </w:p>
    <w:p w14:paraId="655CF797" w14:textId="33B8DED1" w:rsidR="001D5E3A" w:rsidRDefault="00967F9A" w:rsidP="00A751DD">
      <w:pPr>
        <w:pStyle w:val="ListParagraph"/>
        <w:numPr>
          <w:ilvl w:val="0"/>
          <w:numId w:val="6"/>
        </w:numPr>
        <w:rPr>
          <w:rFonts w:asciiTheme="majorBidi" w:hAnsiTheme="majorBidi" w:cstheme="majorBidi"/>
        </w:rPr>
      </w:pPr>
      <w:r>
        <w:rPr>
          <w:rFonts w:asciiTheme="majorBidi" w:hAnsiTheme="majorBidi" w:cstheme="majorBidi"/>
        </w:rPr>
        <w:t xml:space="preserve">Supporting new applications requiring highly </w:t>
      </w:r>
      <w:r w:rsidR="004C6220">
        <w:rPr>
          <w:rFonts w:asciiTheme="majorBidi" w:hAnsiTheme="majorBidi" w:cstheme="majorBidi"/>
        </w:rPr>
        <w:t>resilient</w:t>
      </w:r>
      <w:r>
        <w:rPr>
          <w:rFonts w:asciiTheme="majorBidi" w:hAnsiTheme="majorBidi" w:cstheme="majorBidi"/>
        </w:rPr>
        <w:t xml:space="preserve">, secure and mobile bandwidth </w:t>
      </w:r>
      <w:r w:rsidR="00C4374A">
        <w:rPr>
          <w:rFonts w:asciiTheme="majorBidi" w:hAnsiTheme="majorBidi" w:cstheme="majorBidi"/>
        </w:rPr>
        <w:t xml:space="preserve">up to </w:t>
      </w:r>
      <w:proofErr w:type="spellStart"/>
      <w:r w:rsidR="00C4374A">
        <w:rPr>
          <w:rFonts w:asciiTheme="majorBidi" w:hAnsiTheme="majorBidi" w:cstheme="majorBidi"/>
        </w:rPr>
        <w:t>Tbps</w:t>
      </w:r>
      <w:proofErr w:type="spellEnd"/>
      <w:r>
        <w:rPr>
          <w:rFonts w:asciiTheme="majorBidi" w:hAnsiTheme="majorBidi" w:cstheme="majorBidi"/>
        </w:rPr>
        <w:t xml:space="preserve">, </w:t>
      </w:r>
      <w:r w:rsidRPr="00D20C67">
        <w:rPr>
          <w:rFonts w:asciiTheme="majorBidi" w:hAnsiTheme="majorBidi" w:cstheme="majorBidi"/>
        </w:rPr>
        <w:t xml:space="preserve">with end-to-end delays </w:t>
      </w:r>
      <w:r w:rsidR="004C6220" w:rsidRPr="00D20C67">
        <w:rPr>
          <w:rFonts w:asciiTheme="majorBidi" w:hAnsiTheme="majorBidi" w:cstheme="majorBidi"/>
        </w:rPr>
        <w:t>in</w:t>
      </w:r>
      <w:r w:rsidR="00CC723C" w:rsidRPr="00D20C67">
        <w:rPr>
          <w:rFonts w:asciiTheme="majorBidi" w:hAnsiTheme="majorBidi" w:cstheme="majorBidi"/>
        </w:rPr>
        <w:t xml:space="preserve"> </w:t>
      </w:r>
      <w:proofErr w:type="spellStart"/>
      <w:r w:rsidR="00CC723C" w:rsidRPr="00D20C67">
        <w:rPr>
          <w:rFonts w:asciiTheme="majorBidi" w:hAnsiTheme="majorBidi" w:cstheme="majorBidi"/>
        </w:rPr>
        <w:t>msecs</w:t>
      </w:r>
      <w:proofErr w:type="spellEnd"/>
      <w:r w:rsidR="004C6220" w:rsidRPr="00D20C67">
        <w:rPr>
          <w:rFonts w:asciiTheme="majorBidi" w:hAnsiTheme="majorBidi" w:cstheme="majorBidi"/>
        </w:rPr>
        <w:t xml:space="preserve"> level</w:t>
      </w:r>
      <w:r w:rsidR="00CC723C" w:rsidRPr="004C6220">
        <w:rPr>
          <w:rFonts w:asciiTheme="majorBidi" w:hAnsiTheme="majorBidi" w:cstheme="majorBidi"/>
        </w:rPr>
        <w:t>,</w:t>
      </w:r>
      <w:r w:rsidR="00CC723C">
        <w:rPr>
          <w:rFonts w:asciiTheme="majorBidi" w:hAnsiTheme="majorBidi" w:cstheme="majorBidi"/>
        </w:rPr>
        <w:t xml:space="preserve"> along with best effort applications.</w:t>
      </w:r>
    </w:p>
    <w:p w14:paraId="55F576C3" w14:textId="77777777" w:rsidR="00EE6E0F" w:rsidRDefault="00EE6E0F" w:rsidP="00EE6E0F">
      <w:pPr>
        <w:pStyle w:val="ListParagraph"/>
        <w:rPr>
          <w:rFonts w:asciiTheme="majorBidi" w:hAnsiTheme="majorBidi" w:cstheme="majorBidi"/>
        </w:rPr>
      </w:pPr>
    </w:p>
    <w:p w14:paraId="70E16956" w14:textId="72E920D6" w:rsidR="002F7E6B" w:rsidRPr="006A695F" w:rsidRDefault="004C6220" w:rsidP="006A695F">
      <w:pPr>
        <w:pStyle w:val="ListParagraph"/>
        <w:numPr>
          <w:ilvl w:val="0"/>
          <w:numId w:val="6"/>
        </w:numPr>
        <w:spacing w:before="0"/>
        <w:rPr>
          <w:rFonts w:asciiTheme="majorBidi" w:hAnsiTheme="majorBidi" w:cstheme="majorBidi"/>
        </w:rPr>
      </w:pPr>
      <w:r w:rsidRPr="00EE6E0F">
        <w:rPr>
          <w:rFonts w:asciiTheme="majorBidi" w:hAnsiTheme="majorBidi" w:cstheme="majorBidi"/>
        </w:rPr>
        <w:t>Need to integrate</w:t>
      </w:r>
      <w:r w:rsidR="008B29D5" w:rsidRPr="00EE6E0F">
        <w:rPr>
          <w:rFonts w:asciiTheme="majorBidi" w:hAnsiTheme="majorBidi" w:cstheme="majorBidi"/>
        </w:rPr>
        <w:t xml:space="preserve"> networks of different technologies to work together in harmony.</w:t>
      </w:r>
    </w:p>
    <w:p w14:paraId="63F6384B" w14:textId="43B77A73" w:rsidR="00216F86" w:rsidRDefault="001546E0" w:rsidP="006A695F">
      <w:pPr>
        <w:pStyle w:val="ListParagraph"/>
        <w:numPr>
          <w:ilvl w:val="0"/>
          <w:numId w:val="6"/>
        </w:numPr>
        <w:spacing w:before="0"/>
        <w:rPr>
          <w:rFonts w:asciiTheme="majorBidi" w:hAnsiTheme="majorBidi" w:cstheme="majorBidi"/>
        </w:rPr>
      </w:pPr>
      <w:r w:rsidRPr="00D20C67">
        <w:rPr>
          <w:rFonts w:asciiTheme="majorBidi" w:hAnsiTheme="majorBidi" w:cstheme="majorBidi"/>
        </w:rPr>
        <w:t>Need to address energy conservation and sustainability</w:t>
      </w:r>
    </w:p>
    <w:p w14:paraId="595C8B28" w14:textId="77777777" w:rsidR="001546E0" w:rsidRPr="00D20C67" w:rsidRDefault="001546E0" w:rsidP="00D20C67">
      <w:pPr>
        <w:pStyle w:val="ListParagraph"/>
        <w:rPr>
          <w:rFonts w:asciiTheme="majorBidi" w:hAnsiTheme="majorBidi" w:cstheme="majorBidi"/>
        </w:rPr>
      </w:pPr>
    </w:p>
    <w:p w14:paraId="794124D8" w14:textId="4C583CFA" w:rsidR="00F57FEC" w:rsidRPr="002652D6" w:rsidRDefault="00F57FEC" w:rsidP="009C4E22">
      <w:pPr>
        <w:pStyle w:val="Heading1"/>
        <w:numPr>
          <w:ilvl w:val="0"/>
          <w:numId w:val="59"/>
        </w:numPr>
        <w:ind w:left="720"/>
        <w:rPr>
          <w:rFonts w:ascii="Times New Roman Bold" w:hAnsi="Times New Roman Bold"/>
          <w:snapToGrid w:val="0"/>
        </w:rPr>
      </w:pPr>
      <w:bookmarkStart w:id="10" w:name="_Toc38215965"/>
      <w:r>
        <w:rPr>
          <w:rFonts w:ascii="Times New Roman Bold" w:hAnsi="Times New Roman Bold"/>
          <w:snapToGrid w:val="0"/>
        </w:rPr>
        <w:t>Architecture Principles</w:t>
      </w:r>
      <w:bookmarkEnd w:id="10"/>
    </w:p>
    <w:p w14:paraId="2B4E6338" w14:textId="54BDCB87" w:rsidR="00F57FEC" w:rsidRPr="00F57FEC" w:rsidRDefault="00F57FEC" w:rsidP="00F57FEC">
      <w:pPr>
        <w:rPr>
          <w:rFonts w:asciiTheme="majorBidi" w:hAnsiTheme="majorBidi" w:cstheme="majorBidi"/>
          <w:b/>
        </w:rPr>
      </w:pPr>
    </w:p>
    <w:p w14:paraId="23E8898C" w14:textId="5B24D8B1" w:rsidR="00F87C59" w:rsidRPr="00F87C59" w:rsidRDefault="00F87C59" w:rsidP="00F87C59">
      <w:pPr>
        <w:jc w:val="both"/>
        <w:rPr>
          <w:lang w:val="en-US"/>
        </w:rPr>
      </w:pPr>
      <w:r w:rsidRPr="00F87C59">
        <w:rPr>
          <w:lang w:val="en-US"/>
        </w:rPr>
        <w:t xml:space="preserve">Network 2030 refers to an integrated, highly automated, intelligent </w:t>
      </w:r>
      <w:del w:id="11" w:author="Toy, Mehmet" w:date="2020-04-16T21:20:00Z">
        <w:r w:rsidRPr="00F87C59" w:rsidDel="001A2320">
          <w:rPr>
            <w:lang w:val="en-US"/>
          </w:rPr>
          <w:delText xml:space="preserve">partitions of the </w:delText>
        </w:r>
      </w:del>
      <w:r w:rsidRPr="00F87C59">
        <w:rPr>
          <w:lang w:val="en-US"/>
        </w:rPr>
        <w:t xml:space="preserve">infrastructures </w:t>
      </w:r>
      <w:del w:id="12" w:author="Toy, Mehmet" w:date="2020-04-16T21:21:00Z">
        <w:r w:rsidRPr="00F87C59" w:rsidDel="001A2320">
          <w:rPr>
            <w:lang w:val="en-US"/>
          </w:rPr>
          <w:delText xml:space="preserve">(including heterogeneous communication, compute, storage and network services/applications resources), </w:delText>
        </w:r>
      </w:del>
      <w:r w:rsidRPr="00F87C59">
        <w:rPr>
          <w:lang w:val="en-US"/>
        </w:rPr>
        <w:t xml:space="preserve">which contain a number of operator operational domains in </w:t>
      </w:r>
      <w:del w:id="13" w:author="Toy, Mehmet" w:date="2020-04-16T21:24:00Z">
        <w:r w:rsidRPr="00F87C59" w:rsidDel="001A2320">
          <w:rPr>
            <w:lang w:val="en-US"/>
          </w:rPr>
          <w:delText xml:space="preserve">all </w:delText>
        </w:r>
      </w:del>
      <w:ins w:id="14" w:author="Toy, Mehmet" w:date="2020-04-16T21:24:00Z">
        <w:r w:rsidR="001A2320">
          <w:rPr>
            <w:lang w:val="en-US"/>
          </w:rPr>
          <w:t xml:space="preserve">various </w:t>
        </w:r>
      </w:ins>
      <w:ins w:id="15" w:author="Toy, Mehmet" w:date="2020-04-17T08:48:00Z">
        <w:r w:rsidR="00605522">
          <w:rPr>
            <w:lang w:val="en-US"/>
          </w:rPr>
          <w:t xml:space="preserve">types of </w:t>
        </w:r>
      </w:ins>
      <w:r w:rsidRPr="00F87C59">
        <w:rPr>
          <w:lang w:val="en-US"/>
        </w:rPr>
        <w:t>network segments (</w:t>
      </w:r>
      <w:ins w:id="16" w:author="Toy, Mehmet" w:date="2020-04-16T21:22:00Z">
        <w:r w:rsidR="001A2320">
          <w:rPr>
            <w:lang w:val="en-US"/>
          </w:rPr>
          <w:t xml:space="preserve">e.g., </w:t>
        </w:r>
      </w:ins>
      <w:r w:rsidRPr="00F87C59">
        <w:rPr>
          <w:lang w:val="en-US"/>
        </w:rPr>
        <w:t>wire</w:t>
      </w:r>
      <w:ins w:id="17" w:author="Toy, Mehmet" w:date="2020-04-16T21:22:00Z">
        <w:r w:rsidR="001A2320">
          <w:rPr>
            <w:lang w:val="en-US"/>
          </w:rPr>
          <w:t>d</w:t>
        </w:r>
      </w:ins>
      <w:r w:rsidRPr="00F87C59">
        <w:rPr>
          <w:lang w:val="en-US"/>
        </w:rPr>
        <w:t>/wireless access, core, edge</w:t>
      </w:r>
      <w:ins w:id="18" w:author="Toy, Mehmet" w:date="2020-04-16T21:23:00Z">
        <w:r w:rsidR="001A2320">
          <w:rPr>
            <w:lang w:val="en-US"/>
          </w:rPr>
          <w:t xml:space="preserve"> </w:t>
        </w:r>
        <w:proofErr w:type="spellStart"/>
        <w:r w:rsidR="001A2320">
          <w:rPr>
            <w:lang w:val="en-US"/>
          </w:rPr>
          <w:t>and</w:t>
        </w:r>
      </w:ins>
      <w:del w:id="19" w:author="Toy, Mehmet" w:date="2020-04-16T21:23:00Z">
        <w:r w:rsidRPr="00F87C59" w:rsidDel="001A2320">
          <w:rPr>
            <w:lang w:val="en-US"/>
          </w:rPr>
          <w:delText xml:space="preserve">, </w:delText>
        </w:r>
      </w:del>
      <w:r w:rsidRPr="00F87C59">
        <w:rPr>
          <w:lang w:val="en-US"/>
        </w:rPr>
        <w:t>space</w:t>
      </w:r>
      <w:proofErr w:type="spellEnd"/>
      <w:r w:rsidRPr="00F87C59">
        <w:rPr>
          <w:lang w:val="en-US"/>
        </w:rPr>
        <w:t xml:space="preserve"> </w:t>
      </w:r>
      <w:del w:id="20" w:author="Toy, Mehmet" w:date="2020-04-16T21:23:00Z">
        <w:r w:rsidRPr="00F87C59" w:rsidDel="001A2320">
          <w:rPr>
            <w:lang w:val="en-US"/>
          </w:rPr>
          <w:delText xml:space="preserve">or mixture of </w:delText>
        </w:r>
      </w:del>
      <w:r w:rsidRPr="00F87C59">
        <w:rPr>
          <w:lang w:val="en-US"/>
        </w:rPr>
        <w:t>segments)</w:t>
      </w:r>
      <w:del w:id="21" w:author="Toy, Mehmet" w:date="2020-04-16T21:25:00Z">
        <w:r w:rsidRPr="00F87C59" w:rsidDel="001A2320">
          <w:rPr>
            <w:lang w:val="en-US"/>
          </w:rPr>
          <w:delText>, that may be accessed by a user from one or more locations</w:delText>
        </w:r>
      </w:del>
      <w:r w:rsidRPr="00F87C59">
        <w:rPr>
          <w:lang w:val="en-US"/>
        </w:rPr>
        <w:t xml:space="preserve">. </w:t>
      </w:r>
    </w:p>
    <w:p w14:paraId="2AF19547" w14:textId="3A02B0B2" w:rsidR="00F87C59" w:rsidRPr="00F87C59" w:rsidRDefault="00F87C59" w:rsidP="00F87C59">
      <w:pPr>
        <w:jc w:val="both"/>
        <w:rPr>
          <w:lang w:val="en-US"/>
        </w:rPr>
      </w:pPr>
      <w:r w:rsidRPr="00F87C59">
        <w:rPr>
          <w:lang w:val="en-US"/>
        </w:rPr>
        <w:t xml:space="preserve">This integration is based on a dynamic interaction between groups of </w:t>
      </w:r>
      <w:del w:id="22" w:author="Toy, Mehmet" w:date="2020-04-16T21:25:00Z">
        <w:r w:rsidRPr="00F87C59" w:rsidDel="001A2320">
          <w:rPr>
            <w:lang w:val="en-US"/>
          </w:rPr>
          <w:delText xml:space="preserve">communication, </w:delText>
        </w:r>
      </w:del>
      <w:r w:rsidRPr="00F87C59">
        <w:rPr>
          <w:lang w:val="en-US"/>
        </w:rPr>
        <w:t>compute, storage and network services/applications resources/devices in all network segments.</w:t>
      </w:r>
    </w:p>
    <w:p w14:paraId="0638CF2D" w14:textId="3E13B715" w:rsidR="00F87C59" w:rsidRPr="00F87C59" w:rsidRDefault="00F87C59" w:rsidP="00F87C59">
      <w:pPr>
        <w:jc w:val="both"/>
        <w:rPr>
          <w:lang w:val="en-US"/>
        </w:rPr>
      </w:pPr>
      <w:del w:id="23" w:author="Toy, Mehmet" w:date="2020-04-16T21:35:00Z">
        <w:r w:rsidRPr="00F87C59" w:rsidDel="00412E85">
          <w:rPr>
            <w:lang w:val="en-US"/>
          </w:rPr>
          <w:delText xml:space="preserve">In addition, </w:delText>
        </w:r>
      </w:del>
      <w:r w:rsidRPr="00F87C59">
        <w:rPr>
          <w:lang w:val="en-US"/>
        </w:rPr>
        <w:t xml:space="preserve">Network 2030 is envisaged to </w:t>
      </w:r>
      <w:del w:id="24" w:author="Toy, Mehmet" w:date="2020-04-16T21:50:00Z">
        <w:r w:rsidRPr="00F87C59" w:rsidDel="00BD5B2E">
          <w:rPr>
            <w:lang w:val="en-US"/>
          </w:rPr>
          <w:delText xml:space="preserve">exhibit </w:delText>
        </w:r>
      </w:del>
      <w:ins w:id="25" w:author="Toy, Mehmet" w:date="2020-04-16T21:50:00Z">
        <w:r w:rsidR="00BD5B2E">
          <w:rPr>
            <w:lang w:val="en-US"/>
          </w:rPr>
          <w:t xml:space="preserve">support </w:t>
        </w:r>
      </w:ins>
      <w:r w:rsidRPr="00F87C59">
        <w:rPr>
          <w:lang w:val="en-US"/>
        </w:rPr>
        <w:t xml:space="preserve">different and very stringent </w:t>
      </w:r>
      <w:del w:id="26" w:author="Toy, Mehmet" w:date="2020-04-16T21:33:00Z">
        <w:r w:rsidRPr="00F87C59" w:rsidDel="00412E85">
          <w:rPr>
            <w:lang w:val="en-US"/>
          </w:rPr>
          <w:delText xml:space="preserve">non-functional </w:delText>
        </w:r>
      </w:del>
      <w:r w:rsidRPr="00F87C59">
        <w:rPr>
          <w:lang w:val="en-US"/>
        </w:rPr>
        <w:t xml:space="preserve">requirements including the strict low latency and </w:t>
      </w:r>
      <w:del w:id="27" w:author="Toy, Mehmet" w:date="2020-04-16T21:34:00Z">
        <w:r w:rsidRPr="00F87C59" w:rsidDel="00412E85">
          <w:rPr>
            <w:lang w:val="en-US"/>
          </w:rPr>
          <w:delText xml:space="preserve">high </w:delText>
        </w:r>
      </w:del>
      <w:ins w:id="28" w:author="Toy, Mehmet" w:date="2020-04-16T21:34:00Z">
        <w:r w:rsidR="00412E85">
          <w:rPr>
            <w:lang w:val="en-US"/>
          </w:rPr>
          <w:t>large volume of</w:t>
        </w:r>
        <w:r w:rsidR="00412E85" w:rsidRPr="00F87C59">
          <w:rPr>
            <w:lang w:val="en-US"/>
          </w:rPr>
          <w:t xml:space="preserve"> </w:t>
        </w:r>
      </w:ins>
      <w:r w:rsidRPr="00F87C59">
        <w:rPr>
          <w:lang w:val="en-US"/>
        </w:rPr>
        <w:t>data exchange requirements</w:t>
      </w:r>
      <w:ins w:id="29" w:author="Toy, Mehmet" w:date="2020-04-16T21:33:00Z">
        <w:r w:rsidR="00BD5B2E">
          <w:rPr>
            <w:lang w:val="en-US"/>
          </w:rPr>
          <w:t xml:space="preserve">. In some cases, these requirements </w:t>
        </w:r>
      </w:ins>
      <w:ins w:id="30" w:author="Toy, Mehmet" w:date="2020-04-17T08:49:00Z">
        <w:r w:rsidR="00605522">
          <w:rPr>
            <w:lang w:val="en-US"/>
          </w:rPr>
          <w:t>are</w:t>
        </w:r>
      </w:ins>
      <w:ins w:id="31" w:author="Toy, Mehmet" w:date="2020-04-16T21:33:00Z">
        <w:r w:rsidR="00BD5B2E">
          <w:rPr>
            <w:lang w:val="en-US"/>
          </w:rPr>
          <w:t xml:space="preserve"> to be supported per network slice basis. </w:t>
        </w:r>
      </w:ins>
      <w:del w:id="32" w:author="Toy, Mehmet" w:date="2020-04-16T21:58:00Z">
        <w:r w:rsidRPr="00F87C59" w:rsidDel="00BD5B2E">
          <w:rPr>
            <w:lang w:val="en-US"/>
          </w:rPr>
          <w:delText xml:space="preserve"> and guaranties for KPIs and/or SLA characteristics per slice (i.e. parts of the infrastructure)</w:delText>
        </w:r>
        <w:r w:rsidR="00AA743D" w:rsidDel="00BD5B2E">
          <w:rPr>
            <w:lang w:val="en-US"/>
          </w:rPr>
          <w:delText>, in addition to the best effort characteristic</w:delText>
        </w:r>
      </w:del>
    </w:p>
    <w:p w14:paraId="165C3C41" w14:textId="666FDE9F" w:rsidR="00F87C59" w:rsidRPr="00F87C59" w:rsidRDefault="00F87C59" w:rsidP="00F87C59">
      <w:pPr>
        <w:jc w:val="both"/>
        <w:rPr>
          <w:rFonts w:eastAsia="Batang"/>
          <w:lang w:val="en-US"/>
        </w:rPr>
      </w:pPr>
      <w:r w:rsidRPr="00F87C59">
        <w:rPr>
          <w:rFonts w:eastAsia="Batang"/>
          <w:lang w:val="en-US"/>
        </w:rPr>
        <w:t xml:space="preserve">The followings are proposed </w:t>
      </w:r>
      <w:r w:rsidRPr="00F87C59">
        <w:rPr>
          <w:rFonts w:eastAsia="Batang"/>
          <w:b/>
          <w:lang w:val="en-US"/>
        </w:rPr>
        <w:t>Network 2030 architectural principle</w:t>
      </w:r>
      <w:r w:rsidRPr="00F87C59">
        <w:rPr>
          <w:rFonts w:eastAsia="Batang"/>
          <w:lang w:val="en-US"/>
        </w:rPr>
        <w:t>s</w:t>
      </w:r>
      <w:del w:id="33" w:author="Toy, Mehmet" w:date="2020-04-16T22:00:00Z">
        <w:r w:rsidRPr="00F87C59" w:rsidDel="00684EE9">
          <w:rPr>
            <w:rFonts w:eastAsia="Batang"/>
            <w:lang w:val="en-US"/>
          </w:rPr>
          <w:delText>,</w:delText>
        </w:r>
      </w:del>
      <w:r w:rsidRPr="00F87C59">
        <w:rPr>
          <w:rFonts w:eastAsia="Batang"/>
          <w:lang w:val="en-US"/>
        </w:rPr>
        <w:t xml:space="preserve"> </w:t>
      </w:r>
      <w:del w:id="34" w:author="Toy, Mehmet" w:date="2020-04-16T21:59:00Z">
        <w:r w:rsidRPr="00F87C59" w:rsidDel="00BD5B2E">
          <w:rPr>
            <w:rFonts w:eastAsia="Batang"/>
            <w:lang w:val="en-US"/>
          </w:rPr>
          <w:delText xml:space="preserve">which </w:delText>
        </w:r>
      </w:del>
      <w:ins w:id="35" w:author="Toy, Mehmet" w:date="2020-04-16T21:59:00Z">
        <w:r w:rsidR="00BD5B2E">
          <w:rPr>
            <w:rFonts w:eastAsia="Batang"/>
            <w:lang w:val="en-US"/>
          </w:rPr>
          <w:t>that are</w:t>
        </w:r>
        <w:r w:rsidR="00BD5B2E" w:rsidRPr="00F87C59">
          <w:rPr>
            <w:rFonts w:eastAsia="Batang"/>
            <w:lang w:val="en-US"/>
          </w:rPr>
          <w:t xml:space="preserve"> </w:t>
        </w:r>
      </w:ins>
      <w:del w:id="36" w:author="Toy, Mehmet" w:date="2020-04-16T21:59:00Z">
        <w:r w:rsidRPr="00F87C59" w:rsidDel="00BD5B2E">
          <w:rPr>
            <w:rFonts w:eastAsia="Batang"/>
            <w:lang w:val="en-US"/>
          </w:rPr>
          <w:delText>could be used to evaluate a range of proposed architectures. They could be also interpreted as</w:delText>
        </w:r>
      </w:del>
      <w:ins w:id="37" w:author="Toy, Mehmet" w:date="2020-04-16T21:59:00Z">
        <w:r w:rsidR="00BD5B2E">
          <w:rPr>
            <w:rFonts w:eastAsia="Batang"/>
            <w:lang w:val="en-US"/>
          </w:rPr>
          <w:t>as the</w:t>
        </w:r>
      </w:ins>
      <w:r w:rsidRPr="00F87C59">
        <w:rPr>
          <w:rFonts w:eastAsia="Batang"/>
          <w:lang w:val="en-US"/>
        </w:rPr>
        <w:t xml:space="preserve"> architectural primitives</w:t>
      </w:r>
      <w:r>
        <w:rPr>
          <w:rFonts w:eastAsia="Batang"/>
          <w:lang w:val="en-US"/>
        </w:rPr>
        <w:t xml:space="preserve"> and/or a design choices</w:t>
      </w:r>
      <w:r w:rsidRPr="00F87C59">
        <w:rPr>
          <w:rFonts w:eastAsia="Batang"/>
          <w:lang w:val="en-US"/>
        </w:rPr>
        <w:t xml:space="preserve">. </w:t>
      </w:r>
      <w:del w:id="38" w:author="Toy, Mehmet" w:date="2020-04-16T22:01:00Z">
        <w:r w:rsidRPr="00F87C59" w:rsidDel="00684EE9">
          <w:rPr>
            <w:rFonts w:eastAsia="Batang"/>
            <w:lang w:val="en-US"/>
          </w:rPr>
          <w:delText xml:space="preserve">A principle is a rule that governs how something is to be done; in the case of network architecture, principles are used as a basis for the design and operation of the system. </w:delText>
        </w:r>
      </w:del>
      <w:r w:rsidRPr="00F87C59">
        <w:rPr>
          <w:rFonts w:eastAsia="Batang"/>
          <w:lang w:val="en-US"/>
        </w:rPr>
        <w:t>Each principle will apply to a particular set of viewpoints on the architecture.</w:t>
      </w:r>
    </w:p>
    <w:p w14:paraId="6B8037C4" w14:textId="5EFF1DF1" w:rsidR="00F87C59" w:rsidRPr="00F87C59" w:rsidRDefault="00F87C59" w:rsidP="00F87C59">
      <w:pPr>
        <w:jc w:val="both"/>
        <w:rPr>
          <w:rFonts w:eastAsia="Batang"/>
          <w:lang w:val="en-US"/>
        </w:rPr>
      </w:pPr>
      <w:r w:rsidRPr="00F87C59">
        <w:rPr>
          <w:rFonts w:eastAsia="Batang"/>
          <w:lang w:val="en-US"/>
        </w:rPr>
        <w:t>From the user point of view</w:t>
      </w:r>
      <w:ins w:id="39" w:author="Toy, Mehmet" w:date="2020-04-16T22:10:00Z">
        <w:r w:rsidR="007174EF">
          <w:rPr>
            <w:rFonts w:eastAsia="Batang"/>
            <w:lang w:val="en-US"/>
          </w:rPr>
          <w:t xml:space="preserve">, </w:t>
        </w:r>
      </w:ins>
      <w:r w:rsidRPr="00F87C59">
        <w:rPr>
          <w:rFonts w:eastAsia="Batang"/>
          <w:lang w:val="en-US"/>
        </w:rPr>
        <w:t xml:space="preserve"> </w:t>
      </w:r>
      <w:ins w:id="40" w:author="Toy, Mehmet" w:date="2020-04-16T22:10:00Z">
        <w:r w:rsidR="007174EF">
          <w:rPr>
            <w:rFonts w:eastAsia="Batang"/>
            <w:lang w:val="en-US"/>
          </w:rPr>
          <w:t xml:space="preserve">some of </w:t>
        </w:r>
      </w:ins>
      <w:r w:rsidRPr="00F87C59">
        <w:rPr>
          <w:rFonts w:eastAsia="Batang"/>
          <w:lang w:val="en-US"/>
        </w:rPr>
        <w:t>the</w:t>
      </w:r>
      <w:ins w:id="41" w:author="Toy, Mehmet" w:date="2020-04-16T22:10:00Z">
        <w:r w:rsidR="007174EF">
          <w:rPr>
            <w:rFonts w:eastAsia="Batang"/>
            <w:lang w:val="en-US"/>
          </w:rPr>
          <w:t>se</w:t>
        </w:r>
      </w:ins>
      <w:r w:rsidRPr="00F87C59">
        <w:rPr>
          <w:rFonts w:eastAsia="Batang"/>
          <w:lang w:val="en-US"/>
        </w:rPr>
        <w:t xml:space="preserve"> principles </w:t>
      </w:r>
      <w:del w:id="42" w:author="Toy, Mehmet" w:date="2020-04-16T22:10:00Z">
        <w:r w:rsidRPr="00F87C59" w:rsidDel="007174EF">
          <w:rPr>
            <w:rFonts w:eastAsia="Batang"/>
            <w:lang w:val="en-US"/>
          </w:rPr>
          <w:delText xml:space="preserve">of a </w:delText>
        </w:r>
      </w:del>
      <w:del w:id="43" w:author="Toy, Mehmet" w:date="2020-04-16T22:09:00Z">
        <w:r w:rsidRPr="00F87C59" w:rsidDel="00D10164">
          <w:rPr>
            <w:rFonts w:eastAsia="Batang"/>
            <w:lang w:val="en-US"/>
          </w:rPr>
          <w:delText>networked system</w:delText>
        </w:r>
      </w:del>
      <w:del w:id="44" w:author="Toy, Mehmet" w:date="2020-04-16T22:10:00Z">
        <w:r w:rsidRPr="00F87C59" w:rsidDel="007174EF">
          <w:rPr>
            <w:rFonts w:eastAsia="Batang"/>
            <w:lang w:val="en-US"/>
          </w:rPr>
          <w:delText xml:space="preserve"> would help the realization of a key properties such as</w:delText>
        </w:r>
      </w:del>
      <w:ins w:id="45" w:author="Toy, Mehmet" w:date="2020-04-16T22:10:00Z">
        <w:r w:rsidR="007174EF">
          <w:rPr>
            <w:rFonts w:eastAsia="Batang"/>
            <w:lang w:val="en-US"/>
          </w:rPr>
          <w:t>are</w:t>
        </w:r>
      </w:ins>
      <w:r w:rsidRPr="00F87C59">
        <w:rPr>
          <w:rFonts w:eastAsia="Batang"/>
          <w:lang w:val="en-US"/>
        </w:rPr>
        <w:t>:</w:t>
      </w:r>
    </w:p>
    <w:p w14:paraId="30E85636" w14:textId="780AFB1A" w:rsidR="00F87C59" w:rsidRPr="00F87C59" w:rsidRDefault="00F87C59" w:rsidP="00A04F7F">
      <w:pPr>
        <w:ind w:left="720"/>
        <w:jc w:val="both"/>
        <w:rPr>
          <w:rFonts w:eastAsia="Batang"/>
          <w:lang w:val="en-US"/>
        </w:rPr>
      </w:pPr>
      <w:commentRangeStart w:id="46"/>
      <w:commentRangeStart w:id="47"/>
      <w:r w:rsidRPr="00F87C59">
        <w:rPr>
          <w:rFonts w:eastAsia="Batang"/>
          <w:lang w:val="en-US"/>
        </w:rPr>
        <w:t xml:space="preserve">• </w:t>
      </w:r>
      <w:commentRangeStart w:id="48"/>
      <w:r w:rsidRPr="00F87C59">
        <w:rPr>
          <w:rFonts w:eastAsia="Batang"/>
          <w:lang w:val="en-US"/>
        </w:rPr>
        <w:t>Intelligence in Network Infrastructure</w:t>
      </w:r>
      <w:r w:rsidR="00BE32AA">
        <w:rPr>
          <w:rFonts w:eastAsia="Batang"/>
          <w:lang w:val="en-US"/>
        </w:rPr>
        <w:t xml:space="preserve"> and</w:t>
      </w:r>
      <w:r w:rsidRPr="00F87C59">
        <w:rPr>
          <w:rFonts w:eastAsia="Batang"/>
          <w:lang w:val="en-US"/>
        </w:rPr>
        <w:t xml:space="preserve"> Control </w:t>
      </w:r>
    </w:p>
    <w:p w14:paraId="5C4020C5" w14:textId="6C07BB1C" w:rsidR="00F87C59" w:rsidRPr="00F87C59" w:rsidRDefault="00F87C59" w:rsidP="00A04F7F">
      <w:pPr>
        <w:ind w:left="720"/>
        <w:jc w:val="both"/>
        <w:rPr>
          <w:rFonts w:eastAsia="Batang"/>
          <w:lang w:val="en-US"/>
        </w:rPr>
      </w:pPr>
      <w:r w:rsidRPr="00F87C59">
        <w:rPr>
          <w:rFonts w:eastAsia="Batang"/>
          <w:lang w:val="en-US"/>
        </w:rPr>
        <w:t xml:space="preserve">• </w:t>
      </w:r>
      <w:ins w:id="49" w:author="Toy, Mehmet" w:date="2020-04-16T22:14:00Z">
        <w:r w:rsidR="007174EF">
          <w:rPr>
            <w:rFonts w:eastAsia="Batang"/>
            <w:lang w:val="en-US"/>
          </w:rPr>
          <w:t>D</w:t>
        </w:r>
      </w:ins>
      <w:del w:id="50" w:author="Toy, Mehmet" w:date="2020-04-16T22:14:00Z">
        <w:r w:rsidRPr="00F87C59" w:rsidDel="007174EF">
          <w:rPr>
            <w:rFonts w:eastAsia="Batang"/>
            <w:lang w:val="en-US"/>
          </w:rPr>
          <w:delText>Levels of d</w:delText>
        </w:r>
      </w:del>
      <w:r w:rsidRPr="00F87C59">
        <w:rPr>
          <w:rFonts w:eastAsia="Batang"/>
          <w:lang w:val="en-US"/>
        </w:rPr>
        <w:t>eterminism in Delays and Lossless Transmission</w:t>
      </w:r>
    </w:p>
    <w:p w14:paraId="23360687" w14:textId="77777777" w:rsidR="00F87C59" w:rsidRPr="00F87C59" w:rsidRDefault="00F87C59" w:rsidP="00A04F7F">
      <w:pPr>
        <w:ind w:left="720"/>
        <w:jc w:val="both"/>
        <w:rPr>
          <w:rFonts w:eastAsia="Batang"/>
          <w:lang w:val="en-US"/>
        </w:rPr>
      </w:pPr>
      <w:r w:rsidRPr="00F87C59">
        <w:rPr>
          <w:rFonts w:eastAsia="Batang"/>
          <w:lang w:val="en-US"/>
        </w:rPr>
        <w:t xml:space="preserve">• Elasticity in Network Services Customization and Network Functions </w:t>
      </w:r>
      <w:r w:rsidRPr="007174EF">
        <w:rPr>
          <w:rFonts w:eastAsia="Batang"/>
          <w:highlight w:val="cyan"/>
          <w:lang w:val="en-US"/>
          <w:rPrChange w:id="51" w:author="Toy, Mehmet" w:date="2020-04-16T22:14:00Z">
            <w:rPr>
              <w:rFonts w:eastAsia="Batang"/>
              <w:highlight w:val="red"/>
              <w:lang w:val="en-US"/>
            </w:rPr>
          </w:rPrChange>
        </w:rPr>
        <w:t>Componentization</w:t>
      </w:r>
    </w:p>
    <w:p w14:paraId="6AA51E2A" w14:textId="77777777" w:rsidR="00F87C59" w:rsidRPr="00F87C59" w:rsidRDefault="00F87C59" w:rsidP="00A04F7F">
      <w:pPr>
        <w:ind w:left="720"/>
        <w:jc w:val="both"/>
        <w:rPr>
          <w:rFonts w:eastAsia="Batang"/>
          <w:lang w:val="en-US"/>
        </w:rPr>
      </w:pPr>
      <w:r w:rsidRPr="00F87C59">
        <w:rPr>
          <w:rFonts w:eastAsia="Batang"/>
          <w:lang w:val="en-US"/>
        </w:rPr>
        <w:t xml:space="preserve">• </w:t>
      </w:r>
      <w:r w:rsidRPr="00A04F7F">
        <w:rPr>
          <w:rFonts w:eastAsia="Batang"/>
          <w:highlight w:val="red"/>
          <w:lang w:val="en-US"/>
        </w:rPr>
        <w:t>Effective Programmable Network Protocol and Flexible Dynamic Transmission</w:t>
      </w:r>
    </w:p>
    <w:p w14:paraId="5B832924" w14:textId="77777777" w:rsidR="00F87C59" w:rsidRPr="00F87C59" w:rsidRDefault="00F87C59" w:rsidP="00A04F7F">
      <w:pPr>
        <w:ind w:left="720"/>
        <w:jc w:val="both"/>
        <w:rPr>
          <w:rFonts w:eastAsia="Batang"/>
          <w:lang w:val="en-US"/>
        </w:rPr>
      </w:pPr>
      <w:r w:rsidRPr="00F87C59">
        <w:rPr>
          <w:rFonts w:eastAsia="Batang"/>
          <w:lang w:val="en-US"/>
        </w:rPr>
        <w:t>• Intrinsic Secured Networking</w:t>
      </w:r>
    </w:p>
    <w:p w14:paraId="51CE3BE5" w14:textId="77777777" w:rsidR="00F87C59" w:rsidRPr="00F87C59" w:rsidRDefault="00F87C59" w:rsidP="00A04F7F">
      <w:pPr>
        <w:ind w:left="720"/>
        <w:jc w:val="both"/>
        <w:rPr>
          <w:rFonts w:eastAsia="Batang"/>
          <w:lang w:val="en-US"/>
        </w:rPr>
      </w:pPr>
      <w:r w:rsidRPr="00F87C59">
        <w:rPr>
          <w:rFonts w:eastAsia="Batang"/>
          <w:lang w:val="en-US"/>
        </w:rPr>
        <w:t>• Trust networking</w:t>
      </w:r>
    </w:p>
    <w:p w14:paraId="6FDC96A8" w14:textId="77777777" w:rsidR="00F87C59" w:rsidRPr="00F87C59" w:rsidRDefault="00F87C59" w:rsidP="00A04F7F">
      <w:pPr>
        <w:ind w:left="720"/>
        <w:jc w:val="both"/>
        <w:rPr>
          <w:rFonts w:eastAsia="Batang"/>
          <w:lang w:val="en-US"/>
        </w:rPr>
      </w:pPr>
      <w:r w:rsidRPr="00F87C59">
        <w:rPr>
          <w:rFonts w:eastAsia="Batang"/>
          <w:lang w:val="en-US"/>
        </w:rPr>
        <w:t xml:space="preserve">• Robustness in face of failures </w:t>
      </w:r>
    </w:p>
    <w:p w14:paraId="7C8C9C65" w14:textId="77777777" w:rsidR="00F87C59" w:rsidRPr="00F87C59" w:rsidRDefault="00F87C59" w:rsidP="00A04F7F">
      <w:pPr>
        <w:ind w:left="720"/>
        <w:jc w:val="both"/>
        <w:rPr>
          <w:rFonts w:eastAsia="Batang"/>
          <w:lang w:val="en-US"/>
        </w:rPr>
      </w:pPr>
      <w:r w:rsidRPr="00F87C59">
        <w:rPr>
          <w:rFonts w:eastAsia="Batang"/>
          <w:lang w:val="en-US"/>
        </w:rPr>
        <w:t xml:space="preserve">• Support multiple types of delivery services </w:t>
      </w:r>
    </w:p>
    <w:p w14:paraId="3958C827" w14:textId="77777777" w:rsidR="00F87C59" w:rsidRPr="00F87C59" w:rsidRDefault="00F87C59" w:rsidP="00A04F7F">
      <w:pPr>
        <w:ind w:left="720"/>
        <w:jc w:val="both"/>
        <w:rPr>
          <w:rFonts w:eastAsia="Batang"/>
          <w:lang w:val="en-US"/>
        </w:rPr>
      </w:pPr>
      <w:r w:rsidRPr="00F87C59">
        <w:rPr>
          <w:rFonts w:eastAsia="Batang"/>
          <w:lang w:val="en-US"/>
        </w:rPr>
        <w:t xml:space="preserve">• Accommodate seamless coexistence of a variety of networks and slices </w:t>
      </w:r>
    </w:p>
    <w:p w14:paraId="1E034494" w14:textId="77777777" w:rsidR="00F87C59" w:rsidRPr="00F87C59" w:rsidRDefault="00F87C59" w:rsidP="00A04F7F">
      <w:pPr>
        <w:ind w:left="720"/>
        <w:jc w:val="both"/>
        <w:rPr>
          <w:rFonts w:eastAsia="Batang"/>
          <w:lang w:val="en-US"/>
        </w:rPr>
      </w:pPr>
      <w:r w:rsidRPr="00F87C59">
        <w:rPr>
          <w:rFonts w:eastAsia="Batang"/>
          <w:lang w:val="en-US"/>
        </w:rPr>
        <w:t xml:space="preserve">• Allow distributed management </w:t>
      </w:r>
    </w:p>
    <w:p w14:paraId="7E6AB562" w14:textId="77777777" w:rsidR="00F87C59" w:rsidRPr="00F87C59" w:rsidRDefault="00F87C59" w:rsidP="00A04F7F">
      <w:pPr>
        <w:ind w:left="720"/>
        <w:jc w:val="both"/>
        <w:rPr>
          <w:rFonts w:eastAsia="Batang"/>
          <w:lang w:val="en-US"/>
        </w:rPr>
      </w:pPr>
      <w:r w:rsidRPr="00F87C59">
        <w:rPr>
          <w:rFonts w:eastAsia="Batang"/>
          <w:lang w:val="en-US"/>
        </w:rPr>
        <w:t xml:space="preserve">• Easy host attachment </w:t>
      </w:r>
    </w:p>
    <w:p w14:paraId="5EBD65B7" w14:textId="77777777" w:rsidR="00F87C59" w:rsidRPr="00F87C59" w:rsidRDefault="00F87C59" w:rsidP="00A04F7F">
      <w:pPr>
        <w:ind w:left="720"/>
        <w:jc w:val="both"/>
        <w:rPr>
          <w:rFonts w:eastAsia="Batang"/>
          <w:lang w:val="en-US"/>
        </w:rPr>
      </w:pPr>
      <w:r w:rsidRPr="00F87C59">
        <w:rPr>
          <w:rFonts w:eastAsia="Batang"/>
          <w:lang w:val="en-US"/>
        </w:rPr>
        <w:t xml:space="preserve">• Cost effective </w:t>
      </w:r>
    </w:p>
    <w:p w14:paraId="22F3F3BA" w14:textId="77777777" w:rsidR="00F87C59" w:rsidRPr="00F87C59" w:rsidRDefault="00F87C59" w:rsidP="00A04F7F">
      <w:pPr>
        <w:ind w:left="720"/>
        <w:jc w:val="both"/>
        <w:rPr>
          <w:rFonts w:eastAsia="Batang"/>
          <w:lang w:val="en-US"/>
        </w:rPr>
      </w:pPr>
      <w:r w:rsidRPr="00F87C59">
        <w:rPr>
          <w:rFonts w:eastAsia="Batang"/>
          <w:lang w:val="en-US"/>
        </w:rPr>
        <w:t>• Allow resource accountability</w:t>
      </w:r>
      <w:commentRangeEnd w:id="46"/>
      <w:r w:rsidR="00F06112">
        <w:rPr>
          <w:rStyle w:val="CommentReference"/>
          <w:rFonts w:eastAsia="Times New Roman"/>
          <w:lang w:val="en-US" w:eastAsia="en-US"/>
        </w:rPr>
        <w:commentReference w:id="46"/>
      </w:r>
      <w:commentRangeEnd w:id="47"/>
      <w:commentRangeEnd w:id="48"/>
      <w:r w:rsidR="007174EF">
        <w:rPr>
          <w:rStyle w:val="CommentReference"/>
          <w:rFonts w:eastAsia="Times New Roman"/>
          <w:lang w:val="en-US" w:eastAsia="en-US"/>
        </w:rPr>
        <w:commentReference w:id="48"/>
      </w:r>
      <w:r w:rsidR="00EA79BD">
        <w:rPr>
          <w:rStyle w:val="CommentReference"/>
          <w:rFonts w:eastAsia="Times New Roman"/>
          <w:lang w:val="en-US" w:eastAsia="en-US"/>
        </w:rPr>
        <w:commentReference w:id="47"/>
      </w:r>
    </w:p>
    <w:p w14:paraId="03D9DCAC" w14:textId="5569E937" w:rsidR="00F87C59" w:rsidRPr="00F87C59" w:rsidDel="00605522" w:rsidRDefault="00F87C59" w:rsidP="00A04F7F">
      <w:pPr>
        <w:ind w:left="720"/>
        <w:jc w:val="both"/>
        <w:rPr>
          <w:del w:id="52" w:author="Toy, Mehmet" w:date="2020-04-17T08:48:00Z"/>
          <w:rFonts w:eastAsia="Batang"/>
          <w:lang w:val="en-US"/>
        </w:rPr>
      </w:pPr>
      <w:del w:id="53" w:author="Toy, Mehmet" w:date="2020-04-17T08:48:00Z">
        <w:r w:rsidRPr="00F87C59" w:rsidDel="00605522">
          <w:rPr>
            <w:rFonts w:eastAsia="Batang"/>
            <w:lang w:val="en-US"/>
          </w:rPr>
          <w:delText>• ……</w:delText>
        </w:r>
      </w:del>
    </w:p>
    <w:p w14:paraId="57F36B81" w14:textId="77777777" w:rsidR="00F87C59" w:rsidRPr="00F87C59" w:rsidRDefault="00F87C59" w:rsidP="00F87C59">
      <w:pPr>
        <w:jc w:val="both"/>
        <w:rPr>
          <w:rFonts w:eastAsia="Batang"/>
          <w:lang w:val="en-US"/>
        </w:rPr>
      </w:pPr>
      <w:r w:rsidRPr="00F87C59">
        <w:rPr>
          <w:rFonts w:eastAsia="Batang"/>
          <w:lang w:val="en-US"/>
        </w:rPr>
        <w:t>The following picture depicts the relationships between Network 2030 principles, requirements and architecture(s).</w:t>
      </w:r>
    </w:p>
    <w:p w14:paraId="30701678" w14:textId="77777777" w:rsidR="00F87C59" w:rsidRPr="00F87C59" w:rsidRDefault="00F87C59" w:rsidP="00F87C59">
      <w:pPr>
        <w:pStyle w:val="Caption"/>
        <w:jc w:val="center"/>
        <w:rPr>
          <w:i w:val="0"/>
          <w:sz w:val="24"/>
          <w:szCs w:val="24"/>
          <w:lang w:val="en-US"/>
        </w:rPr>
      </w:pPr>
      <w:r w:rsidRPr="00F87C59">
        <w:rPr>
          <w:i w:val="0"/>
          <w:noProof/>
          <w:sz w:val="24"/>
          <w:szCs w:val="24"/>
          <w:lang w:val="en-US" w:eastAsia="en-US"/>
        </w:rPr>
        <w:lastRenderedPageBreak/>
        <w:drawing>
          <wp:inline distT="0" distB="0" distL="0" distR="0" wp14:anchorId="6A782C9D" wp14:editId="1F547993">
            <wp:extent cx="5622290" cy="3997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457" cy="4010094"/>
                    </a:xfrm>
                    <a:prstGeom prst="rect">
                      <a:avLst/>
                    </a:prstGeom>
                  </pic:spPr>
                </pic:pic>
              </a:graphicData>
            </a:graphic>
          </wp:inline>
        </w:drawing>
      </w:r>
    </w:p>
    <w:p w14:paraId="571AD4EE" w14:textId="77777777" w:rsidR="00F87C59" w:rsidRPr="00F87C59" w:rsidRDefault="00F87C59" w:rsidP="00F87C59">
      <w:pPr>
        <w:jc w:val="center"/>
        <w:rPr>
          <w:lang w:val="en-US"/>
        </w:rPr>
      </w:pPr>
      <w:bookmarkStart w:id="54" w:name="_Toc38208866"/>
      <w:r w:rsidRPr="00F87C59">
        <w:rPr>
          <w:lang w:val="en-US"/>
        </w:rPr>
        <w:t xml:space="preserve">Figure </w:t>
      </w:r>
      <w:r w:rsidRPr="00F87C59">
        <w:rPr>
          <w:i/>
          <w:iCs/>
          <w:color w:val="44546A" w:themeColor="text2"/>
          <w:lang w:val="en-US"/>
        </w:rPr>
        <w:fldChar w:fldCharType="begin"/>
      </w:r>
      <w:r w:rsidRPr="00F87C59">
        <w:rPr>
          <w:lang w:val="en-US"/>
        </w:rPr>
        <w:instrText xml:space="preserve"> SEQ Figure \* ARABIC </w:instrText>
      </w:r>
      <w:r w:rsidRPr="00F87C59">
        <w:rPr>
          <w:i/>
          <w:iCs/>
          <w:color w:val="44546A" w:themeColor="text2"/>
          <w:lang w:val="en-US"/>
        </w:rPr>
        <w:fldChar w:fldCharType="separate"/>
      </w:r>
      <w:r w:rsidRPr="00F87C59">
        <w:rPr>
          <w:noProof/>
          <w:lang w:val="en-US"/>
        </w:rPr>
        <w:t>1</w:t>
      </w:r>
      <w:r w:rsidRPr="00F87C59">
        <w:rPr>
          <w:i/>
          <w:iCs/>
          <w:color w:val="44546A" w:themeColor="text2"/>
          <w:lang w:val="en-US"/>
        </w:rPr>
        <w:fldChar w:fldCharType="end"/>
      </w:r>
      <w:r w:rsidRPr="00F87C59">
        <w:rPr>
          <w:lang w:val="en-US"/>
        </w:rPr>
        <w:t xml:space="preserve"> - Network 2030 principles, requirements and architecture(s)</w:t>
      </w:r>
      <w:bookmarkEnd w:id="54"/>
    </w:p>
    <w:p w14:paraId="3B679869" w14:textId="77777777" w:rsidR="00F87C59" w:rsidRPr="00DC055C" w:rsidRDefault="00F87C59" w:rsidP="00F87C59">
      <w:pPr>
        <w:jc w:val="center"/>
        <w:rPr>
          <w:sz w:val="20"/>
          <w:lang w:val="en-US"/>
        </w:rPr>
      </w:pPr>
    </w:p>
    <w:p w14:paraId="104EC7D8" w14:textId="1E2C2084" w:rsidR="00F87C59" w:rsidRPr="00A04F7F" w:rsidRDefault="00F87C59" w:rsidP="009C4E22">
      <w:pPr>
        <w:pStyle w:val="ListParagraph"/>
        <w:numPr>
          <w:ilvl w:val="0"/>
          <w:numId w:val="38"/>
        </w:numPr>
        <w:overflowPunct w:val="0"/>
        <w:autoSpaceDE w:val="0"/>
        <w:autoSpaceDN w:val="0"/>
        <w:adjustRightInd w:val="0"/>
        <w:spacing w:after="120"/>
        <w:ind w:left="720"/>
        <w:textAlignment w:val="baseline"/>
        <w:outlineLvl w:val="1"/>
        <w:rPr>
          <w:rFonts w:eastAsia="Batang"/>
          <w:lang w:val="en-US"/>
        </w:rPr>
      </w:pPr>
      <w:r w:rsidRPr="00A04F7F" w:rsidDel="00A66495">
        <w:rPr>
          <w:rFonts w:eastAsia="Batang"/>
          <w:sz w:val="20"/>
          <w:lang w:val="en-US"/>
        </w:rPr>
        <w:t xml:space="preserve"> </w:t>
      </w:r>
      <w:bookmarkStart w:id="55" w:name="_Toc38215966"/>
      <w:del w:id="56" w:author="Toy, Mehmet" w:date="2020-04-16T22:19:00Z">
        <w:r w:rsidRPr="00A04F7F" w:rsidDel="007174EF">
          <w:rPr>
            <w:rFonts w:eastAsia="Batang"/>
            <w:b/>
            <w:lang w:val="en-US"/>
          </w:rPr>
          <w:delText>“</w:delText>
        </w:r>
        <w:r w:rsidRPr="00A04F7F" w:rsidDel="007174EF">
          <w:rPr>
            <w:rFonts w:eastAsia="Batang"/>
            <w:b/>
            <w:i/>
            <w:lang w:val="en-US"/>
          </w:rPr>
          <w:delText>Simplicity: Keep it as simple as possible, but not simpler</w:delText>
        </w:r>
        <w:r w:rsidRPr="00A04F7F" w:rsidDel="007174EF">
          <w:rPr>
            <w:rFonts w:eastAsia="Batang"/>
            <w:b/>
            <w:lang w:val="en-US"/>
          </w:rPr>
          <w:delText>” - principle</w:delText>
        </w:r>
      </w:del>
      <w:ins w:id="57" w:author="Toy, Mehmet" w:date="2020-04-16T22:19:00Z">
        <w:r w:rsidR="007174EF">
          <w:rPr>
            <w:rFonts w:eastAsia="Batang"/>
            <w:b/>
            <w:lang w:val="en-US"/>
          </w:rPr>
          <w:t>Simplicity</w:t>
        </w:r>
      </w:ins>
      <w:bookmarkEnd w:id="55"/>
    </w:p>
    <w:p w14:paraId="395558D3" w14:textId="0AA342BA" w:rsidR="00F87C59" w:rsidRPr="00F87C59" w:rsidRDefault="00F87C59" w:rsidP="00F87C59">
      <w:pPr>
        <w:ind w:left="360"/>
        <w:jc w:val="both"/>
        <w:rPr>
          <w:rFonts w:eastAsia="Batang"/>
          <w:lang w:val="en-US"/>
        </w:rPr>
      </w:pPr>
      <w:del w:id="58" w:author="Toy, Mehmet" w:date="2020-04-16T22:20:00Z">
        <w:r w:rsidRPr="00F87C59" w:rsidDel="00645766">
          <w:rPr>
            <w:rFonts w:eastAsia="Batang"/>
            <w:lang w:val="en-US"/>
          </w:rPr>
          <w:delText xml:space="preserve">In current Networking technologies, the service complexity belongs at the edges, and the IP layer of the Internet remains as simple as possible. </w:delText>
        </w:r>
      </w:del>
      <w:commentRangeStart w:id="59"/>
      <w:r w:rsidRPr="00F87C59">
        <w:rPr>
          <w:rFonts w:eastAsia="Batang"/>
          <w:lang w:val="en-US"/>
        </w:rPr>
        <w:t xml:space="preserve">Network 2030 would represent a transition from </w:t>
      </w:r>
      <w:ins w:id="60" w:author="Toy, Mehmet" w:date="2020-04-16T22:21:00Z">
        <w:r w:rsidR="00645766">
          <w:rPr>
            <w:rFonts w:eastAsia="Batang"/>
            <w:lang w:val="en-US"/>
          </w:rPr>
          <w:t xml:space="preserve">monolithic </w:t>
        </w:r>
      </w:ins>
      <w:r w:rsidRPr="00F87C59">
        <w:rPr>
          <w:rFonts w:eastAsia="Batang"/>
          <w:lang w:val="en-US"/>
        </w:rPr>
        <w:t xml:space="preserve">network devices to </w:t>
      </w:r>
      <w:ins w:id="61" w:author="Toy, Mehmet" w:date="2020-04-16T22:21:00Z">
        <w:r w:rsidR="00645766">
          <w:rPr>
            <w:rFonts w:eastAsia="Batang"/>
            <w:lang w:val="en-US"/>
          </w:rPr>
          <w:t xml:space="preserve">virtualized </w:t>
        </w:r>
      </w:ins>
      <w:r w:rsidRPr="00F87C59">
        <w:rPr>
          <w:rFonts w:eastAsia="Batang"/>
          <w:lang w:val="en-US"/>
        </w:rPr>
        <w:t xml:space="preserve">network functions </w:t>
      </w:r>
      <w:del w:id="62" w:author="Toy, Mehmet" w:date="2020-04-16T22:21:00Z">
        <w:r w:rsidRPr="00F87C59" w:rsidDel="00645766">
          <w:rPr>
            <w:rFonts w:eastAsia="Batang"/>
            <w:lang w:val="en-US"/>
          </w:rPr>
          <w:delText>and network virtual functions</w:delText>
        </w:r>
      </w:del>
      <w:del w:id="63" w:author="Toy, Mehmet" w:date="2020-04-16T22:22:00Z">
        <w:r w:rsidRPr="00F87C59" w:rsidDel="00645766">
          <w:rPr>
            <w:rFonts w:eastAsia="Batang"/>
            <w:lang w:val="en-US"/>
          </w:rPr>
          <w:delText xml:space="preserve"> where complexity belongs to the new infrastructure (connectivity, compute, storage) functions</w:delText>
        </w:r>
      </w:del>
      <w:r w:rsidRPr="00F87C59">
        <w:rPr>
          <w:rFonts w:eastAsia="Batang"/>
          <w:lang w:val="en-US"/>
        </w:rPr>
        <w:t>.</w:t>
      </w:r>
      <w:commentRangeEnd w:id="59"/>
      <w:r w:rsidR="00EA79BD">
        <w:rPr>
          <w:rStyle w:val="CommentReference"/>
          <w:rFonts w:eastAsia="Times New Roman"/>
          <w:lang w:val="en-US" w:eastAsia="en-US"/>
        </w:rPr>
        <w:commentReference w:id="59"/>
      </w:r>
    </w:p>
    <w:p w14:paraId="1A3D68B4" w14:textId="00E08830" w:rsidR="00F87C59" w:rsidRPr="00F87C59" w:rsidRDefault="003C36C0" w:rsidP="00F87C59">
      <w:pPr>
        <w:ind w:left="360"/>
        <w:jc w:val="both"/>
        <w:rPr>
          <w:rFonts w:eastAsia="Batang"/>
          <w:lang w:val="en-US"/>
        </w:rPr>
      </w:pPr>
      <w:r>
        <w:rPr>
          <w:rFonts w:eastAsia="Batang"/>
          <w:lang w:val="en-US"/>
        </w:rPr>
        <w:t xml:space="preserve">With the proliferation of virtualization, networks will consist of </w:t>
      </w:r>
      <w:ins w:id="64" w:author="Toy, Mehmet" w:date="2020-04-16T22:26:00Z">
        <w:r w:rsidR="00645766">
          <w:rPr>
            <w:rFonts w:eastAsia="Batang"/>
            <w:lang w:val="en-US"/>
          </w:rPr>
          <w:t>large number of</w:t>
        </w:r>
      </w:ins>
      <w:ins w:id="65" w:author="Toy, Mehmet" w:date="2020-04-16T22:23:00Z">
        <w:r w:rsidR="00645766">
          <w:rPr>
            <w:rFonts w:eastAsia="Batang"/>
            <w:lang w:val="en-US"/>
          </w:rPr>
          <w:t xml:space="preserve"> </w:t>
        </w:r>
      </w:ins>
      <w:r>
        <w:rPr>
          <w:rFonts w:eastAsia="Batang"/>
          <w:lang w:val="en-US"/>
        </w:rPr>
        <w:t>virtualized and non-virtualized component</w:t>
      </w:r>
      <w:del w:id="66" w:author="Toy, Mehmet" w:date="2020-04-16T22:25:00Z">
        <w:r w:rsidDel="00645766">
          <w:rPr>
            <w:rFonts w:eastAsia="Batang"/>
            <w:lang w:val="en-US"/>
          </w:rPr>
          <w:delText>s</w:delText>
        </w:r>
      </w:del>
      <w:ins w:id="67" w:author="Toy, Mehmet" w:date="2020-04-16T22:26:00Z">
        <w:r w:rsidR="00645766">
          <w:rPr>
            <w:rFonts w:eastAsia="Batang"/>
            <w:lang w:val="en-US"/>
          </w:rPr>
          <w:t xml:space="preserve"> which makes the</w:t>
        </w:r>
      </w:ins>
      <w:del w:id="68" w:author="Toy, Mehmet" w:date="2020-04-16T22:27:00Z">
        <w:r w:rsidDel="00645766">
          <w:rPr>
            <w:rFonts w:eastAsia="Batang"/>
            <w:lang w:val="en-US"/>
          </w:rPr>
          <w:delText xml:space="preserve">. As a result </w:delText>
        </w:r>
      </w:del>
      <w:r>
        <w:rPr>
          <w:rFonts w:eastAsia="Batang"/>
          <w:lang w:val="en-US"/>
        </w:rPr>
        <w:t xml:space="preserve">Network2030 </w:t>
      </w:r>
      <w:del w:id="69" w:author="Toy, Mehmet" w:date="2020-04-16T22:27:00Z">
        <w:r w:rsidDel="00645766">
          <w:rPr>
            <w:rFonts w:eastAsia="Batang"/>
            <w:lang w:val="en-US"/>
          </w:rPr>
          <w:delText>will be more</w:delText>
        </w:r>
      </w:del>
      <w:r>
        <w:rPr>
          <w:rFonts w:eastAsia="Batang"/>
          <w:lang w:val="en-US"/>
        </w:rPr>
        <w:t xml:space="preserve"> complex. </w:t>
      </w:r>
      <w:r w:rsidR="00F87C59" w:rsidRPr="00F87C59">
        <w:rPr>
          <w:rFonts w:eastAsia="Batang"/>
          <w:lang w:val="en-US"/>
        </w:rPr>
        <w:t>Complex systems are generally less reliable and less flexible. The Architectural Component Proportionality Law [RFC3439] states that the complexity / simplicity of an architecture is proportional/ invers proportional to its number of components. As such in order to increase the reliability or flexibility one way would be to reduce the number of components in a service delivery path (i.e. a service chain or a protocol path or a software/virtual path).</w:t>
      </w:r>
    </w:p>
    <w:p w14:paraId="40E670E5" w14:textId="77777777" w:rsidR="00F87C59" w:rsidRPr="00F87C59" w:rsidRDefault="00F87C59" w:rsidP="00F87C59">
      <w:pPr>
        <w:ind w:left="360"/>
        <w:jc w:val="both"/>
        <w:rPr>
          <w:rFonts w:eastAsia="Batang"/>
          <w:lang w:val="en-US"/>
        </w:rPr>
      </w:pPr>
      <w:r w:rsidRPr="00F87C59">
        <w:rPr>
          <w:rFonts w:eastAsia="Batang"/>
          <w:lang w:val="en-US"/>
        </w:rPr>
        <w:t>Complex service /networking problems sometimes would need decomposition in a set of less complex problems first each requiring simpler solutions and as such multi-facets Network 2030 architecture will be providing non</w:t>
      </w:r>
      <w:r w:rsidRPr="00F87C59">
        <w:rPr>
          <w:rFonts w:ascii="Calibri" w:eastAsia="Calibri" w:hAnsi="Calibri" w:cs="Calibri"/>
          <w:lang w:val="en-US"/>
        </w:rPr>
        <w:t>‐</w:t>
      </w:r>
      <w:r w:rsidRPr="00F87C59">
        <w:rPr>
          <w:rFonts w:eastAsia="Batang"/>
          <w:lang w:val="en-US"/>
        </w:rPr>
        <w:t xml:space="preserve">trivial functionality in many respects. </w:t>
      </w:r>
    </w:p>
    <w:p w14:paraId="6385E12C" w14:textId="77777777" w:rsidR="00F87C59" w:rsidRPr="00F87C59" w:rsidRDefault="00F87C59" w:rsidP="00F87C59">
      <w:pPr>
        <w:ind w:left="360"/>
        <w:jc w:val="both"/>
        <w:rPr>
          <w:rFonts w:eastAsia="Batang"/>
          <w:lang w:val="en-US"/>
        </w:rPr>
      </w:pPr>
      <w:r w:rsidRPr="00F87C59">
        <w:rPr>
          <w:rFonts w:eastAsia="Batang"/>
          <w:lang w:val="en-US"/>
        </w:rPr>
        <w:t xml:space="preserve">In large current interconnected networks, even small perturbations on the input to a process can destabilize or create a singularity in the system's output. As such complexity would significantly amplify small perturbations. </w:t>
      </w:r>
    </w:p>
    <w:p w14:paraId="221C48FA" w14:textId="77777777" w:rsidR="00F87C59" w:rsidRPr="00F87C59" w:rsidRDefault="00F87C59" w:rsidP="00F87C59">
      <w:pPr>
        <w:ind w:left="360"/>
        <w:jc w:val="both"/>
        <w:rPr>
          <w:rFonts w:eastAsia="Batang"/>
          <w:lang w:val="en-US"/>
        </w:rPr>
      </w:pPr>
      <w:r w:rsidRPr="00F87C59">
        <w:rPr>
          <w:rFonts w:eastAsia="Batang"/>
          <w:lang w:val="en-US"/>
        </w:rPr>
        <w:t xml:space="preserve">Thus, when architecting Network 2030, the famous indicator by Albert Einstein should be supported: "Make everything as simple as possible, but not simpler". </w:t>
      </w:r>
    </w:p>
    <w:p w14:paraId="32285931" w14:textId="77777777" w:rsidR="00F87C59" w:rsidRPr="00F87C59" w:rsidRDefault="00F87C59" w:rsidP="00F87C59">
      <w:pPr>
        <w:spacing w:after="120"/>
        <w:ind w:left="357"/>
        <w:jc w:val="both"/>
        <w:rPr>
          <w:rFonts w:eastAsia="Batang"/>
          <w:lang w:val="en-US"/>
        </w:rPr>
      </w:pPr>
      <w:r w:rsidRPr="00F87C59">
        <w:rPr>
          <w:rFonts w:eastAsia="Batang"/>
          <w:lang w:val="en-US"/>
        </w:rPr>
        <w:t xml:space="preserve">In the current Internet, this principle was identified with the acronym KISS ("Keep it simple, Stupid!") </w:t>
      </w:r>
      <w:r w:rsidRPr="00713D2B">
        <w:rPr>
          <w:rFonts w:eastAsia="Batang"/>
          <w:highlight w:val="yellow"/>
          <w:lang w:val="en-US"/>
          <w:rPrChange w:id="70" w:author="Toy, Mehmet" w:date="2020-04-17T08:55:00Z">
            <w:rPr>
              <w:rFonts w:eastAsia="Batang"/>
              <w:lang w:val="en-US"/>
            </w:rPr>
          </w:rPrChange>
        </w:rPr>
        <w:t>[KISS]</w:t>
      </w:r>
    </w:p>
    <w:p w14:paraId="50F27362" w14:textId="757EDA32" w:rsidR="00F87C59" w:rsidRPr="00A04F7F" w:rsidRDefault="00F87C59" w:rsidP="009C4E22">
      <w:pPr>
        <w:pStyle w:val="ListParagraph"/>
        <w:numPr>
          <w:ilvl w:val="0"/>
          <w:numId w:val="38"/>
        </w:numPr>
        <w:overflowPunct w:val="0"/>
        <w:autoSpaceDE w:val="0"/>
        <w:autoSpaceDN w:val="0"/>
        <w:adjustRightInd w:val="0"/>
        <w:spacing w:after="120"/>
        <w:ind w:left="720"/>
        <w:textAlignment w:val="baseline"/>
        <w:outlineLvl w:val="1"/>
        <w:rPr>
          <w:rFonts w:eastAsia="Batang"/>
          <w:b/>
          <w:lang w:val="en-US"/>
        </w:rPr>
      </w:pPr>
      <w:bookmarkStart w:id="71" w:name="_Toc38215967"/>
      <w:del w:id="72" w:author="Toy, Mehmet" w:date="2020-04-17T08:56:00Z">
        <w:r w:rsidRPr="00A04F7F" w:rsidDel="00713D2B">
          <w:rPr>
            <w:rFonts w:eastAsia="Batang"/>
            <w:b/>
            <w:lang w:val="en-US"/>
          </w:rPr>
          <w:delText>“</w:delText>
        </w:r>
      </w:del>
      <w:r w:rsidRPr="00713D2B">
        <w:rPr>
          <w:rFonts w:eastAsia="Batang"/>
          <w:b/>
          <w:lang w:val="en-US"/>
          <w:rPrChange w:id="73" w:author="Toy, Mehmet" w:date="2020-04-17T08:55:00Z">
            <w:rPr>
              <w:rFonts w:eastAsia="Batang"/>
              <w:b/>
              <w:i/>
              <w:lang w:val="en-US"/>
            </w:rPr>
          </w:rPrChange>
        </w:rPr>
        <w:t xml:space="preserve">Native Programmability and </w:t>
      </w:r>
      <w:ins w:id="74" w:author="Toy, Mehmet" w:date="2020-04-17T08:56:00Z">
        <w:r w:rsidR="00713D2B">
          <w:rPr>
            <w:rFonts w:eastAsia="Batang"/>
            <w:b/>
            <w:lang w:val="en-US"/>
          </w:rPr>
          <w:t>S</w:t>
        </w:r>
      </w:ins>
      <w:del w:id="75" w:author="Toy, Mehmet" w:date="2020-04-17T08:56:00Z">
        <w:r w:rsidRPr="00713D2B" w:rsidDel="00713D2B">
          <w:rPr>
            <w:rFonts w:eastAsia="Batang"/>
            <w:b/>
            <w:lang w:val="en-US"/>
            <w:rPrChange w:id="76" w:author="Toy, Mehmet" w:date="2020-04-17T08:55:00Z">
              <w:rPr>
                <w:rFonts w:eastAsia="Batang"/>
                <w:b/>
                <w:i/>
                <w:lang w:val="en-US"/>
              </w:rPr>
            </w:rPrChange>
          </w:rPr>
          <w:delText>s</w:delText>
        </w:r>
      </w:del>
      <w:r w:rsidRPr="00713D2B">
        <w:rPr>
          <w:rFonts w:eastAsia="Batang"/>
          <w:b/>
          <w:lang w:val="en-US"/>
          <w:rPrChange w:id="77" w:author="Toy, Mehmet" w:date="2020-04-17T08:55:00Z">
            <w:rPr>
              <w:rFonts w:eastAsia="Batang"/>
              <w:b/>
              <w:i/>
              <w:lang w:val="en-US"/>
            </w:rPr>
          </w:rPrChange>
        </w:rPr>
        <w:t>oft re-architecting</w:t>
      </w:r>
      <w:del w:id="78" w:author="Toy, Mehmet" w:date="2020-04-17T08:56:00Z">
        <w:r w:rsidRPr="00713D2B" w:rsidDel="00713D2B">
          <w:rPr>
            <w:rFonts w:eastAsia="Batang"/>
            <w:b/>
            <w:lang w:val="en-US"/>
          </w:rPr>
          <w:delText>” principle – specific principle to Network 2030</w:delText>
        </w:r>
      </w:del>
      <w:bookmarkEnd w:id="71"/>
    </w:p>
    <w:p w14:paraId="0041547E" w14:textId="77777777" w:rsidR="00F87C59" w:rsidRPr="00F87C59" w:rsidRDefault="00F87C59" w:rsidP="00F87C59">
      <w:pPr>
        <w:ind w:left="360"/>
        <w:jc w:val="both"/>
        <w:rPr>
          <w:rFonts w:eastAsia="Batang"/>
          <w:lang w:val="en-US"/>
        </w:rPr>
      </w:pPr>
      <w:r w:rsidRPr="00F87C59">
        <w:rPr>
          <w:rFonts w:eastAsia="Batang"/>
          <w:lang w:val="en-US"/>
        </w:rPr>
        <w:t xml:space="preserve">In Network 2030, soft re-architecture is conceived as extremely flexible and highly programmable capability with native </w:t>
      </w:r>
      <w:proofErr w:type="spellStart"/>
      <w:r w:rsidRPr="00F87C59">
        <w:rPr>
          <w:rFonts w:eastAsia="Batang"/>
          <w:lang w:val="en-US"/>
        </w:rPr>
        <w:t>softwarisation</w:t>
      </w:r>
      <w:proofErr w:type="spellEnd"/>
      <w:r w:rsidRPr="00F87C59">
        <w:rPr>
          <w:rFonts w:eastAsia="Batang"/>
          <w:lang w:val="en-US"/>
        </w:rPr>
        <w:t xml:space="preserve"> infrastructures. As such Network 2030 represents an evolution of native flexibility and programmability conversion in all network segments (wireless/wire access, core, edge). </w:t>
      </w:r>
    </w:p>
    <w:p w14:paraId="655309BD" w14:textId="77777777" w:rsidR="00F87C59" w:rsidRPr="00F87C59" w:rsidRDefault="00F87C59" w:rsidP="00F87C59">
      <w:pPr>
        <w:ind w:left="360"/>
        <w:jc w:val="both"/>
        <w:rPr>
          <w:rFonts w:eastAsia="Batang"/>
          <w:lang w:val="en-US"/>
        </w:rPr>
      </w:pPr>
      <w:r w:rsidRPr="00F87C59">
        <w:rPr>
          <w:rFonts w:eastAsia="Batang"/>
          <w:lang w:val="en-US"/>
        </w:rPr>
        <w:lastRenderedPageBreak/>
        <w:t>In Network 2030, the decomposition of current monolithic network entities into network functions or network virtual functions would be necessary and these functions should be able to be composed in an “on-demand”, “on-the-fly” basis.</w:t>
      </w:r>
    </w:p>
    <w:p w14:paraId="3DA978B2" w14:textId="77777777" w:rsidR="00F87C59" w:rsidRPr="00F87C59" w:rsidRDefault="00F87C59" w:rsidP="00F87C59">
      <w:pPr>
        <w:ind w:left="360"/>
        <w:jc w:val="both"/>
        <w:rPr>
          <w:rFonts w:eastAsia="Batang"/>
          <w:lang w:val="en-US"/>
        </w:rPr>
      </w:pPr>
      <w:r w:rsidRPr="00F87C59">
        <w:rPr>
          <w:rFonts w:eastAsia="Batang"/>
          <w:lang w:val="en-US"/>
        </w:rPr>
        <w:t xml:space="preserve">Programmability in Networks enables the functionality of some of their network elements to be dynamically changed. These networks aim to provide easy introduction of new network services by adding dynamic programmability to network devices such as routers, switches, and applications servers. Network Programmability empowers the fast, flexible, and dynamic deployment of new network functions and management services executed as groups of virtual machines in the data, control, management and service planes in all segments of the network infrastructure (i.e. wireless and wire access, core, edge and network cloud segments). </w:t>
      </w:r>
    </w:p>
    <w:p w14:paraId="29880F25" w14:textId="77777777" w:rsidR="00F87C59" w:rsidRPr="00F87C59" w:rsidRDefault="00F87C59" w:rsidP="00F87C59">
      <w:pPr>
        <w:ind w:left="360"/>
        <w:jc w:val="both"/>
        <w:rPr>
          <w:rFonts w:eastAsia="Batang"/>
          <w:lang w:val="en-US"/>
        </w:rPr>
      </w:pPr>
      <w:r w:rsidRPr="00F87C59">
        <w:rPr>
          <w:rFonts w:eastAsia="Batang"/>
          <w:lang w:val="en-US"/>
        </w:rPr>
        <w:t>Programmability in Networks refers to executable code that is injected into the execution environments of network elements in order to create the new functionality at run time with the required security characteristics. The basic approach is to enable trusted third parties (end users, operators, and service providers) to inject application-specific services (in the form of code) into the network. Network services may utilize this network support in terms of optimized network resources and, as such, they are becoming network aware. The behavior of network resources can then be customized and changed through a standardized programming interface for network control, management and servicing functionality.</w:t>
      </w:r>
    </w:p>
    <w:p w14:paraId="63B9C70C" w14:textId="77777777" w:rsidR="00F87C59" w:rsidRPr="00F87C59" w:rsidRDefault="00F87C59" w:rsidP="00F87C59">
      <w:pPr>
        <w:ind w:left="360"/>
        <w:jc w:val="both"/>
        <w:rPr>
          <w:rFonts w:eastAsia="Batang"/>
          <w:lang w:val="en-US"/>
        </w:rPr>
      </w:pPr>
      <w:r w:rsidRPr="00F87C59">
        <w:rPr>
          <w:rFonts w:eastAsia="Batang"/>
          <w:lang w:val="en-US"/>
        </w:rPr>
        <w:t xml:space="preserve">In addition, </w:t>
      </w:r>
      <w:r w:rsidRPr="00F87C59">
        <w:rPr>
          <w:lang w:val="en-US" w:eastAsia="zh-CN"/>
        </w:rPr>
        <w:t xml:space="preserve">Network 2030 shall empower service-network interaction by breaking the tight coupling between network and services and connect the network computing resources to form the cloud resource pools. In this way (1) different services can effectively programmatically call any network function component and/or resources on demand flexibly and quickly, based on the automatic allocation and elastic capacity expansion of the underlying network resources; (2) different users can choose network services and network function services according to their own needs. </w:t>
      </w:r>
    </w:p>
    <w:p w14:paraId="6915F192" w14:textId="77777777" w:rsidR="00F87C59" w:rsidRPr="00F87C59" w:rsidRDefault="00F87C59" w:rsidP="00F87C59">
      <w:pPr>
        <w:spacing w:after="120"/>
        <w:ind w:left="357"/>
        <w:jc w:val="both"/>
        <w:rPr>
          <w:rFonts w:eastAsia="Batang"/>
          <w:lang w:val="en-US"/>
        </w:rPr>
      </w:pPr>
      <w:r w:rsidRPr="00F87C59">
        <w:rPr>
          <w:rFonts w:eastAsia="Batang"/>
          <w:lang w:val="en-US"/>
        </w:rPr>
        <w:t>The level of programmability in Networks should be articulated for any proposed Network 2030 architecture.</w:t>
      </w:r>
    </w:p>
    <w:p w14:paraId="09E1628E" w14:textId="5A98E19E" w:rsidR="00F87C59" w:rsidRPr="00F87C59" w:rsidRDefault="00F87C59" w:rsidP="009C4E22">
      <w:pPr>
        <w:pStyle w:val="ListParagraph"/>
        <w:numPr>
          <w:ilvl w:val="0"/>
          <w:numId w:val="38"/>
        </w:numPr>
        <w:overflowPunct w:val="0"/>
        <w:autoSpaceDE w:val="0"/>
        <w:autoSpaceDN w:val="0"/>
        <w:adjustRightInd w:val="0"/>
        <w:spacing w:after="120"/>
        <w:ind w:left="720"/>
        <w:textAlignment w:val="baseline"/>
        <w:outlineLvl w:val="1"/>
        <w:rPr>
          <w:rFonts w:eastAsia="Batang"/>
          <w:lang w:val="en-US"/>
        </w:rPr>
      </w:pPr>
      <w:bookmarkStart w:id="79" w:name="_Toc38215968"/>
      <w:r w:rsidRPr="00F87C59">
        <w:rPr>
          <w:rFonts w:eastAsia="Batang"/>
          <w:lang w:val="en-US"/>
        </w:rPr>
        <w:t>“</w:t>
      </w:r>
      <w:r w:rsidRPr="00F87C59">
        <w:rPr>
          <w:rFonts w:eastAsia="Batang"/>
          <w:b/>
          <w:i/>
          <w:lang w:val="en-US"/>
        </w:rPr>
        <w:t>Explicit backwards compatibility</w:t>
      </w:r>
      <w:r w:rsidRPr="00F87C59">
        <w:rPr>
          <w:rFonts w:eastAsia="Batang"/>
          <w:b/>
          <w:lang w:val="en-US"/>
        </w:rPr>
        <w:t>” principle</w:t>
      </w:r>
      <w:bookmarkEnd w:id="79"/>
    </w:p>
    <w:p w14:paraId="268EA65F" w14:textId="77777777" w:rsidR="00F87C59" w:rsidRPr="00F87C59" w:rsidRDefault="00F87C59" w:rsidP="00F87C59">
      <w:pPr>
        <w:ind w:left="360"/>
        <w:jc w:val="both"/>
        <w:rPr>
          <w:rFonts w:eastAsia="Batang"/>
          <w:lang w:val="en-US"/>
        </w:rPr>
      </w:pPr>
      <w:r w:rsidRPr="00F87C59">
        <w:rPr>
          <w:rFonts w:eastAsia="Batang"/>
          <w:lang w:val="en-US"/>
        </w:rPr>
        <w:t>Explicit compatibility is a very important practical principle. The followings are 3 important compatibility aspects.</w:t>
      </w:r>
    </w:p>
    <w:p w14:paraId="49915A9C" w14:textId="77777777" w:rsidR="00F87C59" w:rsidRPr="00F87C59" w:rsidRDefault="00F87C59" w:rsidP="00F87C59">
      <w:pPr>
        <w:ind w:left="360"/>
        <w:jc w:val="both"/>
        <w:rPr>
          <w:rFonts w:eastAsia="Batang"/>
          <w:highlight w:val="yellow"/>
          <w:lang w:val="en-US"/>
        </w:rPr>
      </w:pPr>
      <w:r w:rsidRPr="00F87C59">
        <w:rPr>
          <w:rFonts w:eastAsia="Batang"/>
          <w:lang w:val="en-US"/>
        </w:rPr>
        <w:t xml:space="preserve">A number of clean slate approaches or architecture have or are been proposed with significantly richer functionality than current Internet. It is impractical and enormously costly to deploy at large a new architecture if it does not inherently support existing network operation. </w:t>
      </w:r>
    </w:p>
    <w:p w14:paraId="684DF32D" w14:textId="77777777" w:rsidR="00F87C59" w:rsidRPr="00F87C59" w:rsidRDefault="00F87C59" w:rsidP="00F87C59">
      <w:pPr>
        <w:ind w:left="360"/>
        <w:jc w:val="both"/>
        <w:rPr>
          <w:rFonts w:eastAsia="Batang"/>
          <w:lang w:val="en-US"/>
        </w:rPr>
      </w:pPr>
      <w:r w:rsidRPr="00F87C59">
        <w:rPr>
          <w:rFonts w:eastAsia="Batang"/>
          <w:lang w:val="en-US"/>
        </w:rPr>
        <w:t>Network devices have a wide spectrum of capability. This span of capability is increasing due to the natural development of computers, and to the advent of IoT devices. IoT devices often have minimal hardware and compute resources, and hence have difficultly supporting classical network protocols. Network 2030 needs to capable of supporting, unifying and integrating protocols supporting differential services that optimally meet the needs of new micro (i.e. IoT devices) and new advanced devices, together with existing devices and to provide capabilities such as security, privacy and deterministic delay.</w:t>
      </w:r>
    </w:p>
    <w:p w14:paraId="117703C1" w14:textId="77777777" w:rsidR="00F87C59" w:rsidRPr="00F87C59" w:rsidRDefault="00F87C59" w:rsidP="00F87C59">
      <w:pPr>
        <w:ind w:left="360"/>
        <w:jc w:val="both"/>
        <w:rPr>
          <w:rFonts w:eastAsia="Batang"/>
          <w:lang w:val="en-US"/>
        </w:rPr>
      </w:pPr>
      <w:r w:rsidRPr="00F87C59">
        <w:rPr>
          <w:lang w:val="en-US" w:eastAsia="zh-CN"/>
        </w:rPr>
        <w:t>The Network 2030 needs to support the decoupling of services and network devices. This permits the service layer to flexibly use the underlying network resources according to need, and to dynamically schedule services amongst the available packet transport services and other resources.</w:t>
      </w:r>
    </w:p>
    <w:p w14:paraId="1DD7C700" w14:textId="77777777" w:rsidR="00F87C59" w:rsidRPr="00F87C59" w:rsidRDefault="00F87C59" w:rsidP="00F87C59">
      <w:pPr>
        <w:spacing w:after="120"/>
        <w:ind w:left="357"/>
        <w:jc w:val="both"/>
        <w:rPr>
          <w:rFonts w:eastAsia="Batang"/>
          <w:lang w:val="en-US"/>
        </w:rPr>
      </w:pPr>
      <w:r w:rsidRPr="00F87C59">
        <w:rPr>
          <w:rFonts w:eastAsia="Batang"/>
          <w:lang w:val="en-US"/>
        </w:rPr>
        <w:t>The level of native and/or explicit backwards compatibility should be articulated and supported for any proposed Network 2030 architecture or transition towards an architecture.</w:t>
      </w:r>
    </w:p>
    <w:p w14:paraId="79FA1434" w14:textId="77777777" w:rsidR="00F87C59" w:rsidRPr="00F87C59" w:rsidRDefault="00F87C59" w:rsidP="009C4E22">
      <w:pPr>
        <w:pStyle w:val="ListParagraph"/>
        <w:numPr>
          <w:ilvl w:val="0"/>
          <w:numId w:val="38"/>
        </w:numPr>
        <w:overflowPunct w:val="0"/>
        <w:autoSpaceDE w:val="0"/>
        <w:autoSpaceDN w:val="0"/>
        <w:adjustRightInd w:val="0"/>
        <w:spacing w:after="120"/>
        <w:ind w:left="720"/>
        <w:textAlignment w:val="baseline"/>
        <w:outlineLvl w:val="1"/>
        <w:rPr>
          <w:rFonts w:eastAsia="Batang"/>
          <w:lang w:val="en-US"/>
        </w:rPr>
      </w:pPr>
      <w:r w:rsidRPr="00F87C59" w:rsidDel="00CE4701">
        <w:rPr>
          <w:rFonts w:eastAsia="Batang"/>
          <w:lang w:val="en-US"/>
        </w:rPr>
        <w:t xml:space="preserve"> </w:t>
      </w:r>
      <w:bookmarkStart w:id="80" w:name="_Toc38215969"/>
      <w:r w:rsidRPr="00F87C59">
        <w:rPr>
          <w:rFonts w:eastAsia="Batang"/>
          <w:b/>
          <w:lang w:val="en-US"/>
        </w:rPr>
        <w:t>“</w:t>
      </w:r>
      <w:r w:rsidRPr="00F87C59">
        <w:rPr>
          <w:rFonts w:eastAsia="Batang"/>
          <w:b/>
          <w:i/>
          <w:lang w:val="en-US"/>
        </w:rPr>
        <w:t xml:space="preserve">Heterogeneity in communication, compute, storage, service and their </w:t>
      </w:r>
      <w:proofErr w:type="gramStart"/>
      <w:r w:rsidRPr="00F87C59">
        <w:rPr>
          <w:rFonts w:eastAsia="Batang"/>
          <w:b/>
          <w:i/>
          <w:lang w:val="en-US"/>
        </w:rPr>
        <w:t>integration</w:t>
      </w:r>
      <w:r w:rsidRPr="00F87C59">
        <w:rPr>
          <w:rFonts w:eastAsia="Batang"/>
          <w:b/>
          <w:lang w:val="en-US"/>
        </w:rPr>
        <w:t>“ principle</w:t>
      </w:r>
      <w:proofErr w:type="gramEnd"/>
      <w:r w:rsidRPr="00F87C59">
        <w:rPr>
          <w:rFonts w:eastAsia="Batang"/>
          <w:b/>
          <w:lang w:val="en-US"/>
        </w:rPr>
        <w:t>.</w:t>
      </w:r>
      <w:bookmarkEnd w:id="80"/>
    </w:p>
    <w:p w14:paraId="09E5FA7E" w14:textId="77777777" w:rsidR="00F87C59" w:rsidRPr="00F87C59" w:rsidRDefault="00F87C59" w:rsidP="00F87C59">
      <w:pPr>
        <w:ind w:left="360"/>
        <w:jc w:val="both"/>
        <w:rPr>
          <w:rFonts w:eastAsia="Batang"/>
          <w:lang w:val="en-US"/>
        </w:rPr>
      </w:pPr>
      <w:r w:rsidRPr="00F87C59">
        <w:rPr>
          <w:rFonts w:eastAsia="Batang"/>
          <w:lang w:val="en-US"/>
        </w:rPr>
        <w:t xml:space="preserve">In the Network 2030, the heterogeneity is expected to be much higher and multi-dimensional than today. Multiple types of multiple network devices, network and /or service nodes, multiple protocols, multiple network and virtual network functions, multiple services, will exist. </w:t>
      </w:r>
    </w:p>
    <w:p w14:paraId="56C760F4" w14:textId="77777777" w:rsidR="00F87C59" w:rsidRPr="00F87C59" w:rsidRDefault="00F87C59" w:rsidP="00F87C59">
      <w:pPr>
        <w:ind w:left="360"/>
        <w:jc w:val="both"/>
        <w:rPr>
          <w:rFonts w:eastAsia="Batang"/>
          <w:lang w:val="en-US"/>
        </w:rPr>
      </w:pPr>
      <w:r w:rsidRPr="00F87C59">
        <w:rPr>
          <w:lang w:val="en-US" w:eastAsia="zh-CN"/>
        </w:rPr>
        <w:lastRenderedPageBreak/>
        <w:t>Network infrastructures consist of fixed networks, mobile communication networks and other basic networks benefiting from key networking technologies such as Internet, Mobile Internet, Internet of Things, Cloud Computing, Big Data, and Satellite communications with the convergence of network and computing resources. Each network can become service provider delivering network capabilities, computing capabilities and data capabilities to meet the needs and requirements of services in the relevant industries.</w:t>
      </w:r>
    </w:p>
    <w:p w14:paraId="39DF5EC9" w14:textId="77777777" w:rsidR="00F87C59" w:rsidRPr="00F87C59" w:rsidRDefault="00F87C59" w:rsidP="00F87C59">
      <w:pPr>
        <w:spacing w:after="120"/>
        <w:ind w:left="357"/>
        <w:jc w:val="both"/>
        <w:rPr>
          <w:rFonts w:eastAsia="Batang"/>
          <w:lang w:val="en-US"/>
        </w:rPr>
      </w:pPr>
      <w:r w:rsidRPr="00F87C59">
        <w:rPr>
          <w:rFonts w:eastAsia="Batang"/>
          <w:lang w:val="en-US"/>
        </w:rPr>
        <w:t>As such that heterogeneity in communication, computation, storage and their integration should be supported in Network 2030.</w:t>
      </w:r>
    </w:p>
    <w:p w14:paraId="49441F4F" w14:textId="77777777" w:rsidR="00F87C59" w:rsidRPr="00F87C59" w:rsidRDefault="00F87C59" w:rsidP="009C4E22">
      <w:pPr>
        <w:pStyle w:val="ListParagraph"/>
        <w:numPr>
          <w:ilvl w:val="0"/>
          <w:numId w:val="38"/>
        </w:numPr>
        <w:overflowPunct w:val="0"/>
        <w:autoSpaceDE w:val="0"/>
        <w:autoSpaceDN w:val="0"/>
        <w:adjustRightInd w:val="0"/>
        <w:spacing w:after="120"/>
        <w:ind w:left="720"/>
        <w:textAlignment w:val="baseline"/>
        <w:outlineLvl w:val="1"/>
        <w:rPr>
          <w:rFonts w:eastAsia="Batang"/>
          <w:b/>
          <w:lang w:val="en-US"/>
        </w:rPr>
      </w:pPr>
      <w:r w:rsidRPr="00F87C59" w:rsidDel="00CE4701">
        <w:rPr>
          <w:rFonts w:eastAsia="Batang"/>
          <w:lang w:val="en-US"/>
        </w:rPr>
        <w:t xml:space="preserve"> </w:t>
      </w:r>
      <w:bookmarkStart w:id="81" w:name="_Toc38215970"/>
      <w:r w:rsidRPr="00F87C59">
        <w:rPr>
          <w:rFonts w:eastAsia="Batang"/>
          <w:b/>
          <w:lang w:val="en-US"/>
        </w:rPr>
        <w:t>“Native Slicing – for multiple and different types of Network 2030 services execution on the same infrastructure” principle – specific principle to Network 2030</w:t>
      </w:r>
      <w:bookmarkEnd w:id="81"/>
    </w:p>
    <w:p w14:paraId="5571EED1" w14:textId="77777777" w:rsidR="00F87C59" w:rsidRPr="00F87C59" w:rsidRDefault="00F87C59" w:rsidP="00F87C59">
      <w:pPr>
        <w:ind w:left="360"/>
        <w:jc w:val="both"/>
        <w:rPr>
          <w:rFonts w:eastAsia="Batang"/>
          <w:lang w:val="en-US"/>
        </w:rPr>
      </w:pPr>
      <w:r w:rsidRPr="00F87C59">
        <w:rPr>
          <w:rFonts w:eastAsia="Batang"/>
          <w:lang w:val="en-US"/>
        </w:rPr>
        <w:t>In today’s Network, layering is good practice for both communication protocols and software implementations. This has led in some cases to faster deployments, but suboptimal solutions, especially in wireless communications where layering may be considered unsafe, as functions of each layer are carried out completely before the protocol data unit is passed to the next layer.</w:t>
      </w:r>
    </w:p>
    <w:p w14:paraId="0EE3AEF5" w14:textId="77777777" w:rsidR="00F87C59" w:rsidRPr="00F87C59" w:rsidRDefault="00F87C59" w:rsidP="00F87C59">
      <w:pPr>
        <w:ind w:left="360"/>
        <w:jc w:val="both"/>
        <w:rPr>
          <w:rFonts w:eastAsia="Batang"/>
          <w:lang w:val="en-US"/>
        </w:rPr>
      </w:pPr>
      <w:r w:rsidRPr="00F87C59">
        <w:rPr>
          <w:rFonts w:eastAsia="Batang"/>
          <w:lang w:val="en-US"/>
        </w:rPr>
        <w:t>Network 2030 may introduce a concept of native slices for enabling easy and efficient execution of multiple and different types of Network 2030 services at a given time on the same infrastructure. A network slice is a set of network functions, infrastructure resources (i.e., connectivity, compute, and storage manageable resources) and service functions that have attributes specifically designed to meet the needs of a Network 2030 service. As such a network slice is a managed group of subsets of resources, network functions/network virtual functions at the data, control, management and service planes at any given time. Slices may offer single uniform capability interfaces to entities and network functions, abstracting the autonomous loosely coupled slice components with different functional and non</w:t>
      </w:r>
      <w:r w:rsidRPr="00F87C59">
        <w:rPr>
          <w:rFonts w:ascii="Calibri" w:eastAsia="Calibri" w:hAnsi="Calibri" w:cs="Calibri"/>
          <w:lang w:val="en-US"/>
        </w:rPr>
        <w:t>‐</w:t>
      </w:r>
      <w:r w:rsidRPr="00F87C59">
        <w:rPr>
          <w:rFonts w:eastAsia="Batang"/>
          <w:lang w:val="en-US"/>
        </w:rPr>
        <w:t>functional behavior.</w:t>
      </w:r>
    </w:p>
    <w:p w14:paraId="4FBB971D" w14:textId="77777777" w:rsidR="00F87C59" w:rsidRPr="00F87C59" w:rsidRDefault="00F87C59" w:rsidP="00F87C59">
      <w:pPr>
        <w:spacing w:after="120"/>
        <w:ind w:left="357"/>
        <w:jc w:val="both"/>
        <w:rPr>
          <w:rFonts w:eastAsia="Batang"/>
          <w:lang w:val="en-US"/>
        </w:rPr>
      </w:pPr>
      <w:r w:rsidRPr="00F87C59">
        <w:rPr>
          <w:rFonts w:eastAsia="Batang"/>
          <w:lang w:val="en-US"/>
        </w:rPr>
        <w:t>The level of native slicing should be supported for any proposed Network 2030 architecture.</w:t>
      </w:r>
    </w:p>
    <w:p w14:paraId="6AA11085" w14:textId="77777777" w:rsidR="00F87C59" w:rsidRPr="00F87C59" w:rsidRDefault="00F87C59" w:rsidP="009C4E22">
      <w:pPr>
        <w:pStyle w:val="ListParagraph"/>
        <w:numPr>
          <w:ilvl w:val="0"/>
          <w:numId w:val="38"/>
        </w:numPr>
        <w:overflowPunct w:val="0"/>
        <w:autoSpaceDE w:val="0"/>
        <w:autoSpaceDN w:val="0"/>
        <w:adjustRightInd w:val="0"/>
        <w:spacing w:after="120"/>
        <w:ind w:left="720"/>
        <w:textAlignment w:val="baseline"/>
        <w:outlineLvl w:val="1"/>
        <w:rPr>
          <w:rFonts w:eastAsia="Batang"/>
          <w:b/>
          <w:lang w:val="en-US"/>
        </w:rPr>
      </w:pPr>
      <w:r w:rsidRPr="00F87C59">
        <w:rPr>
          <w:rFonts w:eastAsia="Batang"/>
          <w:b/>
          <w:lang w:val="en-US"/>
        </w:rPr>
        <w:t xml:space="preserve"> </w:t>
      </w:r>
      <w:bookmarkStart w:id="82" w:name="_Toc38215971"/>
      <w:r w:rsidRPr="00F87C59">
        <w:rPr>
          <w:rFonts w:eastAsia="Batang"/>
          <w:b/>
          <w:lang w:val="en-US"/>
        </w:rPr>
        <w:t>“Unambiguous naming network functions and services” principle – specific principle to Network 2030</w:t>
      </w:r>
      <w:bookmarkEnd w:id="82"/>
    </w:p>
    <w:p w14:paraId="4003A81E" w14:textId="77777777" w:rsidR="00F87C59" w:rsidRPr="00F87C59" w:rsidRDefault="00F87C59" w:rsidP="00F87C59">
      <w:pPr>
        <w:spacing w:after="120"/>
        <w:ind w:left="357"/>
        <w:jc w:val="both"/>
        <w:rPr>
          <w:rFonts w:eastAsia="Batang"/>
          <w:lang w:val="en-US"/>
        </w:rPr>
      </w:pPr>
      <w:r w:rsidRPr="00F87C59">
        <w:rPr>
          <w:rFonts w:eastAsia="Batang"/>
          <w:lang w:val="en-US"/>
        </w:rPr>
        <w:t>In today networks, the addressing of hosts must be the same at start and finish of transmission. In Network 2030, the network functions and services need to be unambiguous. The user or user systems are not accessing any more a specific server, but the content, function or service that the server would host. As such unambiguous naming/description of network functions, network virtual functions and services should be supported in Network 2030.</w:t>
      </w:r>
    </w:p>
    <w:p w14:paraId="67554CA8" w14:textId="77777777" w:rsidR="00F87C59" w:rsidRPr="00F87C59" w:rsidRDefault="00F87C59" w:rsidP="009C4E22">
      <w:pPr>
        <w:pStyle w:val="ListParagraph"/>
        <w:numPr>
          <w:ilvl w:val="0"/>
          <w:numId w:val="38"/>
        </w:numPr>
        <w:overflowPunct w:val="0"/>
        <w:autoSpaceDE w:val="0"/>
        <w:autoSpaceDN w:val="0"/>
        <w:adjustRightInd w:val="0"/>
        <w:spacing w:after="120"/>
        <w:ind w:left="720"/>
        <w:textAlignment w:val="baseline"/>
        <w:outlineLvl w:val="1"/>
        <w:rPr>
          <w:rFonts w:eastAsia="Batang"/>
          <w:b/>
          <w:lang w:val="en-US"/>
        </w:rPr>
      </w:pPr>
      <w:bookmarkStart w:id="83" w:name="_Toc38215972"/>
      <w:r w:rsidRPr="00F87C59">
        <w:rPr>
          <w:rFonts w:eastAsia="Batang"/>
          <w:b/>
          <w:lang w:val="en-US"/>
        </w:rPr>
        <w:t>“Intrinsic Anonymity and security support for all network operations” principle – specific principle to Network 2030</w:t>
      </w:r>
      <w:bookmarkEnd w:id="83"/>
    </w:p>
    <w:p w14:paraId="4E6AA6FE" w14:textId="77777777" w:rsidR="00F87C59" w:rsidRPr="00F87C59" w:rsidRDefault="00F87C59" w:rsidP="00F87C59">
      <w:pPr>
        <w:tabs>
          <w:tab w:val="left" w:pos="1701"/>
        </w:tabs>
        <w:ind w:left="426"/>
        <w:jc w:val="both"/>
        <w:rPr>
          <w:rFonts w:eastAsia="Batang"/>
          <w:lang w:val="en-US"/>
        </w:rPr>
      </w:pPr>
      <w:r w:rsidRPr="00F87C59">
        <w:rPr>
          <w:rFonts w:eastAsia="Batang"/>
          <w:lang w:val="en-US"/>
        </w:rPr>
        <w:t>A failure of the network to deliver the required service due to a technical defect or as a result of an attack can have serious and/or widespread safety and economic consequences. Network 2030 must therefore be regarded as critical national infrastructure as far as national and global security and economy is concerned. In Network 2030 because of more stringent resilience requirements of future application scenarios involving communications with life &amp; death impacts, including but not limited to transportation or medial control should not bear intermittent failures. Given the nature of the new services that will be deployed over Network 2030, the attack surface and nature of an attack will expand beyond the vulnerabilities of existing networks. The scope and means of protection are expected to require extension beyond the methods that networks currently use. Network 2030 must therefore be designed to be impervious to attack, and to contain any attack that breaks through the defenses so as to minimize its impact.</w:t>
      </w:r>
    </w:p>
    <w:p w14:paraId="6C952F91" w14:textId="77777777" w:rsidR="00F87C59" w:rsidRPr="00F87C59" w:rsidRDefault="00F87C59" w:rsidP="00F87C59">
      <w:pPr>
        <w:ind w:left="426"/>
        <w:jc w:val="both"/>
        <w:rPr>
          <w:rFonts w:eastAsia="Batang"/>
          <w:lang w:val="en-US"/>
        </w:rPr>
      </w:pPr>
      <w:r w:rsidRPr="00F87C59">
        <w:rPr>
          <w:rFonts w:eastAsia="Batang"/>
          <w:lang w:val="en-US"/>
        </w:rPr>
        <w:t>In Network 2030 anonymity</w:t>
      </w:r>
      <w:r w:rsidRPr="00F87C59">
        <w:t xml:space="preserve"> </w:t>
      </w:r>
      <w:r w:rsidRPr="00F87C59">
        <w:rPr>
          <w:rFonts w:eastAsia="Batang"/>
          <w:lang w:val="en-US"/>
        </w:rPr>
        <w:t xml:space="preserve">represents the ability of the network to provide communications channels where one endpoint is not made aware of any identity of the other side of the communication. It supports for all network operations should be made inherent to all data (small and big data) &amp; services. As such Network 2030 would incorporate two important aspects: (a) Anonymity of the network services offered and (b) Higher Protection of the infrastructure. This includes high degree of intrinsic anonymity (i.e. safeguard network operations from malicious </w:t>
      </w:r>
      <w:r w:rsidRPr="00F87C59">
        <w:rPr>
          <w:rFonts w:eastAsia="Batang"/>
          <w:lang w:val="en-US"/>
        </w:rPr>
        <w:lastRenderedPageBreak/>
        <w:t xml:space="preserve">attacks or from the collection of sensitive information by intermediaries), in time-sensitive and automation in all network operations. </w:t>
      </w:r>
    </w:p>
    <w:p w14:paraId="324ED0F4" w14:textId="77777777" w:rsidR="00F87C59" w:rsidRPr="00F87C59" w:rsidRDefault="00F87C59" w:rsidP="00F87C59">
      <w:pPr>
        <w:spacing w:after="120"/>
        <w:ind w:left="357"/>
        <w:jc w:val="both"/>
        <w:rPr>
          <w:rFonts w:eastAsia="Batang"/>
          <w:lang w:val="en-US"/>
        </w:rPr>
      </w:pPr>
      <w:r w:rsidRPr="00F87C59">
        <w:rPr>
          <w:lang w:val="en-US" w:eastAsia="zh-CN"/>
        </w:rPr>
        <w:t xml:space="preserve">With the increasing of mass terminals, virtualization of network functions, and diversification of applications, the network is becoming more open, with increasing exposed interfaces, more and more attacks and potential network threats. As such Network 2030 should consider security from the beginning of network architecture design to make security as key element of the new networking fabric. </w:t>
      </w:r>
      <w:r w:rsidRPr="00F87C59">
        <w:rPr>
          <w:rFonts w:eastAsia="Batang"/>
          <w:lang w:val="en-US"/>
        </w:rPr>
        <w:t xml:space="preserve">Such security fabric builds on an end-to-end security system including identity authentication, network security, platform security, data security and business security with guarantees for trustworthiness. </w:t>
      </w:r>
    </w:p>
    <w:p w14:paraId="14B2DD1C" w14:textId="77777777" w:rsidR="00F87C59" w:rsidRPr="00F87C59" w:rsidRDefault="00F87C59" w:rsidP="009C4E22">
      <w:pPr>
        <w:pStyle w:val="ListParagraph"/>
        <w:numPr>
          <w:ilvl w:val="0"/>
          <w:numId w:val="38"/>
        </w:numPr>
        <w:overflowPunct w:val="0"/>
        <w:autoSpaceDE w:val="0"/>
        <w:autoSpaceDN w:val="0"/>
        <w:adjustRightInd w:val="0"/>
        <w:spacing w:after="120"/>
        <w:ind w:left="720"/>
        <w:textAlignment w:val="baseline"/>
        <w:outlineLvl w:val="1"/>
        <w:rPr>
          <w:rFonts w:eastAsia="Batang"/>
          <w:b/>
          <w:lang w:val="en-US"/>
        </w:rPr>
      </w:pPr>
      <w:bookmarkStart w:id="84" w:name="_Toc38215973"/>
      <w:r w:rsidRPr="00F87C59">
        <w:rPr>
          <w:rFonts w:eastAsia="Batang"/>
          <w:b/>
          <w:lang w:val="en-US"/>
        </w:rPr>
        <w:t>“Network Resilience” principle - specific principle to Network 2030</w:t>
      </w:r>
      <w:bookmarkEnd w:id="84"/>
    </w:p>
    <w:p w14:paraId="2CD9450D" w14:textId="77777777" w:rsidR="00F87C59" w:rsidRPr="00F87C59" w:rsidRDefault="00F87C59" w:rsidP="00F87C59">
      <w:pPr>
        <w:spacing w:before="240" w:after="240"/>
        <w:ind w:left="357"/>
        <w:jc w:val="both"/>
        <w:rPr>
          <w:rFonts w:eastAsia="Batang"/>
          <w:lang w:val="en-US"/>
        </w:rPr>
      </w:pPr>
      <w:r w:rsidRPr="00F87C59">
        <w:rPr>
          <w:rFonts w:eastAsia="Batang"/>
          <w:lang w:val="en-US"/>
        </w:rPr>
        <w:t>Resilience needs to be an inherent property of Network 2030 networked systems; this means that resilience has to be designed as a primary principle of these networks and systems, explicitly extending the notion of network topology robustness that was introduced in the Internet.</w:t>
      </w:r>
    </w:p>
    <w:p w14:paraId="263AE14F" w14:textId="77777777" w:rsidR="00F87C59" w:rsidRPr="00F87C59" w:rsidRDefault="00F87C59" w:rsidP="00F87C59">
      <w:pPr>
        <w:spacing w:before="240" w:after="240"/>
        <w:ind w:left="357"/>
        <w:jc w:val="both"/>
        <w:rPr>
          <w:rFonts w:eastAsia="Batang"/>
          <w:lang w:val="en-US"/>
        </w:rPr>
      </w:pPr>
      <w:r w:rsidRPr="00F87C59">
        <w:rPr>
          <w:rFonts w:eastAsia="Batang"/>
          <w:lang w:val="en-US"/>
        </w:rPr>
        <w:t>In recent years, it has become evident that modern networked systems (and the services that they include and support) are critical infrastructures, because of the reliance that the users put on them. Not only that, if some of these systems fail to provide their expected service (there may be some ‘downtime’), then losses will occur in terms of time and money, and in extreme cases there may be damage and even loss of life. Critical infrastructures comprise of assets and systems that maintain societal functions, including health, safety, security, and the economic and social well-being of people. Supervisory Control and Data Acquisition (SCADA) and Industrial Control Systems (ICS) are particular examples of critical infrastructures for the monitoring, control and automation of operational plants of various sorts, such as utility networks. SCADA systems monitor and control infrastructures including power plants, water utility, energy and gas pipelines, which makes them highly critical. Providing protection in terms of security, safety and resilience in such networks and in Network 2030 is inherently considered to be of vital importance.</w:t>
      </w:r>
    </w:p>
    <w:p w14:paraId="3BE26885" w14:textId="77777777" w:rsidR="00F87C59" w:rsidRPr="00F87C59" w:rsidRDefault="00F87C59" w:rsidP="00F87C59">
      <w:pPr>
        <w:spacing w:after="120"/>
        <w:ind w:left="357"/>
        <w:jc w:val="both"/>
        <w:rPr>
          <w:rFonts w:eastAsia="Batang"/>
          <w:lang w:val="en-US"/>
        </w:rPr>
      </w:pPr>
      <w:r w:rsidRPr="00F87C59">
        <w:rPr>
          <w:rFonts w:eastAsia="Batang"/>
          <w:lang w:val="en-US"/>
        </w:rPr>
        <w:t>The sources of challenges for networked systems can include natural disasters such as flooding, weather events leading to failure of electrical power, over-demand for the services of the system, software bugs and consequent failures, hardware component faults, complexity leading to errors by a human operator, and cybersecurity attacks. Networked systems need to be able to continue to offer a satisfactory Quality of Service no matter what challenge they experience.</w:t>
      </w:r>
    </w:p>
    <w:p w14:paraId="77D08177" w14:textId="77777777" w:rsidR="00F87C59" w:rsidRPr="00F87C59" w:rsidRDefault="00F87C59" w:rsidP="00F87C59">
      <w:pPr>
        <w:spacing w:after="120"/>
        <w:ind w:left="357"/>
        <w:jc w:val="both"/>
        <w:rPr>
          <w:rFonts w:eastAsia="Batang"/>
          <w:lang w:val="en-US"/>
        </w:rPr>
      </w:pPr>
      <w:r w:rsidRPr="00F87C59">
        <w:rPr>
          <w:rFonts w:eastAsia="Batang"/>
          <w:lang w:val="en-US"/>
        </w:rPr>
        <w:t>Resilience against attacks including control and management plane of networks needs to be stronger for 2030 network 2030 than for current networks because by running those critical services on top of them, these networks could become target for more and more adversaries.</w:t>
      </w:r>
    </w:p>
    <w:p w14:paraId="1503B98E" w14:textId="77777777" w:rsidR="00F87C59" w:rsidRPr="00F87C59" w:rsidRDefault="00F87C59" w:rsidP="009C4E22">
      <w:pPr>
        <w:pStyle w:val="ListParagraph"/>
        <w:numPr>
          <w:ilvl w:val="0"/>
          <w:numId w:val="38"/>
        </w:numPr>
        <w:overflowPunct w:val="0"/>
        <w:autoSpaceDE w:val="0"/>
        <w:autoSpaceDN w:val="0"/>
        <w:adjustRightInd w:val="0"/>
        <w:spacing w:after="120"/>
        <w:ind w:left="720"/>
        <w:textAlignment w:val="baseline"/>
        <w:outlineLvl w:val="1"/>
        <w:rPr>
          <w:rFonts w:eastAsia="Batang"/>
          <w:b/>
          <w:lang w:val="en-US"/>
        </w:rPr>
      </w:pPr>
      <w:r w:rsidRPr="00F87C59">
        <w:rPr>
          <w:rFonts w:eastAsia="Batang"/>
          <w:b/>
          <w:lang w:val="en-US"/>
        </w:rPr>
        <w:t xml:space="preserve"> </w:t>
      </w:r>
      <w:bookmarkStart w:id="85" w:name="_Toc38215974"/>
      <w:r w:rsidRPr="00F87C59">
        <w:rPr>
          <w:rFonts w:eastAsia="Batang"/>
          <w:b/>
          <w:lang w:val="en-US"/>
        </w:rPr>
        <w:t>“Network Determinism” principle – specific principle to Network 2030</w:t>
      </w:r>
      <w:bookmarkEnd w:id="85"/>
    </w:p>
    <w:p w14:paraId="4AF231DC" w14:textId="77777777" w:rsidR="00F87C59" w:rsidRPr="00F87C59" w:rsidRDefault="00F87C59" w:rsidP="00F87C59">
      <w:pPr>
        <w:spacing w:before="200" w:after="200"/>
        <w:ind w:left="426"/>
        <w:jc w:val="both"/>
        <w:rPr>
          <w:rFonts w:eastAsia="Batang"/>
          <w:lang w:val="en-US"/>
        </w:rPr>
      </w:pPr>
      <w:r w:rsidRPr="00F87C59">
        <w:rPr>
          <w:rFonts w:eastAsia="Batang"/>
          <w:lang w:val="en-US"/>
        </w:rPr>
        <w:t xml:space="preserve">In order to meet end-to-end of new business applications such as industrial control, telemedicine, robotics and vehicle networking, Network 2030 needs to introduce explicit determinism in very stringent non-functional requirements with guarantees per partitions of the infrastructures. As such it provides a description of how well a network performs its functions and operations. </w:t>
      </w:r>
      <w:r w:rsidRPr="00F87C59">
        <w:rPr>
          <w:rFonts w:eastAsia="Batang"/>
          <w:bCs/>
          <w:lang w:val="en-US"/>
        </w:rPr>
        <w:t>Non-functional network requirements</w:t>
      </w:r>
      <w:r w:rsidRPr="00F87C59">
        <w:rPr>
          <w:rFonts w:eastAsia="Batang"/>
          <w:lang w:val="en-US"/>
        </w:rPr>
        <w:t xml:space="preserve"> include accessibility, availability, certification, consistency, compliance, extensibility, fault tolerance, integrability, interoperability, maintainability, operability, performance, privacy, resilience, reliability, robustness, scalability, security.</w:t>
      </w:r>
    </w:p>
    <w:p w14:paraId="486FA461" w14:textId="77777777" w:rsidR="00F87C59" w:rsidRPr="00F87C59" w:rsidRDefault="00F87C59" w:rsidP="00F87C59">
      <w:pPr>
        <w:ind w:left="426"/>
        <w:jc w:val="both"/>
        <w:rPr>
          <w:rFonts w:eastAsia="Batang"/>
          <w:lang w:val="en-US"/>
        </w:rPr>
      </w:pPr>
      <w:r w:rsidRPr="00F87C59">
        <w:rPr>
          <w:rFonts w:eastAsia="Batang"/>
          <w:lang w:val="en-US"/>
        </w:rPr>
        <w:t>Network 2030 must be designed on the basis that accurate clocks are available wherever they are needed to support the synchronization and scheduling of all network operations including the sending of packets. This is needed to support deterministic services and coordinated operation of both applications and the network itself.</w:t>
      </w:r>
    </w:p>
    <w:p w14:paraId="7E0206CF" w14:textId="77777777" w:rsidR="00F87C59" w:rsidRPr="00F87C59" w:rsidRDefault="00F87C59" w:rsidP="00F87C59">
      <w:pPr>
        <w:ind w:left="426"/>
        <w:jc w:val="both"/>
        <w:rPr>
          <w:rFonts w:eastAsia="Batang"/>
          <w:lang w:val="en-US"/>
        </w:rPr>
      </w:pPr>
      <w:r w:rsidRPr="00F87C59">
        <w:rPr>
          <w:rFonts w:eastAsia="Batang"/>
          <w:lang w:val="en-US"/>
        </w:rPr>
        <w:t xml:space="preserve">Network 2030 needs to support lossless network transmission, in many scenarios, through dynamic virtual channel technology, push-pull hybrid scheduling mechanism and load balancing with packet-by-packet distribution mechanism, to meet the needs of zero packet loss, low latency </w:t>
      </w:r>
      <w:r w:rsidRPr="00F87C59">
        <w:rPr>
          <w:rFonts w:eastAsia="Batang"/>
          <w:lang w:val="en-US"/>
        </w:rPr>
        <w:lastRenderedPageBreak/>
        <w:t>and high throughput. As such Network 2030 needs to guarantee deterministic transmission quality according to specific application requirements.</w:t>
      </w:r>
    </w:p>
    <w:p w14:paraId="4C7096F6" w14:textId="2ECC30C8" w:rsidR="00F87C59" w:rsidRPr="00F87C59" w:rsidRDefault="00F87C59" w:rsidP="00F87C59">
      <w:pPr>
        <w:rPr>
          <w:rFonts w:asciiTheme="majorBidi" w:hAnsiTheme="majorBidi" w:cstheme="majorBidi"/>
          <w:b/>
        </w:rPr>
      </w:pPr>
      <w:r w:rsidRPr="00F87C59">
        <w:rPr>
          <w:rFonts w:eastAsia="Batang"/>
          <w:lang w:val="en-US"/>
        </w:rPr>
        <w:t>Network Determinism should be supported in Network 2030.</w:t>
      </w:r>
    </w:p>
    <w:p w14:paraId="2641F96B" w14:textId="77777777" w:rsidR="00C7569F" w:rsidRDefault="00893783" w:rsidP="009C4E22">
      <w:pPr>
        <w:pStyle w:val="ListParagraph"/>
        <w:numPr>
          <w:ilvl w:val="0"/>
          <w:numId w:val="59"/>
        </w:numPr>
        <w:ind w:left="720"/>
        <w:outlineLvl w:val="0"/>
        <w:rPr>
          <w:rFonts w:asciiTheme="majorBidi" w:hAnsiTheme="majorBidi" w:cstheme="majorBidi"/>
          <w:b/>
        </w:rPr>
      </w:pPr>
      <w:bookmarkStart w:id="86" w:name="_Toc38215975"/>
      <w:r w:rsidRPr="0071241B">
        <w:rPr>
          <w:rFonts w:asciiTheme="majorBidi" w:hAnsiTheme="majorBidi" w:cstheme="majorBidi"/>
          <w:b/>
        </w:rPr>
        <w:t>Overall Architecture</w:t>
      </w:r>
      <w:bookmarkEnd w:id="86"/>
    </w:p>
    <w:p w14:paraId="2C0B650B" w14:textId="77777777" w:rsidR="00C7569F" w:rsidRDefault="00C7569F" w:rsidP="00C7569F">
      <w:pPr>
        <w:rPr>
          <w:rFonts w:asciiTheme="majorBidi" w:hAnsiTheme="majorBidi" w:cstheme="majorBidi"/>
          <w:b/>
        </w:rPr>
      </w:pPr>
    </w:p>
    <w:p w14:paraId="015DDCA9" w14:textId="4F363B94" w:rsidR="00B60646" w:rsidRPr="00D20C67" w:rsidRDefault="0087231B" w:rsidP="00C7569F">
      <w:pPr>
        <w:rPr>
          <w:rFonts w:asciiTheme="majorBidi" w:hAnsiTheme="majorBidi" w:cstheme="majorBidi"/>
        </w:rPr>
      </w:pPr>
      <w:r>
        <w:rPr>
          <w:rFonts w:asciiTheme="majorBidi" w:hAnsiTheme="majorBidi" w:cstheme="majorBidi"/>
        </w:rPr>
        <w:t>Network</w:t>
      </w:r>
      <w:r w:rsidR="002F7E6B">
        <w:rPr>
          <w:rFonts w:asciiTheme="majorBidi" w:hAnsiTheme="majorBidi" w:cstheme="majorBidi"/>
        </w:rPr>
        <w:t>2030</w:t>
      </w:r>
      <w:r w:rsidR="003C403C" w:rsidRPr="00D20C67">
        <w:rPr>
          <w:rFonts w:asciiTheme="majorBidi" w:hAnsiTheme="majorBidi" w:cstheme="majorBidi"/>
        </w:rPr>
        <w:t xml:space="preserve"> is expected to be used by various devices including robots, self-driven cars, and drones as depicted in Figure 1.  </w:t>
      </w:r>
    </w:p>
    <w:p w14:paraId="0E853F3A" w14:textId="77777777" w:rsidR="00B60646" w:rsidRDefault="00B60646" w:rsidP="00C7569F">
      <w:pPr>
        <w:rPr>
          <w:rFonts w:asciiTheme="majorBidi" w:hAnsiTheme="majorBidi" w:cstheme="majorBidi"/>
          <w:b/>
        </w:rPr>
      </w:pPr>
    </w:p>
    <w:p w14:paraId="28D739D6" w14:textId="211F79FB" w:rsidR="00B60646" w:rsidRDefault="0016032A" w:rsidP="00C7569F">
      <w:pPr>
        <w:rPr>
          <w:rFonts w:asciiTheme="majorBidi" w:hAnsiTheme="majorBidi" w:cstheme="majorBidi"/>
          <w:b/>
        </w:rPr>
      </w:pPr>
      <w:r>
        <w:rPr>
          <w:rFonts w:asciiTheme="majorBidi" w:hAnsiTheme="majorBidi" w:cstheme="majorBidi"/>
          <w:b/>
          <w:noProof/>
          <w:lang w:val="en-US" w:eastAsia="en-US"/>
        </w:rPr>
        <w:drawing>
          <wp:inline distT="0" distB="0" distL="0" distR="0" wp14:anchorId="6EB139E3" wp14:editId="0CAAACAF">
            <wp:extent cx="7051036" cy="33749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56858" cy="3377724"/>
                    </a:xfrm>
                    <a:prstGeom prst="rect">
                      <a:avLst/>
                    </a:prstGeom>
                    <a:noFill/>
                  </pic:spPr>
                </pic:pic>
              </a:graphicData>
            </a:graphic>
          </wp:inline>
        </w:drawing>
      </w:r>
    </w:p>
    <w:p w14:paraId="63D28F32" w14:textId="77777777" w:rsidR="00B60646" w:rsidRDefault="00B60646" w:rsidP="00C7569F">
      <w:pPr>
        <w:rPr>
          <w:rFonts w:asciiTheme="majorBidi" w:hAnsiTheme="majorBidi" w:cstheme="majorBidi"/>
          <w:b/>
        </w:rPr>
      </w:pPr>
    </w:p>
    <w:p w14:paraId="32E44B06" w14:textId="77777777" w:rsidR="00B60646" w:rsidRPr="00B60646" w:rsidRDefault="00B60646" w:rsidP="00B60646">
      <w:pPr>
        <w:spacing w:after="120"/>
        <w:jc w:val="center"/>
        <w:rPr>
          <w:rFonts w:eastAsia="Times New Roman"/>
          <w:b/>
          <w:bCs/>
          <w:szCs w:val="20"/>
          <w:lang w:val="en-US" w:eastAsia="en-US"/>
        </w:rPr>
      </w:pPr>
    </w:p>
    <w:p w14:paraId="1FCC63CE" w14:textId="68876860" w:rsidR="00B60646" w:rsidRDefault="00B60646" w:rsidP="00450B75">
      <w:pPr>
        <w:ind w:left="1440"/>
        <w:rPr>
          <w:rFonts w:eastAsia="Times New Roman"/>
          <w:color w:val="000000"/>
          <w:szCs w:val="20"/>
          <w:lang w:val="en-US" w:eastAsia="en-US"/>
        </w:rPr>
      </w:pPr>
      <w:bookmarkStart w:id="87" w:name="_Ref456089902"/>
      <w:bookmarkStart w:id="88" w:name="_Toc38208867"/>
      <w:r w:rsidRPr="00B60646">
        <w:rPr>
          <w:rFonts w:eastAsia="Times New Roman"/>
          <w:b/>
          <w:szCs w:val="20"/>
          <w:lang w:val="en-US" w:eastAsia="en-US"/>
        </w:rPr>
        <w:t xml:space="preserve">Figure </w:t>
      </w:r>
      <w:r w:rsidRPr="00B60646">
        <w:rPr>
          <w:rFonts w:eastAsia="Times New Roman"/>
          <w:b/>
          <w:szCs w:val="20"/>
          <w:lang w:val="en-US" w:eastAsia="en-US"/>
        </w:rPr>
        <w:fldChar w:fldCharType="begin"/>
      </w:r>
      <w:r w:rsidRPr="00B60646">
        <w:rPr>
          <w:rFonts w:eastAsia="Times New Roman"/>
          <w:b/>
          <w:szCs w:val="20"/>
          <w:lang w:val="en-US" w:eastAsia="en-US"/>
        </w:rPr>
        <w:instrText xml:space="preserve"> SEQ Figure \* ARABIC </w:instrText>
      </w:r>
      <w:r w:rsidRPr="00B60646">
        <w:rPr>
          <w:rFonts w:eastAsia="Times New Roman"/>
          <w:b/>
          <w:szCs w:val="20"/>
          <w:lang w:val="en-US" w:eastAsia="en-US"/>
        </w:rPr>
        <w:fldChar w:fldCharType="separate"/>
      </w:r>
      <w:r w:rsidRPr="00B60646">
        <w:rPr>
          <w:rFonts w:eastAsia="Times New Roman"/>
          <w:b/>
          <w:noProof/>
          <w:szCs w:val="20"/>
          <w:lang w:val="en-US" w:eastAsia="en-US"/>
        </w:rPr>
        <w:t>1</w:t>
      </w:r>
      <w:r w:rsidRPr="00B60646">
        <w:rPr>
          <w:rFonts w:eastAsia="Times New Roman"/>
          <w:b/>
          <w:noProof/>
          <w:szCs w:val="20"/>
          <w:lang w:val="en-US" w:eastAsia="en-US"/>
        </w:rPr>
        <w:fldChar w:fldCharType="end"/>
      </w:r>
      <w:bookmarkEnd w:id="87"/>
      <w:r w:rsidRPr="00B60646">
        <w:rPr>
          <w:rFonts w:eastAsia="Times New Roman"/>
          <w:noProof/>
          <w:szCs w:val="20"/>
          <w:lang w:val="en-US" w:eastAsia="en-US"/>
        </w:rPr>
        <w:t xml:space="preserve"> – </w:t>
      </w:r>
      <w:r w:rsidR="00B43535">
        <w:rPr>
          <w:rFonts w:eastAsia="Times New Roman"/>
          <w:color w:val="000000"/>
          <w:szCs w:val="20"/>
          <w:lang w:val="en-US" w:eastAsia="en-US"/>
        </w:rPr>
        <w:t xml:space="preserve">An example of future </w:t>
      </w:r>
      <w:r w:rsidR="0087231B">
        <w:rPr>
          <w:rFonts w:eastAsia="Times New Roman"/>
          <w:color w:val="000000"/>
          <w:szCs w:val="20"/>
          <w:lang w:val="en-US" w:eastAsia="en-US"/>
        </w:rPr>
        <w:t>network</w:t>
      </w:r>
      <w:r w:rsidR="00B43535">
        <w:rPr>
          <w:rFonts w:eastAsia="Times New Roman"/>
          <w:color w:val="000000"/>
          <w:szCs w:val="20"/>
          <w:lang w:val="en-US" w:eastAsia="en-US"/>
        </w:rPr>
        <w:t xml:space="preserve"> infrastructure and end devices</w:t>
      </w:r>
      <w:bookmarkEnd w:id="88"/>
      <w:r w:rsidR="00B43535">
        <w:rPr>
          <w:rFonts w:eastAsia="Times New Roman"/>
          <w:color w:val="000000"/>
          <w:szCs w:val="20"/>
          <w:lang w:val="en-US" w:eastAsia="en-US"/>
        </w:rPr>
        <w:t xml:space="preserve"> </w:t>
      </w:r>
    </w:p>
    <w:p w14:paraId="0DDB9C56" w14:textId="77777777" w:rsidR="003C403C" w:rsidRDefault="003C403C" w:rsidP="00D20C67">
      <w:pPr>
        <w:rPr>
          <w:rFonts w:eastAsia="Times New Roman"/>
          <w:b/>
          <w:szCs w:val="20"/>
          <w:lang w:val="en-US" w:eastAsia="en-US"/>
        </w:rPr>
      </w:pPr>
    </w:p>
    <w:p w14:paraId="3D0955FA" w14:textId="274AFBED" w:rsidR="003C403C" w:rsidRPr="00CA1B18" w:rsidRDefault="003C403C" w:rsidP="00D20C67">
      <w:pPr>
        <w:rPr>
          <w:rFonts w:eastAsia="Times New Roman"/>
          <w:color w:val="000000"/>
          <w:szCs w:val="20"/>
          <w:lang w:val="en-US" w:eastAsia="en-US"/>
        </w:rPr>
      </w:pPr>
      <w:r w:rsidRPr="00D20C67">
        <w:rPr>
          <w:rFonts w:eastAsia="Times New Roman"/>
          <w:szCs w:val="20"/>
          <w:lang w:val="en-US" w:eastAsia="en-US"/>
        </w:rPr>
        <w:t xml:space="preserve">On the other hand, the </w:t>
      </w:r>
      <w:r w:rsidR="00666C5C">
        <w:rPr>
          <w:rFonts w:eastAsia="Times New Roman"/>
          <w:szCs w:val="20"/>
          <w:lang w:val="en-US" w:eastAsia="en-US"/>
        </w:rPr>
        <w:t>n</w:t>
      </w:r>
      <w:r w:rsidR="0087231B">
        <w:rPr>
          <w:rFonts w:eastAsia="Times New Roman"/>
          <w:szCs w:val="20"/>
          <w:lang w:val="en-US" w:eastAsia="en-US"/>
        </w:rPr>
        <w:t>etwork</w:t>
      </w:r>
      <w:r w:rsidRPr="00D20C67">
        <w:rPr>
          <w:rFonts w:eastAsia="Times New Roman"/>
          <w:szCs w:val="20"/>
          <w:lang w:val="en-US" w:eastAsia="en-US"/>
        </w:rPr>
        <w:t xml:space="preserve"> infrastructure is expected to include fixed and wireless networks, cloud </w:t>
      </w:r>
      <w:r w:rsidR="004032C6" w:rsidRPr="00D20C67">
        <w:rPr>
          <w:rFonts w:eastAsia="Times New Roman"/>
          <w:szCs w:val="20"/>
          <w:lang w:val="en-US" w:eastAsia="en-US"/>
        </w:rPr>
        <w:t>and space communications infrastructures as depicted in Figure 2.</w:t>
      </w:r>
    </w:p>
    <w:p w14:paraId="193CF74A" w14:textId="77777777" w:rsidR="003A7558" w:rsidRDefault="003A7558" w:rsidP="00B60646">
      <w:pPr>
        <w:ind w:left="1440" w:firstLine="720"/>
        <w:rPr>
          <w:rFonts w:eastAsia="Times New Roman"/>
          <w:color w:val="000000"/>
          <w:szCs w:val="20"/>
          <w:lang w:val="en-US" w:eastAsia="en-US"/>
        </w:rPr>
      </w:pPr>
    </w:p>
    <w:p w14:paraId="5A310572" w14:textId="24E403FA" w:rsidR="00B43535" w:rsidRDefault="004476AA" w:rsidP="00706EBE">
      <w:pPr>
        <w:ind w:firstLine="720"/>
        <w:rPr>
          <w:rFonts w:asciiTheme="majorBidi" w:hAnsiTheme="majorBidi" w:cstheme="majorBidi"/>
        </w:rPr>
      </w:pPr>
      <w:r>
        <w:rPr>
          <w:rFonts w:asciiTheme="majorBidi" w:hAnsiTheme="majorBidi" w:cstheme="majorBidi"/>
          <w:noProof/>
          <w:lang w:val="en-US" w:eastAsia="en-US"/>
        </w:rPr>
        <w:drawing>
          <wp:inline distT="0" distB="0" distL="0" distR="0" wp14:anchorId="13DDBE47" wp14:editId="1566F4D5">
            <wp:extent cx="6317615" cy="26716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1861" cy="2686139"/>
                    </a:xfrm>
                    <a:prstGeom prst="rect">
                      <a:avLst/>
                    </a:prstGeom>
                    <a:noFill/>
                  </pic:spPr>
                </pic:pic>
              </a:graphicData>
            </a:graphic>
          </wp:inline>
        </w:drawing>
      </w:r>
    </w:p>
    <w:p w14:paraId="13A34CD9" w14:textId="77777777" w:rsidR="004032C6" w:rsidRDefault="004032C6" w:rsidP="003A7558">
      <w:pPr>
        <w:ind w:left="1440" w:firstLine="720"/>
        <w:rPr>
          <w:rFonts w:eastAsia="Times New Roman"/>
          <w:b/>
          <w:szCs w:val="20"/>
          <w:lang w:val="en-US" w:eastAsia="en-US"/>
        </w:rPr>
      </w:pPr>
    </w:p>
    <w:p w14:paraId="3E26C4BA" w14:textId="3307E8DF" w:rsidR="003A7558" w:rsidRDefault="001E668B" w:rsidP="00F71967">
      <w:pPr>
        <w:rPr>
          <w:rFonts w:eastAsia="Times New Roman"/>
          <w:color w:val="000000"/>
          <w:szCs w:val="20"/>
          <w:lang w:val="en-US" w:eastAsia="en-US"/>
        </w:rPr>
      </w:pPr>
      <w:r>
        <w:rPr>
          <w:rFonts w:eastAsia="Times New Roman"/>
          <w:b/>
          <w:szCs w:val="20"/>
          <w:lang w:val="en-US" w:eastAsia="en-US"/>
        </w:rPr>
        <w:t xml:space="preserve">                                        </w:t>
      </w:r>
      <w:bookmarkStart w:id="89" w:name="_Toc38208868"/>
      <w:r w:rsidR="003A7558" w:rsidRPr="00B60646">
        <w:rPr>
          <w:rFonts w:eastAsia="Times New Roman"/>
          <w:b/>
          <w:szCs w:val="20"/>
          <w:lang w:val="en-US" w:eastAsia="en-US"/>
        </w:rPr>
        <w:t xml:space="preserve">Figure </w:t>
      </w:r>
      <w:r w:rsidR="003A7558" w:rsidRPr="00B60646">
        <w:rPr>
          <w:rFonts w:eastAsia="Times New Roman"/>
          <w:b/>
          <w:szCs w:val="20"/>
          <w:lang w:val="en-US" w:eastAsia="en-US"/>
        </w:rPr>
        <w:fldChar w:fldCharType="begin"/>
      </w:r>
      <w:r w:rsidR="003A7558" w:rsidRPr="00B60646">
        <w:rPr>
          <w:rFonts w:eastAsia="Times New Roman"/>
          <w:b/>
          <w:szCs w:val="20"/>
          <w:lang w:val="en-US" w:eastAsia="en-US"/>
        </w:rPr>
        <w:instrText xml:space="preserve"> SEQ Figure \* ARABIC </w:instrText>
      </w:r>
      <w:r w:rsidR="003A7558" w:rsidRPr="00B60646">
        <w:rPr>
          <w:rFonts w:eastAsia="Times New Roman"/>
          <w:b/>
          <w:szCs w:val="20"/>
          <w:lang w:val="en-US" w:eastAsia="en-US"/>
        </w:rPr>
        <w:fldChar w:fldCharType="separate"/>
      </w:r>
      <w:r w:rsidR="003A7558">
        <w:rPr>
          <w:rFonts w:eastAsia="Times New Roman"/>
          <w:b/>
          <w:noProof/>
          <w:szCs w:val="20"/>
          <w:lang w:val="en-US" w:eastAsia="en-US"/>
        </w:rPr>
        <w:t>2</w:t>
      </w:r>
      <w:r w:rsidR="003A7558" w:rsidRPr="00B60646">
        <w:rPr>
          <w:rFonts w:eastAsia="Times New Roman"/>
          <w:b/>
          <w:noProof/>
          <w:szCs w:val="20"/>
          <w:lang w:val="en-US" w:eastAsia="en-US"/>
        </w:rPr>
        <w:fldChar w:fldCharType="end"/>
      </w:r>
      <w:r w:rsidR="003A7558" w:rsidRPr="00B60646">
        <w:rPr>
          <w:rFonts w:eastAsia="Times New Roman"/>
          <w:noProof/>
          <w:szCs w:val="20"/>
          <w:lang w:val="en-US" w:eastAsia="en-US"/>
        </w:rPr>
        <w:t xml:space="preserve"> –</w:t>
      </w:r>
      <w:r w:rsidR="004476AA">
        <w:rPr>
          <w:rFonts w:eastAsia="Times New Roman"/>
          <w:color w:val="000000"/>
          <w:szCs w:val="20"/>
          <w:lang w:val="en-US" w:eastAsia="en-US"/>
        </w:rPr>
        <w:t xml:space="preserve">Some of </w:t>
      </w:r>
      <w:r w:rsidR="003A7558">
        <w:rPr>
          <w:rFonts w:eastAsia="Times New Roman"/>
          <w:color w:val="000000"/>
          <w:szCs w:val="20"/>
          <w:lang w:val="en-US" w:eastAsia="en-US"/>
        </w:rPr>
        <w:t xml:space="preserve">Future </w:t>
      </w:r>
      <w:r w:rsidR="0087231B">
        <w:rPr>
          <w:rFonts w:eastAsia="Times New Roman"/>
          <w:color w:val="000000"/>
          <w:szCs w:val="20"/>
          <w:lang w:val="en-US" w:eastAsia="en-US"/>
        </w:rPr>
        <w:t>Network</w:t>
      </w:r>
      <w:r w:rsidR="003A7558">
        <w:rPr>
          <w:rFonts w:eastAsia="Times New Roman"/>
          <w:color w:val="000000"/>
          <w:szCs w:val="20"/>
          <w:lang w:val="en-US" w:eastAsia="en-US"/>
        </w:rPr>
        <w:t xml:space="preserve"> Infrastructure </w:t>
      </w:r>
      <w:r w:rsidR="00587453">
        <w:rPr>
          <w:rFonts w:eastAsia="Times New Roman"/>
          <w:color w:val="000000"/>
          <w:szCs w:val="20"/>
          <w:lang w:val="en-US" w:eastAsia="en-US"/>
        </w:rPr>
        <w:t>Components</w:t>
      </w:r>
      <w:bookmarkEnd w:id="89"/>
    </w:p>
    <w:p w14:paraId="63EA259E" w14:textId="77777777" w:rsidR="00CA1B18" w:rsidRDefault="00CA1B18" w:rsidP="00D20C67">
      <w:pPr>
        <w:rPr>
          <w:rFonts w:eastAsia="Times New Roman"/>
          <w:b/>
          <w:szCs w:val="20"/>
          <w:lang w:val="en-US" w:eastAsia="en-US"/>
        </w:rPr>
      </w:pPr>
    </w:p>
    <w:p w14:paraId="4E846E38" w14:textId="58AC9A7E" w:rsidR="00CA1B18" w:rsidRDefault="00CA1B18" w:rsidP="00CA1B18">
      <w:pPr>
        <w:rPr>
          <w:rFonts w:asciiTheme="majorBidi" w:hAnsiTheme="majorBidi" w:cstheme="majorBidi"/>
        </w:rPr>
      </w:pPr>
      <w:r>
        <w:rPr>
          <w:rFonts w:asciiTheme="majorBidi" w:hAnsiTheme="majorBidi" w:cstheme="majorBidi"/>
        </w:rPr>
        <w:t xml:space="preserve">In the following sections we will describe future </w:t>
      </w:r>
      <w:r w:rsidR="008B3EA9">
        <w:rPr>
          <w:rFonts w:asciiTheme="majorBidi" w:hAnsiTheme="majorBidi" w:cstheme="majorBidi"/>
        </w:rPr>
        <w:t>Integrated N</w:t>
      </w:r>
      <w:r w:rsidR="0087231B">
        <w:rPr>
          <w:rFonts w:asciiTheme="majorBidi" w:hAnsiTheme="majorBidi" w:cstheme="majorBidi"/>
        </w:rPr>
        <w:t>etwork</w:t>
      </w:r>
      <w:r w:rsidR="008B3EA9">
        <w:rPr>
          <w:rFonts w:asciiTheme="majorBidi" w:hAnsiTheme="majorBidi" w:cstheme="majorBidi"/>
        </w:rPr>
        <w:t xml:space="preserve"> A</w:t>
      </w:r>
      <w:r w:rsidR="00666C5C">
        <w:rPr>
          <w:rFonts w:asciiTheme="majorBidi" w:hAnsiTheme="majorBidi" w:cstheme="majorBidi"/>
        </w:rPr>
        <w:t>rchitecture</w:t>
      </w:r>
      <w:r>
        <w:rPr>
          <w:rFonts w:asciiTheme="majorBidi" w:hAnsiTheme="majorBidi" w:cstheme="majorBidi"/>
        </w:rPr>
        <w:t xml:space="preserve"> candidates that can support applications </w:t>
      </w:r>
      <w:r w:rsidR="00EE5794">
        <w:rPr>
          <w:rFonts w:asciiTheme="majorBidi" w:hAnsiTheme="majorBidi" w:cstheme="majorBidi"/>
        </w:rPr>
        <w:t>using</w:t>
      </w:r>
      <w:r>
        <w:rPr>
          <w:rFonts w:asciiTheme="majorBidi" w:hAnsiTheme="majorBidi" w:cstheme="majorBidi"/>
        </w:rPr>
        <w:t xml:space="preserve"> devices in Figure 1 and infrastructures in Figure 2.</w:t>
      </w:r>
    </w:p>
    <w:p w14:paraId="28B1F804" w14:textId="77777777" w:rsidR="00CA1B18" w:rsidRDefault="00CA1B18" w:rsidP="00D20C67">
      <w:pPr>
        <w:rPr>
          <w:rFonts w:eastAsia="Times New Roman"/>
          <w:color w:val="000000"/>
          <w:szCs w:val="20"/>
          <w:lang w:val="en-US" w:eastAsia="en-US"/>
        </w:rPr>
      </w:pPr>
    </w:p>
    <w:p w14:paraId="2361E8D7" w14:textId="24A61A07" w:rsidR="003D7ACB" w:rsidRPr="0071241B" w:rsidRDefault="00DC4E25" w:rsidP="00A751DD">
      <w:pPr>
        <w:pStyle w:val="ListParagraph"/>
        <w:numPr>
          <w:ilvl w:val="0"/>
          <w:numId w:val="5"/>
        </w:numPr>
        <w:ind w:left="432" w:hanging="72"/>
        <w:outlineLvl w:val="1"/>
        <w:rPr>
          <w:rFonts w:asciiTheme="majorBidi" w:hAnsiTheme="majorBidi" w:cstheme="majorBidi"/>
          <w:b/>
        </w:rPr>
      </w:pPr>
      <w:bookmarkStart w:id="90" w:name="_Toc38215976"/>
      <w:r>
        <w:rPr>
          <w:rFonts w:asciiTheme="majorBidi" w:hAnsiTheme="majorBidi" w:cstheme="majorBidi"/>
          <w:b/>
        </w:rPr>
        <w:t xml:space="preserve">Future </w:t>
      </w:r>
      <w:r w:rsidR="0029533E">
        <w:rPr>
          <w:rFonts w:asciiTheme="majorBidi" w:hAnsiTheme="majorBidi" w:cstheme="majorBidi"/>
          <w:b/>
        </w:rPr>
        <w:t>Integrated Network</w:t>
      </w:r>
      <w:r w:rsidR="003D7ACB">
        <w:rPr>
          <w:rFonts w:asciiTheme="majorBidi" w:hAnsiTheme="majorBidi" w:cstheme="majorBidi"/>
          <w:b/>
        </w:rPr>
        <w:t xml:space="preserve"> Architecture</w:t>
      </w:r>
      <w:bookmarkEnd w:id="90"/>
    </w:p>
    <w:p w14:paraId="6577805A" w14:textId="517D71BA" w:rsidR="00E2016D" w:rsidRDefault="00FB699D" w:rsidP="00D20C67">
      <w:pPr>
        <w:rPr>
          <w:rFonts w:asciiTheme="majorBidi" w:hAnsiTheme="majorBidi" w:cstheme="majorBidi"/>
        </w:rPr>
      </w:pPr>
      <w:r>
        <w:rPr>
          <w:rFonts w:asciiTheme="majorBidi" w:hAnsiTheme="majorBidi" w:cstheme="majorBidi"/>
        </w:rPr>
        <w:t>The</w:t>
      </w:r>
      <w:r w:rsidR="00DC4E25">
        <w:rPr>
          <w:rFonts w:asciiTheme="majorBidi" w:hAnsiTheme="majorBidi" w:cstheme="majorBidi"/>
        </w:rPr>
        <w:t xml:space="preserve"> </w:t>
      </w:r>
      <w:r w:rsidR="0029533E">
        <w:rPr>
          <w:rFonts w:asciiTheme="majorBidi" w:hAnsiTheme="majorBidi" w:cstheme="majorBidi"/>
        </w:rPr>
        <w:t>Integrated Network</w:t>
      </w:r>
      <w:r w:rsidR="00E2016D" w:rsidRPr="00E2016D">
        <w:rPr>
          <w:rFonts w:asciiTheme="majorBidi" w:hAnsiTheme="majorBidi" w:cstheme="majorBidi"/>
        </w:rPr>
        <w:t xml:space="preserve"> compris</w:t>
      </w:r>
      <w:r w:rsidR="00BB1644">
        <w:rPr>
          <w:rFonts w:asciiTheme="majorBidi" w:hAnsiTheme="majorBidi" w:cstheme="majorBidi"/>
        </w:rPr>
        <w:t>es</w:t>
      </w:r>
      <w:r w:rsidR="00E2016D" w:rsidRPr="00E2016D">
        <w:rPr>
          <w:rFonts w:asciiTheme="majorBidi" w:hAnsiTheme="majorBidi" w:cstheme="majorBidi"/>
        </w:rPr>
        <w:t xml:space="preserve"> </w:t>
      </w:r>
      <w:r w:rsidR="00DC4E25">
        <w:rPr>
          <w:rFonts w:asciiTheme="majorBidi" w:hAnsiTheme="majorBidi" w:cstheme="majorBidi"/>
        </w:rPr>
        <w:t xml:space="preserve">highly automated and intelligent </w:t>
      </w:r>
      <w:r w:rsidR="00E2016D" w:rsidRPr="00E2016D">
        <w:rPr>
          <w:rFonts w:asciiTheme="majorBidi" w:hAnsiTheme="majorBidi" w:cstheme="majorBidi"/>
        </w:rPr>
        <w:t xml:space="preserve">one or more </w:t>
      </w:r>
      <w:r w:rsidR="0029533E">
        <w:rPr>
          <w:rFonts w:asciiTheme="majorBidi" w:hAnsiTheme="majorBidi" w:cstheme="majorBidi"/>
        </w:rPr>
        <w:t>Operator networks supporting</w:t>
      </w:r>
      <w:r w:rsidR="00E2016D" w:rsidRPr="00E2016D">
        <w:rPr>
          <w:rFonts w:asciiTheme="majorBidi" w:hAnsiTheme="majorBidi" w:cstheme="majorBidi"/>
        </w:rPr>
        <w:t xml:space="preserve"> compute, storage, and applications</w:t>
      </w:r>
      <w:r w:rsidR="00E2016D">
        <w:rPr>
          <w:rFonts w:asciiTheme="majorBidi" w:hAnsiTheme="majorBidi" w:cstheme="majorBidi"/>
        </w:rPr>
        <w:t>, and connectiv</w:t>
      </w:r>
      <w:r w:rsidR="00E2016D" w:rsidRPr="00E2016D">
        <w:rPr>
          <w:rFonts w:asciiTheme="majorBidi" w:hAnsiTheme="majorBidi" w:cstheme="majorBidi"/>
        </w:rPr>
        <w:t xml:space="preserve">ity among them, that may be accessed by </w:t>
      </w:r>
      <w:r w:rsidR="00E2016D">
        <w:rPr>
          <w:rFonts w:asciiTheme="majorBidi" w:hAnsiTheme="majorBidi" w:cstheme="majorBidi"/>
        </w:rPr>
        <w:t xml:space="preserve">a </w:t>
      </w:r>
      <w:r w:rsidR="0029533E">
        <w:rPr>
          <w:rFonts w:asciiTheme="majorBidi" w:hAnsiTheme="majorBidi" w:cstheme="majorBidi"/>
        </w:rPr>
        <w:t>user</w:t>
      </w:r>
      <w:r w:rsidR="00E2016D">
        <w:rPr>
          <w:rFonts w:asciiTheme="majorBidi" w:hAnsiTheme="majorBidi" w:cstheme="majorBidi"/>
        </w:rPr>
        <w:t xml:space="preserve"> from one or more locations. Key actors of </w:t>
      </w:r>
      <w:r w:rsidR="0029533E">
        <w:rPr>
          <w:rFonts w:asciiTheme="majorBidi" w:hAnsiTheme="majorBidi" w:cstheme="majorBidi"/>
        </w:rPr>
        <w:t xml:space="preserve">the </w:t>
      </w:r>
      <w:r w:rsidR="00450B75">
        <w:rPr>
          <w:rFonts w:asciiTheme="majorBidi" w:hAnsiTheme="majorBidi" w:cstheme="majorBidi"/>
        </w:rPr>
        <w:t>I</w:t>
      </w:r>
      <w:r w:rsidR="0029533E">
        <w:rPr>
          <w:rFonts w:asciiTheme="majorBidi" w:hAnsiTheme="majorBidi" w:cstheme="majorBidi"/>
        </w:rPr>
        <w:t>ntegrated Network</w:t>
      </w:r>
      <w:r w:rsidR="00E2016D">
        <w:rPr>
          <w:rFonts w:asciiTheme="majorBidi" w:hAnsiTheme="majorBidi" w:cstheme="majorBidi"/>
        </w:rPr>
        <w:t xml:space="preserve"> </w:t>
      </w:r>
      <w:r w:rsidR="00D9519F">
        <w:rPr>
          <w:rFonts w:asciiTheme="majorBidi" w:hAnsiTheme="majorBidi" w:cstheme="majorBidi"/>
        </w:rPr>
        <w:t xml:space="preserve">as depicted in Figure 3 </w:t>
      </w:r>
      <w:r w:rsidR="00E2016D">
        <w:rPr>
          <w:rFonts w:asciiTheme="majorBidi" w:hAnsiTheme="majorBidi" w:cstheme="majorBidi"/>
        </w:rPr>
        <w:t>are</w:t>
      </w:r>
      <w:r w:rsidR="005728F1">
        <w:rPr>
          <w:rFonts w:asciiTheme="majorBidi" w:hAnsiTheme="majorBidi" w:cstheme="majorBidi"/>
        </w:rPr>
        <w:t>:</w:t>
      </w:r>
    </w:p>
    <w:p w14:paraId="1A76D465" w14:textId="5C786526" w:rsidR="00706EBE" w:rsidRDefault="0029533E" w:rsidP="00A751DD">
      <w:pPr>
        <w:pStyle w:val="ListParagraph"/>
        <w:numPr>
          <w:ilvl w:val="0"/>
          <w:numId w:val="11"/>
        </w:numPr>
        <w:rPr>
          <w:rFonts w:asciiTheme="majorBidi" w:hAnsiTheme="majorBidi" w:cstheme="majorBidi"/>
        </w:rPr>
      </w:pPr>
      <w:r w:rsidRPr="00706EBE">
        <w:rPr>
          <w:rFonts w:asciiTheme="majorBidi" w:hAnsiTheme="majorBidi" w:cstheme="majorBidi"/>
        </w:rPr>
        <w:t>User</w:t>
      </w:r>
      <w:r w:rsidR="00E2016D" w:rsidRPr="00706EBE">
        <w:rPr>
          <w:rFonts w:asciiTheme="majorBidi" w:hAnsiTheme="majorBidi" w:cstheme="majorBidi"/>
        </w:rPr>
        <w:t xml:space="preserve">: A person or organization </w:t>
      </w:r>
      <w:r w:rsidR="00DC4E25">
        <w:rPr>
          <w:rFonts w:asciiTheme="majorBidi" w:hAnsiTheme="majorBidi" w:cstheme="majorBidi"/>
        </w:rPr>
        <w:t xml:space="preserve">or a machine </w:t>
      </w:r>
      <w:r w:rsidR="00E2016D" w:rsidRPr="00706EBE">
        <w:rPr>
          <w:rFonts w:asciiTheme="majorBidi" w:hAnsiTheme="majorBidi" w:cstheme="majorBidi"/>
        </w:rPr>
        <w:t>that maintains a business relationship with and uses service from a Service Provider</w:t>
      </w:r>
      <w:r w:rsidR="00CD6C18">
        <w:rPr>
          <w:rFonts w:asciiTheme="majorBidi" w:hAnsiTheme="majorBidi" w:cstheme="majorBidi"/>
        </w:rPr>
        <w:t>, or just uses the public network for connectivity between his/her</w:t>
      </w:r>
      <w:r w:rsidR="00092523">
        <w:rPr>
          <w:rFonts w:asciiTheme="majorBidi" w:hAnsiTheme="majorBidi" w:cstheme="majorBidi"/>
        </w:rPr>
        <w:t>/its</w:t>
      </w:r>
      <w:r w:rsidR="00CD6C18">
        <w:rPr>
          <w:rFonts w:asciiTheme="majorBidi" w:hAnsiTheme="majorBidi" w:cstheme="majorBidi"/>
        </w:rPr>
        <w:t xml:space="preserve"> application</w:t>
      </w:r>
      <w:r w:rsidR="00E2016D" w:rsidRPr="00706EBE">
        <w:rPr>
          <w:rFonts w:asciiTheme="majorBidi" w:hAnsiTheme="majorBidi" w:cstheme="majorBidi"/>
        </w:rPr>
        <w:t>.</w:t>
      </w:r>
    </w:p>
    <w:p w14:paraId="2F5E2487" w14:textId="5480C7AF" w:rsidR="00706EBE" w:rsidRDefault="00A65A09" w:rsidP="00A751DD">
      <w:pPr>
        <w:pStyle w:val="ListParagraph"/>
        <w:numPr>
          <w:ilvl w:val="0"/>
          <w:numId w:val="11"/>
        </w:numPr>
        <w:rPr>
          <w:rFonts w:asciiTheme="majorBidi" w:hAnsiTheme="majorBidi" w:cstheme="majorBidi"/>
        </w:rPr>
      </w:pPr>
      <w:r w:rsidRPr="00706EBE">
        <w:rPr>
          <w:rFonts w:asciiTheme="majorBidi" w:hAnsiTheme="majorBidi" w:cstheme="majorBidi"/>
        </w:rPr>
        <w:t xml:space="preserve">Connectivity </w:t>
      </w:r>
      <w:r w:rsidR="0063667B" w:rsidRPr="00706EBE">
        <w:rPr>
          <w:rFonts w:asciiTheme="majorBidi" w:hAnsiTheme="majorBidi" w:cstheme="majorBidi"/>
        </w:rPr>
        <w:t>Operator</w:t>
      </w:r>
      <w:r w:rsidR="00E2016D" w:rsidRPr="00706EBE">
        <w:rPr>
          <w:rFonts w:asciiTheme="majorBidi" w:hAnsiTheme="majorBidi" w:cstheme="majorBidi"/>
        </w:rPr>
        <w:t xml:space="preserve"> (C</w:t>
      </w:r>
      <w:r w:rsidR="0063667B" w:rsidRPr="00706EBE">
        <w:rPr>
          <w:rFonts w:asciiTheme="majorBidi" w:hAnsiTheme="majorBidi" w:cstheme="majorBidi"/>
        </w:rPr>
        <w:t>O</w:t>
      </w:r>
      <w:r w:rsidR="00E2016D" w:rsidRPr="00706EBE">
        <w:rPr>
          <w:rFonts w:asciiTheme="majorBidi" w:hAnsiTheme="majorBidi" w:cstheme="majorBidi"/>
        </w:rPr>
        <w:t>): An intermediary that provides connectivity between Cloud Providers</w:t>
      </w:r>
      <w:r w:rsidR="0075338C">
        <w:rPr>
          <w:rFonts w:asciiTheme="majorBidi" w:hAnsiTheme="majorBidi" w:cstheme="majorBidi"/>
        </w:rPr>
        <w:t xml:space="preserve">, Connectivity Operators, </w:t>
      </w:r>
      <w:r w:rsidR="00E2016D" w:rsidRPr="00706EBE">
        <w:rPr>
          <w:rFonts w:asciiTheme="majorBidi" w:hAnsiTheme="majorBidi" w:cstheme="majorBidi"/>
        </w:rPr>
        <w:t xml:space="preserve">and </w:t>
      </w:r>
      <w:r w:rsidR="0075338C">
        <w:rPr>
          <w:rFonts w:asciiTheme="majorBidi" w:hAnsiTheme="majorBidi" w:cstheme="majorBidi"/>
        </w:rPr>
        <w:t>users</w:t>
      </w:r>
      <w:r w:rsidR="00706EBE" w:rsidRPr="00706EBE">
        <w:rPr>
          <w:rFonts w:asciiTheme="majorBidi" w:hAnsiTheme="majorBidi" w:cstheme="majorBidi"/>
        </w:rPr>
        <w:t>.</w:t>
      </w:r>
      <w:r w:rsidR="00581572">
        <w:rPr>
          <w:rFonts w:asciiTheme="majorBidi" w:hAnsiTheme="majorBidi" w:cstheme="majorBidi"/>
        </w:rPr>
        <w:t xml:space="preserve"> In case of Internet, the CO is a public network provider.</w:t>
      </w:r>
    </w:p>
    <w:p w14:paraId="2AAA17DA" w14:textId="7458D36B" w:rsidR="00FF243B" w:rsidRDefault="00FF243B" w:rsidP="00A751DD">
      <w:pPr>
        <w:pStyle w:val="ListParagraph"/>
        <w:numPr>
          <w:ilvl w:val="0"/>
          <w:numId w:val="11"/>
        </w:numPr>
        <w:rPr>
          <w:rFonts w:asciiTheme="majorBidi" w:hAnsiTheme="majorBidi" w:cstheme="majorBidi"/>
        </w:rPr>
      </w:pPr>
      <w:r>
        <w:rPr>
          <w:rFonts w:asciiTheme="majorBidi" w:hAnsiTheme="majorBidi" w:cstheme="majorBidi"/>
        </w:rPr>
        <w:t>Space Operator: An Operator that may provide connectivity as well applications in the space.</w:t>
      </w:r>
    </w:p>
    <w:p w14:paraId="1EE038FC" w14:textId="78664105" w:rsidR="00CD45BE" w:rsidRPr="00CD45BE" w:rsidRDefault="00CD45BE" w:rsidP="00A751DD">
      <w:pPr>
        <w:pStyle w:val="ListParagraph"/>
        <w:numPr>
          <w:ilvl w:val="0"/>
          <w:numId w:val="11"/>
        </w:numPr>
        <w:rPr>
          <w:rFonts w:asciiTheme="majorBidi" w:hAnsiTheme="majorBidi" w:cstheme="majorBidi"/>
        </w:rPr>
      </w:pPr>
      <w:r w:rsidRPr="00706EBE">
        <w:rPr>
          <w:rFonts w:asciiTheme="majorBidi" w:hAnsiTheme="majorBidi" w:cstheme="majorBidi"/>
        </w:rPr>
        <w:t xml:space="preserve">Edge/Access Operator: An operator that provides edge computing and access networking.  </w:t>
      </w:r>
    </w:p>
    <w:p w14:paraId="63000C31" w14:textId="77777777" w:rsidR="00706EBE" w:rsidRDefault="00E2016D" w:rsidP="00A751DD">
      <w:pPr>
        <w:pStyle w:val="ListParagraph"/>
        <w:numPr>
          <w:ilvl w:val="0"/>
          <w:numId w:val="11"/>
        </w:numPr>
        <w:rPr>
          <w:rFonts w:asciiTheme="majorBidi" w:hAnsiTheme="majorBidi" w:cstheme="majorBidi"/>
        </w:rPr>
      </w:pPr>
      <w:r w:rsidRPr="00706EBE">
        <w:rPr>
          <w:rFonts w:asciiTheme="majorBidi" w:hAnsiTheme="majorBidi" w:cstheme="majorBidi"/>
        </w:rPr>
        <w:t xml:space="preserve">Cloud Provider (CP): An entity that is responsible for making applications available to </w:t>
      </w:r>
      <w:r w:rsidR="0063667B" w:rsidRPr="00706EBE">
        <w:rPr>
          <w:rFonts w:asciiTheme="majorBidi" w:hAnsiTheme="majorBidi" w:cstheme="majorBidi"/>
        </w:rPr>
        <w:t>users</w:t>
      </w:r>
      <w:r w:rsidRPr="00706EBE">
        <w:rPr>
          <w:rFonts w:asciiTheme="majorBidi" w:hAnsiTheme="majorBidi" w:cstheme="majorBidi"/>
        </w:rPr>
        <w:t>. It can be public or private.</w:t>
      </w:r>
    </w:p>
    <w:p w14:paraId="07F743AE" w14:textId="214097B3" w:rsidR="00706EBE" w:rsidRDefault="00E2016D" w:rsidP="00A751DD">
      <w:pPr>
        <w:pStyle w:val="ListParagraph"/>
        <w:numPr>
          <w:ilvl w:val="0"/>
          <w:numId w:val="11"/>
        </w:numPr>
        <w:rPr>
          <w:rFonts w:asciiTheme="majorBidi" w:hAnsiTheme="majorBidi" w:cstheme="majorBidi"/>
        </w:rPr>
      </w:pPr>
      <w:r w:rsidRPr="00706EBE">
        <w:rPr>
          <w:rFonts w:asciiTheme="majorBidi" w:hAnsiTheme="majorBidi" w:cstheme="majorBidi"/>
        </w:rPr>
        <w:t xml:space="preserve">Service Provider (SP): An entity that is responsible for the creation, delivery and billing of services, and negotiates relationships among Cloud Providers, </w:t>
      </w:r>
      <w:r w:rsidR="0063667B" w:rsidRPr="00706EBE">
        <w:rPr>
          <w:rFonts w:asciiTheme="majorBidi" w:hAnsiTheme="majorBidi" w:cstheme="majorBidi"/>
        </w:rPr>
        <w:t>Connectivity Operators</w:t>
      </w:r>
      <w:r w:rsidRPr="00706EBE">
        <w:rPr>
          <w:rFonts w:asciiTheme="majorBidi" w:hAnsiTheme="majorBidi" w:cstheme="majorBidi"/>
        </w:rPr>
        <w:t xml:space="preserve">, </w:t>
      </w:r>
      <w:r w:rsidR="0063667B" w:rsidRPr="00706EBE">
        <w:rPr>
          <w:rFonts w:asciiTheme="majorBidi" w:hAnsiTheme="majorBidi" w:cstheme="majorBidi"/>
        </w:rPr>
        <w:t xml:space="preserve">Space </w:t>
      </w:r>
      <w:r w:rsidRPr="00706EBE">
        <w:rPr>
          <w:rFonts w:asciiTheme="majorBidi" w:hAnsiTheme="majorBidi" w:cstheme="majorBidi"/>
        </w:rPr>
        <w:t xml:space="preserve">Operators, and </w:t>
      </w:r>
      <w:r w:rsidR="00122396" w:rsidRPr="00706EBE">
        <w:rPr>
          <w:rFonts w:asciiTheme="majorBidi" w:hAnsiTheme="majorBidi" w:cstheme="majorBidi"/>
        </w:rPr>
        <w:t>U</w:t>
      </w:r>
      <w:r w:rsidR="0063667B" w:rsidRPr="00706EBE">
        <w:rPr>
          <w:rFonts w:asciiTheme="majorBidi" w:hAnsiTheme="majorBidi" w:cstheme="majorBidi"/>
        </w:rPr>
        <w:t>sers</w:t>
      </w:r>
      <w:r w:rsidRPr="00706EBE">
        <w:rPr>
          <w:rFonts w:asciiTheme="majorBidi" w:hAnsiTheme="majorBidi" w:cstheme="majorBidi"/>
        </w:rPr>
        <w:t xml:space="preserve">. It is the single point of contact for the </w:t>
      </w:r>
      <w:r w:rsidR="0063667B" w:rsidRPr="00706EBE">
        <w:rPr>
          <w:rFonts w:asciiTheme="majorBidi" w:hAnsiTheme="majorBidi" w:cstheme="majorBidi"/>
        </w:rPr>
        <w:t>user</w:t>
      </w:r>
      <w:r w:rsidRPr="00706EBE">
        <w:rPr>
          <w:rFonts w:asciiTheme="majorBidi" w:hAnsiTheme="majorBidi" w:cstheme="majorBidi"/>
        </w:rPr>
        <w:t>.</w:t>
      </w:r>
    </w:p>
    <w:p w14:paraId="3AE2AA97" w14:textId="77777777" w:rsidR="006C4282" w:rsidRDefault="006C4282" w:rsidP="006C4282">
      <w:pPr>
        <w:pStyle w:val="ListParagraph"/>
        <w:rPr>
          <w:rFonts w:asciiTheme="majorBidi" w:hAnsiTheme="majorBidi" w:cstheme="majorBidi"/>
        </w:rPr>
      </w:pPr>
    </w:p>
    <w:p w14:paraId="24B74829" w14:textId="2381C9A6" w:rsidR="006C4282" w:rsidRDefault="006C4282" w:rsidP="006C4282">
      <w:pPr>
        <w:pStyle w:val="ListParagraph"/>
        <w:rPr>
          <w:rFonts w:asciiTheme="majorBidi" w:hAnsiTheme="majorBidi" w:cstheme="majorBidi"/>
        </w:rPr>
      </w:pPr>
      <w:r>
        <w:rPr>
          <w:rFonts w:asciiTheme="majorBidi" w:hAnsiTheme="majorBidi" w:cstheme="majorBidi"/>
        </w:rPr>
        <w:t xml:space="preserve">Today, a service provider which is responsible from a service over Internet end-to-end does not exist. Whether Internet Service Providers (ISPs) will act as a service provider by 2030 or not remains to be seen.  However, this concept will allow us to define relationships among </w:t>
      </w:r>
      <w:r w:rsidR="009553A4">
        <w:rPr>
          <w:rFonts w:asciiTheme="majorBidi" w:hAnsiTheme="majorBidi" w:cstheme="majorBidi"/>
        </w:rPr>
        <w:t>entities involved in providing an Internet service and automate the processes to support high quality services.</w:t>
      </w:r>
    </w:p>
    <w:p w14:paraId="7B6C4216" w14:textId="77777777" w:rsidR="00E2016D" w:rsidRDefault="00E2016D" w:rsidP="00D20C67">
      <w:pPr>
        <w:rPr>
          <w:rFonts w:asciiTheme="majorBidi" w:hAnsiTheme="majorBidi" w:cstheme="majorBidi"/>
        </w:rPr>
      </w:pPr>
    </w:p>
    <w:p w14:paraId="1F7A1F95" w14:textId="0C71A439" w:rsidR="00E2016D" w:rsidRDefault="00E2016D" w:rsidP="007A43DD">
      <w:pPr>
        <w:rPr>
          <w:rFonts w:asciiTheme="majorBidi" w:hAnsiTheme="majorBidi" w:cstheme="majorBidi"/>
        </w:rPr>
      </w:pPr>
    </w:p>
    <w:p w14:paraId="403CDD40" w14:textId="368F591F" w:rsidR="007A43DD" w:rsidRDefault="00E2016D" w:rsidP="00F71967">
      <w:pPr>
        <w:spacing w:before="240"/>
        <w:ind w:firstLine="14"/>
        <w:rPr>
          <w:rFonts w:eastAsia="Times New Roman"/>
          <w:b/>
          <w:color w:val="000000"/>
          <w:lang w:val="en-US" w:eastAsia="en-US"/>
        </w:rPr>
      </w:pPr>
      <w:bookmarkStart w:id="91" w:name="_Toc549215"/>
      <w:r>
        <w:rPr>
          <w:rFonts w:eastAsia="Times New Roman"/>
          <w:b/>
          <w:color w:val="000000"/>
          <w:lang w:val="en-US" w:eastAsia="en-US"/>
        </w:rPr>
        <w:t xml:space="preserve">          </w:t>
      </w:r>
    </w:p>
    <w:p w14:paraId="345AD5E6" w14:textId="7C055C0E" w:rsidR="006A0BC1" w:rsidRDefault="006A0BC1" w:rsidP="00D9519F">
      <w:pPr>
        <w:spacing w:before="240"/>
        <w:ind w:left="1714" w:firstLine="14"/>
        <w:rPr>
          <w:rFonts w:eastAsia="Times New Roman"/>
          <w:b/>
          <w:color w:val="000000"/>
          <w:lang w:val="en-US" w:eastAsia="en-US"/>
        </w:rPr>
      </w:pPr>
      <w:r>
        <w:rPr>
          <w:rFonts w:eastAsia="Times New Roman"/>
          <w:b/>
          <w:noProof/>
          <w:color w:val="000000"/>
          <w:lang w:val="en-US" w:eastAsia="en-US"/>
        </w:rPr>
        <w:lastRenderedPageBreak/>
        <w:drawing>
          <wp:inline distT="0" distB="0" distL="0" distR="0" wp14:anchorId="06780C45" wp14:editId="051A0365">
            <wp:extent cx="4855845" cy="319429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0365" cy="3197263"/>
                    </a:xfrm>
                    <a:prstGeom prst="rect">
                      <a:avLst/>
                    </a:prstGeom>
                    <a:noFill/>
                  </pic:spPr>
                </pic:pic>
              </a:graphicData>
            </a:graphic>
          </wp:inline>
        </w:drawing>
      </w:r>
    </w:p>
    <w:p w14:paraId="614A2D3C" w14:textId="5200E2D4" w:rsidR="00E2016D" w:rsidRPr="00E2016D" w:rsidRDefault="006A0BC1" w:rsidP="00D9519F">
      <w:pPr>
        <w:spacing w:before="240"/>
        <w:ind w:left="1714" w:firstLine="14"/>
        <w:rPr>
          <w:rFonts w:eastAsia="Times New Roman"/>
          <w:lang w:val="en-US" w:eastAsia="en-US"/>
        </w:rPr>
      </w:pPr>
      <w:r>
        <w:rPr>
          <w:rFonts w:eastAsia="Times New Roman"/>
          <w:b/>
          <w:color w:val="000000"/>
          <w:lang w:val="en-US" w:eastAsia="en-US"/>
        </w:rPr>
        <w:t xml:space="preserve">               </w:t>
      </w:r>
      <w:bookmarkStart w:id="92" w:name="_Toc38208869"/>
      <w:r w:rsidR="00E2016D" w:rsidRPr="00E2016D">
        <w:rPr>
          <w:rFonts w:eastAsia="Times New Roman"/>
          <w:b/>
          <w:color w:val="000000"/>
          <w:lang w:val="en-US" w:eastAsia="en-US"/>
        </w:rPr>
        <w:t xml:space="preserve">Figure </w:t>
      </w:r>
      <w:r w:rsidR="00E2016D" w:rsidRPr="00E2016D">
        <w:rPr>
          <w:rFonts w:eastAsia="Times New Roman"/>
          <w:b/>
          <w:color w:val="000000"/>
          <w:lang w:val="en-US" w:eastAsia="en-US"/>
        </w:rPr>
        <w:fldChar w:fldCharType="begin"/>
      </w:r>
      <w:r w:rsidR="00E2016D" w:rsidRPr="00E2016D">
        <w:rPr>
          <w:rFonts w:eastAsia="Times New Roman"/>
          <w:b/>
          <w:color w:val="000000"/>
          <w:lang w:val="en-US" w:eastAsia="en-US"/>
        </w:rPr>
        <w:instrText xml:space="preserve"> SEQ Figure \* ARABIC </w:instrText>
      </w:r>
      <w:r w:rsidR="00E2016D" w:rsidRPr="00E2016D">
        <w:rPr>
          <w:rFonts w:eastAsia="Times New Roman"/>
          <w:b/>
          <w:color w:val="000000"/>
          <w:lang w:val="en-US" w:eastAsia="en-US"/>
        </w:rPr>
        <w:fldChar w:fldCharType="separate"/>
      </w:r>
      <w:r w:rsidR="00D9519F">
        <w:rPr>
          <w:rFonts w:eastAsia="Times New Roman"/>
          <w:b/>
          <w:noProof/>
          <w:color w:val="000000"/>
          <w:lang w:val="en-US" w:eastAsia="en-US"/>
        </w:rPr>
        <w:t>3</w:t>
      </w:r>
      <w:r w:rsidR="00E2016D" w:rsidRPr="00E2016D">
        <w:rPr>
          <w:rFonts w:eastAsia="Times New Roman"/>
          <w:b/>
          <w:noProof/>
          <w:color w:val="000000"/>
          <w:lang w:val="en-US" w:eastAsia="en-US"/>
        </w:rPr>
        <w:fldChar w:fldCharType="end"/>
      </w:r>
      <w:r w:rsidR="00E2016D" w:rsidRPr="00E2016D">
        <w:rPr>
          <w:rFonts w:eastAsia="Times New Roman"/>
          <w:noProof/>
          <w:lang w:val="en-US" w:eastAsia="en-US"/>
        </w:rPr>
        <w:t xml:space="preserve"> – </w:t>
      </w:r>
      <w:r w:rsidR="00E2016D" w:rsidRPr="00E2016D">
        <w:rPr>
          <w:rFonts w:eastAsia="Times New Roman"/>
          <w:color w:val="000000"/>
          <w:lang w:val="en-US" w:eastAsia="en-US"/>
        </w:rPr>
        <w:t xml:space="preserve">Actors of </w:t>
      </w:r>
      <w:bookmarkEnd w:id="91"/>
      <w:r w:rsidR="00F51C78">
        <w:rPr>
          <w:rFonts w:eastAsia="Times New Roman"/>
          <w:color w:val="000000"/>
          <w:lang w:val="en-US" w:eastAsia="en-US"/>
        </w:rPr>
        <w:t xml:space="preserve">Future </w:t>
      </w:r>
      <w:r w:rsidR="0029533E">
        <w:rPr>
          <w:rFonts w:eastAsia="Times New Roman"/>
          <w:color w:val="000000"/>
          <w:lang w:val="en-US" w:eastAsia="en-US"/>
        </w:rPr>
        <w:t>Integrated Network</w:t>
      </w:r>
      <w:bookmarkEnd w:id="92"/>
    </w:p>
    <w:p w14:paraId="067D43F8" w14:textId="77777777" w:rsidR="00E2016D" w:rsidRDefault="00E2016D" w:rsidP="00D20C67">
      <w:pPr>
        <w:rPr>
          <w:rFonts w:asciiTheme="majorBidi" w:hAnsiTheme="majorBidi" w:cstheme="majorBidi"/>
        </w:rPr>
      </w:pPr>
    </w:p>
    <w:p w14:paraId="0EA54296" w14:textId="77777777" w:rsidR="00E2016D" w:rsidRDefault="00E2016D" w:rsidP="00D20C67">
      <w:pPr>
        <w:rPr>
          <w:rFonts w:asciiTheme="majorBidi" w:hAnsiTheme="majorBidi" w:cstheme="majorBidi"/>
        </w:rPr>
      </w:pPr>
    </w:p>
    <w:p w14:paraId="6E1F5FF2" w14:textId="17889FEB" w:rsidR="00143654" w:rsidRDefault="00883AE2" w:rsidP="00A751DD">
      <w:pPr>
        <w:pStyle w:val="ListParagraph"/>
        <w:numPr>
          <w:ilvl w:val="0"/>
          <w:numId w:val="7"/>
        </w:numPr>
        <w:outlineLvl w:val="2"/>
        <w:rPr>
          <w:rFonts w:asciiTheme="majorBidi" w:hAnsiTheme="majorBidi" w:cstheme="majorBidi"/>
          <w:b/>
        </w:rPr>
      </w:pPr>
      <w:bookmarkStart w:id="93" w:name="_Toc38215977"/>
      <w:r>
        <w:rPr>
          <w:rFonts w:asciiTheme="majorBidi" w:hAnsiTheme="majorBidi" w:cstheme="majorBidi"/>
          <w:b/>
        </w:rPr>
        <w:t xml:space="preserve">Characteristics of </w:t>
      </w:r>
      <w:r w:rsidR="00BB1789">
        <w:rPr>
          <w:rFonts w:asciiTheme="majorBidi" w:hAnsiTheme="majorBidi" w:cstheme="majorBidi"/>
          <w:b/>
        </w:rPr>
        <w:t xml:space="preserve">Future </w:t>
      </w:r>
      <w:r w:rsidR="0063667B">
        <w:rPr>
          <w:rFonts w:asciiTheme="majorBidi" w:hAnsiTheme="majorBidi" w:cstheme="majorBidi"/>
          <w:b/>
        </w:rPr>
        <w:t>Integrated Network</w:t>
      </w:r>
      <w:r w:rsidR="008440D9">
        <w:rPr>
          <w:rFonts w:asciiTheme="majorBidi" w:hAnsiTheme="majorBidi" w:cstheme="majorBidi"/>
          <w:b/>
        </w:rPr>
        <w:t>s</w:t>
      </w:r>
      <w:bookmarkEnd w:id="93"/>
    </w:p>
    <w:p w14:paraId="046A2E99" w14:textId="6F6BA899" w:rsidR="00883AE2" w:rsidRPr="00883AE2" w:rsidRDefault="00BB1789" w:rsidP="00D20C67">
      <w:pPr>
        <w:spacing w:before="240"/>
        <w:jc w:val="both"/>
        <w:rPr>
          <w:rFonts w:eastAsia="Times New Roman"/>
          <w:lang w:val="en-US" w:eastAsia="en-US"/>
        </w:rPr>
      </w:pPr>
      <w:r>
        <w:rPr>
          <w:rFonts w:eastAsia="Times New Roman"/>
          <w:lang w:val="en-US" w:eastAsia="en-US"/>
        </w:rPr>
        <w:t xml:space="preserve">The </w:t>
      </w:r>
      <w:r w:rsidR="0063667B">
        <w:rPr>
          <w:rFonts w:eastAsia="Times New Roman"/>
          <w:lang w:val="en-US" w:eastAsia="en-US"/>
        </w:rPr>
        <w:t>Integrated Network</w:t>
      </w:r>
      <w:r w:rsidR="00883AE2" w:rsidRPr="00883AE2">
        <w:rPr>
          <w:rFonts w:eastAsia="Times New Roman"/>
          <w:lang w:val="en-US" w:eastAsia="en-US"/>
        </w:rPr>
        <w:t xml:space="preserve"> include</w:t>
      </w:r>
      <w:r w:rsidR="0063667B">
        <w:rPr>
          <w:rFonts w:eastAsia="Times New Roman"/>
          <w:lang w:val="en-US" w:eastAsia="en-US"/>
        </w:rPr>
        <w:t>s</w:t>
      </w:r>
      <w:r w:rsidR="00883AE2" w:rsidRPr="00883AE2">
        <w:rPr>
          <w:rFonts w:eastAsia="Times New Roman"/>
          <w:lang w:val="en-US" w:eastAsia="en-US"/>
        </w:rPr>
        <w:t xml:space="preserve"> connectivity and application functionalities with greater flexibility in service order, provisioning, monitoring and billing. Some of the characteristics </w:t>
      </w:r>
      <w:r w:rsidR="00883AE2">
        <w:rPr>
          <w:rFonts w:eastAsia="Times New Roman"/>
          <w:lang w:val="en-US" w:eastAsia="en-US"/>
        </w:rPr>
        <w:t xml:space="preserve">of </w:t>
      </w:r>
      <w:r w:rsidR="00122396">
        <w:rPr>
          <w:rFonts w:eastAsia="Times New Roman"/>
          <w:lang w:val="en-US" w:eastAsia="en-US"/>
        </w:rPr>
        <w:t>Integrated Networks</w:t>
      </w:r>
      <w:r w:rsidR="00883AE2">
        <w:rPr>
          <w:rFonts w:eastAsia="Times New Roman"/>
          <w:lang w:val="en-US" w:eastAsia="en-US"/>
        </w:rPr>
        <w:t xml:space="preserve"> are:</w:t>
      </w:r>
    </w:p>
    <w:p w14:paraId="788A5A5A" w14:textId="6501E1F6"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c</w:t>
      </w:r>
      <w:r>
        <w:rPr>
          <w:rFonts w:eastAsia="Times New Roman"/>
          <w:lang w:val="en-US" w:eastAsia="en-US"/>
        </w:rPr>
        <w:t>onsisting</w:t>
      </w:r>
      <w:r w:rsidRPr="00883AE2">
        <w:rPr>
          <w:rFonts w:eastAsia="Times New Roman"/>
          <w:lang w:val="en-US" w:eastAsia="en-US"/>
        </w:rPr>
        <w:t xml:space="preserve"> of virtualized components (VNFs-Virtual Network Functions) and non-virtualized components (PNFs-Physical Network Functions);</w:t>
      </w:r>
    </w:p>
    <w:p w14:paraId="6EB9266E" w14:textId="6952FA8B"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consist</w:t>
      </w:r>
      <w:r>
        <w:rPr>
          <w:rFonts w:eastAsia="Times New Roman"/>
          <w:lang w:val="en-US" w:eastAsia="en-US"/>
        </w:rPr>
        <w:t xml:space="preserve">ing </w:t>
      </w:r>
      <w:r w:rsidRPr="00883AE2">
        <w:rPr>
          <w:rFonts w:eastAsia="Times New Roman"/>
          <w:lang w:val="en-US" w:eastAsia="en-US"/>
        </w:rPr>
        <w:t>of network functions with just non-virtualized components (PNFs) or both virtualized components (VNFs) and non-virtualized components (PNFs);</w:t>
      </w:r>
    </w:p>
    <w:p w14:paraId="50042DFD" w14:textId="59FE6C98"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consist</w:t>
      </w:r>
      <w:r>
        <w:rPr>
          <w:rFonts w:eastAsia="Times New Roman"/>
          <w:lang w:val="en-US" w:eastAsia="en-US"/>
        </w:rPr>
        <w:t xml:space="preserve">ing </w:t>
      </w:r>
      <w:r w:rsidRPr="00883AE2">
        <w:rPr>
          <w:rFonts w:eastAsia="Times New Roman"/>
          <w:lang w:val="en-US" w:eastAsia="en-US"/>
        </w:rPr>
        <w:t>of applications built with virtualized components (VNFs);</w:t>
      </w:r>
    </w:p>
    <w:p w14:paraId="4B652FA1" w14:textId="54FFC5B6" w:rsid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consist</w:t>
      </w:r>
      <w:r>
        <w:rPr>
          <w:rFonts w:eastAsia="Times New Roman"/>
          <w:lang w:val="en-US" w:eastAsia="en-US"/>
        </w:rPr>
        <w:t>ing</w:t>
      </w:r>
      <w:r w:rsidRPr="00883AE2">
        <w:rPr>
          <w:rFonts w:eastAsia="Times New Roman"/>
          <w:lang w:val="en-US" w:eastAsia="en-US"/>
        </w:rPr>
        <w:t xml:space="preserve"> of connections provided by one or more Public Cloud Provider (s), Private Cloud Provider (s), </w:t>
      </w:r>
      <w:r w:rsidR="00122396">
        <w:rPr>
          <w:rFonts w:eastAsia="Times New Roman"/>
          <w:lang w:val="en-US" w:eastAsia="en-US"/>
        </w:rPr>
        <w:t xml:space="preserve">Fixed and Wireless </w:t>
      </w:r>
      <w:r w:rsidRPr="00883AE2">
        <w:rPr>
          <w:rFonts w:eastAsia="Times New Roman"/>
          <w:lang w:val="en-US" w:eastAsia="en-US"/>
        </w:rPr>
        <w:t>Network Operator (s)</w:t>
      </w:r>
      <w:r w:rsidR="00122396">
        <w:rPr>
          <w:rFonts w:eastAsia="Times New Roman"/>
          <w:lang w:val="en-US" w:eastAsia="en-US"/>
        </w:rPr>
        <w:t xml:space="preserve">, </w:t>
      </w:r>
      <w:r w:rsidR="00B0154A">
        <w:rPr>
          <w:rFonts w:eastAsia="Times New Roman"/>
          <w:lang w:val="en-US" w:eastAsia="en-US"/>
        </w:rPr>
        <w:t xml:space="preserve">Edge/Access Operators, </w:t>
      </w:r>
      <w:r w:rsidR="00122396">
        <w:rPr>
          <w:rFonts w:eastAsia="Times New Roman"/>
          <w:lang w:val="en-US" w:eastAsia="en-US"/>
        </w:rPr>
        <w:t>and Space Network Operator (s)</w:t>
      </w:r>
      <w:r w:rsidRPr="00883AE2">
        <w:rPr>
          <w:rFonts w:eastAsia="Times New Roman"/>
          <w:lang w:val="en-US" w:eastAsia="en-US"/>
        </w:rPr>
        <w:t>;</w:t>
      </w:r>
    </w:p>
    <w:p w14:paraId="36668AE0" w14:textId="3BB49122" w:rsidR="00F21275" w:rsidRPr="00883AE2" w:rsidRDefault="00F21275" w:rsidP="00A751DD">
      <w:pPr>
        <w:numPr>
          <w:ilvl w:val="0"/>
          <w:numId w:val="8"/>
        </w:numPr>
        <w:spacing w:before="0"/>
        <w:jc w:val="both"/>
        <w:rPr>
          <w:rFonts w:eastAsia="Times New Roman"/>
          <w:lang w:val="en-US" w:eastAsia="en-US"/>
        </w:rPr>
      </w:pPr>
      <w:r>
        <w:rPr>
          <w:rFonts w:eastAsia="Times New Roman"/>
          <w:lang w:val="en-US" w:eastAsia="en-US"/>
        </w:rPr>
        <w:t>consisting of applications provided by one or more Cloud Providers, Space Operators, and Edge/Access Operators;</w:t>
      </w:r>
    </w:p>
    <w:p w14:paraId="03E122D6" w14:textId="20C17FC1"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support</w:t>
      </w:r>
      <w:r>
        <w:rPr>
          <w:rFonts w:eastAsia="Times New Roman"/>
          <w:lang w:val="en-US" w:eastAsia="en-US"/>
        </w:rPr>
        <w:t xml:space="preserve">ing </w:t>
      </w:r>
      <w:r w:rsidRPr="00883AE2">
        <w:rPr>
          <w:rFonts w:eastAsia="Times New Roman"/>
          <w:lang w:val="en-US" w:eastAsia="en-US"/>
        </w:rPr>
        <w:t xml:space="preserve">elasticity for on-demand service configurations by </w:t>
      </w:r>
      <w:r w:rsidR="00784885">
        <w:rPr>
          <w:rFonts w:eastAsia="Times New Roman"/>
          <w:lang w:val="en-US" w:eastAsia="en-US"/>
        </w:rPr>
        <w:t>user</w:t>
      </w:r>
      <w:r w:rsidRPr="00883AE2">
        <w:rPr>
          <w:rFonts w:eastAsia="Times New Roman"/>
          <w:lang w:val="en-US" w:eastAsia="en-US"/>
        </w:rPr>
        <w:t>s</w:t>
      </w:r>
      <w:r w:rsidR="00C803C7">
        <w:rPr>
          <w:rFonts w:eastAsia="Times New Roman"/>
          <w:lang w:val="en-US" w:eastAsia="en-US"/>
        </w:rPr>
        <w:t>,</w:t>
      </w:r>
      <w:r w:rsidRPr="00883AE2">
        <w:rPr>
          <w:rFonts w:eastAsia="Times New Roman"/>
          <w:lang w:val="en-US" w:eastAsia="en-US"/>
        </w:rPr>
        <w:t xml:space="preserve"> and locations of the service functionality;</w:t>
      </w:r>
    </w:p>
    <w:p w14:paraId="6F021C12" w14:textId="1A9D896E" w:rsidR="00883AE2" w:rsidRPr="00883AE2" w:rsidRDefault="00883AE2" w:rsidP="00A751DD">
      <w:pPr>
        <w:numPr>
          <w:ilvl w:val="0"/>
          <w:numId w:val="8"/>
        </w:numPr>
        <w:spacing w:before="0"/>
        <w:jc w:val="both"/>
        <w:rPr>
          <w:rFonts w:eastAsia="Times New Roman"/>
          <w:lang w:val="en-US" w:eastAsia="en-US"/>
        </w:rPr>
      </w:pPr>
      <w:proofErr w:type="gramStart"/>
      <w:r w:rsidRPr="00883AE2">
        <w:rPr>
          <w:rFonts w:eastAsia="Times New Roman"/>
          <w:lang w:val="en-US" w:eastAsia="en-US"/>
        </w:rPr>
        <w:t>s</w:t>
      </w:r>
      <w:r>
        <w:rPr>
          <w:rFonts w:eastAsia="Times New Roman"/>
          <w:lang w:val="en-US" w:eastAsia="en-US"/>
        </w:rPr>
        <w:t xml:space="preserve">upporting </w:t>
      </w:r>
      <w:r w:rsidRPr="00883AE2">
        <w:rPr>
          <w:rFonts w:eastAsia="Times New Roman"/>
          <w:lang w:val="en-US" w:eastAsia="en-US"/>
        </w:rPr>
        <w:t xml:space="preserve"> service</w:t>
      </w:r>
      <w:proofErr w:type="gramEnd"/>
      <w:r w:rsidRPr="00883AE2">
        <w:rPr>
          <w:rFonts w:eastAsia="Times New Roman"/>
          <w:lang w:val="en-US" w:eastAsia="en-US"/>
        </w:rPr>
        <w:t xml:space="preserve"> monitoring and usage-tracking by </w:t>
      </w:r>
      <w:r w:rsidR="009B044F">
        <w:rPr>
          <w:rFonts w:eastAsia="Times New Roman"/>
          <w:lang w:val="en-US" w:eastAsia="en-US"/>
        </w:rPr>
        <w:t>user</w:t>
      </w:r>
      <w:r w:rsidR="009B044F" w:rsidRPr="00883AE2">
        <w:rPr>
          <w:rFonts w:eastAsia="Times New Roman"/>
          <w:lang w:val="en-US" w:eastAsia="en-US"/>
        </w:rPr>
        <w:t>s</w:t>
      </w:r>
      <w:r w:rsidRPr="00883AE2">
        <w:rPr>
          <w:rFonts w:eastAsia="Times New Roman"/>
          <w:lang w:val="en-US" w:eastAsia="en-US"/>
        </w:rPr>
        <w:t>;</w:t>
      </w:r>
    </w:p>
    <w:p w14:paraId="3EFBBE73" w14:textId="5DBAE27F"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s</w:t>
      </w:r>
      <w:r>
        <w:rPr>
          <w:rFonts w:eastAsia="Times New Roman"/>
          <w:lang w:val="en-US" w:eastAsia="en-US"/>
        </w:rPr>
        <w:t>upporting</w:t>
      </w:r>
      <w:r w:rsidRPr="00883AE2">
        <w:rPr>
          <w:rFonts w:eastAsia="Times New Roman"/>
          <w:lang w:val="en-US" w:eastAsia="en-US"/>
        </w:rPr>
        <w:t xml:space="preserve"> self-service by </w:t>
      </w:r>
      <w:r w:rsidR="00E4265F">
        <w:rPr>
          <w:rFonts w:eastAsia="Times New Roman"/>
          <w:lang w:val="en-US" w:eastAsia="en-US"/>
        </w:rPr>
        <w:t>user</w:t>
      </w:r>
      <w:r w:rsidR="00E4265F" w:rsidRPr="00883AE2">
        <w:rPr>
          <w:rFonts w:eastAsia="Times New Roman"/>
          <w:lang w:val="en-US" w:eastAsia="en-US"/>
        </w:rPr>
        <w:t xml:space="preserve">s </w:t>
      </w:r>
      <w:r w:rsidRPr="00883AE2">
        <w:rPr>
          <w:rFonts w:eastAsia="Times New Roman"/>
          <w:lang w:val="en-US" w:eastAsia="en-US"/>
        </w:rPr>
        <w:t xml:space="preserve">and collaboration among </w:t>
      </w:r>
      <w:r w:rsidR="00122396">
        <w:rPr>
          <w:rFonts w:eastAsia="Times New Roman"/>
          <w:lang w:val="en-US" w:eastAsia="en-US"/>
        </w:rPr>
        <w:t>Operators</w:t>
      </w:r>
      <w:r w:rsidRPr="00883AE2">
        <w:rPr>
          <w:rFonts w:eastAsia="Times New Roman"/>
          <w:lang w:val="en-US" w:eastAsia="en-US"/>
        </w:rPr>
        <w:t>;</w:t>
      </w:r>
    </w:p>
    <w:p w14:paraId="5AC6086F" w14:textId="34ECD221" w:rsidR="00883AE2" w:rsidRPr="00883AE2" w:rsidRDefault="004911A6" w:rsidP="00A751DD">
      <w:pPr>
        <w:numPr>
          <w:ilvl w:val="0"/>
          <w:numId w:val="8"/>
        </w:numPr>
        <w:spacing w:before="0"/>
        <w:jc w:val="both"/>
        <w:rPr>
          <w:rFonts w:eastAsia="Times New Roman"/>
          <w:lang w:val="en-US" w:eastAsia="en-US"/>
        </w:rPr>
      </w:pPr>
      <w:r>
        <w:rPr>
          <w:rFonts w:eastAsia="Times New Roman"/>
          <w:lang w:val="en-US" w:eastAsia="en-US"/>
        </w:rPr>
        <w:t>supporting</w:t>
      </w:r>
      <w:r w:rsidR="00883AE2" w:rsidRPr="00883AE2">
        <w:rPr>
          <w:rFonts w:eastAsia="Times New Roman"/>
          <w:lang w:val="en-US" w:eastAsia="en-US"/>
        </w:rPr>
        <w:t xml:space="preserve"> scalability of resources on-demand;</w:t>
      </w:r>
    </w:p>
    <w:p w14:paraId="7A3E6F2D" w14:textId="759FC5F3"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s</w:t>
      </w:r>
      <w:r>
        <w:rPr>
          <w:rFonts w:eastAsia="Times New Roman"/>
          <w:lang w:val="en-US" w:eastAsia="en-US"/>
        </w:rPr>
        <w:t>upporting</w:t>
      </w:r>
      <w:r w:rsidRPr="00883AE2">
        <w:rPr>
          <w:rFonts w:eastAsia="Times New Roman"/>
          <w:lang w:val="en-US" w:eastAsia="en-US"/>
        </w:rPr>
        <w:t xml:space="preserve"> various high availability options from physical layer to application layer; and </w:t>
      </w:r>
    </w:p>
    <w:p w14:paraId="483BFDEB" w14:textId="39CADBBC" w:rsidR="00883AE2" w:rsidRPr="00883AE2" w:rsidRDefault="00883AE2" w:rsidP="00A751DD">
      <w:pPr>
        <w:numPr>
          <w:ilvl w:val="0"/>
          <w:numId w:val="8"/>
        </w:numPr>
        <w:spacing w:before="0"/>
        <w:jc w:val="both"/>
        <w:rPr>
          <w:rFonts w:eastAsia="Times New Roman"/>
          <w:lang w:val="en-US" w:eastAsia="en-US"/>
        </w:rPr>
      </w:pPr>
      <w:proofErr w:type="gramStart"/>
      <w:r w:rsidRPr="00883AE2">
        <w:rPr>
          <w:rFonts w:eastAsia="Times New Roman"/>
          <w:lang w:val="en-US" w:eastAsia="en-US"/>
        </w:rPr>
        <w:t>s</w:t>
      </w:r>
      <w:r>
        <w:rPr>
          <w:rFonts w:eastAsia="Times New Roman"/>
          <w:lang w:val="en-US" w:eastAsia="en-US"/>
        </w:rPr>
        <w:t>upporting</w:t>
      </w:r>
      <w:r w:rsidR="00673B07">
        <w:rPr>
          <w:rFonts w:eastAsia="Times New Roman"/>
          <w:lang w:val="en-US" w:eastAsia="en-US"/>
        </w:rPr>
        <w:t xml:space="preserve"> </w:t>
      </w:r>
      <w:r w:rsidRPr="00883AE2">
        <w:rPr>
          <w:rFonts w:eastAsia="Times New Roman"/>
          <w:lang w:val="en-US" w:eastAsia="en-US"/>
        </w:rPr>
        <w:t xml:space="preserve"> “</w:t>
      </w:r>
      <w:proofErr w:type="gramEnd"/>
      <w:r w:rsidRPr="00883AE2">
        <w:rPr>
          <w:rFonts w:eastAsia="Times New Roman"/>
          <w:lang w:val="en-US" w:eastAsia="en-US"/>
        </w:rPr>
        <w:t>pay as you use” (i.e. usage based billing).</w:t>
      </w:r>
    </w:p>
    <w:p w14:paraId="408901DA" w14:textId="77777777" w:rsidR="00883AE2" w:rsidRPr="00883AE2" w:rsidRDefault="00883AE2" w:rsidP="00883AE2">
      <w:pPr>
        <w:spacing w:before="0"/>
        <w:jc w:val="both"/>
        <w:rPr>
          <w:rFonts w:eastAsia="Times New Roman"/>
          <w:lang w:val="en-US" w:eastAsia="en-US"/>
        </w:rPr>
      </w:pPr>
    </w:p>
    <w:p w14:paraId="6047C121" w14:textId="77777777" w:rsidR="00883AE2" w:rsidRPr="00D20C67" w:rsidRDefault="00883AE2" w:rsidP="00D20C67">
      <w:pPr>
        <w:rPr>
          <w:rFonts w:asciiTheme="majorBidi" w:hAnsiTheme="majorBidi" w:cstheme="majorBidi"/>
          <w:b/>
        </w:rPr>
      </w:pPr>
    </w:p>
    <w:p w14:paraId="586C9416" w14:textId="03D7D6FD" w:rsidR="00143654" w:rsidRPr="000A52D5" w:rsidRDefault="00883AE2" w:rsidP="00A751DD">
      <w:pPr>
        <w:pStyle w:val="ListParagraph"/>
        <w:numPr>
          <w:ilvl w:val="0"/>
          <w:numId w:val="7"/>
        </w:numPr>
        <w:ind w:left="720"/>
        <w:outlineLvl w:val="2"/>
        <w:rPr>
          <w:rFonts w:asciiTheme="majorBidi" w:hAnsiTheme="majorBidi" w:cstheme="majorBidi"/>
          <w:b/>
        </w:rPr>
      </w:pPr>
      <w:bookmarkStart w:id="94" w:name="_Toc38215978"/>
      <w:r>
        <w:rPr>
          <w:rFonts w:asciiTheme="majorBidi" w:hAnsiTheme="majorBidi" w:cstheme="majorBidi"/>
          <w:b/>
        </w:rPr>
        <w:t>Interfaces</w:t>
      </w:r>
      <w:bookmarkEnd w:id="94"/>
    </w:p>
    <w:p w14:paraId="5879FC56" w14:textId="7A3E816D" w:rsidR="00143654" w:rsidRPr="00D20C67" w:rsidRDefault="00866224" w:rsidP="00D20C67">
      <w:pPr>
        <w:widowControl w:val="0"/>
        <w:rPr>
          <w:rFonts w:asciiTheme="majorBidi" w:hAnsiTheme="majorBidi" w:cstheme="majorBidi"/>
        </w:rPr>
      </w:pPr>
      <w:r w:rsidRPr="00D20C67">
        <w:rPr>
          <w:rFonts w:asciiTheme="majorBidi" w:hAnsiTheme="majorBidi" w:cstheme="majorBidi"/>
        </w:rPr>
        <w:t xml:space="preserve">A </w:t>
      </w:r>
      <w:r w:rsidR="00D60D92">
        <w:rPr>
          <w:rFonts w:asciiTheme="majorBidi" w:hAnsiTheme="majorBidi" w:cstheme="majorBidi"/>
        </w:rPr>
        <w:t>user</w:t>
      </w:r>
      <w:r w:rsidRPr="00D20C67">
        <w:rPr>
          <w:rFonts w:asciiTheme="majorBidi" w:hAnsiTheme="majorBidi" w:cstheme="majorBidi"/>
        </w:rPr>
        <w:t xml:space="preserve"> interfaces to a Service Provider’s facilities via </w:t>
      </w:r>
      <w:r>
        <w:rPr>
          <w:rFonts w:asciiTheme="majorBidi" w:hAnsiTheme="majorBidi" w:cstheme="majorBidi"/>
          <w:b/>
        </w:rPr>
        <w:t xml:space="preserve">a </w:t>
      </w:r>
      <w:r w:rsidR="00D60D92">
        <w:rPr>
          <w:rFonts w:asciiTheme="majorBidi" w:hAnsiTheme="majorBidi" w:cstheme="majorBidi"/>
          <w:b/>
        </w:rPr>
        <w:t xml:space="preserve">User </w:t>
      </w:r>
      <w:r w:rsidRPr="00866224">
        <w:rPr>
          <w:rFonts w:asciiTheme="majorBidi" w:hAnsiTheme="majorBidi" w:cstheme="majorBidi"/>
          <w:b/>
        </w:rPr>
        <w:t xml:space="preserve">Interface </w:t>
      </w:r>
      <w:r w:rsidRPr="00D20C67">
        <w:rPr>
          <w:rFonts w:asciiTheme="majorBidi" w:hAnsiTheme="majorBidi" w:cstheme="majorBidi"/>
        </w:rPr>
        <w:t>consisting of Connectivity UNI and Application</w:t>
      </w:r>
      <w:r w:rsidRPr="00866224">
        <w:rPr>
          <w:rFonts w:asciiTheme="majorBidi" w:hAnsiTheme="majorBidi" w:cstheme="majorBidi"/>
        </w:rPr>
        <w:t xml:space="preserve"> UNI, as depicted in Figure</w:t>
      </w:r>
      <w:r w:rsidR="002A70B0">
        <w:rPr>
          <w:rFonts w:asciiTheme="majorBidi" w:hAnsiTheme="majorBidi" w:cstheme="majorBidi"/>
        </w:rPr>
        <w:t>s</w:t>
      </w:r>
      <w:r w:rsidRPr="00866224">
        <w:rPr>
          <w:rFonts w:asciiTheme="majorBidi" w:hAnsiTheme="majorBidi" w:cstheme="majorBidi"/>
        </w:rPr>
        <w:t xml:space="preserve"> 4</w:t>
      </w:r>
      <w:r w:rsidR="002A70B0">
        <w:rPr>
          <w:rFonts w:asciiTheme="majorBidi" w:hAnsiTheme="majorBidi" w:cstheme="majorBidi"/>
        </w:rPr>
        <w:t xml:space="preserve"> and 5</w:t>
      </w:r>
      <w:r w:rsidRPr="00D20C67">
        <w:rPr>
          <w:rFonts w:asciiTheme="majorBidi" w:hAnsiTheme="majorBidi" w:cstheme="majorBidi"/>
        </w:rPr>
        <w:t xml:space="preserve"> w</w:t>
      </w:r>
      <w:r w:rsidR="0035516E">
        <w:rPr>
          <w:rFonts w:asciiTheme="majorBidi" w:hAnsiTheme="majorBidi" w:cstheme="majorBidi"/>
        </w:rPr>
        <w:t>hich are</w:t>
      </w:r>
      <w:r w:rsidR="002A70B0" w:rsidRPr="00883AE2">
        <w:rPr>
          <w:rFonts w:asciiTheme="majorBidi" w:hAnsiTheme="majorBidi" w:cstheme="majorBidi"/>
        </w:rPr>
        <w:t xml:space="preserve"> implemented over a bi</w:t>
      </w:r>
      <w:r w:rsidRPr="00D20C67">
        <w:rPr>
          <w:rFonts w:asciiTheme="majorBidi" w:hAnsiTheme="majorBidi" w:cstheme="majorBidi"/>
        </w:rPr>
        <w:t xml:space="preserve">directional link that provides various data, control and management capabilities required by the Service Provider to clearly demarcate two different connectivity domains and two different application domains involved in the operational, administrative, maintenance and provisioning </w:t>
      </w:r>
      <w:r w:rsidRPr="00D20C67">
        <w:rPr>
          <w:rFonts w:asciiTheme="majorBidi" w:hAnsiTheme="majorBidi" w:cstheme="majorBidi"/>
        </w:rPr>
        <w:lastRenderedPageBreak/>
        <w:t xml:space="preserve">aspects of the service.  The Application UNI may not exist at the </w:t>
      </w:r>
      <w:r w:rsidR="00C100DC">
        <w:rPr>
          <w:rFonts w:asciiTheme="majorBidi" w:hAnsiTheme="majorBidi" w:cstheme="majorBidi"/>
        </w:rPr>
        <w:t xml:space="preserve">User </w:t>
      </w:r>
      <w:r w:rsidRPr="00D20C67">
        <w:rPr>
          <w:rFonts w:asciiTheme="majorBidi" w:hAnsiTheme="majorBidi" w:cstheme="majorBidi"/>
        </w:rPr>
        <w:t>Inter</w:t>
      </w:r>
      <w:r w:rsidRPr="002A70B0">
        <w:rPr>
          <w:rFonts w:asciiTheme="majorBidi" w:hAnsiTheme="majorBidi" w:cstheme="majorBidi"/>
        </w:rPr>
        <w:t>face when only connectivity ser</w:t>
      </w:r>
      <w:r w:rsidRPr="00D20C67">
        <w:rPr>
          <w:rFonts w:asciiTheme="majorBidi" w:hAnsiTheme="majorBidi" w:cstheme="majorBidi"/>
        </w:rPr>
        <w:t xml:space="preserve">vices are offered at </w:t>
      </w:r>
      <w:r w:rsidR="00B45942" w:rsidRPr="00B45942">
        <w:rPr>
          <w:rFonts w:asciiTheme="majorBidi" w:hAnsiTheme="majorBidi" w:cstheme="majorBidi"/>
        </w:rPr>
        <w:t xml:space="preserve">this interface (Figure </w:t>
      </w:r>
      <w:r w:rsidR="007738ED">
        <w:rPr>
          <w:rFonts w:asciiTheme="majorBidi" w:hAnsiTheme="majorBidi" w:cstheme="majorBidi"/>
        </w:rPr>
        <w:t>6</w:t>
      </w:r>
      <w:r w:rsidR="00B45942" w:rsidRPr="00B45942">
        <w:rPr>
          <w:rFonts w:asciiTheme="majorBidi" w:hAnsiTheme="majorBidi" w:cstheme="majorBidi"/>
        </w:rPr>
        <w:t>).</w:t>
      </w:r>
    </w:p>
    <w:p w14:paraId="583BF7A9" w14:textId="77777777" w:rsidR="00866224" w:rsidRDefault="00866224" w:rsidP="00D20C67">
      <w:pPr>
        <w:rPr>
          <w:rFonts w:asciiTheme="majorBidi" w:hAnsiTheme="majorBidi" w:cstheme="majorBidi"/>
          <w:b/>
        </w:rPr>
      </w:pPr>
    </w:p>
    <w:p w14:paraId="1E8A8646" w14:textId="6A3BDC80" w:rsidR="00866224" w:rsidRPr="00866224" w:rsidRDefault="002F332A" w:rsidP="00866224">
      <w:pPr>
        <w:spacing w:before="240"/>
        <w:jc w:val="center"/>
        <w:rPr>
          <w:rFonts w:eastAsia="Times New Roman"/>
          <w:lang w:val="en-US" w:eastAsia="en-US"/>
        </w:rPr>
      </w:pPr>
      <w:r>
        <w:rPr>
          <w:rFonts w:eastAsia="Times New Roman"/>
          <w:noProof/>
          <w:lang w:val="en-US" w:eastAsia="en-US"/>
        </w:rPr>
        <w:drawing>
          <wp:inline distT="0" distB="0" distL="0" distR="0" wp14:anchorId="0CD62EB5" wp14:editId="05129D79">
            <wp:extent cx="5300516" cy="29366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81" cy="2940135"/>
                    </a:xfrm>
                    <a:prstGeom prst="rect">
                      <a:avLst/>
                    </a:prstGeom>
                    <a:noFill/>
                  </pic:spPr>
                </pic:pic>
              </a:graphicData>
            </a:graphic>
          </wp:inline>
        </w:drawing>
      </w:r>
    </w:p>
    <w:p w14:paraId="434DFDA0" w14:textId="77777777" w:rsidR="00866224" w:rsidRPr="00866224" w:rsidRDefault="00866224" w:rsidP="00866224">
      <w:pPr>
        <w:spacing w:after="120"/>
        <w:rPr>
          <w:rFonts w:eastAsia="Times New Roman"/>
          <w:b/>
          <w:bCs/>
          <w:szCs w:val="20"/>
          <w:lang w:val="x-none" w:eastAsia="x-none"/>
        </w:rPr>
      </w:pPr>
    </w:p>
    <w:p w14:paraId="2207C6EE" w14:textId="38517E13" w:rsidR="00866224" w:rsidRDefault="00866224" w:rsidP="00866224">
      <w:pPr>
        <w:spacing w:after="120"/>
        <w:jc w:val="center"/>
        <w:rPr>
          <w:rFonts w:eastAsia="Times New Roman"/>
          <w:bCs/>
          <w:szCs w:val="20"/>
          <w:lang w:val="en-US" w:eastAsia="x-none"/>
        </w:rPr>
      </w:pPr>
      <w:bookmarkStart w:id="95" w:name="_Toc549218"/>
      <w:bookmarkStart w:id="96" w:name="_Toc38208870"/>
      <w:r w:rsidRPr="00866224">
        <w:rPr>
          <w:rFonts w:eastAsia="Times New Roman"/>
          <w:b/>
          <w:bCs/>
          <w:szCs w:val="20"/>
          <w:lang w:val="x-none" w:eastAsia="x-none"/>
        </w:rPr>
        <w:t xml:space="preserve">Figure </w:t>
      </w:r>
      <w:r w:rsidRPr="00866224">
        <w:rPr>
          <w:rFonts w:eastAsia="Times New Roman"/>
          <w:b/>
          <w:bCs/>
          <w:szCs w:val="20"/>
          <w:lang w:val="x-none" w:eastAsia="x-none"/>
        </w:rPr>
        <w:fldChar w:fldCharType="begin"/>
      </w:r>
      <w:r w:rsidRPr="00866224">
        <w:rPr>
          <w:rFonts w:eastAsia="Times New Roman"/>
          <w:b/>
          <w:bCs/>
          <w:szCs w:val="20"/>
          <w:lang w:val="x-none" w:eastAsia="x-none"/>
        </w:rPr>
        <w:instrText xml:space="preserve"> SEQ Figure \* ARABIC </w:instrText>
      </w:r>
      <w:r w:rsidRPr="00866224">
        <w:rPr>
          <w:rFonts w:eastAsia="Times New Roman"/>
          <w:b/>
          <w:bCs/>
          <w:szCs w:val="20"/>
          <w:lang w:val="x-none" w:eastAsia="x-none"/>
        </w:rPr>
        <w:fldChar w:fldCharType="separate"/>
      </w:r>
      <w:r w:rsidR="00650720">
        <w:rPr>
          <w:rFonts w:eastAsia="Times New Roman"/>
          <w:b/>
          <w:bCs/>
          <w:noProof/>
          <w:szCs w:val="20"/>
          <w:lang w:val="x-none" w:eastAsia="x-none"/>
        </w:rPr>
        <w:t>4</w:t>
      </w:r>
      <w:r w:rsidRPr="00866224">
        <w:rPr>
          <w:rFonts w:eastAsia="Times New Roman"/>
          <w:b/>
          <w:bCs/>
          <w:szCs w:val="20"/>
          <w:lang w:val="x-none" w:eastAsia="x-none"/>
        </w:rPr>
        <w:fldChar w:fldCharType="end"/>
      </w:r>
      <w:r w:rsidRPr="00866224">
        <w:rPr>
          <w:rFonts w:eastAsia="Times New Roman"/>
          <w:b/>
          <w:bCs/>
          <w:szCs w:val="20"/>
          <w:lang w:val="en-US" w:eastAsia="x-none"/>
        </w:rPr>
        <w:t>-</w:t>
      </w:r>
      <w:r w:rsidRPr="00866224">
        <w:rPr>
          <w:rFonts w:eastAsia="Times New Roman"/>
          <w:b/>
          <w:bCs/>
          <w:szCs w:val="20"/>
          <w:lang w:val="x-none" w:eastAsia="x-none"/>
        </w:rPr>
        <w:t xml:space="preserve"> </w:t>
      </w:r>
      <w:r w:rsidR="00956D1F">
        <w:rPr>
          <w:rFonts w:eastAsia="Times New Roman"/>
          <w:bCs/>
          <w:szCs w:val="20"/>
          <w:lang w:val="en-US" w:eastAsia="x-none"/>
        </w:rPr>
        <w:t>User</w:t>
      </w:r>
      <w:r w:rsidRPr="00866224">
        <w:rPr>
          <w:rFonts w:eastAsia="Times New Roman"/>
          <w:bCs/>
          <w:szCs w:val="20"/>
          <w:lang w:val="en-US" w:eastAsia="x-none"/>
        </w:rPr>
        <w:t xml:space="preserve"> Interface</w:t>
      </w:r>
      <w:bookmarkEnd w:id="95"/>
      <w:bookmarkEnd w:id="96"/>
    </w:p>
    <w:p w14:paraId="0A90F77F" w14:textId="77777777" w:rsidR="00D40F9F" w:rsidRDefault="00D40F9F" w:rsidP="00866224">
      <w:pPr>
        <w:spacing w:after="120"/>
        <w:jc w:val="center"/>
        <w:rPr>
          <w:rFonts w:eastAsia="Times New Roman"/>
          <w:bCs/>
          <w:szCs w:val="20"/>
          <w:lang w:val="en-US" w:eastAsia="x-none"/>
        </w:rPr>
      </w:pPr>
    </w:p>
    <w:p w14:paraId="4AC9E1CA" w14:textId="661DFB07" w:rsidR="00D40F9F" w:rsidRDefault="00D40F9F" w:rsidP="00866224">
      <w:pPr>
        <w:spacing w:after="120"/>
        <w:jc w:val="center"/>
        <w:rPr>
          <w:rFonts w:eastAsia="Times New Roman"/>
          <w:bCs/>
          <w:szCs w:val="20"/>
          <w:lang w:val="en-US" w:eastAsia="x-none"/>
        </w:rPr>
      </w:pPr>
      <w:r>
        <w:rPr>
          <w:rFonts w:eastAsia="Times New Roman"/>
          <w:bCs/>
          <w:noProof/>
          <w:szCs w:val="20"/>
          <w:lang w:val="en-US" w:eastAsia="en-US"/>
        </w:rPr>
        <w:drawing>
          <wp:inline distT="0" distB="0" distL="0" distR="0" wp14:anchorId="5C821D6C" wp14:editId="1268C2F5">
            <wp:extent cx="6657302" cy="2903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3262" cy="2906399"/>
                    </a:xfrm>
                    <a:prstGeom prst="rect">
                      <a:avLst/>
                    </a:prstGeom>
                    <a:noFill/>
                  </pic:spPr>
                </pic:pic>
              </a:graphicData>
            </a:graphic>
          </wp:inline>
        </w:drawing>
      </w:r>
    </w:p>
    <w:p w14:paraId="641E9A6B" w14:textId="44F1C7F6" w:rsidR="002A70B0" w:rsidRPr="002A70B0" w:rsidRDefault="002A70B0" w:rsidP="002A70B0">
      <w:pPr>
        <w:spacing w:after="120"/>
        <w:rPr>
          <w:rFonts w:eastAsia="Times New Roman"/>
          <w:b/>
          <w:bCs/>
          <w:szCs w:val="20"/>
          <w:lang w:val="x-none" w:eastAsia="x-none"/>
        </w:rPr>
      </w:pPr>
    </w:p>
    <w:p w14:paraId="0516D949" w14:textId="5F393242" w:rsidR="002A70B0" w:rsidRPr="002A70B0" w:rsidRDefault="002A70B0" w:rsidP="002A70B0">
      <w:pPr>
        <w:spacing w:after="120"/>
        <w:rPr>
          <w:rFonts w:eastAsia="Times New Roman"/>
          <w:bCs/>
          <w:szCs w:val="20"/>
          <w:lang w:val="en-US" w:eastAsia="x-none"/>
        </w:rPr>
      </w:pPr>
      <w:bookmarkStart w:id="97" w:name="_Toc549219"/>
      <w:bookmarkStart w:id="98" w:name="_Toc38208871"/>
      <w:r w:rsidRPr="002A70B0">
        <w:rPr>
          <w:rFonts w:eastAsia="Times New Roman"/>
          <w:b/>
          <w:bCs/>
          <w:szCs w:val="20"/>
          <w:lang w:val="x-none" w:eastAsia="x-none"/>
        </w:rPr>
        <w:t xml:space="preserve">Figure </w:t>
      </w:r>
      <w:r w:rsidRPr="002A70B0">
        <w:rPr>
          <w:rFonts w:eastAsia="Times New Roman"/>
          <w:b/>
          <w:bCs/>
          <w:szCs w:val="20"/>
          <w:lang w:val="x-none" w:eastAsia="x-none"/>
        </w:rPr>
        <w:fldChar w:fldCharType="begin"/>
      </w:r>
      <w:r w:rsidRPr="002A70B0">
        <w:rPr>
          <w:rFonts w:eastAsia="Times New Roman"/>
          <w:b/>
          <w:bCs/>
          <w:szCs w:val="20"/>
          <w:lang w:val="x-none" w:eastAsia="x-none"/>
        </w:rPr>
        <w:instrText xml:space="preserve"> SEQ Figure \* ARABIC </w:instrText>
      </w:r>
      <w:r w:rsidRPr="002A70B0">
        <w:rPr>
          <w:rFonts w:eastAsia="Times New Roman"/>
          <w:b/>
          <w:bCs/>
          <w:szCs w:val="20"/>
          <w:lang w:val="x-none" w:eastAsia="x-none"/>
        </w:rPr>
        <w:fldChar w:fldCharType="separate"/>
      </w:r>
      <w:r w:rsidRPr="002A70B0">
        <w:rPr>
          <w:rFonts w:eastAsia="Times New Roman"/>
          <w:b/>
          <w:bCs/>
          <w:noProof/>
          <w:szCs w:val="20"/>
          <w:lang w:val="x-none" w:eastAsia="x-none"/>
        </w:rPr>
        <w:t>5</w:t>
      </w:r>
      <w:r w:rsidRPr="002A70B0">
        <w:rPr>
          <w:rFonts w:eastAsia="Times New Roman"/>
          <w:b/>
          <w:bCs/>
          <w:szCs w:val="20"/>
          <w:lang w:val="x-none" w:eastAsia="x-none"/>
        </w:rPr>
        <w:fldChar w:fldCharType="end"/>
      </w:r>
      <w:r w:rsidRPr="002A70B0">
        <w:rPr>
          <w:rFonts w:eastAsia="Times New Roman"/>
          <w:b/>
          <w:bCs/>
          <w:szCs w:val="20"/>
          <w:lang w:val="en-US" w:eastAsia="x-none"/>
        </w:rPr>
        <w:t>-</w:t>
      </w:r>
      <w:r w:rsidRPr="002A70B0">
        <w:rPr>
          <w:rFonts w:eastAsia="Times New Roman"/>
          <w:bCs/>
          <w:szCs w:val="20"/>
          <w:lang w:val="en-US" w:eastAsia="x-none"/>
        </w:rPr>
        <w:t xml:space="preserve"> Connectivity UNI and Application UNI between </w:t>
      </w:r>
      <w:r w:rsidR="00956D1F">
        <w:rPr>
          <w:rFonts w:eastAsia="Times New Roman"/>
          <w:bCs/>
          <w:szCs w:val="20"/>
          <w:lang w:val="en-US" w:eastAsia="x-none"/>
        </w:rPr>
        <w:t xml:space="preserve">User </w:t>
      </w:r>
      <w:r w:rsidRPr="002A70B0">
        <w:rPr>
          <w:rFonts w:eastAsia="Times New Roman"/>
          <w:bCs/>
          <w:szCs w:val="20"/>
          <w:lang w:val="en-US" w:eastAsia="x-none"/>
        </w:rPr>
        <w:t xml:space="preserve"> and SP</w:t>
      </w:r>
      <w:bookmarkEnd w:id="97"/>
      <w:bookmarkEnd w:id="98"/>
    </w:p>
    <w:p w14:paraId="0BA645DA" w14:textId="77777777" w:rsidR="002A70B0" w:rsidRPr="00866224" w:rsidRDefault="002A70B0" w:rsidP="00866224">
      <w:pPr>
        <w:spacing w:after="120"/>
        <w:jc w:val="center"/>
        <w:rPr>
          <w:rFonts w:eastAsia="Times New Roman"/>
          <w:bCs/>
          <w:szCs w:val="20"/>
          <w:lang w:val="en-US" w:eastAsia="x-none"/>
        </w:rPr>
      </w:pPr>
    </w:p>
    <w:p w14:paraId="72425454" w14:textId="476836B4" w:rsidR="00883AE2" w:rsidRPr="00883AE2" w:rsidRDefault="00EC5D17" w:rsidP="00883AE2">
      <w:pPr>
        <w:spacing w:before="240"/>
        <w:jc w:val="both"/>
        <w:rPr>
          <w:rFonts w:eastAsia="Times New Roman"/>
          <w:b/>
          <w:color w:val="000000"/>
          <w:lang w:val="en-US" w:eastAsia="en-US"/>
        </w:rPr>
      </w:pPr>
      <w:bookmarkStart w:id="99" w:name="_Toc549223"/>
      <w:r>
        <w:rPr>
          <w:rFonts w:eastAsia="Times New Roman"/>
          <w:b/>
          <w:noProof/>
          <w:color w:val="000000"/>
          <w:lang w:val="en-US" w:eastAsia="en-US"/>
        </w:rPr>
        <w:lastRenderedPageBreak/>
        <w:drawing>
          <wp:inline distT="0" distB="0" distL="0" distR="0" wp14:anchorId="082DC962" wp14:editId="6D03D3E7">
            <wp:extent cx="6311206" cy="25542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18733" cy="2557254"/>
                    </a:xfrm>
                    <a:prstGeom prst="rect">
                      <a:avLst/>
                    </a:prstGeom>
                    <a:noFill/>
                  </pic:spPr>
                </pic:pic>
              </a:graphicData>
            </a:graphic>
          </wp:inline>
        </w:drawing>
      </w:r>
    </w:p>
    <w:p w14:paraId="75AA0609" w14:textId="164EB329" w:rsidR="00883AE2" w:rsidRDefault="00883AE2" w:rsidP="00883AE2">
      <w:pPr>
        <w:spacing w:before="240"/>
        <w:jc w:val="center"/>
        <w:rPr>
          <w:rFonts w:eastAsia="Times New Roman"/>
          <w:color w:val="000000"/>
          <w:lang w:val="en-US" w:eastAsia="en-US"/>
        </w:rPr>
      </w:pPr>
      <w:bookmarkStart w:id="100" w:name="_Toc38208872"/>
      <w:r w:rsidRPr="00883AE2">
        <w:rPr>
          <w:rFonts w:eastAsia="Times New Roman"/>
          <w:b/>
          <w:color w:val="000000"/>
          <w:lang w:val="en-US" w:eastAsia="en-US"/>
        </w:rPr>
        <w:t xml:space="preserve">Figure </w:t>
      </w:r>
      <w:r w:rsidRPr="00883AE2">
        <w:rPr>
          <w:rFonts w:eastAsia="Times New Roman"/>
          <w:b/>
          <w:color w:val="000000"/>
          <w:lang w:val="en-US" w:eastAsia="en-US"/>
        </w:rPr>
        <w:fldChar w:fldCharType="begin"/>
      </w:r>
      <w:r w:rsidRPr="00883AE2">
        <w:rPr>
          <w:rFonts w:eastAsia="Times New Roman"/>
          <w:b/>
          <w:color w:val="000000"/>
          <w:lang w:val="en-US" w:eastAsia="en-US"/>
        </w:rPr>
        <w:instrText xml:space="preserve"> SEQ Figure \* ARABIC </w:instrText>
      </w:r>
      <w:r w:rsidRPr="00883AE2">
        <w:rPr>
          <w:rFonts w:eastAsia="Times New Roman"/>
          <w:b/>
          <w:color w:val="000000"/>
          <w:lang w:val="en-US" w:eastAsia="en-US"/>
        </w:rPr>
        <w:fldChar w:fldCharType="separate"/>
      </w:r>
      <w:r>
        <w:rPr>
          <w:rFonts w:eastAsia="Times New Roman"/>
          <w:b/>
          <w:noProof/>
          <w:color w:val="000000"/>
          <w:lang w:val="en-US" w:eastAsia="en-US"/>
        </w:rPr>
        <w:t>6</w:t>
      </w:r>
      <w:r w:rsidRPr="00883AE2">
        <w:rPr>
          <w:rFonts w:eastAsia="Times New Roman"/>
          <w:b/>
          <w:noProof/>
          <w:color w:val="000000"/>
          <w:lang w:val="en-US" w:eastAsia="en-US"/>
        </w:rPr>
        <w:fldChar w:fldCharType="end"/>
      </w:r>
      <w:r w:rsidRPr="00883AE2">
        <w:rPr>
          <w:rFonts w:eastAsia="Times New Roman"/>
          <w:noProof/>
          <w:lang w:val="en-US" w:eastAsia="en-US"/>
        </w:rPr>
        <w:t xml:space="preserve"> – </w:t>
      </w:r>
      <w:r w:rsidR="00F5221A">
        <w:rPr>
          <w:rFonts w:eastAsia="Times New Roman"/>
          <w:color w:val="000000"/>
          <w:lang w:val="en-US" w:eastAsia="en-US"/>
        </w:rPr>
        <w:t>User</w:t>
      </w:r>
      <w:r w:rsidRPr="00883AE2">
        <w:rPr>
          <w:rFonts w:eastAsia="Times New Roman"/>
          <w:color w:val="000000"/>
          <w:lang w:val="en-US" w:eastAsia="en-US"/>
        </w:rPr>
        <w:t xml:space="preserve"> Interface consisting of only Connectivity UNI</w:t>
      </w:r>
      <w:bookmarkEnd w:id="99"/>
      <w:bookmarkEnd w:id="100"/>
    </w:p>
    <w:p w14:paraId="76C34265" w14:textId="6B7A7334" w:rsidR="00B45942" w:rsidRPr="00B45942" w:rsidRDefault="00B45942" w:rsidP="00B45942">
      <w:pPr>
        <w:spacing w:before="240"/>
        <w:rPr>
          <w:rFonts w:eastAsia="Times New Roman"/>
          <w:lang w:val="en-US" w:eastAsia="en-US"/>
        </w:rPr>
      </w:pPr>
      <w:r>
        <w:rPr>
          <w:rFonts w:eastAsia="Times New Roman"/>
          <w:lang w:val="en-US" w:eastAsia="en-US"/>
        </w:rPr>
        <w:t xml:space="preserve">The protocol stack for </w:t>
      </w:r>
      <w:r w:rsidR="007738ED">
        <w:rPr>
          <w:rFonts w:eastAsia="Times New Roman"/>
          <w:lang w:val="en-US" w:eastAsia="en-US"/>
        </w:rPr>
        <w:t xml:space="preserve">the </w:t>
      </w:r>
      <w:r w:rsidR="002A33E2">
        <w:rPr>
          <w:rFonts w:eastAsia="Times New Roman"/>
          <w:lang w:val="en-US" w:eastAsia="en-US"/>
        </w:rPr>
        <w:t>User</w:t>
      </w:r>
      <w:r>
        <w:rPr>
          <w:rFonts w:eastAsia="Times New Roman"/>
          <w:lang w:val="en-US" w:eastAsia="en-US"/>
        </w:rPr>
        <w:t xml:space="preserve"> Interface is depicted in Figure 7. </w:t>
      </w:r>
      <w:r w:rsidRPr="00B45942">
        <w:rPr>
          <w:rFonts w:eastAsia="Times New Roman"/>
          <w:lang w:val="en-US" w:eastAsia="en-US"/>
        </w:rPr>
        <w:t>Depending on the service offering, the protocol stack for Connectivity UNI can be L1, L2 or L3</w:t>
      </w:r>
      <w:r w:rsidR="00DD5843">
        <w:rPr>
          <w:rFonts w:eastAsia="Times New Roman"/>
          <w:lang w:val="en-US" w:eastAsia="en-US"/>
        </w:rPr>
        <w:t xml:space="preserve"> (Figure 8)</w:t>
      </w:r>
      <w:r w:rsidRPr="00B45942">
        <w:rPr>
          <w:rFonts w:eastAsia="Times New Roman"/>
          <w:lang w:val="en-US" w:eastAsia="en-US"/>
        </w:rPr>
        <w:t>.  For example, Connectivity UNI is an L2 interface for Carrier Ethernet Services and an L3 interface for IP services.</w:t>
      </w:r>
    </w:p>
    <w:p w14:paraId="3BD71481" w14:textId="7E96A102" w:rsidR="00B45942" w:rsidRPr="00B45942" w:rsidRDefault="00B45942" w:rsidP="00B45942">
      <w:pPr>
        <w:spacing w:before="240"/>
        <w:jc w:val="both"/>
        <w:rPr>
          <w:rFonts w:eastAsia="Times New Roman"/>
          <w:lang w:val="en-US" w:eastAsia="en-US"/>
        </w:rPr>
      </w:pPr>
      <w:r w:rsidRPr="00B45942">
        <w:rPr>
          <w:rFonts w:eastAsia="Times New Roman"/>
          <w:lang w:val="en-US" w:eastAsia="en-US"/>
        </w:rPr>
        <w:t>Depending on the service offering, the protocol stack for Application UNI can be L2 and above</w:t>
      </w:r>
      <w:r w:rsidR="00DD5843">
        <w:rPr>
          <w:rFonts w:eastAsia="Times New Roman"/>
          <w:lang w:val="en-US" w:eastAsia="en-US"/>
        </w:rPr>
        <w:t xml:space="preserve"> (Figure 8)</w:t>
      </w:r>
      <w:r w:rsidRPr="00B45942">
        <w:rPr>
          <w:rFonts w:eastAsia="Times New Roman"/>
          <w:lang w:val="en-US" w:eastAsia="en-US"/>
        </w:rPr>
        <w:t xml:space="preserve">.  </w:t>
      </w:r>
    </w:p>
    <w:p w14:paraId="453A5D6C" w14:textId="042783D4" w:rsidR="00B45942" w:rsidRPr="00B45942" w:rsidRDefault="00B45942" w:rsidP="00B45942">
      <w:pPr>
        <w:spacing w:before="240"/>
        <w:jc w:val="center"/>
        <w:rPr>
          <w:rFonts w:eastAsia="Times New Roman"/>
          <w:lang w:val="en-US" w:eastAsia="en-US"/>
        </w:rPr>
      </w:pPr>
      <w:r w:rsidRPr="00B45942">
        <w:rPr>
          <w:rFonts w:eastAsia="Times New Roman"/>
          <w:noProof/>
          <w:lang w:val="en-US" w:eastAsia="en-US"/>
        </w:rPr>
        <w:drawing>
          <wp:inline distT="0" distB="0" distL="0" distR="0" wp14:anchorId="25164157" wp14:editId="4D764D80">
            <wp:extent cx="3448685" cy="3160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685" cy="3160395"/>
                    </a:xfrm>
                    <a:prstGeom prst="rect">
                      <a:avLst/>
                    </a:prstGeom>
                    <a:noFill/>
                  </pic:spPr>
                </pic:pic>
              </a:graphicData>
            </a:graphic>
          </wp:inline>
        </w:drawing>
      </w:r>
      <w:r w:rsidRPr="00B45942">
        <w:rPr>
          <w:rFonts w:eastAsia="Times New Roman"/>
          <w:b/>
          <w:color w:val="000000"/>
          <w:lang w:val="en-US" w:eastAsia="en-US"/>
        </w:rPr>
        <w:t xml:space="preserve">        </w:t>
      </w:r>
      <w:bookmarkStart w:id="101" w:name="_Ref516058117"/>
    </w:p>
    <w:p w14:paraId="6B1ED9CA" w14:textId="77777777" w:rsidR="00B45942" w:rsidRPr="00B45942" w:rsidRDefault="00B45942" w:rsidP="00B45942">
      <w:pPr>
        <w:spacing w:before="240"/>
        <w:ind w:left="1764" w:firstLine="14"/>
        <w:jc w:val="both"/>
        <w:rPr>
          <w:rFonts w:eastAsia="Times New Roman"/>
          <w:b/>
          <w:color w:val="000000"/>
          <w:lang w:val="en-US" w:eastAsia="en-US"/>
        </w:rPr>
      </w:pPr>
    </w:p>
    <w:p w14:paraId="19960742" w14:textId="770FF8BD" w:rsidR="00B45942" w:rsidRPr="00B45942" w:rsidRDefault="00B45942" w:rsidP="00B45942">
      <w:pPr>
        <w:spacing w:before="240"/>
        <w:ind w:left="1764" w:firstLine="14"/>
        <w:jc w:val="both"/>
        <w:rPr>
          <w:rFonts w:eastAsia="Times New Roman"/>
          <w:b/>
          <w:color w:val="000000"/>
          <w:lang w:val="en-US" w:eastAsia="en-US"/>
        </w:rPr>
      </w:pPr>
      <w:r w:rsidRPr="00B45942">
        <w:rPr>
          <w:rFonts w:eastAsia="Times New Roman"/>
          <w:b/>
          <w:color w:val="000000"/>
          <w:lang w:val="en-US" w:eastAsia="en-US"/>
        </w:rPr>
        <w:t xml:space="preserve">             </w:t>
      </w:r>
    </w:p>
    <w:p w14:paraId="2BA11F9B" w14:textId="4E29721C" w:rsidR="00B45942" w:rsidRPr="00B45942" w:rsidRDefault="00B45942" w:rsidP="00B45942">
      <w:pPr>
        <w:spacing w:before="240"/>
        <w:ind w:left="1764" w:firstLine="14"/>
        <w:jc w:val="both"/>
        <w:rPr>
          <w:rFonts w:eastAsia="Times New Roman"/>
          <w:color w:val="000000"/>
          <w:lang w:val="en-US" w:eastAsia="en-US"/>
        </w:rPr>
      </w:pPr>
      <w:bookmarkStart w:id="102" w:name="_Toc549220"/>
      <w:bookmarkStart w:id="103" w:name="_Toc38208873"/>
      <w:r w:rsidRPr="00B45942">
        <w:rPr>
          <w:rFonts w:eastAsia="Times New Roman"/>
          <w:b/>
          <w:color w:val="000000"/>
          <w:lang w:val="en-US" w:eastAsia="en-US"/>
        </w:rPr>
        <w:t xml:space="preserve">Figure </w:t>
      </w:r>
      <w:r w:rsidRPr="00B45942">
        <w:rPr>
          <w:rFonts w:eastAsia="Times New Roman"/>
          <w:b/>
          <w:color w:val="000000"/>
          <w:lang w:val="en-US" w:eastAsia="en-US"/>
        </w:rPr>
        <w:fldChar w:fldCharType="begin"/>
      </w:r>
      <w:r w:rsidRPr="00B45942">
        <w:rPr>
          <w:rFonts w:eastAsia="Times New Roman"/>
          <w:b/>
          <w:color w:val="000000"/>
          <w:lang w:val="en-US" w:eastAsia="en-US"/>
        </w:rPr>
        <w:instrText xml:space="preserve"> SEQ Figure \* ARABIC </w:instrText>
      </w:r>
      <w:r w:rsidRPr="00B45942">
        <w:rPr>
          <w:rFonts w:eastAsia="Times New Roman"/>
          <w:b/>
          <w:color w:val="000000"/>
          <w:lang w:val="en-US" w:eastAsia="en-US"/>
        </w:rPr>
        <w:fldChar w:fldCharType="separate"/>
      </w:r>
      <w:r>
        <w:rPr>
          <w:rFonts w:eastAsia="Times New Roman"/>
          <w:b/>
          <w:noProof/>
          <w:color w:val="000000"/>
          <w:lang w:val="en-US" w:eastAsia="en-US"/>
        </w:rPr>
        <w:t>7</w:t>
      </w:r>
      <w:r w:rsidRPr="00B45942">
        <w:rPr>
          <w:rFonts w:eastAsia="Times New Roman"/>
          <w:b/>
          <w:noProof/>
          <w:color w:val="000000"/>
          <w:lang w:val="en-US" w:eastAsia="en-US"/>
        </w:rPr>
        <w:fldChar w:fldCharType="end"/>
      </w:r>
      <w:bookmarkEnd w:id="101"/>
      <w:r w:rsidRPr="00B45942">
        <w:rPr>
          <w:rFonts w:eastAsia="Times New Roman"/>
          <w:noProof/>
          <w:lang w:val="en-US" w:eastAsia="en-US"/>
        </w:rPr>
        <w:t xml:space="preserve"> – </w:t>
      </w:r>
      <w:r w:rsidR="005D6D33">
        <w:rPr>
          <w:rFonts w:eastAsia="Times New Roman"/>
          <w:color w:val="000000"/>
          <w:lang w:val="en-US" w:eastAsia="en-US"/>
        </w:rPr>
        <w:t>User</w:t>
      </w:r>
      <w:r w:rsidRPr="00B45942">
        <w:rPr>
          <w:rFonts w:eastAsia="Times New Roman"/>
          <w:color w:val="000000"/>
          <w:lang w:val="en-US" w:eastAsia="en-US"/>
        </w:rPr>
        <w:t xml:space="preserve"> Interface Protocol Stack</w:t>
      </w:r>
      <w:bookmarkEnd w:id="102"/>
      <w:bookmarkEnd w:id="103"/>
    </w:p>
    <w:p w14:paraId="5F4652BA" w14:textId="77777777" w:rsidR="00B45942" w:rsidRPr="00B45942" w:rsidRDefault="00B45942" w:rsidP="00B45942">
      <w:pPr>
        <w:spacing w:before="240"/>
        <w:ind w:left="1764" w:firstLine="14"/>
        <w:jc w:val="both"/>
        <w:rPr>
          <w:rFonts w:eastAsia="Times New Roman"/>
          <w:color w:val="000000"/>
          <w:lang w:val="en-US" w:eastAsia="en-US"/>
        </w:rPr>
      </w:pPr>
    </w:p>
    <w:p w14:paraId="27E0861C" w14:textId="40010097" w:rsidR="00B45942" w:rsidRPr="00B45942" w:rsidRDefault="00E21191" w:rsidP="00B45942">
      <w:pPr>
        <w:spacing w:before="240"/>
        <w:ind w:left="1764" w:firstLine="14"/>
        <w:jc w:val="both"/>
        <w:rPr>
          <w:rFonts w:eastAsia="Times New Roman"/>
          <w:lang w:val="en-US" w:eastAsia="en-US"/>
        </w:rPr>
      </w:pPr>
      <w:r>
        <w:rPr>
          <w:rFonts w:eastAsia="Times New Roman"/>
          <w:noProof/>
          <w:lang w:val="en-US" w:eastAsia="en-US"/>
        </w:rPr>
        <w:lastRenderedPageBreak/>
        <w:drawing>
          <wp:inline distT="0" distB="0" distL="0" distR="0" wp14:anchorId="73E0BBDA" wp14:editId="39AAA471">
            <wp:extent cx="4224844" cy="27837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8225" cy="2792594"/>
                    </a:xfrm>
                    <a:prstGeom prst="rect">
                      <a:avLst/>
                    </a:prstGeom>
                    <a:noFill/>
                  </pic:spPr>
                </pic:pic>
              </a:graphicData>
            </a:graphic>
          </wp:inline>
        </w:drawing>
      </w:r>
    </w:p>
    <w:p w14:paraId="6B85A029" w14:textId="77777777" w:rsidR="00B45942" w:rsidRPr="00B45942" w:rsidRDefault="00B45942" w:rsidP="00B45942">
      <w:pPr>
        <w:spacing w:before="240"/>
        <w:ind w:left="1764" w:firstLine="14"/>
        <w:jc w:val="both"/>
        <w:rPr>
          <w:rFonts w:eastAsia="Times New Roman"/>
          <w:b/>
          <w:color w:val="000000"/>
          <w:lang w:val="en-US" w:eastAsia="en-US"/>
        </w:rPr>
      </w:pPr>
      <w:bookmarkStart w:id="104" w:name="_Ref527577624"/>
      <w:bookmarkStart w:id="105" w:name="_Toc549221"/>
    </w:p>
    <w:p w14:paraId="005E2362" w14:textId="62735791" w:rsidR="00B45942" w:rsidRPr="00B45942" w:rsidRDefault="00B45942" w:rsidP="00B45942">
      <w:pPr>
        <w:spacing w:before="240"/>
        <w:ind w:left="1764" w:firstLine="14"/>
        <w:jc w:val="both"/>
        <w:rPr>
          <w:rFonts w:eastAsia="Times New Roman"/>
          <w:color w:val="000000"/>
          <w:lang w:val="en-US" w:eastAsia="en-US"/>
        </w:rPr>
      </w:pPr>
      <w:bookmarkStart w:id="106" w:name="_Toc38208874"/>
      <w:r w:rsidRPr="00B45942">
        <w:rPr>
          <w:rFonts w:eastAsia="Times New Roman"/>
          <w:b/>
          <w:color w:val="000000"/>
          <w:lang w:val="en-US" w:eastAsia="en-US"/>
        </w:rPr>
        <w:t xml:space="preserve">Figure </w:t>
      </w:r>
      <w:r w:rsidRPr="00B45942">
        <w:rPr>
          <w:rFonts w:eastAsia="Times New Roman"/>
          <w:b/>
          <w:color w:val="000000"/>
          <w:lang w:val="en-US" w:eastAsia="en-US"/>
        </w:rPr>
        <w:fldChar w:fldCharType="begin"/>
      </w:r>
      <w:r w:rsidRPr="00B45942">
        <w:rPr>
          <w:rFonts w:eastAsia="Times New Roman"/>
          <w:b/>
          <w:color w:val="000000"/>
          <w:lang w:val="en-US" w:eastAsia="en-US"/>
        </w:rPr>
        <w:instrText xml:space="preserve"> SEQ Figure \* ARABIC </w:instrText>
      </w:r>
      <w:r w:rsidRPr="00B45942">
        <w:rPr>
          <w:rFonts w:eastAsia="Times New Roman"/>
          <w:b/>
          <w:color w:val="000000"/>
          <w:lang w:val="en-US" w:eastAsia="en-US"/>
        </w:rPr>
        <w:fldChar w:fldCharType="separate"/>
      </w:r>
      <w:r>
        <w:rPr>
          <w:rFonts w:eastAsia="Times New Roman"/>
          <w:b/>
          <w:noProof/>
          <w:color w:val="000000"/>
          <w:lang w:val="en-US" w:eastAsia="en-US"/>
        </w:rPr>
        <w:t>8</w:t>
      </w:r>
      <w:r w:rsidRPr="00B45942">
        <w:rPr>
          <w:rFonts w:eastAsia="Times New Roman"/>
          <w:b/>
          <w:noProof/>
          <w:color w:val="000000"/>
          <w:lang w:val="en-US" w:eastAsia="en-US"/>
        </w:rPr>
        <w:fldChar w:fldCharType="end"/>
      </w:r>
      <w:bookmarkEnd w:id="104"/>
      <w:r w:rsidRPr="00B45942">
        <w:rPr>
          <w:rFonts w:eastAsia="Times New Roman"/>
          <w:noProof/>
          <w:lang w:val="en-US" w:eastAsia="en-US"/>
        </w:rPr>
        <w:t xml:space="preserve"> –</w:t>
      </w:r>
      <w:r w:rsidRPr="00B45942">
        <w:rPr>
          <w:rFonts w:eastAsia="Times New Roman"/>
          <w:color w:val="000000"/>
          <w:lang w:val="en-US" w:eastAsia="en-US"/>
        </w:rPr>
        <w:t>Connectivity UNI and Application UNI Protocol Stacks</w:t>
      </w:r>
      <w:bookmarkEnd w:id="105"/>
      <w:bookmarkEnd w:id="106"/>
      <w:r w:rsidRPr="00B45942">
        <w:rPr>
          <w:rFonts w:eastAsia="Times New Roman"/>
          <w:color w:val="000000"/>
          <w:lang w:val="en-US" w:eastAsia="en-US"/>
        </w:rPr>
        <w:t xml:space="preserve"> </w:t>
      </w:r>
    </w:p>
    <w:p w14:paraId="2FB29A53" w14:textId="66E6C543" w:rsidR="00154730" w:rsidRDefault="006A0888" w:rsidP="00D20C67">
      <w:pPr>
        <w:spacing w:before="240"/>
        <w:rPr>
          <w:rFonts w:eastAsia="Times New Roman"/>
          <w:color w:val="000000"/>
          <w:lang w:val="en-US" w:eastAsia="en-US"/>
        </w:rPr>
      </w:pPr>
      <w:r>
        <w:rPr>
          <w:rFonts w:eastAsia="Times New Roman"/>
          <w:color w:val="000000"/>
          <w:lang w:val="en-US" w:eastAsia="en-US"/>
        </w:rPr>
        <w:t>In all layers of i</w:t>
      </w:r>
      <w:r w:rsidR="004B5A14">
        <w:rPr>
          <w:rFonts w:eastAsia="Times New Roman"/>
          <w:color w:val="000000"/>
          <w:lang w:val="en-US" w:eastAsia="en-US"/>
        </w:rPr>
        <w:t xml:space="preserve">nterfaces depicted in Figures 7 and </w:t>
      </w:r>
      <w:r>
        <w:rPr>
          <w:rFonts w:eastAsia="Times New Roman"/>
          <w:color w:val="000000"/>
          <w:lang w:val="en-US" w:eastAsia="en-US"/>
        </w:rPr>
        <w:t xml:space="preserve">8, we expect to see AI/ML as </w:t>
      </w:r>
      <w:r w:rsidR="00E036B0">
        <w:rPr>
          <w:rFonts w:eastAsia="Times New Roman"/>
          <w:color w:val="000000"/>
          <w:lang w:val="en-US" w:eastAsia="en-US"/>
        </w:rPr>
        <w:t>a</w:t>
      </w:r>
      <w:r>
        <w:rPr>
          <w:rFonts w:eastAsia="Times New Roman"/>
          <w:color w:val="000000"/>
          <w:lang w:val="en-US" w:eastAsia="en-US"/>
        </w:rPr>
        <w:t xml:space="preserve"> common capability</w:t>
      </w:r>
      <w:r w:rsidR="00D2615A">
        <w:rPr>
          <w:rFonts w:eastAsia="Times New Roman"/>
          <w:color w:val="000000"/>
          <w:lang w:val="en-US" w:eastAsia="en-US"/>
        </w:rPr>
        <w:t>.</w:t>
      </w:r>
    </w:p>
    <w:p w14:paraId="1DBFC90E" w14:textId="7ACE9574" w:rsidR="00B45942" w:rsidRDefault="002A33E2" w:rsidP="00D20C67">
      <w:pPr>
        <w:spacing w:before="240"/>
        <w:rPr>
          <w:rFonts w:eastAsia="Times New Roman"/>
          <w:color w:val="000000"/>
          <w:lang w:val="en-US" w:eastAsia="en-US"/>
        </w:rPr>
      </w:pPr>
      <w:r w:rsidRPr="00251DEE">
        <w:rPr>
          <w:rFonts w:eastAsia="Times New Roman"/>
          <w:color w:val="000000"/>
          <w:lang w:val="en-US" w:eastAsia="en-US"/>
        </w:rPr>
        <w:t>Figures 4-8 describe an interface between a User and a Service Provider.  Although there is no Service Provider for services provided over Internet, we still expect to use this standard interface for services provided over Internet.  It is clear that attributes for the User Interface will be different for different connectivity layer and application layer, to be standardized by the industry.</w:t>
      </w:r>
    </w:p>
    <w:p w14:paraId="6190D754" w14:textId="658FFC46" w:rsidR="00B45942" w:rsidRDefault="00165150" w:rsidP="00D20C67">
      <w:pPr>
        <w:spacing w:before="240"/>
        <w:rPr>
          <w:rFonts w:eastAsia="Times New Roman"/>
          <w:color w:val="000000"/>
          <w:lang w:val="en-US" w:eastAsia="en-US"/>
        </w:rPr>
      </w:pPr>
      <w:r>
        <w:rPr>
          <w:rFonts w:eastAsia="Times New Roman"/>
          <w:color w:val="000000"/>
          <w:lang w:val="en-US" w:eastAsia="en-US"/>
        </w:rPr>
        <w:t>In providing services to a user, t</w:t>
      </w:r>
      <w:r w:rsidR="00B45942" w:rsidRPr="00B45942">
        <w:rPr>
          <w:rFonts w:eastAsia="Times New Roman"/>
          <w:color w:val="000000"/>
          <w:lang w:val="en-US" w:eastAsia="en-US"/>
        </w:rPr>
        <w:t>wo Operators interface each other via a</w:t>
      </w:r>
      <w:r w:rsidR="007738ED">
        <w:rPr>
          <w:rFonts w:eastAsia="Times New Roman"/>
          <w:color w:val="000000"/>
          <w:lang w:val="en-US" w:eastAsia="en-US"/>
        </w:rPr>
        <w:t>n</w:t>
      </w:r>
      <w:r w:rsidR="00B45942" w:rsidRPr="00B45942">
        <w:rPr>
          <w:rFonts w:eastAsia="Times New Roman"/>
          <w:color w:val="000000"/>
          <w:lang w:val="en-US" w:eastAsia="en-US"/>
        </w:rPr>
        <w:t xml:space="preserve"> Operator-Operator Interface as depicted in Figure </w:t>
      </w:r>
      <w:r w:rsidR="00FC7AEC">
        <w:rPr>
          <w:rFonts w:eastAsia="Times New Roman"/>
          <w:color w:val="000000"/>
          <w:lang w:val="en-US" w:eastAsia="en-US"/>
        </w:rPr>
        <w:t>9</w:t>
      </w:r>
      <w:r w:rsidR="00B45942" w:rsidRPr="00B45942">
        <w:rPr>
          <w:rFonts w:eastAsia="Times New Roman"/>
          <w:color w:val="000000"/>
          <w:lang w:val="en-US" w:eastAsia="en-US"/>
        </w:rPr>
        <w:t xml:space="preserve">.   Operator-Operator Interface is defined as a reference point representing the boundary between two Operators that are operated as separate administrative </w:t>
      </w:r>
      <w:proofErr w:type="gramStart"/>
      <w:r w:rsidR="00B45942" w:rsidRPr="00B45942">
        <w:rPr>
          <w:rFonts w:eastAsia="Times New Roman"/>
          <w:color w:val="000000"/>
          <w:lang w:val="en-US" w:eastAsia="en-US"/>
        </w:rPr>
        <w:t>do-mains</w:t>
      </w:r>
      <w:proofErr w:type="gramEnd"/>
      <w:r w:rsidR="00B45942" w:rsidRPr="00B45942">
        <w:rPr>
          <w:rFonts w:eastAsia="Times New Roman"/>
          <w:color w:val="000000"/>
          <w:lang w:val="en-US" w:eastAsia="en-US"/>
        </w:rPr>
        <w:t xml:space="preserve">.  This reference point provides demarcation between two </w:t>
      </w:r>
      <w:r w:rsidR="007738ED">
        <w:rPr>
          <w:rFonts w:eastAsia="Times New Roman"/>
          <w:color w:val="000000"/>
          <w:lang w:val="en-US" w:eastAsia="en-US"/>
        </w:rPr>
        <w:t>Operator</w:t>
      </w:r>
      <w:r w:rsidR="00B45942" w:rsidRPr="00B45942">
        <w:rPr>
          <w:rFonts w:eastAsia="Times New Roman"/>
          <w:color w:val="000000"/>
          <w:lang w:val="en-US" w:eastAsia="en-US"/>
        </w:rPr>
        <w:t>s for services</w:t>
      </w:r>
      <w:r w:rsidR="00B45942">
        <w:rPr>
          <w:rFonts w:eastAsia="Times New Roman"/>
          <w:color w:val="000000"/>
          <w:lang w:val="en-US" w:eastAsia="en-US"/>
        </w:rPr>
        <w:t>.</w:t>
      </w:r>
    </w:p>
    <w:p w14:paraId="219FCEE3" w14:textId="77777777" w:rsidR="00B45942" w:rsidRDefault="00B45942" w:rsidP="00D20C67">
      <w:pPr>
        <w:spacing w:before="240"/>
        <w:rPr>
          <w:rFonts w:eastAsia="Times New Roman"/>
          <w:color w:val="000000"/>
          <w:lang w:val="en-US" w:eastAsia="en-US"/>
        </w:rPr>
      </w:pPr>
    </w:p>
    <w:p w14:paraId="4D1BD71B" w14:textId="11BFF039" w:rsidR="00FC7AEC" w:rsidRPr="00FC7AEC" w:rsidRDefault="000D4554" w:rsidP="00FC7AEC">
      <w:pPr>
        <w:spacing w:before="240"/>
        <w:jc w:val="center"/>
        <w:rPr>
          <w:rFonts w:eastAsia="Times New Roman"/>
          <w:lang w:val="en-US" w:eastAsia="en-US"/>
        </w:rPr>
      </w:pPr>
      <w:r>
        <w:rPr>
          <w:rFonts w:eastAsia="Times New Roman"/>
          <w:noProof/>
          <w:lang w:val="en-US" w:eastAsia="en-US"/>
        </w:rPr>
        <w:drawing>
          <wp:inline distT="0" distB="0" distL="0" distR="0" wp14:anchorId="0AC2C7F8" wp14:editId="18FAEB99">
            <wp:extent cx="6256100" cy="3377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6747" cy="3377914"/>
                    </a:xfrm>
                    <a:prstGeom prst="rect">
                      <a:avLst/>
                    </a:prstGeom>
                    <a:noFill/>
                  </pic:spPr>
                </pic:pic>
              </a:graphicData>
            </a:graphic>
          </wp:inline>
        </w:drawing>
      </w:r>
    </w:p>
    <w:p w14:paraId="401815DA" w14:textId="77777777" w:rsidR="00FC7AEC" w:rsidRPr="00FC7AEC" w:rsidRDefault="00FC7AEC" w:rsidP="00FC7AEC">
      <w:pPr>
        <w:spacing w:before="240"/>
        <w:jc w:val="both"/>
        <w:rPr>
          <w:rFonts w:eastAsia="Times New Roman"/>
          <w:lang w:val="en-US" w:eastAsia="en-US"/>
        </w:rPr>
      </w:pPr>
    </w:p>
    <w:p w14:paraId="770B2D60" w14:textId="6BCED236" w:rsidR="00FC7AEC" w:rsidRDefault="00FC7AEC" w:rsidP="00FC7AEC">
      <w:pPr>
        <w:spacing w:before="240"/>
        <w:jc w:val="center"/>
        <w:rPr>
          <w:rFonts w:eastAsia="Times New Roman"/>
          <w:color w:val="000000"/>
          <w:lang w:val="en-US" w:eastAsia="en-US"/>
        </w:rPr>
      </w:pPr>
      <w:bookmarkStart w:id="107" w:name="_Ref517178305"/>
      <w:bookmarkStart w:id="108" w:name="_Toc549224"/>
      <w:bookmarkStart w:id="109" w:name="_Toc38208875"/>
      <w:r w:rsidRPr="00FC7AEC">
        <w:rPr>
          <w:rFonts w:eastAsia="Times New Roman"/>
          <w:b/>
          <w:color w:val="000000"/>
          <w:lang w:val="en-US" w:eastAsia="en-US"/>
        </w:rPr>
        <w:t xml:space="preserve">Figure </w:t>
      </w:r>
      <w:r w:rsidRPr="00FC7AEC">
        <w:rPr>
          <w:rFonts w:eastAsia="Times New Roman"/>
          <w:b/>
          <w:color w:val="000000"/>
          <w:lang w:val="en-US" w:eastAsia="en-US"/>
        </w:rPr>
        <w:fldChar w:fldCharType="begin"/>
      </w:r>
      <w:r w:rsidRPr="00FC7AEC">
        <w:rPr>
          <w:rFonts w:eastAsia="Times New Roman"/>
          <w:b/>
          <w:color w:val="000000"/>
          <w:lang w:val="en-US" w:eastAsia="en-US"/>
        </w:rPr>
        <w:instrText xml:space="preserve"> SEQ Figure \* ARABIC </w:instrText>
      </w:r>
      <w:r w:rsidRPr="00FC7AEC">
        <w:rPr>
          <w:rFonts w:eastAsia="Times New Roman"/>
          <w:b/>
          <w:color w:val="000000"/>
          <w:lang w:val="en-US" w:eastAsia="en-US"/>
        </w:rPr>
        <w:fldChar w:fldCharType="separate"/>
      </w:r>
      <w:r>
        <w:rPr>
          <w:rFonts w:eastAsia="Times New Roman"/>
          <w:b/>
          <w:noProof/>
          <w:color w:val="000000"/>
          <w:lang w:val="en-US" w:eastAsia="en-US"/>
        </w:rPr>
        <w:t>9</w:t>
      </w:r>
      <w:r w:rsidRPr="00FC7AEC">
        <w:rPr>
          <w:rFonts w:eastAsia="Times New Roman"/>
          <w:b/>
          <w:noProof/>
          <w:color w:val="000000"/>
          <w:lang w:val="en-US" w:eastAsia="en-US"/>
        </w:rPr>
        <w:fldChar w:fldCharType="end"/>
      </w:r>
      <w:bookmarkEnd w:id="107"/>
      <w:r w:rsidRPr="00FC7AEC">
        <w:rPr>
          <w:rFonts w:eastAsia="Times New Roman"/>
          <w:b/>
          <w:noProof/>
          <w:lang w:val="en-US" w:eastAsia="en-US"/>
        </w:rPr>
        <w:t xml:space="preserve"> </w:t>
      </w:r>
      <w:r w:rsidRPr="00FC7AEC">
        <w:rPr>
          <w:rFonts w:eastAsia="Times New Roman"/>
          <w:noProof/>
          <w:lang w:val="en-US" w:eastAsia="en-US"/>
        </w:rPr>
        <w:t xml:space="preserve">– </w:t>
      </w:r>
      <w:r w:rsidRPr="00FC7AEC">
        <w:rPr>
          <w:rFonts w:eastAsia="Times New Roman"/>
          <w:color w:val="000000"/>
          <w:lang w:val="en-US" w:eastAsia="en-US"/>
        </w:rPr>
        <w:t>Two Operators interfacing each other via Operator-Operator Interface</w:t>
      </w:r>
      <w:bookmarkEnd w:id="108"/>
      <w:bookmarkEnd w:id="109"/>
    </w:p>
    <w:p w14:paraId="794C2AF7" w14:textId="0005F948" w:rsidR="00FC7AEC" w:rsidRDefault="00FC7AEC" w:rsidP="00D20C67">
      <w:pPr>
        <w:spacing w:before="240"/>
        <w:rPr>
          <w:rFonts w:eastAsia="Times New Roman"/>
          <w:lang w:val="en-US" w:eastAsia="en-US"/>
        </w:rPr>
      </w:pPr>
      <w:r w:rsidRPr="00FC7AEC">
        <w:rPr>
          <w:rFonts w:eastAsia="Times New Roman"/>
          <w:lang w:val="en-US" w:eastAsia="en-US"/>
        </w:rPr>
        <w:t xml:space="preserve">Operator-Operator Interface consisting of Connectivity ENNI and </w:t>
      </w:r>
      <w:r w:rsidR="00BE5247">
        <w:rPr>
          <w:rFonts w:eastAsia="Times New Roman"/>
          <w:lang w:val="en-US" w:eastAsia="en-US"/>
        </w:rPr>
        <w:t>Applica</w:t>
      </w:r>
      <w:r w:rsidRPr="00FC7AEC">
        <w:rPr>
          <w:rFonts w:eastAsia="Times New Roman"/>
          <w:lang w:val="en-US" w:eastAsia="en-US"/>
        </w:rPr>
        <w:t>tion ENNI as illustrated in Figure 1</w:t>
      </w:r>
      <w:r>
        <w:rPr>
          <w:rFonts w:eastAsia="Times New Roman"/>
          <w:lang w:val="en-US" w:eastAsia="en-US"/>
        </w:rPr>
        <w:t>0</w:t>
      </w:r>
      <w:r w:rsidRPr="00FC7AEC">
        <w:rPr>
          <w:rFonts w:eastAsia="Times New Roman"/>
          <w:lang w:val="en-US" w:eastAsia="en-US"/>
        </w:rPr>
        <w:t>. The Application ENNI may not exist at the Operator-Operator Interface when only connectivity services are</w:t>
      </w:r>
      <w:r>
        <w:rPr>
          <w:rFonts w:eastAsia="Times New Roman"/>
          <w:lang w:val="en-US" w:eastAsia="en-US"/>
        </w:rPr>
        <w:t xml:space="preserve"> offered at this interface (Figure 11</w:t>
      </w:r>
      <w:r w:rsidRPr="00FC7AEC">
        <w:rPr>
          <w:rFonts w:eastAsia="Times New Roman"/>
          <w:lang w:val="en-US" w:eastAsia="en-US"/>
        </w:rPr>
        <w:t>).</w:t>
      </w:r>
    </w:p>
    <w:p w14:paraId="0F030841" w14:textId="2FEE70DF" w:rsidR="00FC7AEC" w:rsidRPr="00FC7AEC" w:rsidRDefault="00FC7AEC" w:rsidP="00FC7AEC">
      <w:pPr>
        <w:spacing w:before="240"/>
        <w:jc w:val="both"/>
        <w:rPr>
          <w:rFonts w:eastAsia="Times New Roman"/>
          <w:lang w:val="en-US" w:eastAsia="en-US"/>
        </w:rPr>
      </w:pPr>
    </w:p>
    <w:p w14:paraId="0260513A" w14:textId="42C36A88" w:rsidR="00FC7AEC" w:rsidRPr="00FC7AEC" w:rsidRDefault="000D4554" w:rsidP="00FC7AEC">
      <w:pPr>
        <w:spacing w:before="240"/>
        <w:rPr>
          <w:rFonts w:eastAsia="Times New Roman"/>
          <w:b/>
          <w:color w:val="000000"/>
          <w:lang w:val="en-US" w:eastAsia="en-US"/>
        </w:rPr>
      </w:pPr>
      <w:bookmarkStart w:id="110" w:name="_Ref527719400"/>
      <w:r>
        <w:rPr>
          <w:rFonts w:eastAsia="Times New Roman"/>
          <w:b/>
          <w:noProof/>
          <w:color w:val="000000"/>
          <w:lang w:val="en-US" w:eastAsia="en-US"/>
        </w:rPr>
        <w:drawing>
          <wp:inline distT="0" distB="0" distL="0" distR="0" wp14:anchorId="173D5B8A" wp14:editId="30FD176F">
            <wp:extent cx="5901690" cy="31761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171" cy="3183982"/>
                    </a:xfrm>
                    <a:prstGeom prst="rect">
                      <a:avLst/>
                    </a:prstGeom>
                    <a:noFill/>
                  </pic:spPr>
                </pic:pic>
              </a:graphicData>
            </a:graphic>
          </wp:inline>
        </w:drawing>
      </w:r>
    </w:p>
    <w:p w14:paraId="4418C69B" w14:textId="33D1E13B" w:rsidR="00FC7AEC" w:rsidRPr="00FC7AEC" w:rsidRDefault="00FC7AEC" w:rsidP="00FC7AEC">
      <w:pPr>
        <w:spacing w:before="240"/>
        <w:rPr>
          <w:rFonts w:eastAsia="Times New Roman"/>
          <w:lang w:val="en-US" w:eastAsia="en-US"/>
        </w:rPr>
      </w:pPr>
      <w:bookmarkStart w:id="111" w:name="_Toc549225"/>
      <w:bookmarkStart w:id="112" w:name="_Toc38208876"/>
      <w:r w:rsidRPr="00FC7AEC">
        <w:rPr>
          <w:rFonts w:eastAsia="Times New Roman"/>
          <w:b/>
          <w:color w:val="000000"/>
          <w:lang w:val="en-US" w:eastAsia="en-US"/>
        </w:rPr>
        <w:t xml:space="preserve">Figure </w:t>
      </w:r>
      <w:r w:rsidRPr="00FC7AEC">
        <w:rPr>
          <w:rFonts w:eastAsia="Times New Roman"/>
          <w:b/>
          <w:color w:val="000000"/>
          <w:lang w:val="en-US" w:eastAsia="en-US"/>
        </w:rPr>
        <w:fldChar w:fldCharType="begin"/>
      </w:r>
      <w:r w:rsidRPr="00FC7AEC">
        <w:rPr>
          <w:rFonts w:eastAsia="Times New Roman"/>
          <w:b/>
          <w:color w:val="000000"/>
          <w:lang w:val="en-US" w:eastAsia="en-US"/>
        </w:rPr>
        <w:instrText xml:space="preserve"> SEQ Figure \* ARABIC </w:instrText>
      </w:r>
      <w:r w:rsidRPr="00FC7AEC">
        <w:rPr>
          <w:rFonts w:eastAsia="Times New Roman"/>
          <w:b/>
          <w:color w:val="000000"/>
          <w:lang w:val="en-US" w:eastAsia="en-US"/>
        </w:rPr>
        <w:fldChar w:fldCharType="separate"/>
      </w:r>
      <w:r>
        <w:rPr>
          <w:rFonts w:eastAsia="Times New Roman"/>
          <w:b/>
          <w:noProof/>
          <w:color w:val="000000"/>
          <w:lang w:val="en-US" w:eastAsia="en-US"/>
        </w:rPr>
        <w:t>10</w:t>
      </w:r>
      <w:r w:rsidRPr="00FC7AEC">
        <w:rPr>
          <w:rFonts w:eastAsia="Times New Roman"/>
          <w:b/>
          <w:noProof/>
          <w:color w:val="000000"/>
          <w:lang w:val="en-US" w:eastAsia="en-US"/>
        </w:rPr>
        <w:fldChar w:fldCharType="end"/>
      </w:r>
      <w:bookmarkEnd w:id="110"/>
      <w:r w:rsidRPr="00FC7AEC">
        <w:rPr>
          <w:rFonts w:eastAsia="Times New Roman"/>
          <w:noProof/>
          <w:lang w:val="en-US" w:eastAsia="en-US"/>
        </w:rPr>
        <w:t xml:space="preserve"> –Connectivity ENNI and Application ENNI between two Operators.</w:t>
      </w:r>
      <w:bookmarkEnd w:id="111"/>
      <w:bookmarkEnd w:id="112"/>
      <w:r w:rsidRPr="00FC7AEC">
        <w:rPr>
          <w:rFonts w:eastAsia="Times New Roman"/>
          <w:noProof/>
          <w:lang w:val="en-US" w:eastAsia="en-US"/>
        </w:rPr>
        <w:t xml:space="preserve"> </w:t>
      </w:r>
    </w:p>
    <w:p w14:paraId="01A9847B" w14:textId="73295483" w:rsidR="00A93E8B" w:rsidRPr="00A93E8B" w:rsidRDefault="000D4554" w:rsidP="00A93E8B">
      <w:pPr>
        <w:spacing w:before="240"/>
        <w:ind w:left="504" w:firstLine="14"/>
        <w:jc w:val="center"/>
        <w:rPr>
          <w:rFonts w:eastAsia="Times New Roman"/>
          <w:b/>
          <w:color w:val="000000"/>
          <w:lang w:val="en-US" w:eastAsia="en-US"/>
        </w:rPr>
      </w:pPr>
      <w:bookmarkStart w:id="113" w:name="_Ref527719847"/>
      <w:r>
        <w:rPr>
          <w:rFonts w:eastAsia="Times New Roman"/>
          <w:b/>
          <w:noProof/>
          <w:color w:val="000000"/>
          <w:lang w:val="en-US" w:eastAsia="en-US"/>
        </w:rPr>
        <w:drawing>
          <wp:inline distT="0" distB="0" distL="0" distR="0" wp14:anchorId="7A3108E5" wp14:editId="79775135">
            <wp:extent cx="5342280" cy="2656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5195" cy="2663263"/>
                    </a:xfrm>
                    <a:prstGeom prst="rect">
                      <a:avLst/>
                    </a:prstGeom>
                    <a:noFill/>
                  </pic:spPr>
                </pic:pic>
              </a:graphicData>
            </a:graphic>
          </wp:inline>
        </w:drawing>
      </w:r>
    </w:p>
    <w:p w14:paraId="5F4C0154" w14:textId="64254DFE" w:rsidR="00A93E8B" w:rsidRDefault="00A93E8B" w:rsidP="00A93E8B">
      <w:pPr>
        <w:spacing w:before="240"/>
        <w:jc w:val="both"/>
        <w:rPr>
          <w:rFonts w:eastAsia="Times New Roman"/>
          <w:color w:val="000000"/>
          <w:lang w:val="en-US" w:eastAsia="en-US"/>
        </w:rPr>
      </w:pPr>
      <w:bookmarkStart w:id="114" w:name="_Toc549227"/>
      <w:bookmarkStart w:id="115" w:name="_Toc38208877"/>
      <w:r w:rsidRPr="00A93E8B">
        <w:rPr>
          <w:rFonts w:eastAsia="Times New Roman"/>
          <w:b/>
          <w:color w:val="000000"/>
          <w:lang w:val="en-US" w:eastAsia="en-US"/>
        </w:rPr>
        <w:t xml:space="preserve">Figure </w:t>
      </w:r>
      <w:r w:rsidRPr="00A93E8B">
        <w:rPr>
          <w:rFonts w:eastAsia="Times New Roman"/>
          <w:b/>
          <w:color w:val="000000"/>
          <w:lang w:val="en-US" w:eastAsia="en-US"/>
        </w:rPr>
        <w:fldChar w:fldCharType="begin"/>
      </w:r>
      <w:r w:rsidRPr="00A93E8B">
        <w:rPr>
          <w:rFonts w:eastAsia="Times New Roman"/>
          <w:b/>
          <w:color w:val="000000"/>
          <w:lang w:val="en-US" w:eastAsia="en-US"/>
        </w:rPr>
        <w:instrText xml:space="preserve"> SEQ Figure \* ARABIC </w:instrText>
      </w:r>
      <w:r w:rsidRPr="00A93E8B">
        <w:rPr>
          <w:rFonts w:eastAsia="Times New Roman"/>
          <w:b/>
          <w:color w:val="000000"/>
          <w:lang w:val="en-US" w:eastAsia="en-US"/>
        </w:rPr>
        <w:fldChar w:fldCharType="separate"/>
      </w:r>
      <w:r>
        <w:rPr>
          <w:rFonts w:eastAsia="Times New Roman"/>
          <w:b/>
          <w:noProof/>
          <w:color w:val="000000"/>
          <w:lang w:val="en-US" w:eastAsia="en-US"/>
        </w:rPr>
        <w:t>11</w:t>
      </w:r>
      <w:r w:rsidRPr="00A93E8B">
        <w:rPr>
          <w:rFonts w:eastAsia="Times New Roman"/>
          <w:b/>
          <w:noProof/>
          <w:color w:val="000000"/>
          <w:lang w:val="en-US" w:eastAsia="en-US"/>
        </w:rPr>
        <w:fldChar w:fldCharType="end"/>
      </w:r>
      <w:bookmarkEnd w:id="113"/>
      <w:r w:rsidRPr="00A93E8B">
        <w:rPr>
          <w:rFonts w:eastAsia="Times New Roman"/>
          <w:noProof/>
          <w:lang w:val="en-US" w:eastAsia="en-US"/>
        </w:rPr>
        <w:t xml:space="preserve"> –</w:t>
      </w:r>
      <w:r w:rsidRPr="00A93E8B">
        <w:rPr>
          <w:rFonts w:eastAsia="Times New Roman"/>
          <w:color w:val="000000"/>
          <w:lang w:val="en-US" w:eastAsia="en-US"/>
        </w:rPr>
        <w:t>Operator-Operator Interface consisting of only Connectivity ENNI</w:t>
      </w:r>
      <w:bookmarkEnd w:id="114"/>
      <w:bookmarkEnd w:id="115"/>
    </w:p>
    <w:p w14:paraId="07988B34" w14:textId="77777777" w:rsidR="00A93E8B" w:rsidRDefault="00A93E8B" w:rsidP="00A93E8B">
      <w:pPr>
        <w:spacing w:before="240"/>
        <w:jc w:val="both"/>
        <w:rPr>
          <w:rFonts w:eastAsia="Times New Roman"/>
          <w:color w:val="000000"/>
          <w:lang w:val="en-US" w:eastAsia="en-US"/>
        </w:rPr>
      </w:pPr>
    </w:p>
    <w:p w14:paraId="7C8FB513" w14:textId="4A27A9D3" w:rsidR="006403FA" w:rsidRPr="006403FA" w:rsidRDefault="006403FA" w:rsidP="006403FA">
      <w:pPr>
        <w:spacing w:before="240"/>
        <w:jc w:val="both"/>
        <w:rPr>
          <w:rFonts w:eastAsia="Times New Roman"/>
          <w:lang w:val="en-US" w:eastAsia="en-US"/>
        </w:rPr>
      </w:pPr>
      <w:r w:rsidRPr="006403FA">
        <w:rPr>
          <w:rFonts w:eastAsia="Times New Roman"/>
          <w:lang w:val="en-US" w:eastAsia="en-US"/>
        </w:rPr>
        <w:t xml:space="preserve">Operator-Operator Interface protocol stack is depicted in </w:t>
      </w:r>
      <w:r w:rsidRPr="006403FA">
        <w:rPr>
          <w:rFonts w:eastAsia="Times New Roman"/>
          <w:b/>
          <w:lang w:val="en-US" w:eastAsia="en-US"/>
        </w:rPr>
        <w:t>Figure 12</w:t>
      </w:r>
      <w:r w:rsidRPr="006403FA">
        <w:rPr>
          <w:rFonts w:eastAsia="Times New Roman"/>
          <w:lang w:val="en-US" w:eastAsia="en-US"/>
        </w:rPr>
        <w:t xml:space="preserve"> that may combine protocol stacks for Connectivity </w:t>
      </w:r>
      <w:r w:rsidR="00A64BF0">
        <w:rPr>
          <w:rFonts w:eastAsia="Times New Roman"/>
          <w:lang w:val="en-US" w:eastAsia="en-US"/>
        </w:rPr>
        <w:t>EN</w:t>
      </w:r>
      <w:r w:rsidR="00A64BF0" w:rsidRPr="006403FA">
        <w:rPr>
          <w:rFonts w:eastAsia="Times New Roman"/>
          <w:lang w:val="en-US" w:eastAsia="en-US"/>
        </w:rPr>
        <w:t xml:space="preserve">NI </w:t>
      </w:r>
      <w:r w:rsidRPr="006403FA">
        <w:rPr>
          <w:rFonts w:eastAsia="Times New Roman"/>
          <w:lang w:val="en-US" w:eastAsia="en-US"/>
        </w:rPr>
        <w:t xml:space="preserve">and Application </w:t>
      </w:r>
      <w:r w:rsidR="00A64BF0">
        <w:rPr>
          <w:rFonts w:eastAsia="Times New Roman"/>
          <w:lang w:val="en-US" w:eastAsia="en-US"/>
        </w:rPr>
        <w:t>EN</w:t>
      </w:r>
      <w:r w:rsidR="00A64BF0" w:rsidRPr="006403FA">
        <w:rPr>
          <w:rFonts w:eastAsia="Times New Roman"/>
          <w:lang w:val="en-US" w:eastAsia="en-US"/>
        </w:rPr>
        <w:t xml:space="preserve">NI </w:t>
      </w:r>
      <w:r w:rsidRPr="006403FA">
        <w:rPr>
          <w:rFonts w:eastAsia="Times New Roman"/>
          <w:lang w:val="en-US" w:eastAsia="en-US"/>
        </w:rPr>
        <w:t xml:space="preserve">as illustrated in </w:t>
      </w:r>
      <w:r w:rsidRPr="006403FA">
        <w:rPr>
          <w:rFonts w:eastAsia="Times New Roman"/>
          <w:b/>
          <w:lang w:val="en-US" w:eastAsia="en-US"/>
        </w:rPr>
        <w:t>Figure 13</w:t>
      </w:r>
      <w:r w:rsidRPr="006403FA">
        <w:rPr>
          <w:rFonts w:eastAsia="Times New Roman"/>
          <w:lang w:val="en-US" w:eastAsia="en-US"/>
        </w:rPr>
        <w:t xml:space="preserve">.  </w:t>
      </w:r>
      <w:r w:rsidRPr="00654161">
        <w:rPr>
          <w:rFonts w:eastAsia="Times New Roman"/>
          <w:lang w:val="en-US" w:eastAsia="en-US"/>
        </w:rPr>
        <w:t>Depending on the service offering, the protocol stack for Connectivity ENNI can be L1, L2 or L3.  Similarly, the protocol stack for Application ENNI can be L2 and above, depending on the service offering.</w:t>
      </w:r>
    </w:p>
    <w:p w14:paraId="3022A3B2" w14:textId="77777777" w:rsidR="006403FA" w:rsidRPr="006403FA" w:rsidRDefault="006403FA" w:rsidP="006403FA">
      <w:pPr>
        <w:spacing w:before="240"/>
        <w:jc w:val="both"/>
        <w:rPr>
          <w:rFonts w:eastAsia="Times New Roman"/>
          <w:lang w:val="en-US" w:eastAsia="en-US"/>
        </w:rPr>
      </w:pPr>
    </w:p>
    <w:p w14:paraId="3BEEBF01" w14:textId="77777777" w:rsidR="006403FA" w:rsidRPr="006403FA" w:rsidRDefault="006403FA" w:rsidP="006403FA">
      <w:pPr>
        <w:spacing w:before="240"/>
        <w:jc w:val="both"/>
        <w:rPr>
          <w:rFonts w:eastAsia="Times New Roman"/>
          <w:lang w:val="en-US" w:eastAsia="en-US"/>
        </w:rPr>
      </w:pPr>
    </w:p>
    <w:p w14:paraId="51224CF3" w14:textId="0C21514D" w:rsidR="006403FA" w:rsidRPr="006403FA" w:rsidRDefault="006403FA" w:rsidP="006403FA">
      <w:pPr>
        <w:spacing w:before="240"/>
        <w:jc w:val="center"/>
        <w:rPr>
          <w:rFonts w:eastAsia="Times New Roman"/>
          <w:lang w:val="en-US" w:eastAsia="en-US"/>
        </w:rPr>
      </w:pPr>
      <w:r w:rsidRPr="006403FA">
        <w:rPr>
          <w:rFonts w:eastAsia="Times New Roman"/>
          <w:noProof/>
          <w:lang w:val="en-US" w:eastAsia="en-US"/>
        </w:rPr>
        <w:drawing>
          <wp:inline distT="0" distB="0" distL="0" distR="0" wp14:anchorId="3004D0B4" wp14:editId="34E9C1DB">
            <wp:extent cx="2979420" cy="27303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0766" cy="2731591"/>
                    </a:xfrm>
                    <a:prstGeom prst="rect">
                      <a:avLst/>
                    </a:prstGeom>
                    <a:noFill/>
                  </pic:spPr>
                </pic:pic>
              </a:graphicData>
            </a:graphic>
          </wp:inline>
        </w:drawing>
      </w:r>
      <w:r w:rsidRPr="006403FA">
        <w:rPr>
          <w:rFonts w:eastAsia="Times New Roman"/>
          <w:b/>
          <w:color w:val="000000"/>
          <w:lang w:val="en-US" w:eastAsia="en-US"/>
        </w:rPr>
        <w:t xml:space="preserve">               </w:t>
      </w:r>
    </w:p>
    <w:p w14:paraId="2BEED9F9" w14:textId="0EC49795" w:rsidR="006403FA" w:rsidRPr="006403FA" w:rsidRDefault="006403FA" w:rsidP="006403FA">
      <w:pPr>
        <w:spacing w:before="240"/>
        <w:ind w:left="1764" w:firstLine="14"/>
        <w:jc w:val="both"/>
        <w:rPr>
          <w:rFonts w:eastAsia="Times New Roman"/>
          <w:color w:val="000000"/>
          <w:lang w:val="en-US" w:eastAsia="en-US"/>
        </w:rPr>
      </w:pPr>
      <w:bookmarkStart w:id="116" w:name="_Toc38208878"/>
      <w:r w:rsidRPr="006403FA">
        <w:rPr>
          <w:rFonts w:eastAsia="Times New Roman"/>
          <w:b/>
          <w:color w:val="000000"/>
          <w:lang w:val="en-US" w:eastAsia="en-US"/>
        </w:rPr>
        <w:t xml:space="preserve">Figure </w:t>
      </w:r>
      <w:r w:rsidRPr="006403FA">
        <w:rPr>
          <w:rFonts w:eastAsia="Times New Roman"/>
          <w:b/>
          <w:color w:val="000000"/>
          <w:lang w:val="en-US" w:eastAsia="en-US"/>
        </w:rPr>
        <w:fldChar w:fldCharType="begin"/>
      </w:r>
      <w:r w:rsidRPr="006403FA">
        <w:rPr>
          <w:rFonts w:eastAsia="Times New Roman"/>
          <w:b/>
          <w:color w:val="000000"/>
          <w:lang w:val="en-US" w:eastAsia="en-US"/>
        </w:rPr>
        <w:instrText xml:space="preserve"> SEQ Figure \* ARABIC </w:instrText>
      </w:r>
      <w:r w:rsidRPr="006403FA">
        <w:rPr>
          <w:rFonts w:eastAsia="Times New Roman"/>
          <w:b/>
          <w:color w:val="000000"/>
          <w:lang w:val="en-US" w:eastAsia="en-US"/>
        </w:rPr>
        <w:fldChar w:fldCharType="separate"/>
      </w:r>
      <w:r w:rsidRPr="006403FA">
        <w:rPr>
          <w:rFonts w:eastAsia="Times New Roman"/>
          <w:b/>
          <w:noProof/>
          <w:color w:val="000000"/>
          <w:lang w:val="en-US" w:eastAsia="en-US"/>
        </w:rPr>
        <w:t>12</w:t>
      </w:r>
      <w:r w:rsidRPr="006403FA">
        <w:rPr>
          <w:rFonts w:eastAsia="Times New Roman"/>
          <w:b/>
          <w:noProof/>
          <w:color w:val="000000"/>
          <w:lang w:val="en-US" w:eastAsia="en-US"/>
        </w:rPr>
        <w:fldChar w:fldCharType="end"/>
      </w:r>
      <w:r w:rsidRPr="006403FA">
        <w:rPr>
          <w:rFonts w:eastAsia="Times New Roman"/>
          <w:noProof/>
          <w:lang w:val="en-US" w:eastAsia="en-US"/>
        </w:rPr>
        <w:t xml:space="preserve"> –</w:t>
      </w:r>
      <w:r w:rsidRPr="006403FA">
        <w:rPr>
          <w:rFonts w:eastAsia="Times New Roman"/>
          <w:color w:val="000000"/>
          <w:lang w:val="en-US" w:eastAsia="en-US"/>
        </w:rPr>
        <w:t>Operator-Operator Interface Protocol Stack</w:t>
      </w:r>
      <w:bookmarkEnd w:id="116"/>
    </w:p>
    <w:p w14:paraId="052CFB2E" w14:textId="77777777" w:rsidR="006403FA" w:rsidRPr="006403FA" w:rsidRDefault="006403FA" w:rsidP="006403FA">
      <w:pPr>
        <w:spacing w:before="240"/>
        <w:jc w:val="both"/>
        <w:rPr>
          <w:rFonts w:eastAsia="Times New Roman"/>
          <w:lang w:val="en-US" w:eastAsia="en-US"/>
        </w:rPr>
      </w:pPr>
    </w:p>
    <w:p w14:paraId="29ACBF65" w14:textId="407EF1E5" w:rsidR="006403FA" w:rsidRPr="006403FA" w:rsidRDefault="006403FA" w:rsidP="006403FA">
      <w:pPr>
        <w:spacing w:before="240"/>
        <w:jc w:val="center"/>
        <w:rPr>
          <w:rFonts w:eastAsia="Times New Roman"/>
          <w:lang w:val="en-US" w:eastAsia="en-US"/>
        </w:rPr>
      </w:pPr>
    </w:p>
    <w:p w14:paraId="63375B8F" w14:textId="75AC06A9" w:rsidR="006403FA" w:rsidRPr="006403FA" w:rsidRDefault="00DC7A8F" w:rsidP="006403FA">
      <w:pPr>
        <w:spacing w:before="240"/>
        <w:ind w:left="504" w:firstLine="14"/>
        <w:rPr>
          <w:rFonts w:eastAsia="Times New Roman"/>
          <w:b/>
          <w:color w:val="000000"/>
          <w:lang w:val="en-US" w:eastAsia="en-US"/>
        </w:rPr>
      </w:pPr>
      <w:bookmarkStart w:id="117" w:name="_Ref517250061"/>
      <w:bookmarkStart w:id="118" w:name="_Toc549226"/>
      <w:bookmarkStart w:id="119" w:name="_Ref527719773"/>
      <w:r>
        <w:rPr>
          <w:rFonts w:eastAsia="Times New Roman"/>
          <w:b/>
          <w:noProof/>
          <w:color w:val="000000"/>
          <w:lang w:val="en-US" w:eastAsia="en-US"/>
        </w:rPr>
        <w:drawing>
          <wp:inline distT="0" distB="0" distL="0" distR="0" wp14:anchorId="4E66FB8E" wp14:editId="5D2F8DA9">
            <wp:extent cx="4844039" cy="3274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8158" cy="3277313"/>
                    </a:xfrm>
                    <a:prstGeom prst="rect">
                      <a:avLst/>
                    </a:prstGeom>
                    <a:noFill/>
                  </pic:spPr>
                </pic:pic>
              </a:graphicData>
            </a:graphic>
          </wp:inline>
        </w:drawing>
      </w:r>
    </w:p>
    <w:p w14:paraId="5DC05CEE" w14:textId="2C54E9C0" w:rsidR="006403FA" w:rsidRPr="006403FA" w:rsidRDefault="006403FA" w:rsidP="006403FA">
      <w:pPr>
        <w:spacing w:before="240"/>
        <w:ind w:left="504" w:firstLine="14"/>
        <w:rPr>
          <w:rFonts w:eastAsia="Times New Roman"/>
          <w:color w:val="000000"/>
          <w:lang w:val="en-US" w:eastAsia="en-US"/>
        </w:rPr>
      </w:pPr>
      <w:bookmarkStart w:id="120" w:name="_Toc38208879"/>
      <w:r w:rsidRPr="006403FA">
        <w:rPr>
          <w:rFonts w:eastAsia="Times New Roman"/>
          <w:b/>
          <w:color w:val="000000"/>
          <w:lang w:val="en-US" w:eastAsia="en-US"/>
        </w:rPr>
        <w:t xml:space="preserve">Figure </w:t>
      </w:r>
      <w:r w:rsidRPr="006403FA">
        <w:rPr>
          <w:rFonts w:eastAsia="Times New Roman"/>
          <w:b/>
          <w:color w:val="000000"/>
          <w:lang w:val="en-US" w:eastAsia="en-US"/>
        </w:rPr>
        <w:fldChar w:fldCharType="begin"/>
      </w:r>
      <w:r w:rsidRPr="006403FA">
        <w:rPr>
          <w:rFonts w:eastAsia="Times New Roman"/>
          <w:b/>
          <w:color w:val="000000"/>
          <w:lang w:val="en-US" w:eastAsia="en-US"/>
        </w:rPr>
        <w:instrText xml:space="preserve"> SEQ Figure \* ARABIC </w:instrText>
      </w:r>
      <w:r w:rsidRPr="006403FA">
        <w:rPr>
          <w:rFonts w:eastAsia="Times New Roman"/>
          <w:b/>
          <w:color w:val="000000"/>
          <w:lang w:val="en-US" w:eastAsia="en-US"/>
        </w:rPr>
        <w:fldChar w:fldCharType="separate"/>
      </w:r>
      <w:r w:rsidRPr="006403FA">
        <w:rPr>
          <w:rFonts w:eastAsia="Times New Roman"/>
          <w:b/>
          <w:noProof/>
          <w:color w:val="000000"/>
          <w:lang w:val="en-US" w:eastAsia="en-US"/>
        </w:rPr>
        <w:t>13</w:t>
      </w:r>
      <w:r w:rsidRPr="006403FA">
        <w:rPr>
          <w:rFonts w:eastAsia="Times New Roman"/>
          <w:b/>
          <w:noProof/>
          <w:color w:val="000000"/>
          <w:lang w:val="en-US" w:eastAsia="en-US"/>
        </w:rPr>
        <w:fldChar w:fldCharType="end"/>
      </w:r>
      <w:bookmarkEnd w:id="117"/>
      <w:r w:rsidRPr="006403FA">
        <w:rPr>
          <w:rFonts w:eastAsia="Times New Roman"/>
          <w:noProof/>
          <w:lang w:val="en-US" w:eastAsia="en-US"/>
        </w:rPr>
        <w:t xml:space="preserve"> –</w:t>
      </w:r>
      <w:r w:rsidRPr="006403FA">
        <w:rPr>
          <w:rFonts w:eastAsia="Times New Roman"/>
          <w:color w:val="000000"/>
          <w:lang w:val="en-US" w:eastAsia="en-US"/>
        </w:rPr>
        <w:t>Connectivity ENNI and Application ENNI Protocol Stacks</w:t>
      </w:r>
      <w:bookmarkEnd w:id="118"/>
      <w:bookmarkEnd w:id="120"/>
      <w:r w:rsidRPr="006403FA">
        <w:rPr>
          <w:rFonts w:eastAsia="Times New Roman"/>
          <w:color w:val="000000"/>
          <w:lang w:val="en-US" w:eastAsia="en-US"/>
        </w:rPr>
        <w:t xml:space="preserve"> </w:t>
      </w:r>
      <w:bookmarkEnd w:id="119"/>
    </w:p>
    <w:p w14:paraId="3ADE826F" w14:textId="77777777" w:rsidR="00A93E8B" w:rsidRPr="00A93E8B" w:rsidRDefault="00A93E8B" w:rsidP="00A93E8B">
      <w:pPr>
        <w:spacing w:before="240"/>
        <w:jc w:val="both"/>
        <w:rPr>
          <w:rFonts w:eastAsia="Times New Roman"/>
          <w:lang w:val="en-US" w:eastAsia="en-US"/>
        </w:rPr>
      </w:pPr>
    </w:p>
    <w:p w14:paraId="7A1945EE" w14:textId="77777777" w:rsidR="00FC7AEC" w:rsidRPr="00FC7AEC" w:rsidRDefault="00FC7AEC" w:rsidP="00B90F86">
      <w:pPr>
        <w:spacing w:before="240"/>
        <w:rPr>
          <w:rFonts w:eastAsia="Times New Roman"/>
          <w:lang w:val="en-US" w:eastAsia="en-US"/>
        </w:rPr>
      </w:pPr>
    </w:p>
    <w:p w14:paraId="0AD09A02" w14:textId="77777777" w:rsidR="00B45942" w:rsidRPr="00883AE2" w:rsidRDefault="00B45942" w:rsidP="00B90F86">
      <w:pPr>
        <w:spacing w:before="240"/>
        <w:rPr>
          <w:rFonts w:eastAsia="Times New Roman"/>
          <w:color w:val="000000"/>
          <w:lang w:val="en-US" w:eastAsia="en-US"/>
        </w:rPr>
      </w:pPr>
    </w:p>
    <w:p w14:paraId="75AAB75D" w14:textId="77777777" w:rsidR="00005D6D" w:rsidRPr="00005D6D" w:rsidRDefault="00005D6D" w:rsidP="00B90F86">
      <w:pPr>
        <w:pStyle w:val="ListParagraph"/>
        <w:ind w:left="360"/>
        <w:rPr>
          <w:rFonts w:asciiTheme="majorBidi" w:hAnsiTheme="majorBidi" w:cstheme="majorBidi"/>
          <w:b/>
        </w:rPr>
      </w:pPr>
    </w:p>
    <w:p w14:paraId="7CB36F8F" w14:textId="6EAACF67" w:rsidR="00005D6D" w:rsidRPr="00B90F86" w:rsidRDefault="00005D6D" w:rsidP="00A751DD">
      <w:pPr>
        <w:pStyle w:val="ListParagraph"/>
        <w:numPr>
          <w:ilvl w:val="0"/>
          <w:numId w:val="7"/>
        </w:numPr>
        <w:ind w:left="720"/>
        <w:outlineLvl w:val="2"/>
        <w:rPr>
          <w:rFonts w:asciiTheme="majorBidi" w:hAnsiTheme="majorBidi" w:cstheme="majorBidi"/>
          <w:b/>
        </w:rPr>
      </w:pPr>
      <w:bookmarkStart w:id="121" w:name="_Toc38215979"/>
      <w:r>
        <w:rPr>
          <w:rFonts w:asciiTheme="majorBidi" w:hAnsiTheme="majorBidi" w:cstheme="majorBidi"/>
          <w:b/>
        </w:rPr>
        <w:t xml:space="preserve">Connections and Connection </w:t>
      </w:r>
      <w:r w:rsidR="008C691D">
        <w:rPr>
          <w:rFonts w:asciiTheme="majorBidi" w:hAnsiTheme="majorBidi" w:cstheme="majorBidi"/>
          <w:b/>
        </w:rPr>
        <w:t xml:space="preserve">End </w:t>
      </w:r>
      <w:r>
        <w:rPr>
          <w:rFonts w:asciiTheme="majorBidi" w:hAnsiTheme="majorBidi" w:cstheme="majorBidi"/>
          <w:b/>
        </w:rPr>
        <w:t>Points</w:t>
      </w:r>
      <w:bookmarkEnd w:id="121"/>
    </w:p>
    <w:p w14:paraId="75607A16" w14:textId="77777777" w:rsidR="00005D6D" w:rsidRDefault="00005D6D" w:rsidP="00005D6D">
      <w:pPr>
        <w:rPr>
          <w:rFonts w:asciiTheme="majorBidi" w:hAnsiTheme="majorBidi" w:cstheme="majorBidi"/>
        </w:rPr>
      </w:pPr>
    </w:p>
    <w:p w14:paraId="77E0A641" w14:textId="03DEF072" w:rsidR="00B90F86" w:rsidRPr="00B90F86" w:rsidRDefault="00B90F86" w:rsidP="00B90F86">
      <w:pPr>
        <w:spacing w:before="0"/>
        <w:jc w:val="both"/>
        <w:rPr>
          <w:rFonts w:eastAsia="Times New Roman"/>
          <w:lang w:val="en-US" w:eastAsia="en-US"/>
        </w:rPr>
      </w:pPr>
      <w:r w:rsidRPr="00B90F86">
        <w:rPr>
          <w:rFonts w:eastAsia="Times New Roman"/>
          <w:lang w:val="en-US" w:eastAsia="en-US"/>
        </w:rPr>
        <w:t>Connection and c</w:t>
      </w:r>
      <w:r w:rsidR="008360C6">
        <w:rPr>
          <w:rFonts w:eastAsia="Times New Roman"/>
          <w:lang w:val="en-US" w:eastAsia="en-US"/>
        </w:rPr>
        <w:t xml:space="preserve">onnection end points providing </w:t>
      </w:r>
      <w:r w:rsidRPr="00B90F86">
        <w:rPr>
          <w:rFonts w:eastAsia="Times New Roman"/>
          <w:lang w:val="en-US" w:eastAsia="en-US"/>
        </w:rPr>
        <w:t>services are depicted in</w:t>
      </w:r>
      <w:r w:rsidR="007647F1">
        <w:rPr>
          <w:rFonts w:eastAsia="Times New Roman"/>
          <w:lang w:val="en-US" w:eastAsia="en-US"/>
        </w:rPr>
        <w:t xml:space="preserve"> </w:t>
      </w:r>
      <w:r>
        <w:rPr>
          <w:rFonts w:eastAsia="Times New Roman"/>
          <w:lang w:val="en-US" w:eastAsia="en-US"/>
        </w:rPr>
        <w:t xml:space="preserve">Figure 14 </w:t>
      </w:r>
      <w:r w:rsidR="00F43144">
        <w:rPr>
          <w:rFonts w:eastAsia="Times New Roman"/>
          <w:lang w:val="en-US" w:eastAsia="en-US"/>
        </w:rPr>
        <w:t>for a Virtual Connection (</w:t>
      </w:r>
      <w:r w:rsidRPr="00B90F86">
        <w:rPr>
          <w:rFonts w:eastAsia="Times New Roman"/>
          <w:lang w:val="en-US" w:eastAsia="en-US"/>
        </w:rPr>
        <w:t xml:space="preserve">VC) crossing one or more administrative domains.  </w:t>
      </w:r>
    </w:p>
    <w:p w14:paraId="005716C2" w14:textId="77777777" w:rsidR="00B90F86" w:rsidRPr="00B90F86" w:rsidRDefault="00B90F86" w:rsidP="00B90F86">
      <w:pPr>
        <w:spacing w:before="0"/>
        <w:jc w:val="both"/>
        <w:rPr>
          <w:rFonts w:eastAsia="Times New Roman"/>
          <w:lang w:val="en-US" w:eastAsia="en-US"/>
        </w:rPr>
      </w:pPr>
    </w:p>
    <w:p w14:paraId="2810CFCB" w14:textId="434FD185" w:rsidR="00B90F86" w:rsidRPr="00B90F86" w:rsidRDefault="00B90F86" w:rsidP="00B90F86">
      <w:pPr>
        <w:spacing w:before="0"/>
        <w:jc w:val="both"/>
        <w:rPr>
          <w:rFonts w:eastAsia="Times New Roman"/>
          <w:lang w:val="en-US" w:eastAsia="en-US"/>
        </w:rPr>
      </w:pPr>
      <w:r w:rsidRPr="00B90F86">
        <w:rPr>
          <w:rFonts w:eastAsia="Times New Roman"/>
          <w:lang w:val="en-US" w:eastAsia="en-US"/>
        </w:rPr>
        <w:t>When a VC crosses mult</w:t>
      </w:r>
      <w:r w:rsidR="0025078B">
        <w:rPr>
          <w:rFonts w:eastAsia="Times New Roman"/>
          <w:lang w:val="en-US" w:eastAsia="en-US"/>
        </w:rPr>
        <w:t xml:space="preserve">iple Operators, the </w:t>
      </w:r>
      <w:r w:rsidRPr="00B90F86">
        <w:rPr>
          <w:rFonts w:eastAsia="Times New Roman"/>
          <w:lang w:val="en-US" w:eastAsia="en-US"/>
        </w:rPr>
        <w:t>VC segments and their end points in each Operator are called Operator VC and Operator VC End Point (Operator VC EP), respectively.</w:t>
      </w:r>
    </w:p>
    <w:p w14:paraId="280064E2" w14:textId="77777777" w:rsidR="00B90F86" w:rsidRPr="00B90F86" w:rsidRDefault="00B90F86" w:rsidP="00B90F86">
      <w:pPr>
        <w:spacing w:before="0"/>
        <w:jc w:val="both"/>
        <w:rPr>
          <w:rFonts w:eastAsia="Times New Roman"/>
          <w:lang w:val="en-US" w:eastAsia="en-US"/>
        </w:rPr>
      </w:pPr>
    </w:p>
    <w:p w14:paraId="34F51693" w14:textId="77777777" w:rsidR="00B90F86" w:rsidRPr="00B90F86" w:rsidRDefault="00B90F86" w:rsidP="00B90F86">
      <w:pPr>
        <w:spacing w:before="0"/>
        <w:jc w:val="both"/>
        <w:rPr>
          <w:rFonts w:eastAsia="Times New Roman"/>
          <w:lang w:val="en-US" w:eastAsia="en-US"/>
        </w:rPr>
      </w:pPr>
    </w:p>
    <w:p w14:paraId="396FCC36" w14:textId="6282325B" w:rsidR="00B90F86" w:rsidRPr="00B90F86" w:rsidRDefault="00B90F86" w:rsidP="00B90F86">
      <w:pPr>
        <w:spacing w:before="0"/>
        <w:jc w:val="both"/>
        <w:rPr>
          <w:rFonts w:eastAsia="Times New Roman"/>
          <w:lang w:val="en-US" w:eastAsia="en-US"/>
        </w:rPr>
      </w:pPr>
    </w:p>
    <w:p w14:paraId="10FA000C" w14:textId="54B620FD" w:rsidR="00B90F86" w:rsidRPr="00B90F86" w:rsidRDefault="003C1C3E" w:rsidP="00B90F86">
      <w:pPr>
        <w:spacing w:before="0"/>
        <w:jc w:val="both"/>
        <w:rPr>
          <w:rFonts w:eastAsia="Times New Roman"/>
          <w:lang w:val="en-US" w:eastAsia="en-US"/>
        </w:rPr>
      </w:pPr>
      <w:r>
        <w:rPr>
          <w:rFonts w:eastAsia="Times New Roman"/>
          <w:noProof/>
          <w:lang w:val="en-US" w:eastAsia="en-US"/>
        </w:rPr>
        <w:drawing>
          <wp:inline distT="0" distB="0" distL="0" distR="0" wp14:anchorId="36714D6A" wp14:editId="7AB6614C">
            <wp:extent cx="6720205" cy="8697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92663" cy="879086"/>
                    </a:xfrm>
                    <a:prstGeom prst="rect">
                      <a:avLst/>
                    </a:prstGeom>
                    <a:noFill/>
                  </pic:spPr>
                </pic:pic>
              </a:graphicData>
            </a:graphic>
          </wp:inline>
        </w:drawing>
      </w:r>
    </w:p>
    <w:p w14:paraId="61E08A53" w14:textId="77777777" w:rsidR="00B90F86" w:rsidRPr="00B90F86" w:rsidRDefault="00B90F86" w:rsidP="00B90F86">
      <w:pPr>
        <w:spacing w:before="0"/>
        <w:jc w:val="both"/>
        <w:rPr>
          <w:rFonts w:eastAsia="Times New Roman"/>
          <w:lang w:val="en-US" w:eastAsia="en-US"/>
        </w:rPr>
      </w:pPr>
    </w:p>
    <w:p w14:paraId="7E27744E" w14:textId="048F2907" w:rsidR="00B90F86" w:rsidRPr="00B90F86" w:rsidRDefault="00B90F86" w:rsidP="00A751DD">
      <w:pPr>
        <w:numPr>
          <w:ilvl w:val="0"/>
          <w:numId w:val="9"/>
        </w:numPr>
        <w:spacing w:before="0"/>
        <w:jc w:val="both"/>
        <w:rPr>
          <w:rFonts w:eastAsia="Times New Roman"/>
          <w:lang w:val="en-US" w:eastAsia="en-US"/>
        </w:rPr>
      </w:pPr>
      <w:r w:rsidRPr="00B90F86">
        <w:rPr>
          <w:rFonts w:eastAsia="Times New Roman"/>
          <w:lang w:val="en-US" w:eastAsia="en-US"/>
        </w:rPr>
        <w:t xml:space="preserve"> VC between two end points residing on the resources of a</w:t>
      </w:r>
      <w:r w:rsidR="00B315F4">
        <w:rPr>
          <w:rFonts w:eastAsia="Times New Roman"/>
          <w:lang w:val="en-US" w:eastAsia="en-US"/>
        </w:rPr>
        <w:t xml:space="preserve">n Operator which is a </w:t>
      </w:r>
      <w:r w:rsidRPr="00B90F86">
        <w:rPr>
          <w:rFonts w:eastAsia="Times New Roman"/>
          <w:lang w:val="en-US" w:eastAsia="en-US"/>
        </w:rPr>
        <w:t>SP.</w:t>
      </w:r>
    </w:p>
    <w:p w14:paraId="4AA5D297" w14:textId="77777777" w:rsidR="00B90F86" w:rsidRPr="00B90F86" w:rsidRDefault="00B90F86" w:rsidP="00B90F86">
      <w:pPr>
        <w:spacing w:before="0"/>
        <w:jc w:val="both"/>
        <w:rPr>
          <w:rFonts w:eastAsia="Times New Roman"/>
          <w:lang w:val="en-US" w:eastAsia="en-US"/>
        </w:rPr>
      </w:pPr>
    </w:p>
    <w:p w14:paraId="568CC73E" w14:textId="77777777" w:rsidR="00B90F86" w:rsidRPr="00B90F86" w:rsidRDefault="00B90F86" w:rsidP="00B90F86">
      <w:pPr>
        <w:spacing w:before="0"/>
        <w:jc w:val="both"/>
        <w:rPr>
          <w:rFonts w:eastAsia="Times New Roman"/>
          <w:lang w:val="en-US" w:eastAsia="en-US"/>
        </w:rPr>
      </w:pPr>
    </w:p>
    <w:p w14:paraId="71C46DF0" w14:textId="46C392E9" w:rsidR="00B90F86" w:rsidRPr="00B90F86" w:rsidRDefault="003C1C3E" w:rsidP="00B90F86">
      <w:pPr>
        <w:spacing w:before="0"/>
        <w:jc w:val="both"/>
        <w:rPr>
          <w:rFonts w:eastAsia="Times New Roman"/>
          <w:lang w:val="en-US" w:eastAsia="en-US"/>
        </w:rPr>
      </w:pPr>
      <w:r>
        <w:rPr>
          <w:rFonts w:eastAsia="Times New Roman"/>
          <w:noProof/>
          <w:lang w:val="en-US" w:eastAsia="en-US"/>
        </w:rPr>
        <w:drawing>
          <wp:inline distT="0" distB="0" distL="0" distR="0" wp14:anchorId="6C5E1483" wp14:editId="23B4D7EC">
            <wp:extent cx="6515493" cy="17216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1930" cy="1726019"/>
                    </a:xfrm>
                    <a:prstGeom prst="rect">
                      <a:avLst/>
                    </a:prstGeom>
                    <a:noFill/>
                  </pic:spPr>
                </pic:pic>
              </a:graphicData>
            </a:graphic>
          </wp:inline>
        </w:drawing>
      </w:r>
    </w:p>
    <w:p w14:paraId="17BA76EB" w14:textId="77777777" w:rsidR="00B90F86" w:rsidRPr="00B90F86" w:rsidRDefault="00B90F86" w:rsidP="00B90F86">
      <w:pPr>
        <w:spacing w:before="0"/>
        <w:jc w:val="both"/>
        <w:rPr>
          <w:rFonts w:eastAsia="Times New Roman"/>
          <w:lang w:val="en-US" w:eastAsia="en-US"/>
        </w:rPr>
      </w:pPr>
    </w:p>
    <w:p w14:paraId="6770CA0B" w14:textId="56D97B3F" w:rsidR="00B90F86" w:rsidRPr="00B90F86" w:rsidRDefault="00B90F86" w:rsidP="00A751DD">
      <w:pPr>
        <w:numPr>
          <w:ilvl w:val="0"/>
          <w:numId w:val="9"/>
        </w:numPr>
        <w:spacing w:before="0"/>
        <w:jc w:val="both"/>
        <w:rPr>
          <w:rFonts w:eastAsia="Times New Roman"/>
          <w:lang w:val="en-US" w:eastAsia="en-US"/>
        </w:rPr>
      </w:pPr>
      <w:r w:rsidRPr="00B90F86">
        <w:rPr>
          <w:rFonts w:eastAsia="Times New Roman"/>
          <w:lang w:val="en-US" w:eastAsia="en-US"/>
        </w:rPr>
        <w:t xml:space="preserve"> VC between two end points residing on the resources of two different Operators. </w:t>
      </w:r>
    </w:p>
    <w:p w14:paraId="6D03FC6F" w14:textId="77777777" w:rsidR="00B90F86" w:rsidRPr="00B90F86" w:rsidRDefault="00B90F86" w:rsidP="00B90F86">
      <w:pPr>
        <w:spacing w:before="0"/>
        <w:jc w:val="both"/>
        <w:rPr>
          <w:rFonts w:eastAsia="Times New Roman"/>
          <w:lang w:val="en-US" w:eastAsia="en-US"/>
        </w:rPr>
      </w:pPr>
    </w:p>
    <w:p w14:paraId="4CF81281" w14:textId="236D3032" w:rsidR="00B90F86" w:rsidRPr="00B90F86" w:rsidRDefault="00B90F86" w:rsidP="00B90F86">
      <w:pPr>
        <w:spacing w:after="120"/>
        <w:rPr>
          <w:rFonts w:eastAsia="Times New Roman"/>
          <w:bCs/>
          <w:szCs w:val="20"/>
          <w:lang w:val="en-US" w:eastAsia="en-US"/>
        </w:rPr>
      </w:pPr>
      <w:r w:rsidRPr="00B90F86">
        <w:rPr>
          <w:rFonts w:eastAsia="Times New Roman"/>
          <w:b/>
          <w:bCs/>
          <w:szCs w:val="20"/>
          <w:lang w:val="en-US" w:eastAsia="en-US"/>
        </w:rPr>
        <w:t xml:space="preserve">                                 </w:t>
      </w:r>
      <w:bookmarkStart w:id="122" w:name="_Ref517263236"/>
      <w:bookmarkStart w:id="123" w:name="_Toc406274185"/>
      <w:bookmarkStart w:id="124" w:name="_Toc549233"/>
      <w:bookmarkStart w:id="125" w:name="_Toc38208880"/>
      <w:r w:rsidRPr="00B90F86">
        <w:rPr>
          <w:rFonts w:eastAsia="Times New Roman"/>
          <w:b/>
          <w:bCs/>
          <w:szCs w:val="20"/>
          <w:lang w:val="en-US" w:eastAsia="en-US"/>
        </w:rPr>
        <w:t xml:space="preserve">Figure </w:t>
      </w:r>
      <w:r w:rsidRPr="00B90F86">
        <w:rPr>
          <w:rFonts w:eastAsia="Times New Roman"/>
          <w:b/>
          <w:bCs/>
          <w:szCs w:val="20"/>
          <w:lang w:val="en-US" w:eastAsia="en-US"/>
        </w:rPr>
        <w:fldChar w:fldCharType="begin"/>
      </w:r>
      <w:r w:rsidRPr="00B90F86">
        <w:rPr>
          <w:rFonts w:eastAsia="Times New Roman"/>
          <w:b/>
          <w:bCs/>
          <w:szCs w:val="20"/>
          <w:lang w:val="en-US" w:eastAsia="en-US"/>
        </w:rPr>
        <w:instrText xml:space="preserve"> SEQ Figure \* ARABIC </w:instrText>
      </w:r>
      <w:r w:rsidRPr="00B90F86">
        <w:rPr>
          <w:rFonts w:eastAsia="Times New Roman"/>
          <w:b/>
          <w:bCs/>
          <w:szCs w:val="20"/>
          <w:lang w:val="en-US" w:eastAsia="en-US"/>
        </w:rPr>
        <w:fldChar w:fldCharType="separate"/>
      </w:r>
      <w:r>
        <w:rPr>
          <w:rFonts w:eastAsia="Times New Roman"/>
          <w:b/>
          <w:bCs/>
          <w:noProof/>
          <w:szCs w:val="20"/>
          <w:lang w:val="en-US" w:eastAsia="en-US"/>
        </w:rPr>
        <w:t>14</w:t>
      </w:r>
      <w:r w:rsidRPr="00B90F86">
        <w:rPr>
          <w:rFonts w:eastAsia="Times New Roman"/>
          <w:b/>
          <w:bCs/>
          <w:szCs w:val="20"/>
          <w:lang w:val="en-US" w:eastAsia="en-US"/>
        </w:rPr>
        <w:fldChar w:fldCharType="end"/>
      </w:r>
      <w:bookmarkEnd w:id="122"/>
      <w:r w:rsidRPr="00B90F86">
        <w:rPr>
          <w:rFonts w:eastAsia="Times New Roman"/>
          <w:b/>
          <w:bCs/>
          <w:szCs w:val="20"/>
          <w:lang w:val="en-US" w:eastAsia="en-US"/>
        </w:rPr>
        <w:t>-</w:t>
      </w:r>
      <w:r w:rsidRPr="00B90F86">
        <w:rPr>
          <w:rFonts w:eastAsia="Times New Roman"/>
          <w:bCs/>
          <w:szCs w:val="20"/>
          <w:lang w:val="en-US" w:eastAsia="en-US"/>
        </w:rPr>
        <w:t xml:space="preserve"> Virtual Connection </w:t>
      </w:r>
      <w:bookmarkEnd w:id="123"/>
      <w:r w:rsidRPr="00B90F86">
        <w:rPr>
          <w:rFonts w:eastAsia="Times New Roman"/>
          <w:bCs/>
          <w:szCs w:val="20"/>
          <w:lang w:val="en-US" w:eastAsia="en-US"/>
        </w:rPr>
        <w:t>and its Segments</w:t>
      </w:r>
      <w:bookmarkEnd w:id="124"/>
      <w:bookmarkEnd w:id="125"/>
    </w:p>
    <w:p w14:paraId="4FF1B401" w14:textId="77777777" w:rsidR="0001301F" w:rsidRDefault="0001301F" w:rsidP="00D20C67">
      <w:pPr>
        <w:rPr>
          <w:rFonts w:asciiTheme="majorBidi" w:hAnsiTheme="majorBidi" w:cstheme="majorBidi"/>
        </w:rPr>
      </w:pPr>
    </w:p>
    <w:p w14:paraId="4806FA98" w14:textId="4E70942F" w:rsidR="00B43535" w:rsidRPr="00B60646" w:rsidRDefault="00AF7563" w:rsidP="00D20C67">
      <w:pPr>
        <w:rPr>
          <w:rFonts w:asciiTheme="majorBidi" w:hAnsiTheme="majorBidi" w:cstheme="majorBidi"/>
        </w:rPr>
      </w:pPr>
      <w:r w:rsidRPr="00AF7563">
        <w:rPr>
          <w:rFonts w:asciiTheme="majorBidi" w:hAnsiTheme="majorBidi" w:cstheme="majorBidi"/>
        </w:rPr>
        <w:t xml:space="preserve">The VC EP is an end point of a VC when the VC is within the boundaries of one administrative domain. </w:t>
      </w:r>
      <w:r w:rsidR="00C13942">
        <w:rPr>
          <w:rFonts w:asciiTheme="majorBidi" w:hAnsiTheme="majorBidi" w:cstheme="majorBidi"/>
        </w:rPr>
        <w:t>User</w:t>
      </w:r>
      <w:r w:rsidRPr="00AF7563">
        <w:rPr>
          <w:rFonts w:asciiTheme="majorBidi" w:hAnsiTheme="majorBidi" w:cstheme="majorBidi"/>
        </w:rPr>
        <w:t xml:space="preserve"> Interface identifier, availability, bandwidth profile, parameters of security functionalities, administrative state and operational state are among the attributes of VC EP.</w:t>
      </w:r>
    </w:p>
    <w:p w14:paraId="17EF2C14" w14:textId="4E5DF5F0" w:rsidR="00005D6D" w:rsidRPr="00D20C67" w:rsidRDefault="00AF7563" w:rsidP="00005D6D">
      <w:pPr>
        <w:rPr>
          <w:rFonts w:asciiTheme="majorBidi" w:hAnsiTheme="majorBidi" w:cstheme="majorBidi"/>
        </w:rPr>
      </w:pPr>
      <w:r w:rsidRPr="00D20C67">
        <w:rPr>
          <w:rFonts w:asciiTheme="majorBidi" w:hAnsiTheme="majorBidi" w:cstheme="majorBidi"/>
        </w:rPr>
        <w:t>The VC is a cross connect between two or more VC EPs.  The VC could be an EVC, Label Switched Path (LSP), IP VPN or SD-WAN connection.  Identifiers of VC EPs associated with this VC, connection type, Service Level Specification (SLS), redundancy, connection start time, connection duration, connection period, billing options, Maximum Transmission Unit (MTU), administrative and operational states are among the attributes of VC.</w:t>
      </w:r>
    </w:p>
    <w:p w14:paraId="746A7BE4" w14:textId="5DFF51D9" w:rsidR="004002C0" w:rsidRDefault="00AF7563" w:rsidP="00005D6D">
      <w:pPr>
        <w:rPr>
          <w:rFonts w:asciiTheme="majorBidi" w:hAnsiTheme="majorBidi" w:cstheme="majorBidi"/>
        </w:rPr>
      </w:pPr>
      <w:r w:rsidRPr="00D20C67">
        <w:rPr>
          <w:rFonts w:asciiTheme="majorBidi" w:hAnsiTheme="majorBidi" w:cstheme="majorBidi"/>
        </w:rPr>
        <w:t>The VC may cross multiple Operator domains as depicted in Figure</w:t>
      </w:r>
      <w:r w:rsidR="004002C0">
        <w:rPr>
          <w:rFonts w:asciiTheme="majorBidi" w:hAnsiTheme="majorBidi" w:cstheme="majorBidi"/>
        </w:rPr>
        <w:t>s</w:t>
      </w:r>
      <w:r w:rsidR="008A5F6A">
        <w:rPr>
          <w:rFonts w:asciiTheme="majorBidi" w:hAnsiTheme="majorBidi" w:cstheme="majorBidi"/>
        </w:rPr>
        <w:t xml:space="preserve"> 14</w:t>
      </w:r>
      <w:r w:rsidR="004002C0">
        <w:rPr>
          <w:rFonts w:asciiTheme="majorBidi" w:hAnsiTheme="majorBidi" w:cstheme="majorBidi"/>
        </w:rPr>
        <w:t xml:space="preserve"> and 15</w:t>
      </w:r>
      <w:r w:rsidRPr="00D20C67">
        <w:rPr>
          <w:rFonts w:asciiTheme="majorBidi" w:hAnsiTheme="majorBidi" w:cstheme="majorBidi"/>
        </w:rPr>
        <w:t xml:space="preserve">. Each domain will carry a segment of the VC. The segment in each </w:t>
      </w:r>
      <w:r w:rsidR="00C13942">
        <w:rPr>
          <w:rFonts w:asciiTheme="majorBidi" w:hAnsiTheme="majorBidi" w:cstheme="majorBidi"/>
        </w:rPr>
        <w:t xml:space="preserve">Operator </w:t>
      </w:r>
      <w:r w:rsidRPr="00D20C67">
        <w:rPr>
          <w:rFonts w:asciiTheme="majorBidi" w:hAnsiTheme="majorBidi" w:cstheme="majorBidi"/>
        </w:rPr>
        <w:t>domains is called Operator VC.</w:t>
      </w:r>
    </w:p>
    <w:p w14:paraId="05B0D122" w14:textId="77777777" w:rsidR="00417B69" w:rsidRDefault="00417B69" w:rsidP="00005D6D">
      <w:pPr>
        <w:rPr>
          <w:rFonts w:asciiTheme="majorBidi" w:hAnsiTheme="majorBidi" w:cstheme="majorBidi"/>
        </w:rPr>
      </w:pPr>
    </w:p>
    <w:p w14:paraId="6B53A9C4" w14:textId="7AFFC0A8" w:rsidR="00417B69" w:rsidRDefault="00417B69" w:rsidP="00005D6D">
      <w:pPr>
        <w:rPr>
          <w:rFonts w:asciiTheme="majorBidi" w:hAnsiTheme="majorBidi" w:cstheme="majorBidi"/>
        </w:rPr>
      </w:pPr>
    </w:p>
    <w:p w14:paraId="03A4A8B0" w14:textId="4340A5E1" w:rsidR="00417B69" w:rsidRDefault="00714A2D" w:rsidP="00005D6D">
      <w:pPr>
        <w:rPr>
          <w:rFonts w:asciiTheme="majorBidi" w:hAnsiTheme="majorBidi" w:cstheme="majorBidi"/>
        </w:rPr>
      </w:pPr>
      <w:r>
        <w:rPr>
          <w:rFonts w:asciiTheme="majorBidi" w:hAnsiTheme="majorBidi" w:cstheme="majorBidi"/>
          <w:noProof/>
          <w:lang w:val="en-US" w:eastAsia="en-US"/>
        </w:rPr>
        <w:lastRenderedPageBreak/>
        <w:drawing>
          <wp:inline distT="0" distB="0" distL="0" distR="0" wp14:anchorId="637CDDFC" wp14:editId="3C9DFEB7">
            <wp:extent cx="8035819" cy="3090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46503" cy="3094194"/>
                    </a:xfrm>
                    <a:prstGeom prst="rect">
                      <a:avLst/>
                    </a:prstGeom>
                    <a:noFill/>
                  </pic:spPr>
                </pic:pic>
              </a:graphicData>
            </a:graphic>
          </wp:inline>
        </w:drawing>
      </w:r>
    </w:p>
    <w:p w14:paraId="2E208250" w14:textId="0B67AE4E" w:rsidR="00417B69" w:rsidRPr="00714A2D" w:rsidRDefault="00AF7563" w:rsidP="006D0943">
      <w:pPr>
        <w:pStyle w:val="Body"/>
        <w:ind w:left="28" w:firstLine="14"/>
        <w:rPr>
          <w:rFonts w:ascii="Times New Roman" w:hAnsi="Times New Roman"/>
        </w:rPr>
      </w:pPr>
      <w:r w:rsidRPr="00D20C67">
        <w:rPr>
          <w:rFonts w:asciiTheme="majorBidi" w:hAnsiTheme="majorBidi" w:cstheme="majorBidi"/>
        </w:rPr>
        <w:t xml:space="preserve">  </w:t>
      </w:r>
      <w:r w:rsidR="006D0943">
        <w:rPr>
          <w:rFonts w:asciiTheme="majorBidi" w:hAnsiTheme="majorBidi" w:cstheme="majorBidi"/>
        </w:rPr>
        <w:tab/>
      </w:r>
      <w:r w:rsidR="006D0943">
        <w:rPr>
          <w:rFonts w:asciiTheme="majorBidi" w:hAnsiTheme="majorBidi" w:cstheme="majorBidi"/>
        </w:rPr>
        <w:tab/>
      </w:r>
      <w:r w:rsidR="006D0943">
        <w:rPr>
          <w:rFonts w:asciiTheme="majorBidi" w:hAnsiTheme="majorBidi" w:cstheme="majorBidi"/>
        </w:rPr>
        <w:tab/>
      </w:r>
      <w:bookmarkStart w:id="126" w:name="_Toc38208881"/>
      <w:r w:rsidR="006D0943" w:rsidRPr="00714A2D">
        <w:rPr>
          <w:rFonts w:ascii="Times New Roman" w:hAnsi="Times New Roman"/>
          <w:b/>
          <w:bCs/>
          <w:szCs w:val="20"/>
        </w:rPr>
        <w:t xml:space="preserve">Figure </w:t>
      </w:r>
      <w:r w:rsidR="006D0943" w:rsidRPr="00714A2D">
        <w:rPr>
          <w:rFonts w:ascii="Times New Roman" w:hAnsi="Times New Roman"/>
          <w:b/>
          <w:bCs/>
          <w:szCs w:val="20"/>
        </w:rPr>
        <w:fldChar w:fldCharType="begin"/>
      </w:r>
      <w:r w:rsidR="006D0943" w:rsidRPr="00714A2D">
        <w:rPr>
          <w:rFonts w:ascii="Times New Roman" w:hAnsi="Times New Roman"/>
          <w:b/>
          <w:bCs/>
          <w:szCs w:val="20"/>
        </w:rPr>
        <w:instrText xml:space="preserve"> SEQ Figure \* ARABIC </w:instrText>
      </w:r>
      <w:r w:rsidR="006D0943" w:rsidRPr="00714A2D">
        <w:rPr>
          <w:rFonts w:ascii="Times New Roman" w:hAnsi="Times New Roman"/>
          <w:b/>
          <w:bCs/>
          <w:szCs w:val="20"/>
        </w:rPr>
        <w:fldChar w:fldCharType="separate"/>
      </w:r>
      <w:r w:rsidR="006D0943" w:rsidRPr="00714A2D">
        <w:rPr>
          <w:rFonts w:ascii="Times New Roman" w:hAnsi="Times New Roman"/>
          <w:b/>
          <w:bCs/>
          <w:noProof/>
          <w:szCs w:val="20"/>
        </w:rPr>
        <w:t>15</w:t>
      </w:r>
      <w:r w:rsidR="006D0943" w:rsidRPr="00714A2D">
        <w:rPr>
          <w:rFonts w:ascii="Times New Roman" w:hAnsi="Times New Roman"/>
          <w:b/>
          <w:bCs/>
          <w:szCs w:val="20"/>
        </w:rPr>
        <w:fldChar w:fldCharType="end"/>
      </w:r>
      <w:r w:rsidR="006D0943" w:rsidRPr="00714A2D">
        <w:rPr>
          <w:rFonts w:ascii="Times New Roman" w:hAnsi="Times New Roman"/>
          <w:b/>
          <w:bCs/>
          <w:szCs w:val="20"/>
        </w:rPr>
        <w:t>-</w:t>
      </w:r>
      <w:r w:rsidR="006D0943" w:rsidRPr="00714A2D">
        <w:rPr>
          <w:rFonts w:ascii="Times New Roman" w:hAnsi="Times New Roman"/>
          <w:bCs/>
          <w:szCs w:val="20"/>
        </w:rPr>
        <w:t xml:space="preserve"> Virtual Connection crossing Two Operators</w:t>
      </w:r>
      <w:bookmarkEnd w:id="126"/>
    </w:p>
    <w:p w14:paraId="072767F3" w14:textId="1D73BA5C" w:rsidR="006E0536" w:rsidRPr="00F71967" w:rsidRDefault="006E0536" w:rsidP="00417B69">
      <w:pPr>
        <w:pStyle w:val="Body"/>
        <w:ind w:left="28" w:firstLine="14"/>
        <w:rPr>
          <w:rFonts w:ascii="Times New Roman" w:hAnsi="Times New Roman"/>
          <w:bCs/>
        </w:rPr>
      </w:pPr>
      <w:r w:rsidRPr="00F71967">
        <w:rPr>
          <w:rFonts w:ascii="Times New Roman" w:hAnsi="Times New Roman"/>
          <w:bCs/>
        </w:rPr>
        <w:t xml:space="preserve">An example service architecture is depicted in Figure 16 where two Operators </w:t>
      </w:r>
      <w:r w:rsidR="0040170D" w:rsidRPr="00F71967">
        <w:rPr>
          <w:rFonts w:ascii="Times New Roman" w:hAnsi="Times New Roman"/>
          <w:bCs/>
        </w:rPr>
        <w:t xml:space="preserve">provide </w:t>
      </w:r>
      <w:r w:rsidR="00C16D08">
        <w:rPr>
          <w:rFonts w:ascii="Times New Roman" w:hAnsi="Times New Roman"/>
          <w:bCs/>
        </w:rPr>
        <w:t xml:space="preserve">connectivity and </w:t>
      </w:r>
      <w:r w:rsidRPr="00F71967">
        <w:rPr>
          <w:rFonts w:ascii="Times New Roman" w:hAnsi="Times New Roman"/>
          <w:bCs/>
        </w:rPr>
        <w:t xml:space="preserve">applications </w:t>
      </w:r>
      <w:r w:rsidR="00C16D08">
        <w:rPr>
          <w:rFonts w:ascii="Times New Roman" w:hAnsi="Times New Roman"/>
          <w:bCs/>
        </w:rPr>
        <w:t xml:space="preserve">while </w:t>
      </w:r>
      <w:r w:rsidRPr="00F71967">
        <w:rPr>
          <w:rFonts w:ascii="Times New Roman" w:hAnsi="Times New Roman"/>
          <w:bCs/>
        </w:rPr>
        <w:t xml:space="preserve">one </w:t>
      </w:r>
      <w:r w:rsidR="0040170D" w:rsidRPr="00F71967">
        <w:rPr>
          <w:rFonts w:ascii="Times New Roman" w:hAnsi="Times New Roman"/>
          <w:bCs/>
        </w:rPr>
        <w:t>Operator provides</w:t>
      </w:r>
      <w:r w:rsidRPr="00F71967">
        <w:rPr>
          <w:rFonts w:ascii="Times New Roman" w:hAnsi="Times New Roman"/>
          <w:bCs/>
        </w:rPr>
        <w:t xml:space="preserve"> </w:t>
      </w:r>
      <w:r w:rsidR="00C16D08">
        <w:rPr>
          <w:rFonts w:ascii="Times New Roman" w:hAnsi="Times New Roman"/>
          <w:bCs/>
        </w:rPr>
        <w:t xml:space="preserve">just </w:t>
      </w:r>
      <w:r w:rsidRPr="00F71967">
        <w:rPr>
          <w:rFonts w:ascii="Times New Roman" w:hAnsi="Times New Roman"/>
          <w:bCs/>
        </w:rPr>
        <w:t>connectivity.</w:t>
      </w:r>
      <w:r w:rsidR="00AB5B4D" w:rsidRPr="00F71967">
        <w:rPr>
          <w:rFonts w:ascii="Times New Roman" w:hAnsi="Times New Roman"/>
          <w:bCs/>
        </w:rPr>
        <w:t xml:space="preserve">  The cloud applications form service function chaining (SFC</w:t>
      </w:r>
      <w:r w:rsidR="00AB5B4D" w:rsidRPr="00C16D08">
        <w:rPr>
          <w:rFonts w:ascii="Times New Roman" w:hAnsi="Times New Roman"/>
          <w:bCs/>
        </w:rPr>
        <w:t>).</w:t>
      </w:r>
    </w:p>
    <w:p w14:paraId="2002E1DD" w14:textId="3EF4D5D0" w:rsidR="006E0536" w:rsidRPr="00891FC3" w:rsidRDefault="00AF7563" w:rsidP="00891FC3">
      <w:pPr>
        <w:rPr>
          <w:rFonts w:asciiTheme="majorBidi" w:hAnsiTheme="majorBidi" w:cstheme="majorBidi"/>
        </w:rPr>
      </w:pPr>
      <w:r w:rsidRPr="00D20C67">
        <w:rPr>
          <w:rFonts w:asciiTheme="majorBidi" w:hAnsiTheme="majorBidi" w:cstheme="majorBidi"/>
        </w:rPr>
        <w:t xml:space="preserve"> </w:t>
      </w:r>
    </w:p>
    <w:p w14:paraId="299F920F" w14:textId="3AEB151E" w:rsidR="006E0536" w:rsidRPr="006E0536" w:rsidRDefault="00AC145B" w:rsidP="006E0536">
      <w:pPr>
        <w:spacing w:before="240"/>
        <w:ind w:left="29" w:firstLine="14"/>
        <w:rPr>
          <w:rFonts w:eastAsia="Times New Roman"/>
          <w:b/>
          <w:bCs/>
          <w:lang w:val="en-US" w:eastAsia="en-US"/>
        </w:rPr>
      </w:pPr>
      <w:r>
        <w:rPr>
          <w:rFonts w:eastAsia="Times New Roman"/>
          <w:b/>
          <w:bCs/>
          <w:noProof/>
          <w:lang w:val="en-US" w:eastAsia="en-US"/>
        </w:rPr>
        <w:drawing>
          <wp:inline distT="0" distB="0" distL="0" distR="0" wp14:anchorId="1517A851" wp14:editId="498CD204">
            <wp:extent cx="6791949" cy="3421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0642" cy="3425759"/>
                    </a:xfrm>
                    <a:prstGeom prst="rect">
                      <a:avLst/>
                    </a:prstGeom>
                    <a:noFill/>
                  </pic:spPr>
                </pic:pic>
              </a:graphicData>
            </a:graphic>
          </wp:inline>
        </w:drawing>
      </w:r>
    </w:p>
    <w:p w14:paraId="69B31AD2" w14:textId="4A7C5314" w:rsidR="006E0536" w:rsidRDefault="006E0536" w:rsidP="005E069F">
      <w:pPr>
        <w:spacing w:before="240"/>
        <w:ind w:left="2189" w:firstLine="691"/>
        <w:rPr>
          <w:rFonts w:eastAsia="Times New Roman"/>
          <w:bCs/>
          <w:lang w:val="en-US" w:eastAsia="en-US"/>
        </w:rPr>
      </w:pPr>
      <w:bookmarkStart w:id="127" w:name="_Toc549240"/>
      <w:bookmarkStart w:id="128" w:name="_Toc3820888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2F5170">
        <w:rPr>
          <w:rFonts w:eastAsia="Times New Roman"/>
          <w:b/>
          <w:bCs/>
          <w:noProof/>
          <w:lang w:val="en-US" w:eastAsia="en-US"/>
        </w:rPr>
        <w:t>16</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bookmarkEnd w:id="127"/>
      <w:r w:rsidR="001879E5">
        <w:rPr>
          <w:rFonts w:eastAsia="Times New Roman"/>
          <w:bCs/>
          <w:lang w:val="en-US" w:eastAsia="en-US"/>
        </w:rPr>
        <w:t>A Service Configuration</w:t>
      </w:r>
      <w:bookmarkEnd w:id="128"/>
    </w:p>
    <w:p w14:paraId="51BB5D09" w14:textId="77777777" w:rsidR="00891FC3" w:rsidRDefault="00891FC3" w:rsidP="00891FC3">
      <w:pPr>
        <w:spacing w:before="240"/>
        <w:ind w:left="2189" w:firstLine="691"/>
        <w:rPr>
          <w:rFonts w:eastAsia="Times New Roman"/>
          <w:lang w:val="en-US" w:eastAsia="en-US"/>
        </w:rPr>
      </w:pPr>
    </w:p>
    <w:p w14:paraId="1BECFF42" w14:textId="6974076B" w:rsidR="00891FC3" w:rsidRPr="006E0536" w:rsidRDefault="008C691D" w:rsidP="00891FC3">
      <w:pPr>
        <w:spacing w:before="240"/>
        <w:rPr>
          <w:rFonts w:eastAsia="Times New Roman"/>
          <w:lang w:val="en-US" w:eastAsia="en-US"/>
        </w:rPr>
      </w:pPr>
      <w:r w:rsidRPr="00F71967">
        <w:rPr>
          <w:rFonts w:eastAsia="Times New Roman"/>
          <w:highlight w:val="yellow"/>
          <w:lang w:val="en-US" w:eastAsia="en-US"/>
        </w:rPr>
        <w:t xml:space="preserve">In order to establish </w:t>
      </w:r>
      <w:proofErr w:type="gramStart"/>
      <w:r w:rsidRPr="00F71967">
        <w:rPr>
          <w:rFonts w:eastAsia="Times New Roman"/>
          <w:highlight w:val="yellow"/>
          <w:lang w:val="en-US" w:eastAsia="en-US"/>
        </w:rPr>
        <w:t>a</w:t>
      </w:r>
      <w:proofErr w:type="gramEnd"/>
      <w:r w:rsidRPr="00F71967">
        <w:rPr>
          <w:rFonts w:eastAsia="Times New Roman"/>
          <w:highlight w:val="yellow"/>
          <w:lang w:val="en-US" w:eastAsia="en-US"/>
        </w:rPr>
        <w:t xml:space="preserve"> SFC between two VNFs, each VNF needs to support a standard Application Interface</w:t>
      </w:r>
      <w:r w:rsidR="0024111E" w:rsidRPr="00F71967">
        <w:rPr>
          <w:rFonts w:eastAsia="Times New Roman"/>
          <w:highlight w:val="yellow"/>
          <w:lang w:val="en-US" w:eastAsia="en-US"/>
        </w:rPr>
        <w:t xml:space="preserve"> depicted i</w:t>
      </w:r>
      <w:r w:rsidR="00C16D08" w:rsidRPr="008865BD">
        <w:rPr>
          <w:rFonts w:eastAsia="Times New Roman"/>
          <w:highlight w:val="yellow"/>
          <w:lang w:val="en-US" w:eastAsia="en-US"/>
        </w:rPr>
        <w:t>n Figures 8 and 13</w:t>
      </w:r>
      <w:r w:rsidR="0024111E" w:rsidRPr="00F71967">
        <w:rPr>
          <w:rFonts w:eastAsia="Times New Roman"/>
          <w:highlight w:val="yellow"/>
          <w:lang w:val="en-US" w:eastAsia="en-US"/>
        </w:rPr>
        <w:t>.</w:t>
      </w:r>
    </w:p>
    <w:p w14:paraId="3F58F577" w14:textId="77777777" w:rsidR="001B6289" w:rsidRPr="00005D6D" w:rsidRDefault="001B6289" w:rsidP="001B6289">
      <w:pPr>
        <w:pStyle w:val="ListParagraph"/>
        <w:ind w:left="360"/>
        <w:rPr>
          <w:rFonts w:asciiTheme="majorBidi" w:hAnsiTheme="majorBidi" w:cstheme="majorBidi"/>
          <w:b/>
        </w:rPr>
      </w:pPr>
    </w:p>
    <w:p w14:paraId="44654CB1" w14:textId="2799C26E" w:rsidR="00A66727" w:rsidRPr="001B6289" w:rsidRDefault="00A66727" w:rsidP="00A751DD">
      <w:pPr>
        <w:pStyle w:val="ListParagraph"/>
        <w:numPr>
          <w:ilvl w:val="0"/>
          <w:numId w:val="7"/>
        </w:numPr>
        <w:ind w:left="720"/>
        <w:outlineLvl w:val="2"/>
        <w:rPr>
          <w:rFonts w:asciiTheme="majorBidi" w:hAnsiTheme="majorBidi" w:cstheme="majorBidi"/>
          <w:b/>
        </w:rPr>
      </w:pPr>
      <w:bookmarkStart w:id="129" w:name="_Toc38215980"/>
      <w:r w:rsidRPr="001B6289">
        <w:rPr>
          <w:rFonts w:asciiTheme="majorBidi" w:hAnsiTheme="majorBidi" w:cstheme="majorBidi"/>
          <w:b/>
        </w:rPr>
        <w:t>Management Architecture for Integrated Networks</w:t>
      </w:r>
      <w:bookmarkEnd w:id="129"/>
    </w:p>
    <w:p w14:paraId="65E079DA" w14:textId="2E7BE3E0" w:rsidR="002F5491" w:rsidRPr="00B45F06" w:rsidRDefault="002F5491" w:rsidP="006B6607">
      <w:pPr>
        <w:rPr>
          <w:rFonts w:asciiTheme="majorBidi" w:hAnsiTheme="majorBidi" w:cstheme="majorBidi"/>
        </w:rPr>
      </w:pPr>
      <w:r w:rsidRPr="00B45F06">
        <w:rPr>
          <w:rFonts w:asciiTheme="majorBidi" w:hAnsiTheme="majorBidi" w:cstheme="majorBidi"/>
        </w:rPr>
        <w:t>The following functions need to be performed end-to-end</w:t>
      </w:r>
      <w:r w:rsidR="006B6607" w:rsidRPr="00B45F06">
        <w:rPr>
          <w:rFonts w:asciiTheme="majorBidi" w:hAnsiTheme="majorBidi" w:cstheme="majorBidi"/>
        </w:rPr>
        <w:t xml:space="preserve"> for </w:t>
      </w:r>
      <w:r w:rsidR="008440D9">
        <w:rPr>
          <w:rFonts w:asciiTheme="majorBidi" w:hAnsiTheme="majorBidi" w:cstheme="majorBidi"/>
        </w:rPr>
        <w:t>a service over Internet</w:t>
      </w:r>
      <w:r w:rsidRPr="00B45F06">
        <w:rPr>
          <w:rFonts w:asciiTheme="majorBidi" w:hAnsiTheme="majorBidi" w:cstheme="majorBidi"/>
        </w:rPr>
        <w:t>:</w:t>
      </w:r>
    </w:p>
    <w:p w14:paraId="3B1BA8CB" w14:textId="77777777" w:rsidR="004F2255" w:rsidRPr="00B45F06" w:rsidRDefault="0013470D" w:rsidP="00A751DD">
      <w:pPr>
        <w:numPr>
          <w:ilvl w:val="0"/>
          <w:numId w:val="10"/>
        </w:numPr>
        <w:rPr>
          <w:rFonts w:asciiTheme="majorBidi" w:hAnsiTheme="majorBidi" w:cstheme="majorBidi"/>
          <w:lang w:val="en-US"/>
        </w:rPr>
      </w:pPr>
      <w:r w:rsidRPr="00B45F06">
        <w:rPr>
          <w:rFonts w:asciiTheme="majorBidi" w:hAnsiTheme="majorBidi" w:cstheme="majorBidi"/>
          <w:bCs/>
          <w:lang w:val="en-US"/>
        </w:rPr>
        <w:lastRenderedPageBreak/>
        <w:t xml:space="preserve">Order Fulfillment and Service Control </w:t>
      </w:r>
    </w:p>
    <w:p w14:paraId="2F273B15" w14:textId="77777777" w:rsidR="004F2255" w:rsidRPr="00B45F06" w:rsidRDefault="0013470D" w:rsidP="00A751DD">
      <w:pPr>
        <w:numPr>
          <w:ilvl w:val="1"/>
          <w:numId w:val="10"/>
        </w:numPr>
        <w:rPr>
          <w:rFonts w:asciiTheme="majorBidi" w:hAnsiTheme="majorBidi" w:cstheme="majorBidi"/>
          <w:lang w:val="en-US"/>
        </w:rPr>
      </w:pPr>
      <w:r w:rsidRPr="00B45F06">
        <w:rPr>
          <w:rFonts w:asciiTheme="majorBidi" w:hAnsiTheme="majorBidi" w:cstheme="majorBidi"/>
          <w:bCs/>
          <w:lang w:val="en-US"/>
        </w:rPr>
        <w:t>Order Fulfillment Orchestration</w:t>
      </w:r>
    </w:p>
    <w:p w14:paraId="0F125C1D" w14:textId="77777777" w:rsidR="004F2255" w:rsidRPr="00B45F06" w:rsidRDefault="0013470D" w:rsidP="00A751DD">
      <w:pPr>
        <w:numPr>
          <w:ilvl w:val="1"/>
          <w:numId w:val="10"/>
        </w:numPr>
        <w:rPr>
          <w:rFonts w:asciiTheme="majorBidi" w:hAnsiTheme="majorBidi" w:cstheme="majorBidi"/>
          <w:lang w:val="en-US"/>
        </w:rPr>
      </w:pPr>
      <w:r w:rsidRPr="00B45F06">
        <w:rPr>
          <w:rFonts w:asciiTheme="majorBidi" w:hAnsiTheme="majorBidi" w:cstheme="majorBidi"/>
          <w:bCs/>
          <w:lang w:val="en-US"/>
        </w:rPr>
        <w:t>Service Control Orchestration</w:t>
      </w:r>
    </w:p>
    <w:p w14:paraId="4E6482F3" w14:textId="77777777" w:rsidR="004F2255" w:rsidRPr="00B45F06" w:rsidRDefault="0013470D" w:rsidP="00A751DD">
      <w:pPr>
        <w:numPr>
          <w:ilvl w:val="1"/>
          <w:numId w:val="10"/>
        </w:numPr>
        <w:rPr>
          <w:rFonts w:asciiTheme="majorBidi" w:hAnsiTheme="majorBidi" w:cstheme="majorBidi"/>
          <w:lang w:val="en-US"/>
        </w:rPr>
      </w:pPr>
      <w:r w:rsidRPr="00B45F06">
        <w:rPr>
          <w:rFonts w:asciiTheme="majorBidi" w:hAnsiTheme="majorBidi" w:cstheme="majorBidi"/>
          <w:bCs/>
          <w:lang w:val="en-US"/>
        </w:rPr>
        <w:t>Service Configuration Orchestration</w:t>
      </w:r>
    </w:p>
    <w:p w14:paraId="010089E2" w14:textId="77777777" w:rsidR="004F2255" w:rsidRPr="00B45F06" w:rsidRDefault="0013470D" w:rsidP="00A751DD">
      <w:pPr>
        <w:numPr>
          <w:ilvl w:val="1"/>
          <w:numId w:val="10"/>
        </w:numPr>
        <w:rPr>
          <w:rFonts w:asciiTheme="majorBidi" w:hAnsiTheme="majorBidi" w:cstheme="majorBidi"/>
          <w:lang w:val="en-US"/>
        </w:rPr>
      </w:pPr>
      <w:r w:rsidRPr="00B45F06">
        <w:rPr>
          <w:rFonts w:asciiTheme="majorBidi" w:hAnsiTheme="majorBidi" w:cstheme="majorBidi"/>
          <w:bCs/>
          <w:lang w:val="en-US"/>
        </w:rPr>
        <w:t>Service Delivery Orchestration</w:t>
      </w:r>
    </w:p>
    <w:p w14:paraId="0CB66245" w14:textId="77777777" w:rsidR="004F2255" w:rsidRPr="00B45F06" w:rsidRDefault="0013470D" w:rsidP="00A751DD">
      <w:pPr>
        <w:numPr>
          <w:ilvl w:val="1"/>
          <w:numId w:val="10"/>
        </w:numPr>
        <w:rPr>
          <w:rFonts w:asciiTheme="majorBidi" w:hAnsiTheme="majorBidi" w:cstheme="majorBidi"/>
          <w:lang w:val="en-US"/>
        </w:rPr>
      </w:pPr>
      <w:r w:rsidRPr="00B45F06">
        <w:rPr>
          <w:rFonts w:asciiTheme="majorBidi" w:hAnsiTheme="majorBidi" w:cstheme="majorBidi"/>
          <w:bCs/>
          <w:lang w:val="en-US"/>
        </w:rPr>
        <w:t xml:space="preserve">Pre-Service Testing Orchestration </w:t>
      </w:r>
    </w:p>
    <w:p w14:paraId="4BE4A943" w14:textId="77777777" w:rsidR="004F2255" w:rsidRPr="00B45F06" w:rsidRDefault="0013470D" w:rsidP="00A751DD">
      <w:pPr>
        <w:numPr>
          <w:ilvl w:val="0"/>
          <w:numId w:val="10"/>
        </w:numPr>
        <w:rPr>
          <w:rFonts w:asciiTheme="majorBidi" w:hAnsiTheme="majorBidi" w:cstheme="majorBidi"/>
          <w:lang w:val="en-US"/>
        </w:rPr>
      </w:pPr>
      <w:r w:rsidRPr="00B45F06">
        <w:rPr>
          <w:rFonts w:asciiTheme="majorBidi" w:hAnsiTheme="majorBidi" w:cstheme="majorBidi"/>
          <w:bCs/>
          <w:lang w:val="en-US"/>
        </w:rPr>
        <w:t>End-to-End Service Testing Orchestration</w:t>
      </w:r>
    </w:p>
    <w:p w14:paraId="1E3E5D86" w14:textId="77777777" w:rsidR="004F2255" w:rsidRPr="00B45F06" w:rsidRDefault="0013470D" w:rsidP="00A751DD">
      <w:pPr>
        <w:numPr>
          <w:ilvl w:val="0"/>
          <w:numId w:val="10"/>
        </w:numPr>
        <w:rPr>
          <w:rFonts w:asciiTheme="majorBidi" w:hAnsiTheme="majorBidi" w:cstheme="majorBidi"/>
          <w:lang w:val="en-US"/>
        </w:rPr>
      </w:pPr>
      <w:r w:rsidRPr="00B45F06">
        <w:rPr>
          <w:rFonts w:asciiTheme="majorBidi" w:hAnsiTheme="majorBidi" w:cstheme="majorBidi"/>
          <w:bCs/>
          <w:lang w:val="en-US"/>
        </w:rPr>
        <w:t>Service Problem Management</w:t>
      </w:r>
    </w:p>
    <w:p w14:paraId="5996A84F" w14:textId="77777777" w:rsidR="004F2255" w:rsidRPr="00B45F06" w:rsidRDefault="0013470D" w:rsidP="00A751DD">
      <w:pPr>
        <w:numPr>
          <w:ilvl w:val="0"/>
          <w:numId w:val="10"/>
        </w:numPr>
        <w:rPr>
          <w:rFonts w:asciiTheme="majorBidi" w:hAnsiTheme="majorBidi" w:cstheme="majorBidi"/>
          <w:lang w:val="en-US"/>
        </w:rPr>
      </w:pPr>
      <w:r w:rsidRPr="00B45F06">
        <w:rPr>
          <w:rFonts w:asciiTheme="majorBidi" w:hAnsiTheme="majorBidi" w:cstheme="majorBidi"/>
          <w:bCs/>
          <w:lang w:val="en-US"/>
        </w:rPr>
        <w:t>Service Quality Management</w:t>
      </w:r>
    </w:p>
    <w:p w14:paraId="03C3B53F" w14:textId="77777777" w:rsidR="004F2255" w:rsidRPr="00B45F06" w:rsidRDefault="0013470D" w:rsidP="00A751DD">
      <w:pPr>
        <w:numPr>
          <w:ilvl w:val="0"/>
          <w:numId w:val="10"/>
        </w:numPr>
        <w:rPr>
          <w:rFonts w:asciiTheme="majorBidi" w:hAnsiTheme="majorBidi" w:cstheme="majorBidi"/>
          <w:lang w:val="en-US"/>
        </w:rPr>
      </w:pPr>
      <w:r w:rsidRPr="00B45F06">
        <w:rPr>
          <w:rFonts w:asciiTheme="majorBidi" w:hAnsiTheme="majorBidi" w:cstheme="majorBidi"/>
          <w:bCs/>
          <w:lang w:val="en-US"/>
        </w:rPr>
        <w:t>Billing and Usage Measurement</w:t>
      </w:r>
    </w:p>
    <w:p w14:paraId="060CDD80" w14:textId="77777777" w:rsidR="004F2255" w:rsidRPr="00B45F06" w:rsidRDefault="0013470D" w:rsidP="00A751DD">
      <w:pPr>
        <w:numPr>
          <w:ilvl w:val="0"/>
          <w:numId w:val="10"/>
        </w:numPr>
        <w:rPr>
          <w:rFonts w:asciiTheme="majorBidi" w:hAnsiTheme="majorBidi" w:cstheme="majorBidi"/>
          <w:lang w:val="en-US"/>
        </w:rPr>
      </w:pPr>
      <w:r w:rsidRPr="00B45F06">
        <w:rPr>
          <w:rFonts w:asciiTheme="majorBidi" w:hAnsiTheme="majorBidi" w:cstheme="majorBidi"/>
          <w:bCs/>
          <w:lang w:val="en-US"/>
        </w:rPr>
        <w:t>Security Management</w:t>
      </w:r>
    </w:p>
    <w:p w14:paraId="369A200A" w14:textId="77777777" w:rsidR="004F2255" w:rsidRPr="00B45F06" w:rsidRDefault="0013470D" w:rsidP="00A751DD">
      <w:pPr>
        <w:numPr>
          <w:ilvl w:val="0"/>
          <w:numId w:val="10"/>
        </w:numPr>
        <w:rPr>
          <w:rFonts w:asciiTheme="majorBidi" w:hAnsiTheme="majorBidi" w:cstheme="majorBidi"/>
          <w:lang w:val="en-US"/>
        </w:rPr>
      </w:pPr>
      <w:r w:rsidRPr="00B45F06">
        <w:rPr>
          <w:rFonts w:asciiTheme="majorBidi" w:hAnsiTheme="majorBidi" w:cstheme="majorBidi"/>
          <w:bCs/>
          <w:lang w:val="en-US"/>
        </w:rPr>
        <w:t>Analytics</w:t>
      </w:r>
    </w:p>
    <w:p w14:paraId="51CBDD5F" w14:textId="77777777" w:rsidR="004F2255" w:rsidRPr="00B45F06" w:rsidRDefault="0013470D" w:rsidP="00A751DD">
      <w:pPr>
        <w:numPr>
          <w:ilvl w:val="0"/>
          <w:numId w:val="10"/>
        </w:numPr>
        <w:rPr>
          <w:rFonts w:asciiTheme="majorBidi" w:hAnsiTheme="majorBidi" w:cstheme="majorBidi"/>
          <w:lang w:val="en-US"/>
        </w:rPr>
      </w:pPr>
      <w:r w:rsidRPr="00B45F06">
        <w:rPr>
          <w:rFonts w:asciiTheme="majorBidi" w:hAnsiTheme="majorBidi" w:cstheme="majorBidi"/>
          <w:bCs/>
          <w:lang w:val="en-US"/>
        </w:rPr>
        <w:t>Policy Based Management</w:t>
      </w:r>
    </w:p>
    <w:p w14:paraId="3ECF9294" w14:textId="23B82E1F" w:rsidR="002F5491" w:rsidRDefault="0013470D" w:rsidP="00A751DD">
      <w:pPr>
        <w:numPr>
          <w:ilvl w:val="0"/>
          <w:numId w:val="10"/>
        </w:numPr>
        <w:rPr>
          <w:rFonts w:asciiTheme="majorBidi" w:hAnsiTheme="majorBidi" w:cstheme="majorBidi"/>
          <w:lang w:val="en-US"/>
        </w:rPr>
      </w:pPr>
      <w:r w:rsidRPr="00B45F06">
        <w:rPr>
          <w:rFonts w:asciiTheme="majorBidi" w:hAnsiTheme="majorBidi" w:cstheme="majorBidi"/>
          <w:bCs/>
          <w:lang w:val="en-US"/>
        </w:rPr>
        <w:t>Customer/Partner Management</w:t>
      </w:r>
    </w:p>
    <w:p w14:paraId="6BCE2357" w14:textId="77777777" w:rsidR="007A7A3C" w:rsidRDefault="007A7A3C" w:rsidP="007A7A3C">
      <w:pPr>
        <w:ind w:left="360"/>
        <w:rPr>
          <w:rFonts w:asciiTheme="majorBidi" w:hAnsiTheme="majorBidi" w:cstheme="majorBidi"/>
          <w:lang w:val="en-US"/>
        </w:rPr>
      </w:pPr>
    </w:p>
    <w:p w14:paraId="2F2C6B8A" w14:textId="77777777" w:rsidR="00425DF0" w:rsidRPr="00425DF0" w:rsidRDefault="00425DF0" w:rsidP="00425DF0">
      <w:pPr>
        <w:tabs>
          <w:tab w:val="left" w:pos="4536"/>
        </w:tabs>
        <w:overflowPunct w:val="0"/>
        <w:autoSpaceDE w:val="0"/>
        <w:autoSpaceDN w:val="0"/>
        <w:adjustRightInd w:val="0"/>
        <w:jc w:val="both"/>
        <w:textAlignment w:val="baseline"/>
        <w:rPr>
          <w:rFonts w:eastAsia="Times New Roman"/>
          <w:sz w:val="20"/>
          <w:szCs w:val="20"/>
          <w:lang w:val="en-US" w:eastAsia="en-US"/>
        </w:rPr>
      </w:pPr>
      <w:r w:rsidRPr="00425DF0">
        <w:rPr>
          <w:rFonts w:eastAsia="Times New Roman"/>
          <w:sz w:val="20"/>
          <w:szCs w:val="20"/>
          <w:lang w:val="en-US" w:eastAsia="en-US"/>
        </w:rPr>
        <w:t>Traditional Management Functional Areas will continue to apply in the Network 2030 landscape. Roughly speaking those areas fall into:</w:t>
      </w:r>
    </w:p>
    <w:p w14:paraId="56264960" w14:textId="77777777" w:rsidR="00425DF0" w:rsidRPr="00425DF0" w:rsidRDefault="00425DF0" w:rsidP="009C4E22">
      <w:pPr>
        <w:numPr>
          <w:ilvl w:val="0"/>
          <w:numId w:val="25"/>
        </w:numPr>
        <w:tabs>
          <w:tab w:val="left" w:pos="4536"/>
        </w:tabs>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425DF0">
        <w:rPr>
          <w:rFonts w:eastAsia="Times New Roman"/>
          <w:b/>
          <w:bCs/>
          <w:sz w:val="20"/>
          <w:szCs w:val="20"/>
          <w:lang w:val="en-US" w:eastAsia="en-US"/>
        </w:rPr>
        <w:t>Order Fulfillment and Service Control</w:t>
      </w:r>
      <w:r w:rsidRPr="00425DF0">
        <w:rPr>
          <w:rFonts w:eastAsia="Times New Roman"/>
          <w:sz w:val="20"/>
          <w:szCs w:val="20"/>
          <w:lang w:val="en-US" w:eastAsia="en-US"/>
        </w:rPr>
        <w:t xml:space="preserve"> – management functions to configure networks and provision services, i.e. “fulfill” requests by users and operators. This includes functions to manage service lifecycle, to deploy, to decommission, and to orchestrate and coordinate the configuration of network components. </w:t>
      </w:r>
    </w:p>
    <w:p w14:paraId="15D9C337" w14:textId="77777777" w:rsidR="00425DF0" w:rsidRPr="00425DF0" w:rsidRDefault="00425DF0" w:rsidP="009C4E22">
      <w:pPr>
        <w:numPr>
          <w:ilvl w:val="0"/>
          <w:numId w:val="25"/>
        </w:numPr>
        <w:tabs>
          <w:tab w:val="left" w:pos="4536"/>
        </w:tabs>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425DF0">
        <w:rPr>
          <w:rFonts w:eastAsia="Times New Roman"/>
          <w:b/>
          <w:bCs/>
          <w:sz w:val="20"/>
          <w:szCs w:val="20"/>
          <w:lang w:val="en-US" w:eastAsia="en-US"/>
        </w:rPr>
        <w:t xml:space="preserve">Assurance </w:t>
      </w:r>
      <w:r w:rsidRPr="00425DF0">
        <w:rPr>
          <w:rFonts w:eastAsia="Times New Roman"/>
          <w:sz w:val="20"/>
          <w:szCs w:val="20"/>
          <w:lang w:val="en-US" w:eastAsia="en-US"/>
        </w:rPr>
        <w:t xml:space="preserve">– management functions to ensure that networks and services run smoothly and according to service level objectives. This includes functions to monitor and measure, to test, to analyze, to optimize, to take remedial and preventative actions in-service problem managements-. </w:t>
      </w:r>
    </w:p>
    <w:p w14:paraId="5E22D890" w14:textId="77777777" w:rsidR="00425DF0" w:rsidRPr="00425DF0" w:rsidRDefault="00425DF0" w:rsidP="009C4E22">
      <w:pPr>
        <w:numPr>
          <w:ilvl w:val="0"/>
          <w:numId w:val="25"/>
        </w:numPr>
        <w:tabs>
          <w:tab w:val="left" w:pos="4536"/>
        </w:tabs>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425DF0">
        <w:rPr>
          <w:rFonts w:eastAsia="Times New Roman"/>
          <w:b/>
          <w:bCs/>
          <w:sz w:val="20"/>
          <w:szCs w:val="20"/>
          <w:lang w:val="en-US" w:eastAsia="en-US"/>
        </w:rPr>
        <w:t>Billing and Usage Management</w:t>
      </w:r>
      <w:r w:rsidRPr="00425DF0">
        <w:rPr>
          <w:rFonts w:eastAsia="Times New Roman"/>
          <w:sz w:val="20"/>
          <w:szCs w:val="20"/>
          <w:lang w:val="en-US" w:eastAsia="en-US"/>
        </w:rPr>
        <w:t xml:space="preserve">– management functions that allow network and providers and services to account and charge for use of their services. </w:t>
      </w:r>
    </w:p>
    <w:p w14:paraId="79DB065E" w14:textId="77777777" w:rsidR="00425DF0" w:rsidRPr="00425DF0" w:rsidRDefault="00425DF0" w:rsidP="009C4E22">
      <w:pPr>
        <w:numPr>
          <w:ilvl w:val="0"/>
          <w:numId w:val="25"/>
        </w:numPr>
        <w:tabs>
          <w:tab w:val="left" w:pos="4536"/>
        </w:tabs>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425DF0">
        <w:rPr>
          <w:rFonts w:eastAsia="Times New Roman"/>
          <w:b/>
          <w:bCs/>
          <w:sz w:val="20"/>
          <w:szCs w:val="20"/>
          <w:lang w:val="en-US" w:eastAsia="en-US"/>
        </w:rPr>
        <w:t>Security Management</w:t>
      </w:r>
      <w:r w:rsidRPr="00425DF0">
        <w:rPr>
          <w:rFonts w:eastAsia="Times New Roman"/>
          <w:sz w:val="20"/>
          <w:szCs w:val="20"/>
          <w:lang w:val="en-US" w:eastAsia="en-US"/>
        </w:rPr>
        <w:t xml:space="preserve"> - includes protection mechanisms (e.g. mechanisms for controlling access of programs, processes, or users to resources) to prevent misuse of resources. Misuse defined with respect to policy a) preventing exposure of certain sensitive information, b) preventing unauthorized modification/deletion of data and c) need to consider the external operational environment.</w:t>
      </w:r>
    </w:p>
    <w:p w14:paraId="6290403A" w14:textId="77777777" w:rsidR="00425DF0" w:rsidRPr="00425DF0" w:rsidRDefault="00425DF0" w:rsidP="00425DF0">
      <w:pPr>
        <w:tabs>
          <w:tab w:val="left" w:pos="4536"/>
        </w:tabs>
        <w:overflowPunct w:val="0"/>
        <w:autoSpaceDE w:val="0"/>
        <w:autoSpaceDN w:val="0"/>
        <w:adjustRightInd w:val="0"/>
        <w:jc w:val="both"/>
        <w:textAlignment w:val="baseline"/>
        <w:rPr>
          <w:rFonts w:eastAsia="Times New Roman"/>
          <w:sz w:val="20"/>
          <w:szCs w:val="20"/>
          <w:lang w:val="en-US" w:eastAsia="en-US"/>
        </w:rPr>
      </w:pPr>
      <w:r w:rsidRPr="00425DF0">
        <w:rPr>
          <w:rFonts w:eastAsia="Times New Roman"/>
          <w:sz w:val="20"/>
          <w:szCs w:val="20"/>
          <w:lang w:val="en-US" w:eastAsia="en-US"/>
        </w:rPr>
        <w:t xml:space="preserve">There are a few areas in Network 2030 Management which are not important now but will become more important in the future. This includes </w:t>
      </w:r>
    </w:p>
    <w:p w14:paraId="52FCE97B" w14:textId="77777777" w:rsidR="00425DF0" w:rsidRPr="00425DF0" w:rsidRDefault="00425DF0" w:rsidP="009C4E22">
      <w:pPr>
        <w:numPr>
          <w:ilvl w:val="0"/>
          <w:numId w:val="26"/>
        </w:numPr>
        <w:tabs>
          <w:tab w:val="left" w:pos="4536"/>
        </w:tabs>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425DF0">
        <w:rPr>
          <w:rFonts w:eastAsia="Times New Roman"/>
          <w:b/>
          <w:bCs/>
          <w:sz w:val="20"/>
          <w:szCs w:val="20"/>
          <w:lang w:val="en-US" w:eastAsia="en-US"/>
        </w:rPr>
        <w:t>Functions related to manage and assure privacy and trust</w:t>
      </w:r>
      <w:r w:rsidRPr="00425DF0">
        <w:rPr>
          <w:rFonts w:eastAsia="Times New Roman"/>
          <w:sz w:val="20"/>
          <w:szCs w:val="20"/>
          <w:lang w:val="en-US" w:eastAsia="en-US"/>
        </w:rPr>
        <w:t xml:space="preserve">. Functions that provide audit trails for communications or that ensure communications does not cross certain geographical boundaries will become much more relevant in the future than today. </w:t>
      </w:r>
    </w:p>
    <w:p w14:paraId="4B95E98D" w14:textId="77777777" w:rsidR="00425DF0" w:rsidRPr="00425DF0" w:rsidRDefault="00425DF0" w:rsidP="009C4E22">
      <w:pPr>
        <w:numPr>
          <w:ilvl w:val="0"/>
          <w:numId w:val="26"/>
        </w:numPr>
        <w:tabs>
          <w:tab w:val="left" w:pos="4536"/>
        </w:tabs>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425DF0">
        <w:rPr>
          <w:rFonts w:eastAsia="Times New Roman"/>
          <w:b/>
          <w:bCs/>
          <w:sz w:val="20"/>
          <w:szCs w:val="20"/>
          <w:lang w:val="en-US" w:eastAsia="en-US"/>
        </w:rPr>
        <w:t>Verification of delivered service levels</w:t>
      </w:r>
      <w:r w:rsidRPr="00425DF0">
        <w:rPr>
          <w:rFonts w:eastAsia="Times New Roman"/>
          <w:sz w:val="20"/>
          <w:szCs w:val="20"/>
          <w:lang w:val="en-US" w:eastAsia="en-US"/>
        </w:rPr>
        <w:t xml:space="preserve">. In addition to its relevance to service assurance, verification of delivered service levels will become increasingly important to billing and charging. As new applications and verticals with new business models appear, it will be important that network 2030 services can be offered in ways that are profitable to their providers. Contrary to best-effort services in the past, new services are increasingly labeled “high-precision”, which should be expected to come at a premium which can be charged for, but which will require verification. </w:t>
      </w:r>
    </w:p>
    <w:p w14:paraId="512DA634" w14:textId="77777777" w:rsidR="00425DF0" w:rsidRPr="00425DF0" w:rsidRDefault="00425DF0" w:rsidP="009C4E22">
      <w:pPr>
        <w:numPr>
          <w:ilvl w:val="0"/>
          <w:numId w:val="26"/>
        </w:numPr>
        <w:tabs>
          <w:tab w:val="left" w:pos="4536"/>
        </w:tabs>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425DF0">
        <w:rPr>
          <w:rFonts w:eastAsia="Times New Roman"/>
          <w:b/>
          <w:bCs/>
          <w:sz w:val="20"/>
          <w:szCs w:val="20"/>
          <w:lang w:val="en-US" w:eastAsia="en-US"/>
        </w:rPr>
        <w:t>Intent-Based Management</w:t>
      </w:r>
      <w:r w:rsidRPr="00425DF0">
        <w:rPr>
          <w:rFonts w:eastAsia="Times New Roman"/>
          <w:sz w:val="20"/>
          <w:szCs w:val="20"/>
          <w:lang w:val="en-US" w:eastAsia="en-US"/>
        </w:rPr>
        <w:t xml:space="preserve"> will become more important with increasing degrees of “self-management” in the network, as well as with the need to increase operational scale. This includes new functions for networks and operators to interact, including new types of operational interfaces and functions that render intent, that automate planning, that continuously observe and optimize network behavior according to intent. </w:t>
      </w:r>
    </w:p>
    <w:p w14:paraId="5F4E0CE1" w14:textId="77777777" w:rsidR="00425DF0" w:rsidRPr="00425DF0" w:rsidRDefault="00425DF0" w:rsidP="009C4E22">
      <w:pPr>
        <w:numPr>
          <w:ilvl w:val="0"/>
          <w:numId w:val="26"/>
        </w:numPr>
        <w:overflowPunct w:val="0"/>
        <w:autoSpaceDE w:val="0"/>
        <w:autoSpaceDN w:val="0"/>
        <w:adjustRightInd w:val="0"/>
        <w:spacing w:before="0" w:after="160" w:line="259" w:lineRule="auto"/>
        <w:contextualSpacing/>
        <w:jc w:val="both"/>
        <w:textAlignment w:val="baseline"/>
        <w:rPr>
          <w:rFonts w:eastAsia="Times New Roman"/>
          <w:szCs w:val="20"/>
          <w:lang w:val="en-US" w:eastAsia="zh-CN"/>
        </w:rPr>
      </w:pPr>
      <w:r w:rsidRPr="00425DF0">
        <w:rPr>
          <w:rFonts w:eastAsia="Times New Roman"/>
          <w:b/>
          <w:bCs/>
          <w:sz w:val="20"/>
          <w:szCs w:val="20"/>
          <w:lang w:val="en-US" w:eastAsia="en-US"/>
        </w:rPr>
        <w:t xml:space="preserve">Increase Intelligence </w:t>
      </w:r>
      <w:r w:rsidRPr="00425DF0">
        <w:rPr>
          <w:rFonts w:eastAsia="Times New Roman"/>
          <w:sz w:val="20"/>
          <w:szCs w:val="20"/>
          <w:lang w:val="en-US" w:eastAsia="en-US"/>
        </w:rPr>
        <w:t xml:space="preserve">by applying AI/ML methods to all Management functions and to Network </w:t>
      </w:r>
      <w:proofErr w:type="spellStart"/>
      <w:r w:rsidRPr="00425DF0">
        <w:rPr>
          <w:rFonts w:eastAsia="Times New Roman"/>
          <w:sz w:val="20"/>
          <w:szCs w:val="20"/>
          <w:lang w:val="en-US" w:eastAsia="en-US"/>
        </w:rPr>
        <w:t>Softwarization</w:t>
      </w:r>
      <w:proofErr w:type="spellEnd"/>
      <w:r w:rsidRPr="00425DF0">
        <w:rPr>
          <w:rFonts w:eastAsia="Times New Roman"/>
          <w:sz w:val="20"/>
          <w:szCs w:val="20"/>
          <w:lang w:val="en-US" w:eastAsia="en-US"/>
        </w:rPr>
        <w:t>.</w:t>
      </w:r>
    </w:p>
    <w:p w14:paraId="004D215D" w14:textId="77777777" w:rsidR="00F84D02" w:rsidRDefault="00F84D02" w:rsidP="007A7A3C">
      <w:pPr>
        <w:ind w:left="360"/>
        <w:rPr>
          <w:rFonts w:asciiTheme="majorBidi" w:hAnsiTheme="majorBidi" w:cstheme="majorBidi"/>
          <w:lang w:val="en-US"/>
        </w:rPr>
      </w:pPr>
    </w:p>
    <w:p w14:paraId="2A058E48" w14:textId="77777777" w:rsidR="00F84D02" w:rsidRDefault="00F84D02" w:rsidP="007A7A3C">
      <w:pPr>
        <w:ind w:left="360"/>
        <w:rPr>
          <w:rFonts w:asciiTheme="majorBidi" w:hAnsiTheme="majorBidi" w:cstheme="majorBidi"/>
          <w:lang w:val="en-US"/>
        </w:rPr>
      </w:pPr>
    </w:p>
    <w:p w14:paraId="32301B0D" w14:textId="77777777" w:rsidR="00F84D02" w:rsidRDefault="00F84D02" w:rsidP="007A7A3C">
      <w:pPr>
        <w:ind w:left="360"/>
        <w:rPr>
          <w:rFonts w:asciiTheme="majorBidi" w:hAnsiTheme="majorBidi" w:cstheme="majorBidi"/>
          <w:lang w:val="en-US"/>
        </w:rPr>
      </w:pPr>
    </w:p>
    <w:p w14:paraId="5E2EB6C4" w14:textId="2DF1369A" w:rsidR="007A7A3C" w:rsidRDefault="007A7A3C" w:rsidP="007A7A3C">
      <w:pPr>
        <w:ind w:left="360"/>
        <w:rPr>
          <w:rFonts w:asciiTheme="majorBidi" w:hAnsiTheme="majorBidi" w:cstheme="majorBidi"/>
          <w:lang w:val="en-US"/>
        </w:rPr>
      </w:pPr>
      <w:r>
        <w:rPr>
          <w:rFonts w:asciiTheme="majorBidi" w:hAnsiTheme="majorBidi" w:cstheme="majorBidi"/>
          <w:lang w:val="en-US"/>
        </w:rPr>
        <w:lastRenderedPageBreak/>
        <w:t xml:space="preserve">Given there is no service provider responsible for the end-to-end management of a service over Internet, the user </w:t>
      </w:r>
      <w:r w:rsidR="009D127D">
        <w:rPr>
          <w:rFonts w:asciiTheme="majorBidi" w:hAnsiTheme="majorBidi" w:cstheme="majorBidi"/>
          <w:lang w:val="en-US"/>
        </w:rPr>
        <w:t xml:space="preserve">and/or ISP </w:t>
      </w:r>
      <w:r>
        <w:rPr>
          <w:rFonts w:asciiTheme="majorBidi" w:hAnsiTheme="majorBidi" w:cstheme="majorBidi"/>
          <w:lang w:val="en-US"/>
        </w:rPr>
        <w:t xml:space="preserve">is responsible for the </w:t>
      </w:r>
      <w:r w:rsidR="001612A0">
        <w:rPr>
          <w:rFonts w:asciiTheme="majorBidi" w:hAnsiTheme="majorBidi" w:cstheme="majorBidi"/>
          <w:lang w:val="en-US"/>
        </w:rPr>
        <w:t xml:space="preserve">end-to-end coordination and may interact with Orchestrators of the Operators on the path, if </w:t>
      </w:r>
      <w:r w:rsidR="005E069F">
        <w:rPr>
          <w:rFonts w:asciiTheme="majorBidi" w:hAnsiTheme="majorBidi" w:cstheme="majorBidi"/>
          <w:lang w:val="en-US"/>
        </w:rPr>
        <w:t>such capabilities exist by 2030.</w:t>
      </w:r>
    </w:p>
    <w:p w14:paraId="25640BBA" w14:textId="3BD10D85" w:rsidR="001612A0" w:rsidRDefault="00D74D27" w:rsidP="007A7A3C">
      <w:pPr>
        <w:ind w:left="360"/>
        <w:rPr>
          <w:rFonts w:asciiTheme="majorBidi" w:hAnsiTheme="majorBidi" w:cstheme="majorBidi"/>
          <w:lang w:val="en-US"/>
        </w:rPr>
      </w:pPr>
      <w:r>
        <w:rPr>
          <w:rFonts w:asciiTheme="majorBidi" w:hAnsiTheme="majorBidi" w:cstheme="majorBidi"/>
          <w:lang w:val="en-US"/>
        </w:rPr>
        <w:t xml:space="preserve">As depicted in Figure 17, </w:t>
      </w:r>
      <w:r w:rsidR="001612A0">
        <w:rPr>
          <w:rFonts w:asciiTheme="majorBidi" w:hAnsiTheme="majorBidi" w:cstheme="majorBidi"/>
          <w:lang w:val="en-US"/>
        </w:rPr>
        <w:t xml:space="preserve">each Operator providing a segment of Internet assigns an Orchestrator to manage all the resources and associated services in its domain and interoperate with Orchestrators of other Operators </w:t>
      </w:r>
      <w:r w:rsidR="005E069F">
        <w:rPr>
          <w:rFonts w:asciiTheme="majorBidi" w:hAnsiTheme="majorBidi" w:cstheme="majorBidi"/>
          <w:lang w:val="en-US"/>
        </w:rPr>
        <w:t>involved in the same service</w:t>
      </w:r>
      <w:r>
        <w:rPr>
          <w:rFonts w:asciiTheme="majorBidi" w:hAnsiTheme="majorBidi" w:cstheme="majorBidi"/>
          <w:lang w:val="en-US"/>
        </w:rPr>
        <w:t>.</w:t>
      </w:r>
      <w:r w:rsidR="005E069F">
        <w:rPr>
          <w:rFonts w:asciiTheme="majorBidi" w:hAnsiTheme="majorBidi" w:cstheme="majorBidi"/>
          <w:lang w:val="en-US"/>
        </w:rPr>
        <w:t xml:space="preserve"> </w:t>
      </w:r>
      <w:r>
        <w:rPr>
          <w:rFonts w:asciiTheme="majorBidi" w:hAnsiTheme="majorBidi" w:cstheme="majorBidi"/>
          <w:lang w:val="en-US"/>
        </w:rPr>
        <w:t>T</w:t>
      </w:r>
      <w:r w:rsidR="005E069F">
        <w:rPr>
          <w:rFonts w:asciiTheme="majorBidi" w:hAnsiTheme="majorBidi" w:cstheme="majorBidi"/>
          <w:lang w:val="en-US"/>
        </w:rPr>
        <w:t>he user is allowed to interact with the Orchestrator of his/her Internet Provider (ISP)</w:t>
      </w:r>
      <w:r>
        <w:rPr>
          <w:rFonts w:asciiTheme="majorBidi" w:hAnsiTheme="majorBidi" w:cstheme="majorBidi"/>
          <w:lang w:val="en-US"/>
        </w:rPr>
        <w:t xml:space="preserve"> as in</w:t>
      </w:r>
      <w:r w:rsidR="005E069F">
        <w:rPr>
          <w:rFonts w:asciiTheme="majorBidi" w:hAnsiTheme="majorBidi" w:cstheme="majorBidi"/>
          <w:lang w:val="en-US"/>
        </w:rPr>
        <w:t xml:space="preserve"> the Lifecycle Service Orchestration</w:t>
      </w:r>
      <w:r w:rsidR="00283890">
        <w:rPr>
          <w:rFonts w:asciiTheme="majorBidi" w:hAnsiTheme="majorBidi" w:cstheme="majorBidi"/>
          <w:lang w:val="en-US"/>
        </w:rPr>
        <w:t xml:space="preserve"> (LSO)</w:t>
      </w:r>
      <w:r w:rsidR="005E069F">
        <w:rPr>
          <w:rFonts w:asciiTheme="majorBidi" w:hAnsiTheme="majorBidi" w:cstheme="majorBidi"/>
          <w:lang w:val="en-US"/>
        </w:rPr>
        <w:t xml:space="preserve"> architecture in Figure 1</w:t>
      </w:r>
      <w:r w:rsidR="00A857DC">
        <w:rPr>
          <w:rFonts w:asciiTheme="majorBidi" w:hAnsiTheme="majorBidi" w:cstheme="majorBidi"/>
          <w:lang w:val="en-US"/>
        </w:rPr>
        <w:t>8</w:t>
      </w:r>
      <w:r w:rsidR="005E069F">
        <w:rPr>
          <w:rFonts w:asciiTheme="majorBidi" w:hAnsiTheme="majorBidi" w:cstheme="majorBidi"/>
          <w:lang w:val="en-US"/>
        </w:rPr>
        <w:t>.</w:t>
      </w:r>
    </w:p>
    <w:p w14:paraId="1CDE35A1" w14:textId="77777777" w:rsidR="002F5491" w:rsidRDefault="002F5491" w:rsidP="00B45F06">
      <w:pPr>
        <w:rPr>
          <w:rFonts w:asciiTheme="majorBidi" w:hAnsiTheme="majorBidi" w:cstheme="majorBidi"/>
          <w:b/>
        </w:rPr>
      </w:pPr>
    </w:p>
    <w:p w14:paraId="1A8BD9AA" w14:textId="6E0461F7" w:rsidR="008E7A1A" w:rsidRDefault="008E7A1A" w:rsidP="00B45F06">
      <w:pPr>
        <w:rPr>
          <w:rFonts w:asciiTheme="majorBidi" w:hAnsiTheme="majorBidi" w:cstheme="majorBidi"/>
          <w:b/>
        </w:rPr>
      </w:pPr>
      <w:r>
        <w:rPr>
          <w:rFonts w:asciiTheme="majorBidi" w:hAnsiTheme="majorBidi" w:cstheme="majorBidi"/>
          <w:b/>
          <w:noProof/>
          <w:lang w:val="en-US" w:eastAsia="en-US"/>
        </w:rPr>
        <w:drawing>
          <wp:inline distT="0" distB="0" distL="0" distR="0" wp14:anchorId="27284300" wp14:editId="4DB4853F">
            <wp:extent cx="6066968" cy="270379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2083" cy="2706072"/>
                    </a:xfrm>
                    <a:prstGeom prst="rect">
                      <a:avLst/>
                    </a:prstGeom>
                    <a:noFill/>
                  </pic:spPr>
                </pic:pic>
              </a:graphicData>
            </a:graphic>
          </wp:inline>
        </w:drawing>
      </w:r>
    </w:p>
    <w:p w14:paraId="354689DE" w14:textId="2038F1B1" w:rsidR="008E7A1A" w:rsidRPr="006E0536" w:rsidRDefault="008E7A1A" w:rsidP="008E7A1A">
      <w:pPr>
        <w:spacing w:before="240"/>
        <w:rPr>
          <w:rFonts w:eastAsia="Times New Roman"/>
          <w:lang w:val="en-US" w:eastAsia="en-US"/>
        </w:rPr>
      </w:pPr>
      <w:bookmarkStart w:id="130" w:name="_Toc38208883"/>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A857DC">
        <w:rPr>
          <w:rFonts w:eastAsia="Times New Roman"/>
          <w:b/>
          <w:bCs/>
          <w:noProof/>
          <w:lang w:val="en-US" w:eastAsia="en-US"/>
        </w:rPr>
        <w:t>17</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End-to-end Orchestration of Integrated Networks and Service over them</w:t>
      </w:r>
      <w:bookmarkEnd w:id="130"/>
    </w:p>
    <w:p w14:paraId="47E860B0" w14:textId="77777777" w:rsidR="008E7A1A" w:rsidRDefault="008E7A1A" w:rsidP="00B45F06">
      <w:pPr>
        <w:rPr>
          <w:rFonts w:asciiTheme="majorBidi" w:hAnsiTheme="majorBidi" w:cstheme="majorBidi"/>
          <w:b/>
        </w:rPr>
      </w:pPr>
    </w:p>
    <w:p w14:paraId="5CFD62F7" w14:textId="77777777" w:rsidR="008E7A1A" w:rsidRDefault="008E7A1A" w:rsidP="00B45F06">
      <w:pPr>
        <w:rPr>
          <w:rFonts w:asciiTheme="majorBidi" w:hAnsiTheme="majorBidi" w:cstheme="majorBidi"/>
          <w:b/>
        </w:rPr>
      </w:pPr>
    </w:p>
    <w:p w14:paraId="7FCA94CA" w14:textId="77777777" w:rsidR="008E7A1A" w:rsidRDefault="008E7A1A" w:rsidP="00B45F06">
      <w:pPr>
        <w:rPr>
          <w:rFonts w:asciiTheme="majorBidi" w:hAnsiTheme="majorBidi" w:cstheme="majorBidi"/>
          <w:b/>
        </w:rPr>
      </w:pPr>
    </w:p>
    <w:p w14:paraId="3417FB66" w14:textId="40949B8D" w:rsidR="002F5491" w:rsidRDefault="002F5491" w:rsidP="00B45F06">
      <w:pPr>
        <w:rPr>
          <w:rFonts w:asciiTheme="majorBidi" w:hAnsiTheme="majorBidi" w:cstheme="majorBidi"/>
          <w:b/>
        </w:rPr>
      </w:pPr>
      <w:r>
        <w:rPr>
          <w:rFonts w:asciiTheme="majorBidi" w:hAnsiTheme="majorBidi" w:cstheme="majorBidi"/>
          <w:b/>
          <w:noProof/>
          <w:lang w:val="en-US" w:eastAsia="en-US"/>
        </w:rPr>
        <w:drawing>
          <wp:inline distT="0" distB="0" distL="0" distR="0" wp14:anchorId="1192677D" wp14:editId="576E6139">
            <wp:extent cx="5919470" cy="41090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9470" cy="4109085"/>
                    </a:xfrm>
                    <a:prstGeom prst="rect">
                      <a:avLst/>
                    </a:prstGeom>
                    <a:noFill/>
                  </pic:spPr>
                </pic:pic>
              </a:graphicData>
            </a:graphic>
          </wp:inline>
        </w:drawing>
      </w:r>
    </w:p>
    <w:p w14:paraId="4BA76CEF" w14:textId="77777777" w:rsidR="00AB2911" w:rsidRDefault="00AB2911" w:rsidP="00B45F06">
      <w:pPr>
        <w:rPr>
          <w:rFonts w:asciiTheme="majorBidi" w:hAnsiTheme="majorBidi" w:cstheme="majorBidi"/>
          <w:b/>
        </w:rPr>
      </w:pPr>
    </w:p>
    <w:p w14:paraId="7A71BFC4" w14:textId="500F04E8" w:rsidR="00865473" w:rsidRPr="00A04F7F" w:rsidRDefault="00283890" w:rsidP="009C4E22">
      <w:pPr>
        <w:pStyle w:val="ListParagraph"/>
        <w:numPr>
          <w:ilvl w:val="0"/>
          <w:numId w:val="17"/>
        </w:numPr>
        <w:rPr>
          <w:rFonts w:asciiTheme="majorBidi" w:hAnsiTheme="majorBidi" w:cstheme="majorBidi"/>
          <w:b/>
        </w:rPr>
      </w:pPr>
      <w:r>
        <w:rPr>
          <w:rFonts w:asciiTheme="majorBidi" w:hAnsiTheme="majorBidi" w:cstheme="majorBidi"/>
          <w:b/>
        </w:rPr>
        <w:t>LSO</w:t>
      </w:r>
      <w:r w:rsidR="00865473">
        <w:rPr>
          <w:rFonts w:asciiTheme="majorBidi" w:hAnsiTheme="majorBidi" w:cstheme="majorBidi"/>
          <w:b/>
        </w:rPr>
        <w:t xml:space="preserve"> without incorporating </w:t>
      </w:r>
      <w:r>
        <w:rPr>
          <w:rFonts w:asciiTheme="majorBidi" w:hAnsiTheme="majorBidi" w:cstheme="majorBidi"/>
          <w:b/>
        </w:rPr>
        <w:t>LSO of Virtualized Components</w:t>
      </w:r>
    </w:p>
    <w:p w14:paraId="78D6C3E7" w14:textId="0E713ADB" w:rsidR="00865473" w:rsidRDefault="00865473" w:rsidP="00B45F06">
      <w:pPr>
        <w:rPr>
          <w:rFonts w:asciiTheme="majorBidi" w:hAnsiTheme="majorBidi" w:cstheme="majorBidi"/>
          <w:b/>
        </w:rPr>
      </w:pPr>
      <w:r>
        <w:rPr>
          <w:rFonts w:asciiTheme="majorBidi" w:hAnsiTheme="majorBidi" w:cstheme="majorBidi"/>
          <w:b/>
          <w:noProof/>
          <w:lang w:val="en-US" w:eastAsia="en-US"/>
        </w:rPr>
        <w:drawing>
          <wp:inline distT="0" distB="0" distL="0" distR="0" wp14:anchorId="0CD95DDE" wp14:editId="17EA1697">
            <wp:extent cx="6377203" cy="45219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7176" cy="4536134"/>
                    </a:xfrm>
                    <a:prstGeom prst="rect">
                      <a:avLst/>
                    </a:prstGeom>
                    <a:noFill/>
                  </pic:spPr>
                </pic:pic>
              </a:graphicData>
            </a:graphic>
          </wp:inline>
        </w:drawing>
      </w:r>
    </w:p>
    <w:p w14:paraId="62265EF1" w14:textId="2A9E8CEF" w:rsidR="00865473" w:rsidRPr="00D20C67" w:rsidRDefault="0025064D" w:rsidP="00B45F06">
      <w:pPr>
        <w:rPr>
          <w:rFonts w:asciiTheme="majorBidi" w:hAnsiTheme="majorBidi" w:cstheme="majorBidi"/>
          <w:b/>
        </w:rPr>
      </w:pPr>
      <w:r>
        <w:rPr>
          <w:rFonts w:asciiTheme="majorBidi" w:hAnsiTheme="majorBidi" w:cstheme="majorBidi"/>
          <w:b/>
        </w:rPr>
        <w:t xml:space="preserve">    </w:t>
      </w:r>
      <w:r w:rsidR="00283890">
        <w:rPr>
          <w:rFonts w:asciiTheme="majorBidi" w:hAnsiTheme="majorBidi" w:cstheme="majorBidi"/>
          <w:b/>
        </w:rPr>
        <w:t>(b)</w:t>
      </w:r>
      <w:r w:rsidR="00283890" w:rsidRPr="00283890">
        <w:t xml:space="preserve"> </w:t>
      </w:r>
      <w:r w:rsidR="00283890">
        <w:rPr>
          <w:rFonts w:asciiTheme="majorBidi" w:hAnsiTheme="majorBidi" w:cstheme="majorBidi"/>
          <w:b/>
        </w:rPr>
        <w:t xml:space="preserve">LSO </w:t>
      </w:r>
      <w:r>
        <w:rPr>
          <w:rFonts w:asciiTheme="majorBidi" w:hAnsiTheme="majorBidi" w:cstheme="majorBidi"/>
          <w:b/>
        </w:rPr>
        <w:t>Architecture for Services with both Virtualized and Non-</w:t>
      </w:r>
      <w:proofErr w:type="gramStart"/>
      <w:r>
        <w:rPr>
          <w:rFonts w:asciiTheme="majorBidi" w:hAnsiTheme="majorBidi" w:cstheme="majorBidi"/>
          <w:b/>
        </w:rPr>
        <w:t xml:space="preserve">Virtualized </w:t>
      </w:r>
      <w:r w:rsidR="00283890" w:rsidRPr="00283890">
        <w:rPr>
          <w:rFonts w:asciiTheme="majorBidi" w:hAnsiTheme="majorBidi" w:cstheme="majorBidi"/>
          <w:b/>
        </w:rPr>
        <w:t xml:space="preserve"> Components</w:t>
      </w:r>
      <w:proofErr w:type="gramEnd"/>
    </w:p>
    <w:p w14:paraId="37FE6341" w14:textId="2FF52204" w:rsidR="002F5491" w:rsidRDefault="002F5491" w:rsidP="002F5491">
      <w:pPr>
        <w:spacing w:before="240"/>
        <w:ind w:left="2189" w:firstLine="691"/>
        <w:rPr>
          <w:rFonts w:eastAsia="Times New Roman"/>
          <w:bCs/>
          <w:lang w:val="en-US" w:eastAsia="en-US"/>
        </w:rPr>
      </w:pPr>
      <w:bookmarkStart w:id="131" w:name="_Toc3820888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A857DC">
        <w:rPr>
          <w:rFonts w:eastAsia="Times New Roman"/>
          <w:b/>
          <w:bCs/>
          <w:noProof/>
          <w:lang w:val="en-US" w:eastAsia="en-US"/>
        </w:rPr>
        <w:t>18</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Lifecycle Services Orchestration [</w:t>
      </w:r>
      <w:r w:rsidR="002976D9">
        <w:rPr>
          <w:rFonts w:eastAsia="Times New Roman"/>
          <w:bCs/>
          <w:lang w:val="en-US" w:eastAsia="en-US"/>
        </w:rPr>
        <w:t>2,</w:t>
      </w:r>
      <w:r w:rsidR="000C62FD">
        <w:rPr>
          <w:rFonts w:eastAsia="Times New Roman"/>
          <w:bCs/>
          <w:lang w:val="en-US" w:eastAsia="en-US"/>
        </w:rPr>
        <w:t>3]</w:t>
      </w:r>
      <w:bookmarkEnd w:id="131"/>
    </w:p>
    <w:p w14:paraId="74BCA953" w14:textId="77777777" w:rsidR="00E25C4C" w:rsidRDefault="00E25C4C" w:rsidP="00E25C4C">
      <w:pPr>
        <w:spacing w:before="240"/>
        <w:rPr>
          <w:rFonts w:eastAsia="Times New Roman"/>
          <w:lang w:val="en-US" w:eastAsia="en-US"/>
        </w:rPr>
      </w:pPr>
    </w:p>
    <w:p w14:paraId="5A56D7F6" w14:textId="77777777" w:rsidR="00675118" w:rsidRPr="005E7AB2" w:rsidRDefault="00675118" w:rsidP="00A04F7F">
      <w:pPr>
        <w:ind w:left="360"/>
        <w:outlineLvl w:val="0"/>
        <w:rPr>
          <w:rFonts w:asciiTheme="majorBidi" w:hAnsiTheme="majorBidi" w:cstheme="majorBidi"/>
          <w:b/>
        </w:rPr>
      </w:pPr>
    </w:p>
    <w:p w14:paraId="7CB6D766" w14:textId="4667F090" w:rsidR="00C338D2" w:rsidRDefault="008C23C0" w:rsidP="009C4E22">
      <w:pPr>
        <w:pStyle w:val="ListParagraph"/>
        <w:numPr>
          <w:ilvl w:val="0"/>
          <w:numId w:val="62"/>
        </w:numPr>
        <w:ind w:left="720"/>
        <w:outlineLvl w:val="0"/>
        <w:rPr>
          <w:rFonts w:asciiTheme="majorBidi" w:hAnsiTheme="majorBidi" w:cstheme="majorBidi"/>
          <w:b/>
        </w:rPr>
      </w:pPr>
      <w:bookmarkStart w:id="132" w:name="_Toc38215981"/>
      <w:bookmarkStart w:id="133" w:name="OLE_LINK1"/>
      <w:bookmarkStart w:id="134" w:name="OLE_LINK2"/>
      <w:r>
        <w:rPr>
          <w:rFonts w:asciiTheme="majorBidi" w:hAnsiTheme="majorBidi" w:cstheme="majorBidi"/>
          <w:b/>
        </w:rPr>
        <w:t xml:space="preserve">Management </w:t>
      </w:r>
      <w:r w:rsidR="00C338D2">
        <w:rPr>
          <w:rFonts w:asciiTheme="majorBidi" w:hAnsiTheme="majorBidi" w:cstheme="majorBidi"/>
          <w:b/>
        </w:rPr>
        <w:t>Requirements</w:t>
      </w:r>
      <w:bookmarkEnd w:id="132"/>
    </w:p>
    <w:p w14:paraId="085C5919" w14:textId="77777777" w:rsidR="00C338D2" w:rsidRDefault="00C338D2" w:rsidP="00A04F7F">
      <w:pPr>
        <w:ind w:left="720"/>
        <w:rPr>
          <w:rFonts w:asciiTheme="majorBidi" w:hAnsiTheme="majorBidi" w:cstheme="majorBidi"/>
          <w:b/>
        </w:rPr>
      </w:pPr>
    </w:p>
    <w:p w14:paraId="7836323E" w14:textId="150A0C05" w:rsidR="00C338D2" w:rsidRDefault="00C338D2" w:rsidP="009C4E22">
      <w:pPr>
        <w:pStyle w:val="ListParagraph"/>
        <w:numPr>
          <w:ilvl w:val="0"/>
          <w:numId w:val="18"/>
        </w:numPr>
        <w:ind w:left="720"/>
        <w:outlineLvl w:val="1"/>
        <w:rPr>
          <w:rFonts w:asciiTheme="majorBidi" w:hAnsiTheme="majorBidi" w:cstheme="majorBidi"/>
          <w:b/>
        </w:rPr>
      </w:pPr>
      <w:bookmarkStart w:id="135" w:name="_Toc38215982"/>
      <w:r w:rsidRPr="00C338D2">
        <w:rPr>
          <w:rFonts w:asciiTheme="majorBidi" w:hAnsiTheme="majorBidi" w:cstheme="majorBidi"/>
          <w:b/>
        </w:rPr>
        <w:t>Management and control requirements on heterogeneous computing resources</w:t>
      </w:r>
      <w:bookmarkEnd w:id="135"/>
    </w:p>
    <w:p w14:paraId="47822739" w14:textId="77777777" w:rsidR="002D2A59" w:rsidRPr="002D2A59" w:rsidRDefault="002D2A59" w:rsidP="00A04F7F">
      <w:pPr>
        <w:overflowPunct w:val="0"/>
        <w:autoSpaceDE w:val="0"/>
        <w:autoSpaceDN w:val="0"/>
        <w:adjustRightInd w:val="0"/>
        <w:ind w:left="360"/>
        <w:jc w:val="both"/>
        <w:textAlignment w:val="baseline"/>
        <w:rPr>
          <w:rFonts w:eastAsia="Times New Roman"/>
          <w:sz w:val="20"/>
          <w:szCs w:val="20"/>
          <w:lang w:val="en-US" w:eastAsia="zh-CN"/>
        </w:rPr>
      </w:pPr>
      <w:r w:rsidRPr="002D2A59">
        <w:rPr>
          <w:rFonts w:eastAsia="Times New Roman"/>
          <w:sz w:val="20"/>
          <w:szCs w:val="20"/>
          <w:lang w:val="en-US" w:eastAsia="zh-CN"/>
        </w:rPr>
        <w:t>Driven by new technologies such as artificial intelligence, big data and the Internet of things, the future applications are more diversified, and their requirements of computing resources are much differentiated. At the same time, more and more heterogeneous data is generated at the edge and the heterogeneous computing is arising to better serve personalized computing needs. In future networks, the unified management of heterogeneous computing resources and heterogeneous data is needed. The main purpose is fulfilling diverse services requirements on computing and storage resources with the view of improving user experience, network efficiency and resource utilization.</w:t>
      </w:r>
    </w:p>
    <w:p w14:paraId="672797A3" w14:textId="77777777" w:rsidR="002D2A59" w:rsidRPr="002D2A59" w:rsidRDefault="002D2A59" w:rsidP="002D2A59">
      <w:pPr>
        <w:overflowPunct w:val="0"/>
        <w:autoSpaceDE w:val="0"/>
        <w:autoSpaceDN w:val="0"/>
        <w:adjustRightInd w:val="0"/>
        <w:jc w:val="both"/>
        <w:textAlignment w:val="baseline"/>
        <w:rPr>
          <w:rFonts w:eastAsia="Times New Roman"/>
          <w:sz w:val="20"/>
          <w:szCs w:val="20"/>
          <w:lang w:val="en-US" w:eastAsia="zh-CN"/>
        </w:rPr>
      </w:pPr>
      <w:r w:rsidRPr="002D2A59">
        <w:rPr>
          <w:rFonts w:eastAsia="Times New Roman"/>
          <w:sz w:val="20"/>
          <w:szCs w:val="20"/>
          <w:lang w:val="en-US" w:eastAsia="zh-CN"/>
        </w:rPr>
        <w:t xml:space="preserve">In order to meet the needs of computation diversification, new hardware resources such as GPU, FPGA and other hardware for acceleration are introduced. </w:t>
      </w:r>
    </w:p>
    <w:p w14:paraId="74F13190" w14:textId="77777777" w:rsidR="002D2A59" w:rsidRPr="002D2A59" w:rsidRDefault="002D2A59" w:rsidP="002D2A59">
      <w:pPr>
        <w:overflowPunct w:val="0"/>
        <w:autoSpaceDE w:val="0"/>
        <w:autoSpaceDN w:val="0"/>
        <w:adjustRightInd w:val="0"/>
        <w:jc w:val="both"/>
        <w:textAlignment w:val="baseline"/>
        <w:rPr>
          <w:rFonts w:eastAsia="Times New Roman"/>
          <w:sz w:val="20"/>
          <w:szCs w:val="20"/>
          <w:lang w:val="en-US" w:eastAsia="zh-CN"/>
        </w:rPr>
      </w:pPr>
      <w:r w:rsidRPr="002D2A59">
        <w:rPr>
          <w:rFonts w:eastAsia="Times New Roman"/>
          <w:sz w:val="20"/>
          <w:szCs w:val="20"/>
          <w:lang w:val="en-US" w:eastAsia="zh-CN"/>
        </w:rPr>
        <w:t xml:space="preserve">With the computation- intensive machine learning model training based on a large amount of data, AI proposes higher demand towards the data processing and computing power. As such the future edge deployment of AI needs heterogeneous computing hardware to support the resource-limited edge stations. </w:t>
      </w:r>
    </w:p>
    <w:p w14:paraId="640749FC" w14:textId="77777777" w:rsidR="002D2A59" w:rsidRPr="002D2A59" w:rsidRDefault="002D2A59" w:rsidP="002D2A59">
      <w:pPr>
        <w:overflowPunct w:val="0"/>
        <w:autoSpaceDE w:val="0"/>
        <w:autoSpaceDN w:val="0"/>
        <w:adjustRightInd w:val="0"/>
        <w:jc w:val="both"/>
        <w:textAlignment w:val="baseline"/>
        <w:rPr>
          <w:rFonts w:eastAsia="Times New Roman"/>
          <w:sz w:val="20"/>
          <w:szCs w:val="20"/>
          <w:lang w:val="en-US" w:eastAsia="zh-CN"/>
        </w:rPr>
      </w:pPr>
    </w:p>
    <w:p w14:paraId="06AE3F50" w14:textId="77777777" w:rsidR="002D2A59" w:rsidRPr="002D2A59" w:rsidRDefault="002D2A59" w:rsidP="002D2A59">
      <w:pPr>
        <w:overflowPunct w:val="0"/>
        <w:autoSpaceDE w:val="0"/>
        <w:autoSpaceDN w:val="0"/>
        <w:adjustRightInd w:val="0"/>
        <w:jc w:val="center"/>
        <w:textAlignment w:val="baseline"/>
        <w:rPr>
          <w:rFonts w:eastAsia="Times New Roman"/>
          <w:sz w:val="20"/>
          <w:szCs w:val="20"/>
          <w:lang w:val="en-US" w:eastAsia="zh-CN"/>
        </w:rPr>
      </w:pPr>
      <w:r w:rsidRPr="002D2A59">
        <w:rPr>
          <w:rFonts w:eastAsia="Times New Roman"/>
          <w:noProof/>
          <w:sz w:val="20"/>
          <w:szCs w:val="20"/>
          <w:lang w:val="en-US" w:eastAsia="en-US"/>
        </w:rPr>
        <w:lastRenderedPageBreak/>
        <w:drawing>
          <wp:inline distT="0" distB="0" distL="0" distR="0" wp14:anchorId="0E6355E6" wp14:editId="13E3030B">
            <wp:extent cx="3893128" cy="1184811"/>
            <wp:effectExtent l="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b="23052"/>
                    <a:stretch>
                      <a:fillRect/>
                    </a:stretch>
                  </pic:blipFill>
                  <pic:spPr bwMode="auto">
                    <a:xfrm>
                      <a:off x="0" y="0"/>
                      <a:ext cx="3919410" cy="1192810"/>
                    </a:xfrm>
                    <a:prstGeom prst="rect">
                      <a:avLst/>
                    </a:prstGeom>
                    <a:noFill/>
                  </pic:spPr>
                </pic:pic>
              </a:graphicData>
            </a:graphic>
          </wp:inline>
        </w:drawing>
      </w:r>
    </w:p>
    <w:p w14:paraId="65BF8FB7" w14:textId="10BB4E56" w:rsidR="002D2A59" w:rsidRPr="002D2A59" w:rsidRDefault="000A5E1C" w:rsidP="002D2A59">
      <w:pPr>
        <w:overflowPunct w:val="0"/>
        <w:autoSpaceDE w:val="0"/>
        <w:autoSpaceDN w:val="0"/>
        <w:adjustRightInd w:val="0"/>
        <w:spacing w:before="0" w:after="200"/>
        <w:jc w:val="center"/>
        <w:textAlignment w:val="baseline"/>
        <w:rPr>
          <w:rFonts w:eastAsia="Times New Roman"/>
          <w:b/>
          <w:bCs/>
          <w:i/>
          <w:iCs/>
          <w:color w:val="000000" w:themeColor="text1"/>
          <w:sz w:val="20"/>
          <w:szCs w:val="20"/>
          <w:lang w:val="en-US" w:eastAsia="zh-CN"/>
        </w:rPr>
      </w:pPr>
      <w:bookmarkStart w:id="136" w:name="_Toc3820888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20</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2D2A59" w:rsidRPr="002D2A59">
        <w:rPr>
          <w:rFonts w:eastAsia="Times New Roman"/>
          <w:b/>
          <w:bCs/>
          <w:i/>
          <w:iCs/>
          <w:color w:val="000000" w:themeColor="text1"/>
          <w:sz w:val="20"/>
          <w:szCs w:val="20"/>
          <w:lang w:val="en-US" w:eastAsia="en-US"/>
        </w:rPr>
        <w:t xml:space="preserve">- </w:t>
      </w:r>
      <w:r w:rsidR="002D2A59" w:rsidRPr="002D2A59">
        <w:rPr>
          <w:rFonts w:eastAsia="Times New Roman"/>
          <w:b/>
          <w:bCs/>
          <w:i/>
          <w:iCs/>
          <w:color w:val="000000" w:themeColor="text1"/>
          <w:sz w:val="20"/>
          <w:szCs w:val="20"/>
          <w:lang w:val="en-US" w:eastAsia="zh-CN"/>
        </w:rPr>
        <w:t>Heterogeneous computing hardware</w:t>
      </w:r>
      <w:bookmarkEnd w:id="136"/>
    </w:p>
    <w:p w14:paraId="00F94D68" w14:textId="77777777" w:rsidR="002D2A59" w:rsidRPr="002D2A59" w:rsidRDefault="002D2A59" w:rsidP="002D2A59">
      <w:pPr>
        <w:overflowPunct w:val="0"/>
        <w:autoSpaceDE w:val="0"/>
        <w:autoSpaceDN w:val="0"/>
        <w:adjustRightInd w:val="0"/>
        <w:jc w:val="both"/>
        <w:textAlignment w:val="baseline"/>
        <w:rPr>
          <w:rFonts w:eastAsia="Times New Roman"/>
          <w:sz w:val="20"/>
          <w:szCs w:val="20"/>
          <w:lang w:val="en-US" w:eastAsia="zh-CN"/>
        </w:rPr>
      </w:pPr>
      <w:r w:rsidRPr="002D2A59">
        <w:rPr>
          <w:rFonts w:eastAsia="Times New Roman"/>
          <w:sz w:val="20"/>
          <w:szCs w:val="20"/>
          <w:lang w:val="en-US" w:eastAsia="zh-CN"/>
        </w:rPr>
        <w:t xml:space="preserve">It is necessary to research on the unified measurement of heterogeneous resources and build a unified resource view. What’s more, the real-time update of the resource view is also required to achieve the timely and comprehensively aware of heterogeneous resources. </w:t>
      </w:r>
    </w:p>
    <w:p w14:paraId="771B2DCC" w14:textId="77777777" w:rsidR="002D2A59" w:rsidRPr="002D2A59" w:rsidRDefault="002D2A59" w:rsidP="002D2A59">
      <w:pPr>
        <w:overflowPunct w:val="0"/>
        <w:autoSpaceDE w:val="0"/>
        <w:autoSpaceDN w:val="0"/>
        <w:adjustRightInd w:val="0"/>
        <w:jc w:val="both"/>
        <w:textAlignment w:val="baseline"/>
        <w:rPr>
          <w:rFonts w:eastAsia="Times New Roman"/>
          <w:sz w:val="20"/>
          <w:szCs w:val="20"/>
          <w:lang w:val="en-US" w:eastAsia="zh-CN"/>
        </w:rPr>
      </w:pPr>
      <w:r w:rsidRPr="002D2A59">
        <w:rPr>
          <w:rFonts w:eastAsia="Times New Roman"/>
          <w:sz w:val="20"/>
          <w:szCs w:val="20"/>
          <w:lang w:val="en-US" w:eastAsia="zh-CN"/>
        </w:rPr>
        <w:t xml:space="preserve">The centralized or distributed control and intelligent management over heterogeneous hardware could perform as the on-demand resource scheduling and data migration. </w:t>
      </w:r>
    </w:p>
    <w:p w14:paraId="68B8F2F4" w14:textId="77777777" w:rsidR="002D2A59" w:rsidRPr="002D2A59" w:rsidRDefault="002D2A59" w:rsidP="009C4E22">
      <w:pPr>
        <w:numPr>
          <w:ilvl w:val="0"/>
          <w:numId w:val="20"/>
        </w:numPr>
        <w:overflowPunct w:val="0"/>
        <w:autoSpaceDE w:val="0"/>
        <w:autoSpaceDN w:val="0"/>
        <w:adjustRightInd w:val="0"/>
        <w:contextualSpacing/>
        <w:jc w:val="both"/>
        <w:textAlignment w:val="baseline"/>
        <w:rPr>
          <w:rFonts w:eastAsia="Times New Roman"/>
          <w:sz w:val="20"/>
          <w:szCs w:val="20"/>
          <w:lang w:val="en-US" w:eastAsia="zh-CN"/>
        </w:rPr>
      </w:pPr>
      <w:r w:rsidRPr="002D2A59">
        <w:rPr>
          <w:rFonts w:eastAsia="Times New Roman"/>
          <w:sz w:val="20"/>
          <w:szCs w:val="20"/>
          <w:lang w:val="en-US" w:eastAsia="zh-CN"/>
        </w:rPr>
        <w:t xml:space="preserve">Computing Resource measurement </w:t>
      </w:r>
    </w:p>
    <w:p w14:paraId="1A4D6C29" w14:textId="77777777" w:rsidR="002D2A59" w:rsidRPr="002D2A59" w:rsidRDefault="002D2A59" w:rsidP="002D2A59">
      <w:pPr>
        <w:overflowPunct w:val="0"/>
        <w:autoSpaceDE w:val="0"/>
        <w:autoSpaceDN w:val="0"/>
        <w:adjustRightInd w:val="0"/>
        <w:jc w:val="both"/>
        <w:textAlignment w:val="baseline"/>
        <w:rPr>
          <w:rFonts w:eastAsia="Times New Roman"/>
          <w:sz w:val="20"/>
          <w:szCs w:val="20"/>
          <w:lang w:val="en-US" w:eastAsia="zh-CN"/>
        </w:rPr>
      </w:pPr>
      <w:r w:rsidRPr="002D2A59">
        <w:rPr>
          <w:rFonts w:eastAsia="Times New Roman"/>
          <w:sz w:val="20"/>
          <w:szCs w:val="20"/>
          <w:lang w:val="en-US" w:eastAsia="zh-CN"/>
        </w:rPr>
        <w:t>On the one hand, in the face of heterogeneous computing, the dimension of computing power’s representation need to be studied to realize the perceptive and measurable computing power of the network and applications; on the other hand, how to measure the computing and storage power needed for specific application or service also needs to be studied.</w:t>
      </w:r>
    </w:p>
    <w:p w14:paraId="273B1B7E" w14:textId="77777777" w:rsidR="002D2A59" w:rsidRPr="002D2A59" w:rsidRDefault="002D2A59" w:rsidP="009C4E22">
      <w:pPr>
        <w:numPr>
          <w:ilvl w:val="0"/>
          <w:numId w:val="19"/>
        </w:numPr>
        <w:overflowPunct w:val="0"/>
        <w:autoSpaceDE w:val="0"/>
        <w:autoSpaceDN w:val="0"/>
        <w:adjustRightInd w:val="0"/>
        <w:contextualSpacing/>
        <w:jc w:val="both"/>
        <w:textAlignment w:val="baseline"/>
        <w:rPr>
          <w:rFonts w:eastAsia="Times New Roman"/>
          <w:sz w:val="20"/>
          <w:szCs w:val="20"/>
          <w:lang w:val="en-US" w:eastAsia="zh-CN"/>
        </w:rPr>
      </w:pPr>
      <w:r w:rsidRPr="002D2A59">
        <w:rPr>
          <w:rFonts w:eastAsia="Times New Roman"/>
          <w:sz w:val="20"/>
          <w:szCs w:val="20"/>
          <w:lang w:val="en-US" w:eastAsia="zh-CN"/>
        </w:rPr>
        <w:t>Computing Resource modelling</w:t>
      </w:r>
    </w:p>
    <w:p w14:paraId="219A65E6" w14:textId="77777777" w:rsidR="002D2A59" w:rsidRPr="002D2A59" w:rsidRDefault="002D2A59" w:rsidP="002D2A59">
      <w:pPr>
        <w:overflowPunct w:val="0"/>
        <w:autoSpaceDE w:val="0"/>
        <w:autoSpaceDN w:val="0"/>
        <w:adjustRightInd w:val="0"/>
        <w:jc w:val="both"/>
        <w:textAlignment w:val="baseline"/>
        <w:rPr>
          <w:rFonts w:eastAsia="Times New Roman"/>
          <w:sz w:val="20"/>
          <w:szCs w:val="20"/>
          <w:lang w:val="en-US" w:eastAsia="zh-CN"/>
        </w:rPr>
      </w:pPr>
      <w:r w:rsidRPr="002D2A59">
        <w:rPr>
          <w:rFonts w:eastAsia="Times New Roman"/>
          <w:sz w:val="20"/>
          <w:szCs w:val="20"/>
          <w:lang w:val="en-US" w:eastAsia="zh-CN"/>
        </w:rPr>
        <w:t>The network node establishes the information of currently deployed services and the performance and status of current computing resources and updates the maintenance in real time. The modeling method of computing resource performance and status needs to be studied. OK, but what can we say now? Can you provide examples?</w:t>
      </w:r>
    </w:p>
    <w:p w14:paraId="3B43FA14" w14:textId="77777777" w:rsidR="002D2A59" w:rsidRPr="002D2A59" w:rsidRDefault="002D2A59" w:rsidP="009C4E22">
      <w:pPr>
        <w:numPr>
          <w:ilvl w:val="0"/>
          <w:numId w:val="19"/>
        </w:numPr>
        <w:overflowPunct w:val="0"/>
        <w:autoSpaceDE w:val="0"/>
        <w:autoSpaceDN w:val="0"/>
        <w:adjustRightInd w:val="0"/>
        <w:contextualSpacing/>
        <w:jc w:val="both"/>
        <w:textAlignment w:val="baseline"/>
        <w:rPr>
          <w:rFonts w:eastAsia="Times New Roman"/>
          <w:sz w:val="20"/>
          <w:szCs w:val="20"/>
          <w:lang w:val="en-US" w:eastAsia="zh-CN"/>
        </w:rPr>
      </w:pPr>
      <w:r w:rsidRPr="002D2A59">
        <w:rPr>
          <w:rFonts w:eastAsia="Times New Roman"/>
          <w:sz w:val="20"/>
          <w:szCs w:val="20"/>
          <w:lang w:val="en-US" w:eastAsia="zh-CN"/>
        </w:rPr>
        <w:t xml:space="preserve">Computing Resource notification </w:t>
      </w:r>
    </w:p>
    <w:p w14:paraId="39DD9CB8" w14:textId="77777777" w:rsidR="002D2A59" w:rsidRPr="002D2A59" w:rsidRDefault="002D2A59" w:rsidP="002D2A59">
      <w:pPr>
        <w:overflowPunct w:val="0"/>
        <w:autoSpaceDE w:val="0"/>
        <w:autoSpaceDN w:val="0"/>
        <w:adjustRightInd w:val="0"/>
        <w:jc w:val="both"/>
        <w:textAlignment w:val="baseline"/>
        <w:rPr>
          <w:rFonts w:eastAsia="Times New Roman"/>
          <w:szCs w:val="20"/>
          <w:lang w:val="en-US" w:eastAsia="zh-CN"/>
        </w:rPr>
      </w:pPr>
      <w:r w:rsidRPr="002D2A59">
        <w:rPr>
          <w:rFonts w:eastAsia="Times New Roman"/>
          <w:sz w:val="20"/>
          <w:szCs w:val="20"/>
          <w:lang w:val="en-US" w:eastAsia="zh-CN"/>
        </w:rPr>
        <w:t xml:space="preserve">It is necessary to share and periodically update available computing power in network nodes so that other nodes in the network are aware of the specific configuration and real-time status of computing power. </w:t>
      </w:r>
    </w:p>
    <w:p w14:paraId="05D21551" w14:textId="77777777" w:rsidR="002D2A59" w:rsidRPr="002D2A59" w:rsidRDefault="002D2A59" w:rsidP="009C4E22">
      <w:pPr>
        <w:numPr>
          <w:ilvl w:val="0"/>
          <w:numId w:val="19"/>
        </w:numPr>
        <w:overflowPunct w:val="0"/>
        <w:autoSpaceDE w:val="0"/>
        <w:autoSpaceDN w:val="0"/>
        <w:adjustRightInd w:val="0"/>
        <w:contextualSpacing/>
        <w:jc w:val="both"/>
        <w:textAlignment w:val="baseline"/>
        <w:rPr>
          <w:rFonts w:eastAsia="Times New Roman"/>
          <w:sz w:val="20"/>
          <w:szCs w:val="20"/>
          <w:lang w:val="en-US" w:eastAsia="zh-CN"/>
        </w:rPr>
      </w:pPr>
      <w:r w:rsidRPr="002D2A59">
        <w:rPr>
          <w:rFonts w:eastAsia="Times New Roman"/>
          <w:sz w:val="20"/>
          <w:szCs w:val="20"/>
          <w:lang w:val="en-US" w:eastAsia="zh-CN"/>
        </w:rPr>
        <w:t xml:space="preserve">Coordination between Computing Resource and network resource </w:t>
      </w:r>
    </w:p>
    <w:p w14:paraId="67886910" w14:textId="77777777" w:rsidR="002D2A59" w:rsidRPr="002D2A59" w:rsidRDefault="002D2A59" w:rsidP="002D2A59">
      <w:pPr>
        <w:overflowPunct w:val="0"/>
        <w:autoSpaceDE w:val="0"/>
        <w:autoSpaceDN w:val="0"/>
        <w:adjustRightInd w:val="0"/>
        <w:ind w:left="360"/>
        <w:contextualSpacing/>
        <w:jc w:val="both"/>
        <w:textAlignment w:val="baseline"/>
        <w:rPr>
          <w:rFonts w:eastAsia="Times New Roman"/>
          <w:sz w:val="20"/>
          <w:szCs w:val="20"/>
          <w:lang w:val="en-US" w:eastAsia="zh-CN"/>
        </w:rPr>
      </w:pPr>
    </w:p>
    <w:p w14:paraId="77338431" w14:textId="77777777" w:rsidR="002D2A59" w:rsidRPr="002D2A59" w:rsidRDefault="002D2A59" w:rsidP="002D2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both"/>
        <w:rPr>
          <w:rFonts w:eastAsia="SimSun"/>
          <w:bCs/>
          <w:color w:val="212121"/>
          <w:sz w:val="20"/>
          <w:szCs w:val="20"/>
          <w:lang w:val="en-US" w:eastAsia="zh-CN"/>
        </w:rPr>
      </w:pPr>
      <w:r w:rsidRPr="002D2A59">
        <w:rPr>
          <w:color w:val="212121"/>
          <w:sz w:val="20"/>
          <w:szCs w:val="20"/>
          <w:lang w:val="en-US" w:eastAsia="zh-CN"/>
        </w:rPr>
        <w:t>The research includes how to realize flexible traffic scheduling based on the coordination of network resources and computing resources, and to achieve the best</w:t>
      </w:r>
      <w:r w:rsidRPr="002D2A59">
        <w:rPr>
          <w:bCs/>
          <w:color w:val="212121"/>
          <w:sz w:val="20"/>
          <w:szCs w:val="20"/>
          <w:lang w:val="en-US" w:eastAsia="zh-CN"/>
        </w:rPr>
        <w:t xml:space="preserve"> user experience</w:t>
      </w:r>
      <w:r w:rsidRPr="002D2A59">
        <w:rPr>
          <w:rFonts w:eastAsia="SimSun"/>
          <w:bCs/>
          <w:color w:val="212121"/>
          <w:sz w:val="20"/>
          <w:szCs w:val="20"/>
          <w:lang w:val="en-US" w:eastAsia="zh-CN"/>
        </w:rPr>
        <w:t xml:space="preserve">, computing resources utilization and network efficiency. </w:t>
      </w:r>
    </w:p>
    <w:p w14:paraId="7F750AF0" w14:textId="67BFE35C" w:rsidR="00C338D2" w:rsidRPr="00C338D2" w:rsidRDefault="00C338D2" w:rsidP="00C338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both"/>
        <w:rPr>
          <w:rFonts w:eastAsia="SimSun"/>
          <w:bCs/>
          <w:color w:val="212121"/>
          <w:sz w:val="20"/>
          <w:szCs w:val="20"/>
          <w:lang w:val="en-US" w:eastAsia="zh-CN"/>
        </w:rPr>
      </w:pPr>
      <w:r w:rsidRPr="00C338D2">
        <w:rPr>
          <w:rFonts w:eastAsia="SimSun"/>
          <w:bCs/>
          <w:color w:val="212121"/>
          <w:sz w:val="20"/>
          <w:szCs w:val="20"/>
          <w:lang w:val="en-US" w:eastAsia="zh-CN"/>
        </w:rPr>
        <w:t xml:space="preserve">. </w:t>
      </w:r>
    </w:p>
    <w:p w14:paraId="65DA89A4" w14:textId="7EFB1630" w:rsidR="00CE48BE" w:rsidRDefault="00CE48BE" w:rsidP="009C4E22">
      <w:pPr>
        <w:pStyle w:val="ListParagraph"/>
        <w:numPr>
          <w:ilvl w:val="0"/>
          <w:numId w:val="18"/>
        </w:numPr>
        <w:rPr>
          <w:rFonts w:asciiTheme="majorBidi" w:hAnsiTheme="majorBidi" w:cstheme="majorBidi"/>
          <w:b/>
        </w:rPr>
      </w:pPr>
      <w:r w:rsidRPr="00CE48BE">
        <w:rPr>
          <w:rFonts w:asciiTheme="majorBidi" w:hAnsiTheme="majorBidi" w:cstheme="majorBidi"/>
          <w:b/>
        </w:rPr>
        <w:t>Requirements for Service Management</w:t>
      </w:r>
      <w:r>
        <w:rPr>
          <w:rFonts w:asciiTheme="majorBidi" w:hAnsiTheme="majorBidi" w:cstheme="majorBidi"/>
          <w:b/>
        </w:rPr>
        <w:t xml:space="preserve"> </w:t>
      </w:r>
    </w:p>
    <w:p w14:paraId="3D7BCB52" w14:textId="77777777" w:rsidR="00C338D2" w:rsidRDefault="00C338D2" w:rsidP="00A04F7F">
      <w:pPr>
        <w:rPr>
          <w:rFonts w:asciiTheme="majorBidi" w:hAnsiTheme="majorBidi" w:cstheme="majorBidi"/>
          <w:b/>
        </w:rPr>
      </w:pPr>
    </w:p>
    <w:p w14:paraId="5F14C131" w14:textId="77777777" w:rsidR="001808E7" w:rsidRPr="001808E7" w:rsidRDefault="001808E7" w:rsidP="001808E7">
      <w:pPr>
        <w:overflowPunct w:val="0"/>
        <w:autoSpaceDE w:val="0"/>
        <w:autoSpaceDN w:val="0"/>
        <w:adjustRightInd w:val="0"/>
        <w:jc w:val="both"/>
        <w:textAlignment w:val="baseline"/>
        <w:rPr>
          <w:rFonts w:eastAsia="Times New Roman"/>
          <w:sz w:val="20"/>
          <w:szCs w:val="20"/>
          <w:lang w:val="en-US" w:eastAsia="en-US"/>
        </w:rPr>
      </w:pPr>
      <w:r w:rsidRPr="001808E7">
        <w:rPr>
          <w:rFonts w:eastAsia="Times New Roman"/>
          <w:sz w:val="20"/>
          <w:szCs w:val="20"/>
          <w:lang w:val="en-US" w:eastAsia="en-US"/>
        </w:rPr>
        <w:t>Network 2030 identifies a number of newly emerging networking services, which will, in turn enable newly emerging applications. Specifically, these services include new foundational services:</w:t>
      </w:r>
    </w:p>
    <w:p w14:paraId="3A444E0B" w14:textId="77777777" w:rsidR="001808E7" w:rsidRPr="001808E7" w:rsidRDefault="001808E7" w:rsidP="009C4E22">
      <w:pPr>
        <w:numPr>
          <w:ilvl w:val="0"/>
          <w:numId w:val="21"/>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In-time and on-time services such as Manufacturing automation Remote surgery</w:t>
      </w:r>
    </w:p>
    <w:p w14:paraId="6972BC48" w14:textId="77777777" w:rsidR="001808E7" w:rsidRPr="001808E7" w:rsidRDefault="001808E7" w:rsidP="009C4E22">
      <w:pPr>
        <w:numPr>
          <w:ilvl w:val="0"/>
          <w:numId w:val="21"/>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Coordinated services such as Multi-sense communication Autonomous Traffic communication</w:t>
      </w:r>
    </w:p>
    <w:p w14:paraId="71AE1083" w14:textId="77777777" w:rsidR="001808E7" w:rsidRPr="001808E7" w:rsidRDefault="001808E7" w:rsidP="009C4E22">
      <w:pPr>
        <w:numPr>
          <w:ilvl w:val="0"/>
          <w:numId w:val="21"/>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 xml:space="preserve">Qualitative communication services such as High throughput multimedia such as Holographic applications </w:t>
      </w:r>
    </w:p>
    <w:p w14:paraId="3DBC632E" w14:textId="77777777" w:rsidR="001808E7" w:rsidRPr="001808E7" w:rsidRDefault="001808E7" w:rsidP="001808E7">
      <w:pPr>
        <w:spacing w:before="0" w:after="160" w:line="259" w:lineRule="auto"/>
        <w:jc w:val="both"/>
        <w:rPr>
          <w:rFonts w:eastAsia="Times New Roman"/>
          <w:sz w:val="20"/>
          <w:szCs w:val="20"/>
          <w:lang w:val="en-US" w:eastAsia="en-US"/>
        </w:rPr>
      </w:pPr>
      <w:r w:rsidRPr="001808E7">
        <w:rPr>
          <w:rFonts w:eastAsia="Times New Roman"/>
          <w:sz w:val="20"/>
          <w:szCs w:val="20"/>
          <w:lang w:val="en-US" w:eastAsia="en-US"/>
        </w:rPr>
        <w:t>The services also include a number of compound services, composed of multiple foundational and other services:</w:t>
      </w:r>
    </w:p>
    <w:p w14:paraId="7F35C3A2" w14:textId="77777777" w:rsidR="001808E7" w:rsidRPr="001808E7" w:rsidRDefault="001808E7" w:rsidP="009C4E22">
      <w:pPr>
        <w:numPr>
          <w:ilvl w:val="0"/>
          <w:numId w:val="22"/>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Haptic communications services</w:t>
      </w:r>
    </w:p>
    <w:p w14:paraId="4C9F1B95" w14:textId="77777777" w:rsidR="001808E7" w:rsidRPr="001808E7" w:rsidRDefault="001808E7" w:rsidP="009C4E22">
      <w:pPr>
        <w:numPr>
          <w:ilvl w:val="0"/>
          <w:numId w:val="22"/>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Holographic-type communications services (HTC)</w:t>
      </w:r>
    </w:p>
    <w:p w14:paraId="0EF1F52E" w14:textId="77777777" w:rsidR="001808E7" w:rsidRPr="001808E7" w:rsidRDefault="001808E7" w:rsidP="001808E7">
      <w:pPr>
        <w:overflowPunct w:val="0"/>
        <w:autoSpaceDE w:val="0"/>
        <w:autoSpaceDN w:val="0"/>
        <w:adjustRightInd w:val="0"/>
        <w:jc w:val="both"/>
        <w:textAlignment w:val="baseline"/>
        <w:rPr>
          <w:rFonts w:eastAsia="Times New Roman"/>
          <w:sz w:val="20"/>
          <w:szCs w:val="20"/>
          <w:lang w:val="en-US" w:eastAsia="en-US"/>
        </w:rPr>
      </w:pPr>
      <w:r w:rsidRPr="001808E7">
        <w:rPr>
          <w:rFonts w:eastAsia="Times New Roman"/>
          <w:sz w:val="20"/>
          <w:szCs w:val="20"/>
          <w:lang w:val="en-US" w:eastAsia="en-US"/>
        </w:rPr>
        <w:t xml:space="preserve">In order to successfully deploy and operate those services, network providers will need to be able to manage them: i.e. fulfill those services (configure the network in ways such that the service can be provided, and provision instances of the service for individual users), provide service assurance (monitor whether services are functioning properly and taking preventative or remedial actions as required to address any issues), and provide billing. </w:t>
      </w:r>
    </w:p>
    <w:p w14:paraId="73579536" w14:textId="77777777" w:rsidR="001808E7" w:rsidRPr="001808E7" w:rsidRDefault="001808E7" w:rsidP="001808E7">
      <w:pPr>
        <w:overflowPunct w:val="0"/>
        <w:autoSpaceDE w:val="0"/>
        <w:autoSpaceDN w:val="0"/>
        <w:adjustRightInd w:val="0"/>
        <w:jc w:val="both"/>
        <w:textAlignment w:val="baseline"/>
        <w:rPr>
          <w:rFonts w:eastAsia="Times New Roman"/>
          <w:sz w:val="20"/>
          <w:szCs w:val="20"/>
          <w:lang w:val="en-US" w:eastAsia="en-US"/>
        </w:rPr>
      </w:pPr>
      <w:r w:rsidRPr="001808E7">
        <w:rPr>
          <w:rFonts w:eastAsia="Times New Roman"/>
          <w:sz w:val="20"/>
          <w:szCs w:val="20"/>
          <w:lang w:val="en-US" w:eastAsia="en-US"/>
        </w:rPr>
        <w:t xml:space="preserve">This will require addressing aspects of those services which are new and unique, i.e. aspects that differentiate and set them apart from other existing and legacy services, which will continue to need to be managed. Network 2030 services are characterized by the following properties which stand out: </w:t>
      </w:r>
    </w:p>
    <w:p w14:paraId="02043EF8" w14:textId="77777777" w:rsidR="001808E7" w:rsidRPr="001808E7" w:rsidRDefault="001808E7" w:rsidP="001808E7">
      <w:pPr>
        <w:overflowPunct w:val="0"/>
        <w:autoSpaceDE w:val="0"/>
        <w:autoSpaceDN w:val="0"/>
        <w:adjustRightInd w:val="0"/>
        <w:jc w:val="both"/>
        <w:textAlignment w:val="baseline"/>
        <w:rPr>
          <w:rFonts w:eastAsia="Times New Roman"/>
          <w:sz w:val="20"/>
          <w:szCs w:val="20"/>
          <w:lang w:val="en-US" w:eastAsia="en-US"/>
        </w:rPr>
      </w:pPr>
    </w:p>
    <w:p w14:paraId="77F0576E" w14:textId="77777777" w:rsidR="001808E7" w:rsidRPr="001808E7" w:rsidRDefault="001808E7" w:rsidP="009C4E22">
      <w:pPr>
        <w:numPr>
          <w:ilvl w:val="0"/>
          <w:numId w:val="23"/>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 xml:space="preserve">High Precision. Most Network 2030 services are characterized as “High Precision” services that have stringent Service Level Objectives (SLOs). The implication for management is that service-level management takes front and center stage. It is no longer sufficient to merely “optimize” SLOs. Instead, there are specific SLO targets that must be met. </w:t>
      </w:r>
    </w:p>
    <w:p w14:paraId="5A56FEAA" w14:textId="77777777" w:rsidR="001808E7" w:rsidRPr="001808E7" w:rsidRDefault="001808E7" w:rsidP="009C4E22">
      <w:pPr>
        <w:numPr>
          <w:ilvl w:val="0"/>
          <w:numId w:val="23"/>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 xml:space="preserve">No graceful degradation. Traditional network services degrade gracefully when service levels deteriorate. For example, when latency and/or jitter increase gradually or slightly, the Quality of Experience will be negatively affected and decrease by some degree – for example, video resolution of color depth of video may be reduced or drops in Mean Opinion Scores may be observed. However, even in the presence of slight deterioration, the service as a whole and applications relying on it will still fundamentally be usable. In contrast, Network 2030 services may not degrade gracefully; instead, even a slight deterioration may rapidly lead to a complete </w:t>
      </w:r>
      <w:r w:rsidRPr="001808E7">
        <w:rPr>
          <w:rFonts w:eastAsia="Times New Roman"/>
          <w:sz w:val="20"/>
          <w:szCs w:val="20"/>
          <w:lang w:val="en-US" w:eastAsia="en-US"/>
        </w:rPr>
        <w:lastRenderedPageBreak/>
        <w:t xml:space="preserve">breakdown of the Quality of Experience which renders associated applications unusable. An example concerns haptic communications services, where extended latency may result in a loss of the illusion of haptic control needed to operate remote machinery confidently. </w:t>
      </w:r>
    </w:p>
    <w:p w14:paraId="5674994C" w14:textId="77777777" w:rsidR="001808E7" w:rsidRPr="001808E7" w:rsidRDefault="001808E7" w:rsidP="009C4E22">
      <w:pPr>
        <w:numPr>
          <w:ilvl w:val="0"/>
          <w:numId w:val="23"/>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 xml:space="preserve">Mission criticality. Many use cases for Network 2030 services are for mission-critical services for which occasional failure is not an option. For example, loss of control when operating remote machinery may result in risks for public safety. This implies that there may be possible legal ramifications when operating such services as well potential liability concerns. </w:t>
      </w:r>
    </w:p>
    <w:p w14:paraId="5229D4C5" w14:textId="77777777" w:rsidR="001808E7" w:rsidRPr="001808E7" w:rsidRDefault="001808E7" w:rsidP="001808E7">
      <w:pPr>
        <w:overflowPunct w:val="0"/>
        <w:autoSpaceDE w:val="0"/>
        <w:autoSpaceDN w:val="0"/>
        <w:adjustRightInd w:val="0"/>
        <w:jc w:val="both"/>
        <w:textAlignment w:val="baseline"/>
        <w:rPr>
          <w:rFonts w:eastAsia="Times New Roman"/>
          <w:b/>
          <w:bCs/>
          <w:sz w:val="20"/>
          <w:szCs w:val="20"/>
          <w:lang w:val="en-US" w:eastAsia="en-US"/>
        </w:rPr>
      </w:pPr>
      <w:r w:rsidRPr="001808E7">
        <w:rPr>
          <w:rFonts w:eastAsia="Times New Roman"/>
          <w:sz w:val="20"/>
          <w:szCs w:val="20"/>
          <w:lang w:val="en-US" w:eastAsia="en-US"/>
        </w:rPr>
        <w:t xml:space="preserve">From these properties follow a number of management requirements for Network 2030 services which have essentially been minor considerations (if at all) in the past, but which will become much more important in the future. These include specifically Service Level Management and high-precision service assurance: </w:t>
      </w:r>
    </w:p>
    <w:p w14:paraId="29D47371" w14:textId="77777777" w:rsidR="001808E7" w:rsidRPr="001808E7" w:rsidRDefault="001808E7" w:rsidP="009C4E22">
      <w:pPr>
        <w:numPr>
          <w:ilvl w:val="0"/>
          <w:numId w:val="24"/>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 xml:space="preserve">High-accuracy measurements: High-precision service level requirements impose the need to be able to measure those service levels with high accuracy and in real-time. </w:t>
      </w:r>
    </w:p>
    <w:p w14:paraId="565D82C7" w14:textId="77777777" w:rsidR="001808E7" w:rsidRPr="001808E7" w:rsidRDefault="001808E7" w:rsidP="009C4E22">
      <w:pPr>
        <w:numPr>
          <w:ilvl w:val="0"/>
          <w:numId w:val="24"/>
        </w:numPr>
        <w:overflowPunct w:val="0"/>
        <w:autoSpaceDE w:val="0"/>
        <w:autoSpaceDN w:val="0"/>
        <w:adjustRightInd w:val="0"/>
        <w:spacing w:before="0" w:after="160" w:line="259" w:lineRule="auto"/>
        <w:contextualSpacing/>
        <w:jc w:val="both"/>
        <w:textAlignment w:val="baseline"/>
        <w:rPr>
          <w:rFonts w:eastAsia="Times New Roman"/>
          <w:sz w:val="20"/>
          <w:szCs w:val="20"/>
          <w:lang w:val="en-US" w:eastAsia="en-US"/>
        </w:rPr>
      </w:pPr>
      <w:r w:rsidRPr="001808E7">
        <w:rPr>
          <w:rFonts w:eastAsia="Times New Roman"/>
          <w:sz w:val="20"/>
          <w:szCs w:val="20"/>
          <w:lang w:val="en-US" w:eastAsia="en-US"/>
        </w:rPr>
        <w:t xml:space="preserve">Tamper-proof service level validation: The mission criticality (and lack of graceful degradation) of many associated services implies that such services will be under increased scrutiny and potentially subject to regulation and litigation. This will require validation of service levels and proof of delivery according to service level objectives in ways that are trusted and tamperproof, i.e. whose correctness can be independently verified and whose records will potentially hold up also in the case of litigation. </w:t>
      </w:r>
    </w:p>
    <w:p w14:paraId="5E8AC6E5" w14:textId="5C6EE621" w:rsidR="00CE48BE" w:rsidRPr="00A04F7F" w:rsidRDefault="001808E7" w:rsidP="00A04F7F">
      <w:pPr>
        <w:rPr>
          <w:rFonts w:asciiTheme="majorBidi" w:hAnsiTheme="majorBidi" w:cstheme="majorBidi"/>
          <w:b/>
        </w:rPr>
      </w:pPr>
      <w:r w:rsidRPr="001808E7">
        <w:rPr>
          <w:rFonts w:eastAsia="Times New Roman"/>
          <w:sz w:val="20"/>
          <w:szCs w:val="20"/>
          <w:lang w:val="en-US" w:eastAsia="en-US"/>
        </w:rPr>
        <w:t xml:space="preserve">No reliance on “best effort” management techniques such as statistical sampling: By the same token as the previous bullet item, service assurance will not be able to rely as much on statistical sampling as in the past. Instead, coverage and assurance of each service instance must be provided throughout the duration or lifetime of the service </w:t>
      </w:r>
      <w:proofErr w:type="gramStart"/>
      <w:r w:rsidRPr="001808E7">
        <w:rPr>
          <w:rFonts w:eastAsia="Times New Roman"/>
          <w:sz w:val="20"/>
          <w:szCs w:val="20"/>
          <w:lang w:val="en-US" w:eastAsia="en-US"/>
        </w:rPr>
        <w:t>instance.</w:t>
      </w:r>
      <w:r w:rsidR="00CE48BE" w:rsidRPr="00CE48BE">
        <w:rPr>
          <w:rFonts w:eastAsia="Times New Roman"/>
          <w:sz w:val="20"/>
          <w:szCs w:val="20"/>
          <w:lang w:val="en-US" w:eastAsia="en-US"/>
        </w:rPr>
        <w:t>.</w:t>
      </w:r>
      <w:proofErr w:type="gramEnd"/>
    </w:p>
    <w:p w14:paraId="08A29603" w14:textId="7CCD4D8D" w:rsidR="00DF2CF7" w:rsidRDefault="00DF2CF7" w:rsidP="009C4E22">
      <w:pPr>
        <w:pStyle w:val="ListParagraph"/>
        <w:numPr>
          <w:ilvl w:val="0"/>
          <w:numId w:val="18"/>
        </w:numPr>
        <w:ind w:left="720"/>
        <w:rPr>
          <w:rFonts w:asciiTheme="majorBidi" w:hAnsiTheme="majorBidi" w:cstheme="majorBidi"/>
          <w:b/>
        </w:rPr>
      </w:pPr>
      <w:r>
        <w:rPr>
          <w:rFonts w:asciiTheme="majorBidi" w:hAnsiTheme="majorBidi" w:cstheme="majorBidi"/>
          <w:b/>
        </w:rPr>
        <w:t>M</w:t>
      </w:r>
      <w:r w:rsidRPr="00DF2CF7">
        <w:rPr>
          <w:rFonts w:asciiTheme="majorBidi" w:hAnsiTheme="majorBidi" w:cstheme="majorBidi"/>
          <w:b/>
        </w:rPr>
        <w:t xml:space="preserve">anageability for </w:t>
      </w:r>
      <w:proofErr w:type="spellStart"/>
      <w:r w:rsidRPr="00DF2CF7">
        <w:rPr>
          <w:rFonts w:asciiTheme="majorBidi" w:hAnsiTheme="majorBidi" w:cstheme="majorBidi"/>
          <w:b/>
        </w:rPr>
        <w:t>fulfillment</w:t>
      </w:r>
      <w:proofErr w:type="spellEnd"/>
      <w:r w:rsidRPr="00DF2CF7">
        <w:rPr>
          <w:rFonts w:asciiTheme="majorBidi" w:hAnsiTheme="majorBidi" w:cstheme="majorBidi"/>
          <w:b/>
        </w:rPr>
        <w:t xml:space="preserve"> and “operation-at-scale” of Network 2030 services</w:t>
      </w:r>
    </w:p>
    <w:p w14:paraId="52326AAF" w14:textId="77777777" w:rsidR="00C338D2" w:rsidRDefault="00C338D2" w:rsidP="00A04F7F">
      <w:pPr>
        <w:rPr>
          <w:rFonts w:asciiTheme="majorBidi" w:hAnsiTheme="majorBidi" w:cstheme="majorBidi"/>
          <w:b/>
        </w:rPr>
      </w:pPr>
    </w:p>
    <w:p w14:paraId="36AB1B09" w14:textId="77777777" w:rsidR="00515FB3" w:rsidRPr="00515FB3" w:rsidRDefault="00515FB3" w:rsidP="00515FB3">
      <w:pPr>
        <w:overflowPunct w:val="0"/>
        <w:autoSpaceDE w:val="0"/>
        <w:autoSpaceDN w:val="0"/>
        <w:adjustRightInd w:val="0"/>
        <w:jc w:val="both"/>
        <w:textAlignment w:val="baseline"/>
        <w:rPr>
          <w:rFonts w:eastAsia="Times New Roman"/>
          <w:sz w:val="20"/>
          <w:szCs w:val="20"/>
          <w:lang w:val="en-US" w:eastAsia="en-US"/>
        </w:rPr>
      </w:pPr>
      <w:r w:rsidRPr="00515FB3">
        <w:rPr>
          <w:rFonts w:eastAsia="Times New Roman"/>
          <w:sz w:val="20"/>
          <w:szCs w:val="20"/>
          <w:lang w:val="en-US" w:eastAsia="en-US"/>
        </w:rPr>
        <w:t xml:space="preserve">Another challenge will involve enabling operators and users to manage network 2030 including the software-defined networks ate scale. This will require further automation and the closing of management control loops. In the past, where possible and where routine tasks are involved, human operators have been increasingly taken out of the loop and replaced with management systems and controllers that were in most cases hosted in a central location or in the cloud. The ever-increasing need for shorter control loops means that management services will increasingly need to migrate closer to the edge of the network and indeed into devices themselves. </w:t>
      </w:r>
    </w:p>
    <w:p w14:paraId="5D38EB8E" w14:textId="77777777" w:rsidR="00515FB3" w:rsidRPr="00515FB3" w:rsidRDefault="00515FB3" w:rsidP="00515FB3">
      <w:pPr>
        <w:overflowPunct w:val="0"/>
        <w:autoSpaceDE w:val="0"/>
        <w:autoSpaceDN w:val="0"/>
        <w:adjustRightInd w:val="0"/>
        <w:jc w:val="both"/>
        <w:textAlignment w:val="baseline"/>
        <w:rPr>
          <w:rFonts w:eastAsia="Times New Roman"/>
          <w:sz w:val="20"/>
          <w:szCs w:val="20"/>
          <w:lang w:val="en-US" w:eastAsia="en-US"/>
        </w:rPr>
      </w:pPr>
      <w:r w:rsidRPr="00515FB3">
        <w:rPr>
          <w:rFonts w:eastAsia="Times New Roman"/>
          <w:sz w:val="20"/>
          <w:szCs w:val="20"/>
          <w:lang w:val="en-US" w:eastAsia="en-US"/>
        </w:rPr>
        <w:t xml:space="preserve">However, despite all those advances, networks will not become clairvoyant and need to be given guidance for certain tasks and require some degree of human interaction. For this reason, advances in abstractions will be required to facilitate the ways in which operators can interact with networks. These abstractions are needed for productivity reasons (operate at greater scale) and to constrain complexity (greater heterogeneity, growing number of interdependencies which are becoming less understood, etc.). </w:t>
      </w:r>
    </w:p>
    <w:p w14:paraId="6BB184C5" w14:textId="77777777" w:rsidR="00515FB3" w:rsidRPr="00515FB3" w:rsidRDefault="00515FB3" w:rsidP="00515FB3">
      <w:pPr>
        <w:tabs>
          <w:tab w:val="left" w:pos="4536"/>
        </w:tabs>
        <w:overflowPunct w:val="0"/>
        <w:autoSpaceDE w:val="0"/>
        <w:autoSpaceDN w:val="0"/>
        <w:adjustRightInd w:val="0"/>
        <w:jc w:val="both"/>
        <w:textAlignment w:val="baseline"/>
        <w:rPr>
          <w:rFonts w:eastAsia="Times New Roman"/>
          <w:sz w:val="20"/>
          <w:szCs w:val="20"/>
          <w:lang w:val="en-US" w:eastAsia="en-US"/>
        </w:rPr>
      </w:pPr>
      <w:r w:rsidRPr="00515FB3">
        <w:rPr>
          <w:rFonts w:eastAsia="Times New Roman"/>
          <w:sz w:val="20"/>
          <w:szCs w:val="20"/>
          <w:lang w:val="en-US" w:eastAsia="en-US"/>
        </w:rPr>
        <w:t xml:space="preserve">Technologies such as Intent-Based Networking, which will allow networks to be managed by defining outcomes rather than prescribing rules or procedures, are expected to provide significant contributions here. While vendors frequently tout their controller interfaces and policy frameworks as “intent interfaces”, true intent technology is still in its infancy. For example, intent technology will require novel human/machine interfaces that allow to iteratively infer and refine intent. It will also require advances in the application of AI and Machine Learning technology that are able to automatically define and continuously refine plans of actions that generate desired outcomes. </w:t>
      </w:r>
    </w:p>
    <w:p w14:paraId="671DE068" w14:textId="143F5FC6" w:rsidR="00DF2CF7" w:rsidRDefault="00515FB3" w:rsidP="00A04F7F">
      <w:pPr>
        <w:rPr>
          <w:rFonts w:asciiTheme="majorBidi" w:hAnsiTheme="majorBidi" w:cstheme="majorBidi"/>
          <w:b/>
        </w:rPr>
      </w:pPr>
      <w:r w:rsidRPr="00515FB3">
        <w:rPr>
          <w:rFonts w:eastAsia="Times New Roman"/>
          <w:sz w:val="20"/>
          <w:szCs w:val="20"/>
          <w:lang w:val="en-US" w:eastAsia="en-US"/>
        </w:rPr>
        <w:t>Furthermore, in order to meet scalability challenges, novel management architectures may need to be supported that support greater management functionality in distributed or decentralized manner across the network, as opposed to relying solely on centralized management systems and controllers as predominantly the case today</w:t>
      </w:r>
    </w:p>
    <w:p w14:paraId="6B251B8C" w14:textId="77777777" w:rsidR="00DF2CF7" w:rsidRDefault="00DF2CF7" w:rsidP="00A04F7F">
      <w:pPr>
        <w:ind w:left="360"/>
        <w:outlineLvl w:val="1"/>
        <w:rPr>
          <w:rFonts w:asciiTheme="majorBidi" w:hAnsiTheme="majorBidi" w:cstheme="majorBidi"/>
          <w:b/>
        </w:rPr>
      </w:pPr>
    </w:p>
    <w:p w14:paraId="760177FD" w14:textId="4932826C" w:rsidR="000D53F6" w:rsidRDefault="000D53F6" w:rsidP="009C4E22">
      <w:pPr>
        <w:pStyle w:val="ListParagraph"/>
        <w:numPr>
          <w:ilvl w:val="0"/>
          <w:numId w:val="60"/>
        </w:numPr>
        <w:ind w:left="360"/>
        <w:outlineLvl w:val="1"/>
        <w:rPr>
          <w:rFonts w:asciiTheme="majorBidi" w:hAnsiTheme="majorBidi" w:cstheme="majorBidi"/>
          <w:b/>
        </w:rPr>
      </w:pPr>
      <w:bookmarkStart w:id="137" w:name="_Toc38215983"/>
      <w:r w:rsidRPr="000D53F6">
        <w:rPr>
          <w:rFonts w:asciiTheme="majorBidi" w:hAnsiTheme="majorBidi" w:cstheme="majorBidi"/>
          <w:b/>
        </w:rPr>
        <w:t>Autonomic management and management closed loops: assuring QoS and resilience</w:t>
      </w:r>
      <w:bookmarkEnd w:id="137"/>
    </w:p>
    <w:p w14:paraId="099EB77C" w14:textId="77777777" w:rsidR="00DF2CF7" w:rsidRDefault="00DF2CF7" w:rsidP="00A04F7F">
      <w:pPr>
        <w:rPr>
          <w:rFonts w:asciiTheme="majorBidi" w:hAnsiTheme="majorBidi" w:cstheme="majorBidi"/>
          <w:b/>
        </w:rPr>
      </w:pPr>
    </w:p>
    <w:p w14:paraId="16830DCB"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sz w:val="20"/>
          <w:szCs w:val="20"/>
          <w:lang w:val="en-US" w:eastAsia="en-US" w:bidi="en-US"/>
        </w:rPr>
        <w:t>In Network 2030 we envision new and networked applications – such as remote surgery, and multi-party holographic communications – that will demand fast resource management. At the same time, the network</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will</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increasingly</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be</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seen</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as</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a</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critical</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infrastructure</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that</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needs</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to</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offer</w:t>
      </w:r>
      <w:r w:rsidRPr="00B858FE">
        <w:rPr>
          <w:rFonts w:eastAsia="Calibri"/>
          <w:spacing w:val="-2"/>
          <w:sz w:val="20"/>
          <w:szCs w:val="20"/>
          <w:lang w:val="en-US" w:eastAsia="en-US" w:bidi="en-US"/>
        </w:rPr>
        <w:t xml:space="preserve"> an </w:t>
      </w:r>
      <w:r w:rsidRPr="00B858FE">
        <w:rPr>
          <w:rFonts w:eastAsia="Calibri"/>
          <w:sz w:val="20"/>
          <w:szCs w:val="20"/>
          <w:lang w:val="en-US" w:eastAsia="en-US" w:bidi="en-US"/>
        </w:rPr>
        <w:t>uninterrupted</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service. The</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network</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and</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services</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that</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run</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on</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it</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supporting</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these</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new</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and</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demanding</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applications</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will demand</w:t>
      </w:r>
      <w:r w:rsidRPr="00B858FE">
        <w:rPr>
          <w:rFonts w:eastAsia="Calibri"/>
          <w:spacing w:val="-14"/>
          <w:sz w:val="20"/>
          <w:szCs w:val="20"/>
          <w:lang w:val="en-US" w:eastAsia="en-US" w:bidi="en-US"/>
        </w:rPr>
        <w:t xml:space="preserve"> </w:t>
      </w:r>
      <w:r w:rsidRPr="00B858FE">
        <w:rPr>
          <w:rFonts w:eastAsia="Calibri"/>
          <w:sz w:val="20"/>
          <w:szCs w:val="20"/>
          <w:lang w:val="en-US" w:eastAsia="en-US" w:bidi="en-US"/>
        </w:rPr>
        <w:t>autonomic</w:t>
      </w:r>
      <w:r w:rsidRPr="00B858FE">
        <w:rPr>
          <w:rFonts w:eastAsia="Calibri"/>
          <w:spacing w:val="-14"/>
          <w:sz w:val="20"/>
          <w:szCs w:val="20"/>
          <w:lang w:val="en-US" w:eastAsia="en-US" w:bidi="en-US"/>
        </w:rPr>
        <w:t xml:space="preserve"> </w:t>
      </w:r>
      <w:r w:rsidRPr="00B858FE">
        <w:rPr>
          <w:rFonts w:eastAsia="Calibri"/>
          <w:sz w:val="20"/>
          <w:szCs w:val="20"/>
          <w:lang w:val="en-US" w:eastAsia="en-US" w:bidi="en-US"/>
        </w:rPr>
        <w:t>management,</w:t>
      </w:r>
      <w:r w:rsidRPr="00B858FE">
        <w:rPr>
          <w:rFonts w:eastAsia="Calibri"/>
          <w:spacing w:val="-12"/>
          <w:sz w:val="20"/>
          <w:szCs w:val="20"/>
          <w:lang w:val="en-US" w:eastAsia="en-US" w:bidi="en-US"/>
        </w:rPr>
        <w:t xml:space="preserve"> </w:t>
      </w:r>
      <w:r w:rsidRPr="00B858FE">
        <w:rPr>
          <w:rFonts w:eastAsia="Calibri"/>
          <w:sz w:val="20"/>
          <w:szCs w:val="20"/>
          <w:lang w:val="en-US" w:eastAsia="en-US" w:bidi="en-US"/>
        </w:rPr>
        <w:t>i.e.</w:t>
      </w:r>
      <w:r w:rsidRPr="00B858FE">
        <w:rPr>
          <w:rFonts w:eastAsia="Calibri"/>
          <w:spacing w:val="-12"/>
          <w:sz w:val="20"/>
          <w:szCs w:val="20"/>
          <w:lang w:val="en-US" w:eastAsia="en-US" w:bidi="en-US"/>
        </w:rPr>
        <w:t xml:space="preserve"> </w:t>
      </w:r>
      <w:r w:rsidRPr="00B858FE">
        <w:rPr>
          <w:rFonts w:eastAsia="Calibri"/>
          <w:sz w:val="20"/>
          <w:szCs w:val="20"/>
          <w:lang w:val="en-US" w:eastAsia="en-US" w:bidi="en-US"/>
        </w:rPr>
        <w:t>management</w:t>
      </w:r>
      <w:r w:rsidRPr="00B858FE">
        <w:rPr>
          <w:rFonts w:eastAsia="Calibri"/>
          <w:spacing w:val="-12"/>
          <w:sz w:val="20"/>
          <w:szCs w:val="20"/>
          <w:lang w:val="en-US" w:eastAsia="en-US" w:bidi="en-US"/>
        </w:rPr>
        <w:t xml:space="preserve"> </w:t>
      </w:r>
      <w:r w:rsidRPr="00B858FE">
        <w:rPr>
          <w:rFonts w:eastAsia="Calibri"/>
          <w:sz w:val="20"/>
          <w:szCs w:val="20"/>
          <w:lang w:val="en-US" w:eastAsia="en-US" w:bidi="en-US"/>
        </w:rPr>
        <w:t>that</w:t>
      </w:r>
      <w:r w:rsidRPr="00B858FE">
        <w:rPr>
          <w:rFonts w:eastAsia="Calibri"/>
          <w:spacing w:val="-12"/>
          <w:sz w:val="20"/>
          <w:szCs w:val="20"/>
          <w:lang w:val="en-US" w:eastAsia="en-US" w:bidi="en-US"/>
        </w:rPr>
        <w:t xml:space="preserve"> </w:t>
      </w:r>
      <w:r w:rsidRPr="00B858FE">
        <w:rPr>
          <w:rFonts w:eastAsia="Calibri"/>
          <w:sz w:val="20"/>
          <w:szCs w:val="20"/>
          <w:lang w:val="en-US" w:eastAsia="en-US" w:bidi="en-US"/>
        </w:rPr>
        <w:t>contains</w:t>
      </w:r>
      <w:r w:rsidRPr="00B858FE">
        <w:rPr>
          <w:rFonts w:eastAsia="Calibri"/>
          <w:spacing w:val="-12"/>
          <w:sz w:val="20"/>
          <w:szCs w:val="20"/>
          <w:lang w:val="en-US" w:eastAsia="en-US" w:bidi="en-US"/>
        </w:rPr>
        <w:t xml:space="preserve"> </w:t>
      </w:r>
      <w:r w:rsidRPr="00B858FE">
        <w:rPr>
          <w:rFonts w:eastAsia="Calibri"/>
          <w:sz w:val="20"/>
          <w:szCs w:val="20"/>
          <w:lang w:val="en-US" w:eastAsia="en-US" w:bidi="en-US"/>
        </w:rPr>
        <w:t>closed</w:t>
      </w:r>
      <w:r w:rsidRPr="00B858FE">
        <w:rPr>
          <w:rFonts w:eastAsia="Calibri"/>
          <w:spacing w:val="-13"/>
          <w:sz w:val="20"/>
          <w:szCs w:val="20"/>
          <w:lang w:val="en-US" w:eastAsia="en-US" w:bidi="en-US"/>
        </w:rPr>
        <w:t xml:space="preserve"> </w:t>
      </w:r>
      <w:r w:rsidRPr="00B858FE">
        <w:rPr>
          <w:rFonts w:eastAsia="Calibri"/>
          <w:sz w:val="20"/>
          <w:szCs w:val="20"/>
          <w:lang w:val="en-US" w:eastAsia="en-US" w:bidi="en-US"/>
        </w:rPr>
        <w:t>management</w:t>
      </w:r>
      <w:r w:rsidRPr="00B858FE">
        <w:rPr>
          <w:rFonts w:eastAsia="Calibri"/>
          <w:spacing w:val="-11"/>
          <w:sz w:val="20"/>
          <w:szCs w:val="20"/>
          <w:lang w:val="en-US" w:eastAsia="en-US" w:bidi="en-US"/>
        </w:rPr>
        <w:t xml:space="preserve"> </w:t>
      </w:r>
      <w:r w:rsidRPr="00B858FE">
        <w:rPr>
          <w:rFonts w:eastAsia="Calibri"/>
          <w:sz w:val="20"/>
          <w:szCs w:val="20"/>
          <w:lang w:val="en-US" w:eastAsia="en-US" w:bidi="en-US"/>
        </w:rPr>
        <w:t>loops</w:t>
      </w:r>
      <w:r w:rsidRPr="00B858FE">
        <w:rPr>
          <w:rFonts w:eastAsia="Calibri"/>
          <w:spacing w:val="-15"/>
          <w:sz w:val="20"/>
          <w:szCs w:val="20"/>
          <w:lang w:val="en-US" w:eastAsia="en-US" w:bidi="en-US"/>
        </w:rPr>
        <w:t xml:space="preserve"> </w:t>
      </w:r>
      <w:r w:rsidRPr="00B858FE">
        <w:rPr>
          <w:rFonts w:eastAsia="Calibri"/>
          <w:sz w:val="20"/>
          <w:szCs w:val="20"/>
          <w:lang w:val="en-US" w:eastAsia="en-US" w:bidi="en-US"/>
        </w:rPr>
        <w:t>operating at very fast timescales. Autonomic management will not be necessary or appropriate for all services or</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even</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for</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all</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parts</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of</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(highly interconnected)</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network.</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There</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will</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be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applications</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for</w:t>
      </w:r>
      <w:r w:rsidRPr="00B858FE">
        <w:rPr>
          <w:rFonts w:eastAsia="Calibri"/>
          <w:spacing w:val="-11"/>
          <w:sz w:val="20"/>
          <w:szCs w:val="20"/>
          <w:lang w:val="en-US" w:eastAsia="en-US" w:bidi="en-US"/>
        </w:rPr>
        <w:t xml:space="preserve"> </w:t>
      </w:r>
      <w:r w:rsidRPr="00B858FE">
        <w:rPr>
          <w:rFonts w:eastAsia="Calibri"/>
          <w:sz w:val="20"/>
          <w:szCs w:val="20"/>
          <w:lang w:val="en-US" w:eastAsia="en-US" w:bidi="en-US"/>
        </w:rPr>
        <w:t>which</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“best</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effort” will always be appropriate – and in such cases there is no need to devote extra resources to ensuring their Quality of Service (QoS). Also, there will always be aspects of management – for example for longer-term resource planning and deployment – for which closed /fast loops are not necessary; in these situations, a human expert or team will be closing the loop (Dobson, 2019).</w:t>
      </w:r>
    </w:p>
    <w:p w14:paraId="3CB4D4B3" w14:textId="77777777" w:rsidR="00B858FE" w:rsidRPr="00B858FE" w:rsidRDefault="00B858FE" w:rsidP="00B858FE">
      <w:pPr>
        <w:widowControl w:val="0"/>
        <w:autoSpaceDE w:val="0"/>
        <w:autoSpaceDN w:val="0"/>
        <w:spacing w:before="5"/>
        <w:jc w:val="both"/>
        <w:rPr>
          <w:rFonts w:eastAsia="Calibri"/>
          <w:sz w:val="20"/>
          <w:szCs w:val="20"/>
          <w:lang w:val="en-US" w:eastAsia="en-US" w:bidi="en-US"/>
        </w:rPr>
      </w:pPr>
    </w:p>
    <w:p w14:paraId="0050BA76"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sz w:val="20"/>
          <w:szCs w:val="20"/>
          <w:lang w:val="en-US" w:eastAsia="en-US" w:bidi="en-US"/>
        </w:rPr>
        <w:t>A great deal of</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prior</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work</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has</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been</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on</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network</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and</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service</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management,</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not</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least</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within</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ITU</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standardization, so in this document and section we focus on new and future requirements and on mechanisms that will be needed for the Network 2030</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 xml:space="preserve">context. Support for QoS assurance via management is a vital and integral part of what follows. </w:t>
      </w:r>
    </w:p>
    <w:p w14:paraId="340DF5C5" w14:textId="77777777" w:rsidR="00B858FE" w:rsidRPr="00B858FE" w:rsidRDefault="00B858FE" w:rsidP="00B858FE">
      <w:pPr>
        <w:widowControl w:val="0"/>
        <w:autoSpaceDE w:val="0"/>
        <w:autoSpaceDN w:val="0"/>
        <w:spacing w:before="4"/>
        <w:jc w:val="both"/>
        <w:rPr>
          <w:rFonts w:eastAsia="Calibri"/>
          <w:sz w:val="20"/>
          <w:szCs w:val="20"/>
          <w:lang w:val="en-US" w:eastAsia="en-US" w:bidi="en-US"/>
        </w:rPr>
      </w:pPr>
    </w:p>
    <w:p w14:paraId="169A4330"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sz w:val="20"/>
          <w:szCs w:val="20"/>
          <w:lang w:val="en-US" w:eastAsia="en-US" w:bidi="en-US"/>
        </w:rPr>
        <w:lastRenderedPageBreak/>
        <w:t>In</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this</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section</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we</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focus</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on</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and</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emphasize</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need</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for</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w:t>
      </w:r>
      <w:r w:rsidRPr="00B858FE">
        <w:rPr>
          <w:rFonts w:eastAsia="Calibri"/>
          <w:spacing w:val="-2"/>
          <w:sz w:val="20"/>
          <w:szCs w:val="20"/>
          <w:lang w:val="en-US" w:eastAsia="en-US" w:bidi="en-US"/>
        </w:rPr>
        <w:t xml:space="preserve"> a new approach, namely </w:t>
      </w:r>
      <w:r w:rsidRPr="00B858FE">
        <w:rPr>
          <w:rFonts w:eastAsia="Calibri"/>
          <w:sz w:val="20"/>
          <w:szCs w:val="20"/>
          <w:lang w:val="en-US" w:eastAsia="en-US" w:bidi="en-US"/>
        </w:rPr>
        <w:t>resilience</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management,</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which</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is</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currently or not</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typically</w:t>
      </w:r>
      <w:r w:rsidRPr="00B858FE">
        <w:rPr>
          <w:rFonts w:eastAsia="Calibri"/>
          <w:spacing w:val="-12"/>
          <w:sz w:val="20"/>
          <w:szCs w:val="20"/>
          <w:lang w:val="en-US" w:eastAsia="en-US" w:bidi="en-US"/>
        </w:rPr>
        <w:t xml:space="preserve"> </w:t>
      </w:r>
      <w:r w:rsidRPr="00B858FE">
        <w:rPr>
          <w:rFonts w:eastAsia="Calibri"/>
          <w:sz w:val="20"/>
          <w:szCs w:val="20"/>
          <w:lang w:val="en-US" w:eastAsia="en-US" w:bidi="en-US"/>
        </w:rPr>
        <w:t>offered</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in</w:t>
      </w:r>
      <w:r w:rsidRPr="00B858FE">
        <w:rPr>
          <w:rFonts w:eastAsia="Calibri"/>
          <w:spacing w:val="-11"/>
          <w:sz w:val="20"/>
          <w:szCs w:val="20"/>
          <w:lang w:val="en-US" w:eastAsia="en-US" w:bidi="en-US"/>
        </w:rPr>
        <w:t xml:space="preserve"> </w:t>
      </w:r>
      <w:r w:rsidRPr="00B858FE">
        <w:rPr>
          <w:rFonts w:eastAsia="Calibri"/>
          <w:sz w:val="20"/>
          <w:szCs w:val="20"/>
          <w:lang w:val="en-US" w:eastAsia="en-US" w:bidi="en-US"/>
        </w:rPr>
        <w:t>network</w:t>
      </w:r>
      <w:r w:rsidRPr="00B858FE">
        <w:rPr>
          <w:rFonts w:eastAsia="Calibri"/>
          <w:spacing w:val="-13"/>
          <w:sz w:val="20"/>
          <w:szCs w:val="20"/>
          <w:lang w:val="en-US" w:eastAsia="en-US" w:bidi="en-US"/>
        </w:rPr>
        <w:t xml:space="preserve"> </w:t>
      </w:r>
      <w:r w:rsidRPr="00B858FE">
        <w:rPr>
          <w:rFonts w:eastAsia="Calibri"/>
          <w:sz w:val="20"/>
          <w:szCs w:val="20"/>
          <w:lang w:val="en-US" w:eastAsia="en-US" w:bidi="en-US"/>
        </w:rPr>
        <w:t>management</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solutions.</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In</w:t>
      </w:r>
      <w:r w:rsidRPr="00B858FE">
        <w:rPr>
          <w:rFonts w:eastAsia="Calibri"/>
          <w:spacing w:val="-11"/>
          <w:sz w:val="20"/>
          <w:szCs w:val="20"/>
          <w:lang w:val="en-US" w:eastAsia="en-US" w:bidi="en-US"/>
        </w:rPr>
        <w:t xml:space="preserve"> </w:t>
      </w:r>
      <w:r w:rsidRPr="00B858FE">
        <w:rPr>
          <w:rFonts w:eastAsia="Calibri"/>
          <w:sz w:val="20"/>
          <w:szCs w:val="20"/>
          <w:lang w:val="en-US" w:eastAsia="en-US" w:bidi="en-US"/>
        </w:rPr>
        <w:t>this section,</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we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first</w:t>
      </w:r>
      <w:r w:rsidRPr="00B858FE">
        <w:rPr>
          <w:rFonts w:eastAsia="Calibri"/>
          <w:spacing w:val="-12"/>
          <w:sz w:val="20"/>
          <w:szCs w:val="20"/>
          <w:lang w:val="en-US" w:eastAsia="en-US" w:bidi="en-US"/>
        </w:rPr>
        <w:t xml:space="preserve"> </w:t>
      </w:r>
      <w:r w:rsidRPr="00B858FE">
        <w:rPr>
          <w:rFonts w:eastAsia="Calibri"/>
          <w:sz w:val="20"/>
          <w:szCs w:val="20"/>
          <w:lang w:val="en-US" w:eastAsia="en-US" w:bidi="en-US"/>
        </w:rPr>
        <w:t>outline</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what</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is</w:t>
      </w:r>
      <w:r w:rsidRPr="00B858FE">
        <w:rPr>
          <w:rFonts w:eastAsia="Calibri"/>
          <w:spacing w:val="-13"/>
          <w:sz w:val="20"/>
          <w:szCs w:val="20"/>
          <w:lang w:val="en-US" w:eastAsia="en-US" w:bidi="en-US"/>
        </w:rPr>
        <w:t xml:space="preserve"> </w:t>
      </w:r>
      <w:r w:rsidRPr="00B858FE">
        <w:rPr>
          <w:rFonts w:eastAsia="Calibri"/>
          <w:sz w:val="20"/>
          <w:szCs w:val="20"/>
          <w:lang w:val="en-US" w:eastAsia="en-US" w:bidi="en-US"/>
        </w:rPr>
        <w:t>meant by resilience, then provide a brief rationale for its adoption, and finally we describe a framework in which structural</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and</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operational</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resilience</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can</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be</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realized.</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traditional</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“FCAPS”</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approach to</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network</w:t>
      </w:r>
      <w:r w:rsidRPr="00B858FE">
        <w:rPr>
          <w:rFonts w:eastAsia="Calibri"/>
          <w:spacing w:val="-13"/>
          <w:sz w:val="20"/>
          <w:szCs w:val="20"/>
          <w:lang w:val="en-US" w:eastAsia="en-US" w:bidi="en-US"/>
        </w:rPr>
        <w:t xml:space="preserve"> </w:t>
      </w:r>
      <w:r w:rsidRPr="00B858FE">
        <w:rPr>
          <w:rFonts w:eastAsia="Calibri"/>
          <w:sz w:val="20"/>
          <w:szCs w:val="20"/>
          <w:lang w:val="en-US" w:eastAsia="en-US" w:bidi="en-US"/>
        </w:rPr>
        <w:t>management</w:t>
      </w:r>
      <w:r w:rsidRPr="00B858FE">
        <w:rPr>
          <w:rFonts w:eastAsia="Calibri"/>
          <w:spacing w:val="-8"/>
          <w:sz w:val="20"/>
          <w:szCs w:val="20"/>
          <w:lang w:val="en-US" w:eastAsia="en-US" w:bidi="en-US"/>
        </w:rPr>
        <w:t xml:space="preserve"> urgently </w:t>
      </w:r>
      <w:r w:rsidRPr="00B858FE">
        <w:rPr>
          <w:rFonts w:eastAsia="Calibri"/>
          <w:sz w:val="20"/>
          <w:szCs w:val="20"/>
          <w:lang w:val="en-US" w:eastAsia="en-US" w:bidi="en-US"/>
        </w:rPr>
        <w:t>needs</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to</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be</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modernized</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to</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become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“RCAPS”,</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where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Resilience (R)</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replaces</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Fault (F) because networks (as critical infrastructures in the modern world) are subject to many more sources and sorts of challenges than simply faults.</w:t>
      </w:r>
    </w:p>
    <w:p w14:paraId="37104847" w14:textId="77777777" w:rsidR="00B858FE" w:rsidRPr="00B858FE" w:rsidRDefault="00B858FE" w:rsidP="00B858FE">
      <w:pPr>
        <w:widowControl w:val="0"/>
        <w:autoSpaceDE w:val="0"/>
        <w:autoSpaceDN w:val="0"/>
        <w:spacing w:before="5"/>
        <w:jc w:val="both"/>
        <w:rPr>
          <w:rFonts w:eastAsia="Calibri"/>
          <w:sz w:val="20"/>
          <w:szCs w:val="20"/>
          <w:lang w:val="en-US" w:eastAsia="en-US" w:bidi="en-US"/>
        </w:rPr>
      </w:pPr>
    </w:p>
    <w:p w14:paraId="06B19C58"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sz w:val="20"/>
          <w:szCs w:val="20"/>
          <w:lang w:val="en-US" w:eastAsia="en-US" w:bidi="en-US"/>
        </w:rPr>
        <w:t>Resilience is the ability of a network or system to provide and maintain an acceptable level of service in the face of any failure or challenge to normal operations (e.g. a natural disaster or a cyber-attack). At the network (topology) level, resilience amounts to preserving throughput, loss, jitter, and latency as successfully as possible for a given service — all these Quality of Service (QoS) aspects can be compromised if failures/attacks occur, and especially if there is a lack of resilience mechanisms to remediate/mitigate them. At the service level, the important aspects that need to be maintained include, most importantly, service availability and service reliability (Hutchison, 2018).</w:t>
      </w:r>
    </w:p>
    <w:p w14:paraId="66C7998F"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p>
    <w:p w14:paraId="125AE8A1"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sz w:val="20"/>
          <w:szCs w:val="20"/>
          <w:lang w:val="en-US" w:eastAsia="en-US" w:bidi="en-US"/>
        </w:rPr>
        <w:t>Resilience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takes</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on</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additional</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importance</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for</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future</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networked</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services,</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because</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in</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many</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cases</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these services are used for mission-critical applications and require high precision, and certainly moving beyond the “best effort” that was acceptable for the support of many applications in the</w:t>
      </w:r>
      <w:r w:rsidRPr="00B858FE">
        <w:rPr>
          <w:rFonts w:eastAsia="Calibri"/>
          <w:spacing w:val="-15"/>
          <w:sz w:val="20"/>
          <w:szCs w:val="20"/>
          <w:lang w:val="en-US" w:eastAsia="en-US" w:bidi="en-US"/>
        </w:rPr>
        <w:t xml:space="preserve"> </w:t>
      </w:r>
      <w:r w:rsidRPr="00B858FE">
        <w:rPr>
          <w:rFonts w:eastAsia="Calibri"/>
          <w:sz w:val="20"/>
          <w:szCs w:val="20"/>
          <w:lang w:val="en-US" w:eastAsia="en-US" w:bidi="en-US"/>
        </w:rPr>
        <w:t>past.</w:t>
      </w:r>
    </w:p>
    <w:p w14:paraId="449B2E9F" w14:textId="77777777" w:rsidR="00B858FE" w:rsidRPr="00B858FE" w:rsidRDefault="00B858FE" w:rsidP="009C4E22">
      <w:pPr>
        <w:widowControl w:val="0"/>
        <w:numPr>
          <w:ilvl w:val="1"/>
          <w:numId w:val="27"/>
        </w:numPr>
        <w:tabs>
          <w:tab w:val="left" w:pos="821"/>
        </w:tabs>
        <w:overflowPunct w:val="0"/>
        <w:autoSpaceDE w:val="0"/>
        <w:autoSpaceDN w:val="0"/>
        <w:adjustRightInd w:val="0"/>
        <w:jc w:val="both"/>
        <w:textAlignment w:val="baseline"/>
        <w:rPr>
          <w:rFonts w:eastAsia="Times New Roman"/>
          <w:sz w:val="20"/>
          <w:szCs w:val="20"/>
          <w:lang w:val="en-US" w:eastAsia="en-US"/>
        </w:rPr>
      </w:pPr>
      <w:r w:rsidRPr="00B858FE">
        <w:rPr>
          <w:rFonts w:eastAsia="Times New Roman"/>
          <w:sz w:val="20"/>
          <w:szCs w:val="20"/>
          <w:lang w:val="en-US" w:eastAsia="en-US"/>
        </w:rPr>
        <w:t>Future</w:t>
      </w:r>
      <w:r w:rsidRPr="00B858FE">
        <w:rPr>
          <w:rFonts w:eastAsia="Times New Roman"/>
          <w:spacing w:val="-4"/>
          <w:sz w:val="20"/>
          <w:szCs w:val="20"/>
          <w:lang w:val="en-US" w:eastAsia="en-US"/>
        </w:rPr>
        <w:t xml:space="preserve"> </w:t>
      </w:r>
      <w:r w:rsidRPr="00B858FE">
        <w:rPr>
          <w:rFonts w:eastAsia="Times New Roman"/>
          <w:sz w:val="20"/>
          <w:szCs w:val="20"/>
          <w:lang w:val="en-US" w:eastAsia="en-US"/>
        </w:rPr>
        <w:t>networked</w:t>
      </w:r>
      <w:r w:rsidRPr="00B858FE">
        <w:rPr>
          <w:rFonts w:eastAsia="Times New Roman"/>
          <w:spacing w:val="-3"/>
          <w:sz w:val="20"/>
          <w:szCs w:val="20"/>
          <w:lang w:val="en-US" w:eastAsia="en-US"/>
        </w:rPr>
        <w:t xml:space="preserve"> </w:t>
      </w:r>
      <w:r w:rsidRPr="00B858FE">
        <w:rPr>
          <w:rFonts w:eastAsia="Times New Roman"/>
          <w:sz w:val="20"/>
          <w:szCs w:val="20"/>
          <w:lang w:val="en-US" w:eastAsia="en-US"/>
        </w:rPr>
        <w:t>services</w:t>
      </w:r>
      <w:r w:rsidRPr="00B858FE">
        <w:rPr>
          <w:rFonts w:eastAsia="Times New Roman"/>
          <w:spacing w:val="-5"/>
          <w:sz w:val="20"/>
          <w:szCs w:val="20"/>
          <w:lang w:val="en-US" w:eastAsia="en-US"/>
        </w:rPr>
        <w:t xml:space="preserve"> </w:t>
      </w:r>
      <w:r w:rsidRPr="00B858FE">
        <w:rPr>
          <w:rFonts w:eastAsia="Times New Roman"/>
          <w:sz w:val="20"/>
          <w:szCs w:val="20"/>
          <w:lang w:val="en-US" w:eastAsia="en-US"/>
        </w:rPr>
        <w:t>will</w:t>
      </w:r>
      <w:r w:rsidRPr="00B858FE">
        <w:rPr>
          <w:rFonts w:eastAsia="Times New Roman"/>
          <w:spacing w:val="-4"/>
          <w:sz w:val="20"/>
          <w:szCs w:val="20"/>
          <w:lang w:val="en-US" w:eastAsia="en-US"/>
        </w:rPr>
        <w:t xml:space="preserve"> </w:t>
      </w:r>
      <w:r w:rsidRPr="00B858FE">
        <w:rPr>
          <w:rFonts w:eastAsia="Times New Roman"/>
          <w:sz w:val="20"/>
          <w:szCs w:val="20"/>
          <w:lang w:val="en-US" w:eastAsia="en-US"/>
        </w:rPr>
        <w:t>be</w:t>
      </w:r>
      <w:r w:rsidRPr="00B858FE">
        <w:rPr>
          <w:rFonts w:eastAsia="Times New Roman"/>
          <w:spacing w:val="-2"/>
          <w:sz w:val="20"/>
          <w:szCs w:val="20"/>
          <w:lang w:val="en-US" w:eastAsia="en-US"/>
        </w:rPr>
        <w:t xml:space="preserve"> </w:t>
      </w:r>
      <w:r w:rsidRPr="00B858FE">
        <w:rPr>
          <w:rFonts w:eastAsia="Times New Roman"/>
          <w:sz w:val="20"/>
          <w:szCs w:val="20"/>
          <w:lang w:val="en-US" w:eastAsia="en-US"/>
        </w:rPr>
        <w:t>characterized</w:t>
      </w:r>
      <w:r w:rsidRPr="00B858FE">
        <w:rPr>
          <w:rFonts w:eastAsia="Times New Roman"/>
          <w:spacing w:val="-3"/>
          <w:sz w:val="20"/>
          <w:szCs w:val="20"/>
          <w:lang w:val="en-US" w:eastAsia="en-US"/>
        </w:rPr>
        <w:t xml:space="preserve"> </w:t>
      </w:r>
      <w:r w:rsidRPr="00B858FE">
        <w:rPr>
          <w:rFonts w:eastAsia="Times New Roman"/>
          <w:sz w:val="20"/>
          <w:szCs w:val="20"/>
          <w:lang w:val="en-US" w:eastAsia="en-US"/>
        </w:rPr>
        <w:t>by</w:t>
      </w:r>
      <w:r w:rsidRPr="00B858FE">
        <w:rPr>
          <w:rFonts w:eastAsia="Times New Roman"/>
          <w:spacing w:val="-5"/>
          <w:sz w:val="20"/>
          <w:szCs w:val="20"/>
          <w:lang w:val="en-US" w:eastAsia="en-US"/>
        </w:rPr>
        <w:t xml:space="preserve"> </w:t>
      </w:r>
      <w:r w:rsidRPr="00B858FE">
        <w:rPr>
          <w:rFonts w:eastAsia="Times New Roman"/>
          <w:sz w:val="20"/>
          <w:szCs w:val="20"/>
          <w:lang w:val="en-US" w:eastAsia="en-US"/>
        </w:rPr>
        <w:t>the</w:t>
      </w:r>
      <w:r w:rsidRPr="00B858FE">
        <w:rPr>
          <w:rFonts w:eastAsia="Times New Roman"/>
          <w:spacing w:val="-5"/>
          <w:sz w:val="20"/>
          <w:szCs w:val="20"/>
          <w:lang w:val="en-US" w:eastAsia="en-US"/>
        </w:rPr>
        <w:t xml:space="preserve"> </w:t>
      </w:r>
      <w:r w:rsidRPr="00B858FE">
        <w:rPr>
          <w:rFonts w:eastAsia="Times New Roman"/>
          <w:sz w:val="20"/>
          <w:szCs w:val="20"/>
          <w:lang w:val="en-US" w:eastAsia="en-US"/>
        </w:rPr>
        <w:t>need</w:t>
      </w:r>
      <w:r w:rsidRPr="00B858FE">
        <w:rPr>
          <w:rFonts w:eastAsia="Times New Roman"/>
          <w:spacing w:val="-4"/>
          <w:sz w:val="20"/>
          <w:szCs w:val="20"/>
          <w:lang w:val="en-US" w:eastAsia="en-US"/>
        </w:rPr>
        <w:t xml:space="preserve"> </w:t>
      </w:r>
      <w:r w:rsidRPr="00B858FE">
        <w:rPr>
          <w:rFonts w:eastAsia="Times New Roman"/>
          <w:sz w:val="20"/>
          <w:szCs w:val="20"/>
          <w:lang w:val="en-US" w:eastAsia="en-US"/>
        </w:rPr>
        <w:t>for</w:t>
      </w:r>
      <w:r w:rsidRPr="00B858FE">
        <w:rPr>
          <w:rFonts w:eastAsia="Times New Roman"/>
          <w:spacing w:val="-3"/>
          <w:sz w:val="20"/>
          <w:szCs w:val="20"/>
          <w:lang w:val="en-US" w:eastAsia="en-US"/>
        </w:rPr>
        <w:t xml:space="preserve"> </w:t>
      </w:r>
      <w:r w:rsidRPr="00B858FE">
        <w:rPr>
          <w:rFonts w:eastAsia="Times New Roman"/>
          <w:sz w:val="20"/>
          <w:szCs w:val="20"/>
          <w:lang w:val="en-US" w:eastAsia="en-US"/>
        </w:rPr>
        <w:t>highly precise</w:t>
      </w:r>
      <w:r w:rsidRPr="00B858FE">
        <w:rPr>
          <w:rFonts w:eastAsia="Times New Roman"/>
          <w:spacing w:val="-2"/>
          <w:sz w:val="20"/>
          <w:szCs w:val="20"/>
          <w:lang w:val="en-US" w:eastAsia="en-US"/>
        </w:rPr>
        <w:t xml:space="preserve"> </w:t>
      </w:r>
      <w:r w:rsidRPr="00B858FE">
        <w:rPr>
          <w:rFonts w:eastAsia="Times New Roman"/>
          <w:sz w:val="20"/>
          <w:szCs w:val="20"/>
          <w:lang w:val="en-US" w:eastAsia="en-US"/>
        </w:rPr>
        <w:t>timing</w:t>
      </w:r>
      <w:r w:rsidRPr="00B858FE">
        <w:rPr>
          <w:rFonts w:eastAsia="Times New Roman"/>
          <w:spacing w:val="-4"/>
          <w:sz w:val="20"/>
          <w:szCs w:val="20"/>
          <w:lang w:val="en-US" w:eastAsia="en-US"/>
        </w:rPr>
        <w:t xml:space="preserve"> </w:t>
      </w:r>
      <w:r w:rsidRPr="00B858FE">
        <w:rPr>
          <w:rFonts w:eastAsia="Times New Roman"/>
          <w:sz w:val="20"/>
          <w:szCs w:val="20"/>
          <w:lang w:val="en-US" w:eastAsia="en-US"/>
        </w:rPr>
        <w:t>(e.g.</w:t>
      </w:r>
      <w:r w:rsidRPr="00B858FE">
        <w:rPr>
          <w:rFonts w:eastAsia="Times New Roman"/>
          <w:spacing w:val="-4"/>
          <w:sz w:val="20"/>
          <w:szCs w:val="20"/>
          <w:lang w:val="en-US" w:eastAsia="en-US"/>
        </w:rPr>
        <w:t xml:space="preserve"> </w:t>
      </w:r>
      <w:r w:rsidRPr="00B858FE">
        <w:rPr>
          <w:rFonts w:eastAsia="Times New Roman"/>
          <w:sz w:val="20"/>
          <w:szCs w:val="20"/>
          <w:lang w:val="en-US" w:eastAsia="en-US"/>
        </w:rPr>
        <w:t>in- time</w:t>
      </w:r>
      <w:r w:rsidRPr="00B858FE">
        <w:rPr>
          <w:rFonts w:eastAsia="Times New Roman"/>
          <w:spacing w:val="-7"/>
          <w:sz w:val="20"/>
          <w:szCs w:val="20"/>
          <w:lang w:val="en-US" w:eastAsia="en-US"/>
        </w:rPr>
        <w:t xml:space="preserve"> </w:t>
      </w:r>
      <w:r w:rsidRPr="00B858FE">
        <w:rPr>
          <w:rFonts w:eastAsia="Times New Roman"/>
          <w:sz w:val="20"/>
          <w:szCs w:val="20"/>
          <w:lang w:val="en-US" w:eastAsia="en-US"/>
        </w:rPr>
        <w:t>and</w:t>
      </w:r>
      <w:r w:rsidRPr="00B858FE">
        <w:rPr>
          <w:rFonts w:eastAsia="Times New Roman"/>
          <w:spacing w:val="-11"/>
          <w:sz w:val="20"/>
          <w:szCs w:val="20"/>
          <w:lang w:val="en-US" w:eastAsia="en-US"/>
        </w:rPr>
        <w:t xml:space="preserve"> </w:t>
      </w:r>
      <w:r w:rsidRPr="00B858FE">
        <w:rPr>
          <w:rFonts w:eastAsia="Times New Roman"/>
          <w:sz w:val="20"/>
          <w:szCs w:val="20"/>
          <w:lang w:val="en-US" w:eastAsia="en-US"/>
        </w:rPr>
        <w:t>on-time</w:t>
      </w:r>
      <w:r w:rsidRPr="00B858FE">
        <w:rPr>
          <w:rFonts w:eastAsia="Times New Roman"/>
          <w:spacing w:val="-6"/>
          <w:sz w:val="20"/>
          <w:szCs w:val="20"/>
          <w:lang w:val="en-US" w:eastAsia="en-US"/>
        </w:rPr>
        <w:t xml:space="preserve"> </w:t>
      </w:r>
      <w:r w:rsidRPr="00B858FE">
        <w:rPr>
          <w:rFonts w:eastAsia="Times New Roman"/>
          <w:sz w:val="20"/>
          <w:szCs w:val="20"/>
          <w:lang w:val="en-US" w:eastAsia="en-US"/>
        </w:rPr>
        <w:t>services)</w:t>
      </w:r>
      <w:r w:rsidRPr="00B858FE">
        <w:rPr>
          <w:rFonts w:eastAsia="Times New Roman"/>
          <w:spacing w:val="-10"/>
          <w:sz w:val="20"/>
          <w:szCs w:val="20"/>
          <w:lang w:val="en-US" w:eastAsia="en-US"/>
        </w:rPr>
        <w:t xml:space="preserve"> </w:t>
      </w:r>
      <w:r w:rsidRPr="00B858FE">
        <w:rPr>
          <w:rFonts w:eastAsia="Times New Roman"/>
          <w:sz w:val="20"/>
          <w:szCs w:val="20"/>
          <w:lang w:val="en-US" w:eastAsia="en-US"/>
        </w:rPr>
        <w:t>and</w:t>
      </w:r>
      <w:r w:rsidRPr="00B858FE">
        <w:rPr>
          <w:rFonts w:eastAsia="Times New Roman"/>
          <w:spacing w:val="-9"/>
          <w:sz w:val="20"/>
          <w:szCs w:val="20"/>
          <w:lang w:val="en-US" w:eastAsia="en-US"/>
        </w:rPr>
        <w:t xml:space="preserve"> </w:t>
      </w:r>
      <w:r w:rsidRPr="00B858FE">
        <w:rPr>
          <w:rFonts w:eastAsia="Times New Roman"/>
          <w:sz w:val="20"/>
          <w:szCs w:val="20"/>
          <w:lang w:val="en-US" w:eastAsia="en-US"/>
        </w:rPr>
        <w:t>synchronization</w:t>
      </w:r>
      <w:r w:rsidRPr="00B858FE">
        <w:rPr>
          <w:rFonts w:eastAsia="Times New Roman"/>
          <w:spacing w:val="-8"/>
          <w:sz w:val="20"/>
          <w:szCs w:val="20"/>
          <w:lang w:val="en-US" w:eastAsia="en-US"/>
        </w:rPr>
        <w:t xml:space="preserve"> </w:t>
      </w:r>
      <w:r w:rsidRPr="00B858FE">
        <w:rPr>
          <w:rFonts w:eastAsia="Times New Roman"/>
          <w:sz w:val="20"/>
          <w:szCs w:val="20"/>
          <w:lang w:val="en-US" w:eastAsia="en-US"/>
        </w:rPr>
        <w:t>between</w:t>
      </w:r>
      <w:r w:rsidRPr="00B858FE">
        <w:rPr>
          <w:rFonts w:eastAsia="Times New Roman"/>
          <w:spacing w:val="-8"/>
          <w:sz w:val="20"/>
          <w:szCs w:val="20"/>
          <w:lang w:val="en-US" w:eastAsia="en-US"/>
        </w:rPr>
        <w:t xml:space="preserve"> </w:t>
      </w:r>
      <w:r w:rsidRPr="00B858FE">
        <w:rPr>
          <w:rFonts w:eastAsia="Times New Roman"/>
          <w:sz w:val="20"/>
          <w:szCs w:val="20"/>
          <w:lang w:val="en-US" w:eastAsia="en-US"/>
        </w:rPr>
        <w:t>large</w:t>
      </w:r>
      <w:r w:rsidRPr="00B858FE">
        <w:rPr>
          <w:rFonts w:eastAsia="Times New Roman"/>
          <w:spacing w:val="-7"/>
          <w:sz w:val="20"/>
          <w:szCs w:val="20"/>
          <w:lang w:val="en-US" w:eastAsia="en-US"/>
        </w:rPr>
        <w:t xml:space="preserve"> </w:t>
      </w:r>
      <w:r w:rsidRPr="00B858FE">
        <w:rPr>
          <w:rFonts w:eastAsia="Times New Roman"/>
          <w:sz w:val="20"/>
          <w:szCs w:val="20"/>
          <w:lang w:val="en-US" w:eastAsia="en-US"/>
        </w:rPr>
        <w:t>numbers</w:t>
      </w:r>
      <w:r w:rsidRPr="00B858FE">
        <w:rPr>
          <w:rFonts w:eastAsia="Times New Roman"/>
          <w:spacing w:val="-9"/>
          <w:sz w:val="20"/>
          <w:szCs w:val="20"/>
          <w:lang w:val="en-US" w:eastAsia="en-US"/>
        </w:rPr>
        <w:t xml:space="preserve"> </w:t>
      </w:r>
      <w:r w:rsidRPr="00B858FE">
        <w:rPr>
          <w:rFonts w:eastAsia="Times New Roman"/>
          <w:sz w:val="20"/>
          <w:szCs w:val="20"/>
          <w:lang w:val="en-US" w:eastAsia="en-US"/>
        </w:rPr>
        <w:t>of</w:t>
      </w:r>
      <w:r w:rsidRPr="00B858FE">
        <w:rPr>
          <w:rFonts w:eastAsia="Times New Roman"/>
          <w:spacing w:val="-8"/>
          <w:sz w:val="20"/>
          <w:szCs w:val="20"/>
          <w:lang w:val="en-US" w:eastAsia="en-US"/>
        </w:rPr>
        <w:t xml:space="preserve"> </w:t>
      </w:r>
      <w:r w:rsidRPr="00B858FE">
        <w:rPr>
          <w:rFonts w:eastAsia="Times New Roman"/>
          <w:sz w:val="20"/>
          <w:szCs w:val="20"/>
          <w:lang w:val="en-US" w:eastAsia="en-US"/>
        </w:rPr>
        <w:t>flows</w:t>
      </w:r>
      <w:r w:rsidRPr="00B858FE">
        <w:rPr>
          <w:rFonts w:eastAsia="Times New Roman"/>
          <w:spacing w:val="-7"/>
          <w:sz w:val="20"/>
          <w:szCs w:val="20"/>
          <w:lang w:val="en-US" w:eastAsia="en-US"/>
        </w:rPr>
        <w:t xml:space="preserve"> </w:t>
      </w:r>
      <w:r w:rsidRPr="00B858FE">
        <w:rPr>
          <w:rFonts w:eastAsia="Times New Roman"/>
          <w:sz w:val="20"/>
          <w:szCs w:val="20"/>
          <w:lang w:val="en-US" w:eastAsia="en-US"/>
        </w:rPr>
        <w:t>(coordinated services). Any degradation puts these services in jeopardy and makes the applications that rely on them</w:t>
      </w:r>
      <w:r w:rsidRPr="00B858FE">
        <w:rPr>
          <w:rFonts w:eastAsia="Times New Roman"/>
          <w:spacing w:val="-1"/>
          <w:sz w:val="20"/>
          <w:szCs w:val="20"/>
          <w:lang w:val="en-US" w:eastAsia="en-US"/>
        </w:rPr>
        <w:t xml:space="preserve"> </w:t>
      </w:r>
      <w:r w:rsidRPr="00B858FE">
        <w:rPr>
          <w:rFonts w:eastAsia="Times New Roman"/>
          <w:sz w:val="20"/>
          <w:szCs w:val="20"/>
          <w:lang w:val="en-US" w:eastAsia="en-US"/>
        </w:rPr>
        <w:t>infeasible.</w:t>
      </w:r>
    </w:p>
    <w:p w14:paraId="10586434" w14:textId="77777777" w:rsidR="00B858FE" w:rsidRPr="00B858FE" w:rsidRDefault="00B858FE" w:rsidP="009C4E22">
      <w:pPr>
        <w:widowControl w:val="0"/>
        <w:numPr>
          <w:ilvl w:val="1"/>
          <w:numId w:val="27"/>
        </w:numPr>
        <w:tabs>
          <w:tab w:val="left" w:pos="821"/>
        </w:tabs>
        <w:overflowPunct w:val="0"/>
        <w:autoSpaceDE w:val="0"/>
        <w:autoSpaceDN w:val="0"/>
        <w:adjustRightInd w:val="0"/>
        <w:jc w:val="both"/>
        <w:textAlignment w:val="baseline"/>
        <w:rPr>
          <w:rFonts w:eastAsia="Times New Roman"/>
          <w:sz w:val="20"/>
          <w:szCs w:val="20"/>
          <w:lang w:val="en-US" w:eastAsia="en-US"/>
        </w:rPr>
      </w:pPr>
      <w:r w:rsidRPr="00B858FE">
        <w:rPr>
          <w:rFonts w:eastAsia="Times New Roman"/>
          <w:sz w:val="20"/>
          <w:szCs w:val="20"/>
          <w:lang w:val="en-US" w:eastAsia="en-US"/>
        </w:rPr>
        <w:t>Where degradations are acceptable, the mechanisms and extent of degradation need to be controlled more precisely than today (e.g. qualitative services). Hence there will be much higher demands on resilience (and how resilience is integrated into the network</w:t>
      </w:r>
      <w:r w:rsidRPr="00B858FE">
        <w:rPr>
          <w:rFonts w:eastAsia="Times New Roman"/>
          <w:spacing w:val="-15"/>
          <w:sz w:val="20"/>
          <w:szCs w:val="20"/>
          <w:lang w:val="en-US" w:eastAsia="en-US"/>
        </w:rPr>
        <w:t xml:space="preserve"> </w:t>
      </w:r>
      <w:r w:rsidRPr="00B858FE">
        <w:rPr>
          <w:rFonts w:eastAsia="Times New Roman"/>
          <w:sz w:val="20"/>
          <w:szCs w:val="20"/>
          <w:lang w:val="en-US" w:eastAsia="en-US"/>
        </w:rPr>
        <w:t>service).</w:t>
      </w:r>
    </w:p>
    <w:p w14:paraId="2A08DB96" w14:textId="77777777" w:rsidR="00B858FE" w:rsidRPr="00B858FE" w:rsidRDefault="00B858FE" w:rsidP="00B858FE">
      <w:pPr>
        <w:widowControl w:val="0"/>
        <w:tabs>
          <w:tab w:val="left" w:pos="821"/>
        </w:tabs>
        <w:autoSpaceDE w:val="0"/>
        <w:autoSpaceDN w:val="0"/>
        <w:spacing w:before="0"/>
        <w:jc w:val="both"/>
        <w:rPr>
          <w:rFonts w:eastAsia="Times New Roman"/>
          <w:sz w:val="20"/>
          <w:szCs w:val="20"/>
          <w:lang w:val="en-US" w:eastAsia="en-US"/>
        </w:rPr>
      </w:pPr>
    </w:p>
    <w:p w14:paraId="30DCC1EA"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sz w:val="20"/>
          <w:szCs w:val="20"/>
          <w:lang w:val="en-US" w:eastAsia="en-US" w:bidi="en-US"/>
        </w:rPr>
        <w:t xml:space="preserve">The ultra-low-latency requirements, and the huge increase of bandwidth demands of future networked services such as holographic type communication services and vehicle-to-vehicle communications, </w:t>
      </w:r>
      <w:r w:rsidRPr="00B858FE">
        <w:rPr>
          <w:rFonts w:eastAsia="Calibri"/>
          <w:color w:val="221F1F"/>
          <w:sz w:val="20"/>
          <w:szCs w:val="20"/>
          <w:lang w:val="en-US" w:eastAsia="en-US" w:bidi="en-US"/>
        </w:rPr>
        <w:t>make an unrecovered failure a significant loss for network operators. Therefore, network resilience is of paramount importance to maintain the network QoS and high availability and reliability of these new and extremely demanding services. The assurance of QoS has a fairly long history (notably [Campbell] [Yeadon]), but it deserves renewed attention in Network 2030, and this is particularly relevant and important because of the symbiotic relationship between QoS and resilience in the context of autonomic network management, as outlined in this document.</w:t>
      </w:r>
    </w:p>
    <w:p w14:paraId="2007FF3B" w14:textId="77777777" w:rsidR="00B858FE" w:rsidRPr="00B858FE" w:rsidRDefault="00B858FE" w:rsidP="00B858FE">
      <w:pPr>
        <w:widowControl w:val="0"/>
        <w:autoSpaceDE w:val="0"/>
        <w:autoSpaceDN w:val="0"/>
        <w:spacing w:before="2"/>
        <w:jc w:val="both"/>
        <w:rPr>
          <w:rFonts w:eastAsia="Calibri"/>
          <w:sz w:val="20"/>
          <w:szCs w:val="20"/>
          <w:lang w:val="en-US" w:eastAsia="en-US" w:bidi="en-US"/>
        </w:rPr>
      </w:pPr>
    </w:p>
    <w:p w14:paraId="6DD75060"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color w:val="221F1F"/>
          <w:sz w:val="20"/>
          <w:szCs w:val="20"/>
          <w:lang w:val="en-US" w:eastAsia="en-US" w:bidi="en-US"/>
        </w:rPr>
        <w:t xml:space="preserve">The definition of network resilience subsumes several related disciplines that aim to address faults and challenges. </w:t>
      </w:r>
      <w:proofErr w:type="spellStart"/>
      <w:r w:rsidRPr="00B858FE">
        <w:rPr>
          <w:rFonts w:eastAsia="Calibri"/>
          <w:color w:val="221F1F"/>
          <w:sz w:val="20"/>
          <w:szCs w:val="20"/>
          <w:lang w:val="en-US" w:eastAsia="en-US" w:bidi="en-US"/>
        </w:rPr>
        <w:t>Sterbenz</w:t>
      </w:r>
      <w:proofErr w:type="spellEnd"/>
      <w:r w:rsidRPr="00B858FE">
        <w:rPr>
          <w:rFonts w:eastAsia="Calibri"/>
          <w:color w:val="221F1F"/>
          <w:sz w:val="20"/>
          <w:szCs w:val="20"/>
          <w:lang w:val="en-US" w:eastAsia="en-US" w:bidi="en-US"/>
        </w:rPr>
        <w:t xml:space="preserve"> et al. (</w:t>
      </w:r>
      <w:proofErr w:type="spellStart"/>
      <w:r w:rsidRPr="00B858FE">
        <w:rPr>
          <w:rFonts w:eastAsia="Calibri"/>
          <w:color w:val="221F1F"/>
          <w:sz w:val="20"/>
          <w:szCs w:val="20"/>
          <w:lang w:val="en-US" w:eastAsia="en-US" w:bidi="en-US"/>
        </w:rPr>
        <w:t>Sterbenz</w:t>
      </w:r>
      <w:proofErr w:type="spellEnd"/>
      <w:r w:rsidRPr="00B858FE">
        <w:rPr>
          <w:rFonts w:eastAsia="Calibri"/>
          <w:color w:val="221F1F"/>
          <w:sz w:val="20"/>
          <w:szCs w:val="20"/>
          <w:lang w:val="en-US" w:eastAsia="en-US" w:bidi="en-US"/>
        </w:rPr>
        <w:t xml:space="preserve">, 2010) have defined an organization of these disciplines, which places them into two categories: i) those related to </w:t>
      </w:r>
      <w:r w:rsidRPr="00B858FE">
        <w:rPr>
          <w:rFonts w:eastAsia="Calibri"/>
          <w:i/>
          <w:color w:val="221F1F"/>
          <w:sz w:val="20"/>
          <w:szCs w:val="20"/>
          <w:lang w:val="en-US" w:eastAsia="en-US" w:bidi="en-US"/>
        </w:rPr>
        <w:t>challenge tolerance</w:t>
      </w:r>
      <w:r w:rsidRPr="00B858FE">
        <w:rPr>
          <w:rFonts w:eastAsia="Calibri"/>
          <w:color w:val="221F1F"/>
          <w:sz w:val="20"/>
          <w:szCs w:val="20"/>
          <w:lang w:val="en-US" w:eastAsia="en-US" w:bidi="en-US"/>
        </w:rPr>
        <w:t xml:space="preserve">, which address the design and engineering of resilient networks; and ii) </w:t>
      </w:r>
      <w:r w:rsidRPr="00B858FE">
        <w:rPr>
          <w:rFonts w:eastAsia="Calibri"/>
          <w:i/>
          <w:color w:val="221F1F"/>
          <w:sz w:val="20"/>
          <w:szCs w:val="20"/>
          <w:lang w:val="en-US" w:eastAsia="en-US" w:bidi="en-US"/>
        </w:rPr>
        <w:t xml:space="preserve">trustworthiness </w:t>
      </w:r>
      <w:r w:rsidRPr="00B858FE">
        <w:rPr>
          <w:rFonts w:eastAsia="Calibri"/>
          <w:color w:val="221F1F"/>
          <w:sz w:val="20"/>
          <w:szCs w:val="20"/>
          <w:lang w:val="en-US" w:eastAsia="en-US" w:bidi="en-US"/>
        </w:rPr>
        <w:t>disciplines that provide ways to describe the resilience of a networked system.</w:t>
      </w:r>
    </w:p>
    <w:p w14:paraId="783359D3"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p>
    <w:p w14:paraId="6509E3AB"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sz w:val="20"/>
          <w:szCs w:val="20"/>
          <w:lang w:val="en-US" w:eastAsia="en-US" w:bidi="en-US"/>
        </w:rPr>
        <w:t>There are many methods for designing network resilience. The first is to provide redundancy and diversity of logical and physical entities. Logical entities can include network paths as well as functional entities such as policing, classification, and scheduling. Physical entities include ports, routers, and router line cards. The second is to use protocols to provide quick re- convergence and to maintain high availability of existing connections after a failure event occurs in the network. Among the other techniques is the use of packet replication or network coding to overcome packet loss, and also error correction techniques.</w:t>
      </w:r>
    </w:p>
    <w:p w14:paraId="4770063D" w14:textId="77777777" w:rsidR="00B858FE" w:rsidRPr="00B858FE" w:rsidRDefault="00B858FE" w:rsidP="00B858FE">
      <w:pPr>
        <w:widowControl w:val="0"/>
        <w:autoSpaceDE w:val="0"/>
        <w:autoSpaceDN w:val="0"/>
        <w:spacing w:before="2"/>
        <w:jc w:val="both"/>
        <w:rPr>
          <w:rFonts w:eastAsia="Calibri"/>
          <w:sz w:val="20"/>
          <w:szCs w:val="20"/>
          <w:lang w:val="en-US" w:eastAsia="en-US" w:bidi="en-US"/>
        </w:rPr>
      </w:pPr>
    </w:p>
    <w:p w14:paraId="2FAC3A50"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sz w:val="20"/>
          <w:szCs w:val="20"/>
          <w:lang w:val="en-US" w:eastAsia="en-US" w:bidi="en-US"/>
        </w:rPr>
        <w:t>Although</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redundancy</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and</w:t>
      </w:r>
      <w:r w:rsidRPr="00B858FE">
        <w:rPr>
          <w:rFonts w:eastAsia="Calibri"/>
          <w:spacing w:val="-14"/>
          <w:sz w:val="20"/>
          <w:szCs w:val="20"/>
          <w:lang w:val="en-US" w:eastAsia="en-US" w:bidi="en-US"/>
        </w:rPr>
        <w:t xml:space="preserve"> </w:t>
      </w:r>
      <w:r w:rsidRPr="00B858FE">
        <w:rPr>
          <w:rFonts w:eastAsia="Calibri"/>
          <w:sz w:val="20"/>
          <w:szCs w:val="20"/>
          <w:lang w:val="en-US" w:eastAsia="en-US" w:bidi="en-US"/>
        </w:rPr>
        <w:t>diversity</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enable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high</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availability</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and</w:t>
      </w:r>
      <w:r w:rsidRPr="00B858FE">
        <w:rPr>
          <w:rFonts w:eastAsia="Calibri"/>
          <w:spacing w:val="-11"/>
          <w:sz w:val="20"/>
          <w:szCs w:val="20"/>
          <w:lang w:val="en-US" w:eastAsia="en-US" w:bidi="en-US"/>
        </w:rPr>
        <w:t xml:space="preserve"> </w:t>
      </w:r>
      <w:r w:rsidRPr="00B858FE">
        <w:rPr>
          <w:rFonts w:eastAsia="Calibri"/>
          <w:sz w:val="20"/>
          <w:szCs w:val="20"/>
          <w:lang w:val="en-US" w:eastAsia="en-US" w:bidi="en-US"/>
        </w:rPr>
        <w:t>reliability,</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they</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impose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higher</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costs</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for realization of the network service. In order to keep such costs at an acceptable level, the addition of redundant instances must be driven by the target resilience, keeping in mind cost limitations that apply to a network service implementation. Also, applying redundancy and diversity might impose additional complexity of managing the redundant instances and updating their states in order to keep them ready for taking over the functionality of faulty</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instances.</w:t>
      </w:r>
    </w:p>
    <w:p w14:paraId="7D45D4F8"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p>
    <w:p w14:paraId="7B0819FD" w14:textId="77777777" w:rsidR="00B858FE" w:rsidRPr="00B858FE" w:rsidRDefault="00B858FE" w:rsidP="00B858FE">
      <w:pPr>
        <w:widowControl w:val="0"/>
        <w:autoSpaceDE w:val="0"/>
        <w:autoSpaceDN w:val="0"/>
        <w:spacing w:before="0"/>
        <w:jc w:val="both"/>
        <w:rPr>
          <w:rFonts w:ascii="Calibri" w:eastAsia="Calibri" w:hAnsi="Calibri" w:cs="Calibri"/>
          <w:sz w:val="20"/>
          <w:szCs w:val="20"/>
          <w:lang w:val="en-US" w:eastAsia="en-US" w:bidi="en-US"/>
        </w:rPr>
      </w:pPr>
      <w:r w:rsidRPr="00B858FE">
        <w:rPr>
          <w:rFonts w:eastAsia="Calibri"/>
          <w:sz w:val="20"/>
          <w:szCs w:val="22"/>
          <w:lang w:val="en-US" w:eastAsia="en-US" w:bidi="en-US"/>
        </w:rPr>
        <w:t xml:space="preserve">Service Level Agreements (SLAs) for future networks </w:t>
      </w:r>
      <w:r w:rsidRPr="00B858FE">
        <w:rPr>
          <w:rFonts w:eastAsia="Calibri"/>
          <w:sz w:val="20"/>
          <w:szCs w:val="20"/>
          <w:lang w:val="en-US" w:eastAsia="en-US" w:bidi="en-US"/>
        </w:rPr>
        <w:t>will be</w:t>
      </w:r>
      <w:r w:rsidRPr="00B858FE">
        <w:rPr>
          <w:rFonts w:eastAsia="Calibri"/>
          <w:sz w:val="20"/>
          <w:szCs w:val="22"/>
          <w:lang w:val="en-US" w:eastAsia="en-US" w:bidi="en-US"/>
        </w:rPr>
        <w:t xml:space="preserve"> expected to cover appropriate resilience objectives of availability and reliability as well as </w:t>
      </w:r>
      <w:r w:rsidRPr="00B858FE">
        <w:rPr>
          <w:rFonts w:eastAsia="Calibri"/>
          <w:color w:val="221F1F"/>
          <w:sz w:val="20"/>
          <w:szCs w:val="22"/>
          <w:lang w:val="en-US" w:eastAsia="en-US" w:bidi="en-US"/>
        </w:rPr>
        <w:t>QoS</w:t>
      </w:r>
      <w:r w:rsidRPr="00B858FE">
        <w:rPr>
          <w:rFonts w:eastAsia="Calibri"/>
          <w:color w:val="221F1F"/>
          <w:spacing w:val="-4"/>
          <w:sz w:val="20"/>
          <w:szCs w:val="22"/>
          <w:lang w:val="en-US" w:eastAsia="en-US" w:bidi="en-US"/>
        </w:rPr>
        <w:t xml:space="preserve"> </w:t>
      </w:r>
      <w:r w:rsidRPr="00B858FE">
        <w:rPr>
          <w:rFonts w:eastAsia="Calibri"/>
          <w:color w:val="221F1F"/>
          <w:sz w:val="20"/>
          <w:szCs w:val="22"/>
          <w:lang w:val="en-US" w:eastAsia="en-US" w:bidi="en-US"/>
        </w:rPr>
        <w:t xml:space="preserve">specifications in terms of required performance (throughput, latency, and jitter); these will all need to be monitored and controlled by the management system. </w:t>
      </w:r>
      <w:r w:rsidRPr="00B858FE">
        <w:rPr>
          <w:rFonts w:eastAsia="Calibri"/>
          <w:sz w:val="20"/>
          <w:szCs w:val="22"/>
          <w:lang w:val="en-US" w:eastAsia="en-US" w:bidi="en-US"/>
        </w:rPr>
        <w:t>This statement of intent will be mapped into the appropriate resilience and QoS measures and mechanisms to avoid violating</w:t>
      </w:r>
      <w:r w:rsidRPr="00B858FE">
        <w:rPr>
          <w:rFonts w:eastAsia="Calibri"/>
          <w:spacing w:val="-5"/>
          <w:sz w:val="20"/>
          <w:szCs w:val="22"/>
          <w:lang w:val="en-US" w:eastAsia="en-US" w:bidi="en-US"/>
        </w:rPr>
        <w:t xml:space="preserve"> </w:t>
      </w:r>
      <w:r w:rsidRPr="00B858FE">
        <w:rPr>
          <w:rFonts w:eastAsia="Calibri"/>
          <w:sz w:val="20"/>
          <w:szCs w:val="22"/>
          <w:lang w:val="en-US" w:eastAsia="en-US" w:bidi="en-US"/>
        </w:rPr>
        <w:t>the</w:t>
      </w:r>
      <w:r w:rsidRPr="00B858FE">
        <w:rPr>
          <w:rFonts w:eastAsia="Calibri"/>
          <w:spacing w:val="-3"/>
          <w:sz w:val="20"/>
          <w:szCs w:val="22"/>
          <w:lang w:val="en-US" w:eastAsia="en-US" w:bidi="en-US"/>
        </w:rPr>
        <w:t xml:space="preserve"> </w:t>
      </w:r>
      <w:r w:rsidRPr="00B858FE">
        <w:rPr>
          <w:rFonts w:eastAsia="Calibri"/>
          <w:sz w:val="20"/>
          <w:szCs w:val="22"/>
          <w:lang w:val="en-US" w:eastAsia="en-US" w:bidi="en-US"/>
        </w:rPr>
        <w:t>SLA.</w:t>
      </w:r>
      <w:r w:rsidRPr="00B858FE">
        <w:rPr>
          <w:rFonts w:eastAsia="Calibri"/>
          <w:spacing w:val="-4"/>
          <w:sz w:val="20"/>
          <w:szCs w:val="22"/>
          <w:lang w:val="en-US" w:eastAsia="en-US" w:bidi="en-US"/>
        </w:rPr>
        <w:t xml:space="preserve"> </w:t>
      </w:r>
      <w:r w:rsidRPr="00B858FE">
        <w:rPr>
          <w:rFonts w:eastAsia="Calibri"/>
          <w:color w:val="221F1F"/>
          <w:sz w:val="20"/>
          <w:szCs w:val="22"/>
          <w:lang w:val="en-US" w:eastAsia="en-US" w:bidi="en-US"/>
        </w:rPr>
        <w:t>Since</w:t>
      </w:r>
      <w:r w:rsidRPr="00B858FE">
        <w:rPr>
          <w:rFonts w:eastAsia="Calibri"/>
          <w:color w:val="221F1F"/>
          <w:spacing w:val="-7"/>
          <w:sz w:val="20"/>
          <w:szCs w:val="22"/>
          <w:lang w:val="en-US" w:eastAsia="en-US" w:bidi="en-US"/>
        </w:rPr>
        <w:t xml:space="preserve"> </w:t>
      </w:r>
      <w:r w:rsidRPr="00B858FE">
        <w:rPr>
          <w:rFonts w:eastAsia="Calibri"/>
          <w:color w:val="221F1F"/>
          <w:sz w:val="20"/>
          <w:szCs w:val="22"/>
          <w:lang w:val="en-US" w:eastAsia="en-US" w:bidi="en-US"/>
        </w:rPr>
        <w:t>network</w:t>
      </w:r>
      <w:r w:rsidRPr="00B858FE">
        <w:rPr>
          <w:rFonts w:eastAsia="Calibri"/>
          <w:color w:val="221F1F"/>
          <w:spacing w:val="-10"/>
          <w:sz w:val="20"/>
          <w:szCs w:val="22"/>
          <w:lang w:val="en-US" w:eastAsia="en-US" w:bidi="en-US"/>
        </w:rPr>
        <w:t xml:space="preserve"> </w:t>
      </w:r>
      <w:r w:rsidRPr="00B858FE">
        <w:rPr>
          <w:rFonts w:eastAsia="Calibri"/>
          <w:color w:val="221F1F"/>
          <w:sz w:val="20"/>
          <w:szCs w:val="22"/>
          <w:lang w:val="en-US" w:eastAsia="en-US" w:bidi="en-US"/>
        </w:rPr>
        <w:t>or</w:t>
      </w:r>
      <w:r w:rsidRPr="00B858FE">
        <w:rPr>
          <w:rFonts w:eastAsia="Calibri"/>
          <w:color w:val="221F1F"/>
          <w:spacing w:val="-9"/>
          <w:sz w:val="20"/>
          <w:szCs w:val="22"/>
          <w:lang w:val="en-US" w:eastAsia="en-US" w:bidi="en-US"/>
        </w:rPr>
        <w:t xml:space="preserve"> </w:t>
      </w:r>
      <w:r w:rsidRPr="00B858FE">
        <w:rPr>
          <w:rFonts w:eastAsia="Calibri"/>
          <w:color w:val="221F1F"/>
          <w:sz w:val="20"/>
          <w:szCs w:val="22"/>
          <w:lang w:val="en-US" w:eastAsia="en-US" w:bidi="en-US"/>
        </w:rPr>
        <w:t>application/service</w:t>
      </w:r>
      <w:r w:rsidRPr="00B858FE">
        <w:rPr>
          <w:rFonts w:eastAsia="Calibri"/>
          <w:color w:val="221F1F"/>
          <w:spacing w:val="-8"/>
          <w:sz w:val="20"/>
          <w:szCs w:val="22"/>
          <w:lang w:val="en-US" w:eastAsia="en-US" w:bidi="en-US"/>
        </w:rPr>
        <w:t xml:space="preserve"> </w:t>
      </w:r>
      <w:r w:rsidRPr="00B858FE">
        <w:rPr>
          <w:rFonts w:eastAsia="Calibri"/>
          <w:color w:val="221F1F"/>
          <w:sz w:val="20"/>
          <w:szCs w:val="22"/>
          <w:lang w:val="en-US" w:eastAsia="en-US" w:bidi="en-US"/>
        </w:rPr>
        <w:t>failure</w:t>
      </w:r>
      <w:r w:rsidRPr="00B858FE">
        <w:rPr>
          <w:rFonts w:eastAsia="Calibri"/>
          <w:color w:val="221F1F"/>
          <w:sz w:val="20"/>
          <w:szCs w:val="20"/>
          <w:lang w:val="en-US" w:eastAsia="en-US" w:bidi="en-US"/>
        </w:rPr>
        <w:t>s</w:t>
      </w:r>
      <w:r w:rsidRPr="00B858FE">
        <w:rPr>
          <w:rFonts w:eastAsia="Calibri"/>
          <w:color w:val="221F1F"/>
          <w:spacing w:val="-8"/>
          <w:sz w:val="20"/>
          <w:szCs w:val="22"/>
          <w:lang w:val="en-US" w:eastAsia="en-US" w:bidi="en-US"/>
        </w:rPr>
        <w:t xml:space="preserve"> </w:t>
      </w:r>
      <w:r w:rsidRPr="00B858FE">
        <w:rPr>
          <w:rFonts w:eastAsia="Calibri"/>
          <w:color w:val="221F1F"/>
          <w:sz w:val="20"/>
          <w:szCs w:val="22"/>
          <w:lang w:val="en-US" w:eastAsia="en-US" w:bidi="en-US"/>
        </w:rPr>
        <w:t>can also</w:t>
      </w:r>
      <w:r w:rsidRPr="00B858FE">
        <w:rPr>
          <w:rFonts w:eastAsia="Calibri"/>
          <w:color w:val="221F1F"/>
          <w:spacing w:val="-3"/>
          <w:sz w:val="20"/>
          <w:szCs w:val="22"/>
          <w:lang w:val="en-US" w:eastAsia="en-US" w:bidi="en-US"/>
        </w:rPr>
        <w:t xml:space="preserve"> </w:t>
      </w:r>
      <w:r w:rsidRPr="00B858FE">
        <w:rPr>
          <w:rFonts w:eastAsia="Calibri"/>
          <w:color w:val="221F1F"/>
          <w:sz w:val="20"/>
          <w:szCs w:val="22"/>
          <w:lang w:val="en-US" w:eastAsia="en-US" w:bidi="en-US"/>
        </w:rPr>
        <w:t>be</w:t>
      </w:r>
      <w:r w:rsidRPr="00B858FE">
        <w:rPr>
          <w:rFonts w:eastAsia="Calibri"/>
          <w:color w:val="221F1F"/>
          <w:spacing w:val="-3"/>
          <w:sz w:val="20"/>
          <w:szCs w:val="22"/>
          <w:lang w:val="en-US" w:eastAsia="en-US" w:bidi="en-US"/>
        </w:rPr>
        <w:t xml:space="preserve"> </w:t>
      </w:r>
      <w:r w:rsidRPr="00B858FE">
        <w:rPr>
          <w:rFonts w:eastAsia="Calibri"/>
          <w:color w:val="221F1F"/>
          <w:sz w:val="20"/>
          <w:szCs w:val="22"/>
          <w:lang w:val="en-US" w:eastAsia="en-US" w:bidi="en-US"/>
        </w:rPr>
        <w:t>caused</w:t>
      </w:r>
      <w:r w:rsidRPr="00B858FE">
        <w:rPr>
          <w:rFonts w:eastAsia="Calibri"/>
          <w:color w:val="221F1F"/>
          <w:spacing w:val="-3"/>
          <w:sz w:val="20"/>
          <w:szCs w:val="22"/>
          <w:lang w:val="en-US" w:eastAsia="en-US" w:bidi="en-US"/>
        </w:rPr>
        <w:t xml:space="preserve"> </w:t>
      </w:r>
      <w:r w:rsidRPr="00B858FE">
        <w:rPr>
          <w:rFonts w:eastAsia="Calibri"/>
          <w:color w:val="221F1F"/>
          <w:sz w:val="20"/>
          <w:szCs w:val="22"/>
          <w:lang w:val="en-US" w:eastAsia="en-US" w:bidi="en-US"/>
        </w:rPr>
        <w:t>by</w:t>
      </w:r>
      <w:r w:rsidRPr="00B858FE">
        <w:rPr>
          <w:rFonts w:eastAsia="Calibri"/>
          <w:color w:val="221F1F"/>
          <w:spacing w:val="-5"/>
          <w:sz w:val="20"/>
          <w:szCs w:val="22"/>
          <w:lang w:val="en-US" w:eastAsia="en-US" w:bidi="en-US"/>
        </w:rPr>
        <w:t xml:space="preserve"> </w:t>
      </w:r>
      <w:r w:rsidRPr="00B858FE">
        <w:rPr>
          <w:rFonts w:eastAsia="Calibri"/>
          <w:color w:val="221F1F"/>
          <w:spacing w:val="-5"/>
          <w:sz w:val="20"/>
          <w:szCs w:val="20"/>
          <w:lang w:val="en-US" w:eastAsia="en-US" w:bidi="en-US"/>
        </w:rPr>
        <w:t xml:space="preserve">cyber </w:t>
      </w:r>
      <w:r w:rsidRPr="00B858FE">
        <w:rPr>
          <w:rFonts w:eastAsia="Calibri"/>
          <w:color w:val="221F1F"/>
          <w:sz w:val="20"/>
          <w:szCs w:val="22"/>
          <w:lang w:val="en-US" w:eastAsia="en-US" w:bidi="en-US"/>
        </w:rPr>
        <w:t>security</w:t>
      </w:r>
      <w:r w:rsidRPr="00B858FE">
        <w:rPr>
          <w:rFonts w:eastAsia="Calibri"/>
          <w:color w:val="221F1F"/>
          <w:spacing w:val="-7"/>
          <w:sz w:val="20"/>
          <w:szCs w:val="22"/>
          <w:lang w:val="en-US" w:eastAsia="en-US" w:bidi="en-US"/>
        </w:rPr>
        <w:t xml:space="preserve"> </w:t>
      </w:r>
      <w:r w:rsidRPr="00B858FE">
        <w:rPr>
          <w:rFonts w:eastAsia="Calibri"/>
          <w:color w:val="221F1F"/>
          <w:sz w:val="20"/>
          <w:szCs w:val="22"/>
          <w:lang w:val="en-US" w:eastAsia="en-US" w:bidi="en-US"/>
        </w:rPr>
        <w:t>attacks,</w:t>
      </w:r>
      <w:r w:rsidRPr="00B858FE">
        <w:rPr>
          <w:rFonts w:eastAsia="Calibri"/>
          <w:color w:val="221F1F"/>
          <w:spacing w:val="-2"/>
          <w:sz w:val="20"/>
          <w:szCs w:val="22"/>
          <w:lang w:val="en-US" w:eastAsia="en-US" w:bidi="en-US"/>
        </w:rPr>
        <w:t xml:space="preserve"> </w:t>
      </w:r>
      <w:r w:rsidRPr="00B858FE">
        <w:rPr>
          <w:rFonts w:eastAsia="Calibri"/>
          <w:color w:val="221F1F"/>
          <w:sz w:val="20"/>
          <w:szCs w:val="22"/>
          <w:lang w:val="en-US" w:eastAsia="en-US" w:bidi="en-US"/>
        </w:rPr>
        <w:t>the</w:t>
      </w:r>
      <w:r w:rsidRPr="00B858FE">
        <w:rPr>
          <w:rFonts w:eastAsia="Calibri"/>
          <w:color w:val="221F1F"/>
          <w:spacing w:val="-3"/>
          <w:sz w:val="20"/>
          <w:szCs w:val="22"/>
          <w:lang w:val="en-US" w:eastAsia="en-US" w:bidi="en-US"/>
        </w:rPr>
        <w:t xml:space="preserve"> </w:t>
      </w:r>
      <w:r w:rsidRPr="00B858FE">
        <w:rPr>
          <w:rFonts w:eastAsia="Calibri"/>
          <w:color w:val="221F1F"/>
          <w:sz w:val="20"/>
          <w:szCs w:val="22"/>
          <w:lang w:val="en-US" w:eastAsia="en-US" w:bidi="en-US"/>
        </w:rPr>
        <w:t>network</w:t>
      </w:r>
      <w:r w:rsidRPr="00B858FE">
        <w:rPr>
          <w:rFonts w:eastAsia="Calibri"/>
          <w:color w:val="221F1F"/>
          <w:spacing w:val="-5"/>
          <w:sz w:val="20"/>
          <w:szCs w:val="22"/>
          <w:lang w:val="en-US" w:eastAsia="en-US" w:bidi="en-US"/>
        </w:rPr>
        <w:t xml:space="preserve"> </w:t>
      </w:r>
      <w:r w:rsidRPr="00B858FE">
        <w:rPr>
          <w:rFonts w:eastAsia="Calibri"/>
          <w:color w:val="221F1F"/>
          <w:sz w:val="20"/>
          <w:szCs w:val="22"/>
          <w:lang w:val="en-US" w:eastAsia="en-US" w:bidi="en-US"/>
        </w:rPr>
        <w:t>operator</w:t>
      </w:r>
      <w:r w:rsidRPr="00B858FE">
        <w:rPr>
          <w:rFonts w:eastAsia="Calibri"/>
          <w:color w:val="221F1F"/>
          <w:spacing w:val="-3"/>
          <w:sz w:val="20"/>
          <w:szCs w:val="22"/>
          <w:lang w:val="en-US" w:eastAsia="en-US" w:bidi="en-US"/>
        </w:rPr>
        <w:t xml:space="preserve"> </w:t>
      </w:r>
      <w:r w:rsidRPr="00B858FE">
        <w:rPr>
          <w:rFonts w:eastAsia="Calibri"/>
          <w:color w:val="221F1F"/>
          <w:sz w:val="20"/>
          <w:szCs w:val="22"/>
          <w:lang w:val="en-US" w:eastAsia="en-US" w:bidi="en-US"/>
        </w:rPr>
        <w:t>needs</w:t>
      </w:r>
      <w:r w:rsidRPr="00B858FE">
        <w:rPr>
          <w:rFonts w:eastAsia="Calibri"/>
          <w:color w:val="221F1F"/>
          <w:spacing w:val="-6"/>
          <w:sz w:val="20"/>
          <w:szCs w:val="22"/>
          <w:lang w:val="en-US" w:eastAsia="en-US" w:bidi="en-US"/>
        </w:rPr>
        <w:t xml:space="preserve"> </w:t>
      </w:r>
      <w:r w:rsidRPr="00B858FE">
        <w:rPr>
          <w:rFonts w:eastAsia="Calibri"/>
          <w:color w:val="221F1F"/>
          <w:sz w:val="20"/>
          <w:szCs w:val="22"/>
          <w:lang w:val="en-US" w:eastAsia="en-US" w:bidi="en-US"/>
        </w:rPr>
        <w:t>to</w:t>
      </w:r>
      <w:r w:rsidRPr="00B858FE">
        <w:rPr>
          <w:rFonts w:eastAsia="Calibri"/>
          <w:color w:val="221F1F"/>
          <w:spacing w:val="-3"/>
          <w:sz w:val="20"/>
          <w:szCs w:val="22"/>
          <w:lang w:val="en-US" w:eastAsia="en-US" w:bidi="en-US"/>
        </w:rPr>
        <w:t xml:space="preserve"> </w:t>
      </w:r>
      <w:r w:rsidRPr="00B858FE">
        <w:rPr>
          <w:rFonts w:eastAsia="Calibri"/>
          <w:color w:val="221F1F"/>
          <w:sz w:val="20"/>
          <w:szCs w:val="22"/>
          <w:lang w:val="en-US" w:eastAsia="en-US" w:bidi="en-US"/>
        </w:rPr>
        <w:t>apply</w:t>
      </w:r>
      <w:r w:rsidRPr="00B858FE">
        <w:rPr>
          <w:rFonts w:eastAsia="Calibri"/>
          <w:color w:val="221F1F"/>
          <w:spacing w:val="-5"/>
          <w:sz w:val="20"/>
          <w:szCs w:val="22"/>
          <w:lang w:val="en-US" w:eastAsia="en-US" w:bidi="en-US"/>
        </w:rPr>
        <w:t xml:space="preserve"> </w:t>
      </w:r>
      <w:r w:rsidRPr="00B858FE">
        <w:rPr>
          <w:rFonts w:eastAsia="Calibri"/>
          <w:color w:val="221F1F"/>
          <w:sz w:val="20"/>
          <w:szCs w:val="22"/>
          <w:lang w:val="en-US" w:eastAsia="en-US" w:bidi="en-US"/>
        </w:rPr>
        <w:t>relevant</w:t>
      </w:r>
      <w:r w:rsidRPr="00B858FE">
        <w:rPr>
          <w:rFonts w:eastAsia="Calibri"/>
          <w:color w:val="221F1F"/>
          <w:spacing w:val="-7"/>
          <w:sz w:val="20"/>
          <w:szCs w:val="22"/>
          <w:lang w:val="en-US" w:eastAsia="en-US" w:bidi="en-US"/>
        </w:rPr>
        <w:t xml:space="preserve"> </w:t>
      </w:r>
      <w:r w:rsidRPr="00B858FE">
        <w:rPr>
          <w:rFonts w:eastAsia="Calibri"/>
          <w:color w:val="221F1F"/>
          <w:sz w:val="20"/>
          <w:szCs w:val="22"/>
          <w:lang w:val="en-US" w:eastAsia="en-US" w:bidi="en-US"/>
        </w:rPr>
        <w:t>security</w:t>
      </w:r>
      <w:r w:rsidRPr="00B858FE">
        <w:rPr>
          <w:rFonts w:eastAsia="Calibri"/>
          <w:color w:val="221F1F"/>
          <w:spacing w:val="-5"/>
          <w:sz w:val="20"/>
          <w:szCs w:val="22"/>
          <w:lang w:val="en-US" w:eastAsia="en-US" w:bidi="en-US"/>
        </w:rPr>
        <w:t xml:space="preserve"> </w:t>
      </w:r>
      <w:r w:rsidRPr="00B858FE">
        <w:rPr>
          <w:rFonts w:eastAsia="Calibri"/>
          <w:color w:val="221F1F"/>
          <w:sz w:val="20"/>
          <w:szCs w:val="22"/>
          <w:lang w:val="en-US" w:eastAsia="en-US" w:bidi="en-US"/>
        </w:rPr>
        <w:t>policies</w:t>
      </w:r>
      <w:r w:rsidRPr="00B858FE">
        <w:rPr>
          <w:rFonts w:eastAsia="Calibri"/>
          <w:color w:val="221F1F"/>
          <w:spacing w:val="-5"/>
          <w:sz w:val="20"/>
          <w:szCs w:val="22"/>
          <w:lang w:val="en-US" w:eastAsia="en-US" w:bidi="en-US"/>
        </w:rPr>
        <w:t xml:space="preserve"> </w:t>
      </w:r>
      <w:r w:rsidRPr="00B858FE">
        <w:rPr>
          <w:rFonts w:eastAsia="Calibri"/>
          <w:color w:val="221F1F"/>
          <w:sz w:val="20"/>
          <w:szCs w:val="22"/>
          <w:lang w:val="en-US" w:eastAsia="en-US" w:bidi="en-US"/>
        </w:rPr>
        <w:t>and provide necessary tools to detect and mitigate these attacks, or to prevent</w:t>
      </w:r>
      <w:r w:rsidRPr="00B858FE">
        <w:rPr>
          <w:rFonts w:eastAsia="Calibri"/>
          <w:color w:val="221F1F"/>
          <w:spacing w:val="-22"/>
          <w:sz w:val="20"/>
          <w:szCs w:val="22"/>
          <w:lang w:val="en-US" w:eastAsia="en-US" w:bidi="en-US"/>
        </w:rPr>
        <w:t xml:space="preserve"> </w:t>
      </w:r>
      <w:r w:rsidRPr="00B858FE">
        <w:rPr>
          <w:rFonts w:eastAsia="Calibri"/>
          <w:color w:val="221F1F"/>
          <w:sz w:val="20"/>
          <w:szCs w:val="22"/>
          <w:lang w:val="en-US" w:eastAsia="en-US" w:bidi="en-US"/>
        </w:rPr>
        <w:t>them.</w:t>
      </w:r>
      <w:r w:rsidRPr="00B858FE">
        <w:rPr>
          <w:rFonts w:eastAsia="Calibri"/>
          <w:color w:val="221F1F"/>
          <w:sz w:val="20"/>
          <w:szCs w:val="22"/>
          <w:lang w:val="en-US" w:eastAsia="en-US" w:bidi="en-US"/>
        </w:rPr>
        <w:tab/>
      </w:r>
      <w:r w:rsidRPr="00B858FE">
        <w:rPr>
          <w:rFonts w:eastAsia="Calibri"/>
          <w:color w:val="221F1F"/>
          <w:sz w:val="20"/>
          <w:szCs w:val="22"/>
          <w:lang w:val="en-US" w:eastAsia="en-US" w:bidi="en-US"/>
        </w:rPr>
        <w:tab/>
      </w:r>
      <w:r w:rsidRPr="00B858FE">
        <w:rPr>
          <w:rFonts w:eastAsia="Calibri"/>
          <w:color w:val="221F1F"/>
          <w:sz w:val="20"/>
          <w:szCs w:val="22"/>
          <w:lang w:val="en-US" w:eastAsia="en-US" w:bidi="en-US"/>
        </w:rPr>
        <w:lastRenderedPageBreak/>
        <w:tab/>
      </w:r>
      <w:r w:rsidRPr="00B858FE">
        <w:rPr>
          <w:rFonts w:eastAsia="Calibri"/>
          <w:color w:val="221F1F"/>
          <w:sz w:val="20"/>
          <w:szCs w:val="22"/>
          <w:lang w:val="en-US" w:eastAsia="en-US" w:bidi="en-US"/>
        </w:rPr>
        <w:tab/>
      </w:r>
      <w:r w:rsidRPr="00B858FE">
        <w:rPr>
          <w:rFonts w:eastAsia="Calibri"/>
          <w:color w:val="221F1F"/>
          <w:sz w:val="20"/>
          <w:szCs w:val="22"/>
          <w:lang w:val="en-US" w:eastAsia="en-US" w:bidi="en-US"/>
        </w:rPr>
        <w:tab/>
      </w:r>
      <w:r w:rsidRPr="00B858FE">
        <w:rPr>
          <w:rFonts w:eastAsia="Calibri"/>
          <w:color w:val="221F1F"/>
          <w:sz w:val="20"/>
          <w:szCs w:val="22"/>
          <w:lang w:val="en-US" w:eastAsia="en-US" w:bidi="en-US"/>
        </w:rPr>
        <w:tab/>
      </w:r>
      <w:r w:rsidRPr="00B858FE">
        <w:rPr>
          <w:rFonts w:ascii="Calibri" w:eastAsia="Calibri" w:hAnsi="Calibri" w:cs="Calibri"/>
          <w:noProof/>
          <w:sz w:val="22"/>
          <w:szCs w:val="22"/>
          <w:lang w:val="en-US" w:eastAsia="en-US"/>
        </w:rPr>
        <mc:AlternateContent>
          <mc:Choice Requires="wpg">
            <w:drawing>
              <wp:inline distT="0" distB="0" distL="0" distR="0" wp14:anchorId="11FD928D" wp14:editId="47EBE8BD">
                <wp:extent cx="1901952" cy="1901952"/>
                <wp:effectExtent l="0" t="0" r="22225" b="22225"/>
                <wp:docPr id="86937" name="Group 86937"/>
                <wp:cNvGraphicFramePr/>
                <a:graphic xmlns:a="http://schemas.openxmlformats.org/drawingml/2006/main">
                  <a:graphicData uri="http://schemas.microsoft.com/office/word/2010/wordprocessingGroup">
                    <wpg:wgp>
                      <wpg:cNvGrpSpPr/>
                      <wpg:grpSpPr>
                        <a:xfrm>
                          <a:off x="0" y="0"/>
                          <a:ext cx="1901952" cy="1901952"/>
                          <a:chOff x="0" y="0"/>
                          <a:chExt cx="1899920" cy="1901253"/>
                        </a:xfrm>
                      </wpg:grpSpPr>
                      <wps:wsp>
                        <wps:cNvPr id="2867" name="Shape 2867"/>
                        <wps:cNvSpPr/>
                        <wps:spPr>
                          <a:xfrm>
                            <a:off x="0" y="0"/>
                            <a:ext cx="1899920" cy="1901253"/>
                          </a:xfrm>
                          <a:custGeom>
                            <a:avLst/>
                            <a:gdLst/>
                            <a:ahLst/>
                            <a:cxnLst/>
                            <a:rect l="0" t="0" r="0" b="0"/>
                            <a:pathLst>
                              <a:path w="1899920" h="1901253">
                                <a:moveTo>
                                  <a:pt x="950074" y="0"/>
                                </a:moveTo>
                                <a:cubicBezTo>
                                  <a:pt x="1474788" y="0"/>
                                  <a:pt x="1899920" y="425780"/>
                                  <a:pt x="1899920" y="950811"/>
                                </a:cubicBezTo>
                                <a:cubicBezTo>
                                  <a:pt x="1899920" y="1475575"/>
                                  <a:pt x="1474788" y="1901253"/>
                                  <a:pt x="950074" y="1901253"/>
                                </a:cubicBezTo>
                                <a:cubicBezTo>
                                  <a:pt x="425374" y="1901253"/>
                                  <a:pt x="0" y="1475575"/>
                                  <a:pt x="0" y="950811"/>
                                </a:cubicBezTo>
                                <a:cubicBezTo>
                                  <a:pt x="0" y="425780"/>
                                  <a:pt x="425374" y="0"/>
                                  <a:pt x="950074" y="0"/>
                                </a:cubicBezTo>
                                <a:close/>
                              </a:path>
                            </a:pathLst>
                          </a:custGeom>
                          <a:solidFill>
                            <a:srgbClr val="FFFF99"/>
                          </a:solidFill>
                          <a:ln w="0" cap="flat">
                            <a:noFill/>
                            <a:miter lim="127000"/>
                          </a:ln>
                          <a:effectLst/>
                        </wps:spPr>
                        <wps:bodyPr/>
                      </wps:wsp>
                      <wps:wsp>
                        <wps:cNvPr id="2869" name="Shape 2869"/>
                        <wps:cNvSpPr/>
                        <wps:spPr>
                          <a:xfrm>
                            <a:off x="0" y="0"/>
                            <a:ext cx="1899920" cy="1901253"/>
                          </a:xfrm>
                          <a:custGeom>
                            <a:avLst/>
                            <a:gdLst/>
                            <a:ahLst/>
                            <a:cxnLst/>
                            <a:rect l="0" t="0" r="0" b="0"/>
                            <a:pathLst>
                              <a:path w="1899920" h="1901253">
                                <a:moveTo>
                                  <a:pt x="0" y="950811"/>
                                </a:moveTo>
                                <a:cubicBezTo>
                                  <a:pt x="0" y="425780"/>
                                  <a:pt x="425374" y="0"/>
                                  <a:pt x="950074" y="0"/>
                                </a:cubicBezTo>
                                <a:cubicBezTo>
                                  <a:pt x="1474788" y="0"/>
                                  <a:pt x="1899920" y="425780"/>
                                  <a:pt x="1899920" y="950811"/>
                                </a:cubicBezTo>
                                <a:cubicBezTo>
                                  <a:pt x="1899920" y="1475575"/>
                                  <a:pt x="1474788" y="1901253"/>
                                  <a:pt x="950074" y="1901253"/>
                                </a:cubicBezTo>
                                <a:cubicBezTo>
                                  <a:pt x="425374" y="1901253"/>
                                  <a:pt x="0" y="1475575"/>
                                  <a:pt x="0" y="950811"/>
                                </a:cubicBezTo>
                                <a:close/>
                              </a:path>
                            </a:pathLst>
                          </a:custGeom>
                          <a:noFill/>
                          <a:ln w="11951" cap="flat" cmpd="sng" algn="ctr">
                            <a:solidFill>
                              <a:srgbClr val="000000"/>
                            </a:solidFill>
                            <a:prstDash val="solid"/>
                            <a:round/>
                          </a:ln>
                          <a:effectLst/>
                        </wps:spPr>
                        <wps:bodyPr/>
                      </wps:wsp>
                      <wps:wsp>
                        <wps:cNvPr id="2870" name="Shape 2870"/>
                        <wps:cNvSpPr/>
                        <wps:spPr>
                          <a:xfrm>
                            <a:off x="186652" y="186779"/>
                            <a:ext cx="1526959" cy="1527785"/>
                          </a:xfrm>
                          <a:custGeom>
                            <a:avLst/>
                            <a:gdLst/>
                            <a:ahLst/>
                            <a:cxnLst/>
                            <a:rect l="0" t="0" r="0" b="0"/>
                            <a:pathLst>
                              <a:path w="1526959" h="1527785">
                                <a:moveTo>
                                  <a:pt x="763422" y="0"/>
                                </a:moveTo>
                                <a:cubicBezTo>
                                  <a:pt x="1185050" y="0"/>
                                  <a:pt x="1526959" y="342151"/>
                                  <a:pt x="1526959" y="764032"/>
                                </a:cubicBezTo>
                                <a:cubicBezTo>
                                  <a:pt x="1526959" y="1185913"/>
                                  <a:pt x="1185050" y="1527785"/>
                                  <a:pt x="763422" y="1527785"/>
                                </a:cubicBezTo>
                                <a:cubicBezTo>
                                  <a:pt x="341821" y="1527785"/>
                                  <a:pt x="0" y="1185913"/>
                                  <a:pt x="0" y="764032"/>
                                </a:cubicBezTo>
                                <a:cubicBezTo>
                                  <a:pt x="0" y="342151"/>
                                  <a:pt x="341821" y="0"/>
                                  <a:pt x="763422" y="0"/>
                                </a:cubicBezTo>
                                <a:close/>
                              </a:path>
                            </a:pathLst>
                          </a:custGeom>
                          <a:solidFill>
                            <a:srgbClr val="FFFFFF"/>
                          </a:solidFill>
                          <a:ln w="0" cap="flat">
                            <a:noFill/>
                            <a:miter lim="127000"/>
                          </a:ln>
                          <a:effectLst/>
                        </wps:spPr>
                        <wps:bodyPr/>
                      </wps:wsp>
                      <wps:wsp>
                        <wps:cNvPr id="2871" name="Shape 2871"/>
                        <wps:cNvSpPr/>
                        <wps:spPr>
                          <a:xfrm>
                            <a:off x="186652" y="186779"/>
                            <a:ext cx="1526959" cy="1527785"/>
                          </a:xfrm>
                          <a:custGeom>
                            <a:avLst/>
                            <a:gdLst/>
                            <a:ahLst/>
                            <a:cxnLst/>
                            <a:rect l="0" t="0" r="0" b="0"/>
                            <a:pathLst>
                              <a:path w="1526959" h="1527785">
                                <a:moveTo>
                                  <a:pt x="0" y="764032"/>
                                </a:moveTo>
                                <a:cubicBezTo>
                                  <a:pt x="0" y="342151"/>
                                  <a:pt x="341821" y="0"/>
                                  <a:pt x="763422" y="0"/>
                                </a:cubicBezTo>
                                <a:cubicBezTo>
                                  <a:pt x="1185050" y="0"/>
                                  <a:pt x="1526959" y="342151"/>
                                  <a:pt x="1526959" y="764032"/>
                                </a:cubicBezTo>
                                <a:cubicBezTo>
                                  <a:pt x="1526959" y="1185913"/>
                                  <a:pt x="1185050" y="1527785"/>
                                  <a:pt x="763422" y="1527785"/>
                                </a:cubicBezTo>
                                <a:cubicBezTo>
                                  <a:pt x="341821" y="1527785"/>
                                  <a:pt x="0" y="1185913"/>
                                  <a:pt x="0" y="764032"/>
                                </a:cubicBezTo>
                                <a:close/>
                              </a:path>
                            </a:pathLst>
                          </a:custGeom>
                          <a:noFill/>
                          <a:ln w="11951" cap="flat" cmpd="sng" algn="ctr">
                            <a:solidFill>
                              <a:srgbClr val="000000"/>
                            </a:solidFill>
                            <a:prstDash val="solid"/>
                            <a:round/>
                          </a:ln>
                          <a:effectLst/>
                        </wps:spPr>
                        <wps:bodyPr/>
                      </wps:wsp>
                      <wps:wsp>
                        <wps:cNvPr id="2872" name="Shape 2872"/>
                        <wps:cNvSpPr/>
                        <wps:spPr>
                          <a:xfrm>
                            <a:off x="815493" y="1769821"/>
                            <a:ext cx="32531" cy="80239"/>
                          </a:xfrm>
                          <a:custGeom>
                            <a:avLst/>
                            <a:gdLst/>
                            <a:ahLst/>
                            <a:cxnLst/>
                            <a:rect l="0" t="0" r="0" b="0"/>
                            <a:pathLst>
                              <a:path w="32531" h="80239">
                                <a:moveTo>
                                  <a:pt x="0" y="0"/>
                                </a:moveTo>
                                <a:lnTo>
                                  <a:pt x="32531" y="0"/>
                                </a:lnTo>
                                <a:lnTo>
                                  <a:pt x="32531" y="13664"/>
                                </a:lnTo>
                                <a:lnTo>
                                  <a:pt x="28816" y="13576"/>
                                </a:lnTo>
                                <a:lnTo>
                                  <a:pt x="16180" y="13576"/>
                                </a:lnTo>
                                <a:lnTo>
                                  <a:pt x="16180" y="33934"/>
                                </a:lnTo>
                                <a:lnTo>
                                  <a:pt x="28156" y="33934"/>
                                </a:lnTo>
                                <a:lnTo>
                                  <a:pt x="32531" y="33637"/>
                                </a:lnTo>
                                <a:lnTo>
                                  <a:pt x="32531" y="51039"/>
                                </a:lnTo>
                                <a:lnTo>
                                  <a:pt x="32486" y="50978"/>
                                </a:lnTo>
                                <a:cubicBezTo>
                                  <a:pt x="30950" y="49352"/>
                                  <a:pt x="29324" y="48247"/>
                                  <a:pt x="27610" y="47650"/>
                                </a:cubicBezTo>
                                <a:cubicBezTo>
                                  <a:pt x="25895" y="47041"/>
                                  <a:pt x="23177" y="46736"/>
                                  <a:pt x="19469" y="46736"/>
                                </a:cubicBezTo>
                                <a:lnTo>
                                  <a:pt x="16180" y="46736"/>
                                </a:lnTo>
                                <a:lnTo>
                                  <a:pt x="16180" y="80239"/>
                                </a:lnTo>
                                <a:lnTo>
                                  <a:pt x="0" y="80239"/>
                                </a:lnTo>
                                <a:lnTo>
                                  <a:pt x="0" y="0"/>
                                </a:lnTo>
                                <a:close/>
                              </a:path>
                            </a:pathLst>
                          </a:custGeom>
                          <a:solidFill>
                            <a:srgbClr val="602000"/>
                          </a:solidFill>
                          <a:ln w="0" cap="flat">
                            <a:noFill/>
                            <a:round/>
                          </a:ln>
                          <a:effectLst/>
                        </wps:spPr>
                        <wps:bodyPr/>
                      </wps:wsp>
                      <wps:wsp>
                        <wps:cNvPr id="2873" name="Shape 2873"/>
                        <wps:cNvSpPr/>
                        <wps:spPr>
                          <a:xfrm>
                            <a:off x="848023" y="1769821"/>
                            <a:ext cx="39541" cy="80239"/>
                          </a:xfrm>
                          <a:custGeom>
                            <a:avLst/>
                            <a:gdLst/>
                            <a:ahLst/>
                            <a:cxnLst/>
                            <a:rect l="0" t="0" r="0" b="0"/>
                            <a:pathLst>
                              <a:path w="39541" h="80239">
                                <a:moveTo>
                                  <a:pt x="0" y="0"/>
                                </a:moveTo>
                                <a:lnTo>
                                  <a:pt x="1530" y="0"/>
                                </a:lnTo>
                                <a:cubicBezTo>
                                  <a:pt x="10103" y="0"/>
                                  <a:pt x="16326" y="724"/>
                                  <a:pt x="20212" y="2172"/>
                                </a:cubicBezTo>
                                <a:cubicBezTo>
                                  <a:pt x="24098" y="3607"/>
                                  <a:pt x="27210" y="6172"/>
                                  <a:pt x="29534" y="9855"/>
                                </a:cubicBezTo>
                                <a:cubicBezTo>
                                  <a:pt x="31871" y="13538"/>
                                  <a:pt x="33039" y="17755"/>
                                  <a:pt x="33039" y="22504"/>
                                </a:cubicBezTo>
                                <a:cubicBezTo>
                                  <a:pt x="33039" y="28511"/>
                                  <a:pt x="31274" y="33490"/>
                                  <a:pt x="27730" y="37414"/>
                                </a:cubicBezTo>
                                <a:cubicBezTo>
                                  <a:pt x="24200" y="41338"/>
                                  <a:pt x="18904" y="43802"/>
                                  <a:pt x="11868" y="44818"/>
                                </a:cubicBezTo>
                                <a:cubicBezTo>
                                  <a:pt x="15373" y="46876"/>
                                  <a:pt x="18269" y="49111"/>
                                  <a:pt x="20542" y="51562"/>
                                </a:cubicBezTo>
                                <a:cubicBezTo>
                                  <a:pt x="22828" y="54000"/>
                                  <a:pt x="25889" y="58344"/>
                                  <a:pt x="29750" y="64579"/>
                                </a:cubicBezTo>
                                <a:lnTo>
                                  <a:pt x="39541" y="80239"/>
                                </a:lnTo>
                                <a:lnTo>
                                  <a:pt x="20187" y="80239"/>
                                </a:lnTo>
                                <a:lnTo>
                                  <a:pt x="8477" y="62776"/>
                                </a:lnTo>
                                <a:lnTo>
                                  <a:pt x="0" y="51039"/>
                                </a:lnTo>
                                <a:lnTo>
                                  <a:pt x="0" y="33637"/>
                                </a:lnTo>
                                <a:lnTo>
                                  <a:pt x="10179" y="32944"/>
                                </a:lnTo>
                                <a:cubicBezTo>
                                  <a:pt x="12109" y="32296"/>
                                  <a:pt x="13620" y="31166"/>
                                  <a:pt x="14713" y="29553"/>
                                </a:cubicBezTo>
                                <a:cubicBezTo>
                                  <a:pt x="15805" y="27953"/>
                                  <a:pt x="16351" y="25946"/>
                                  <a:pt x="16351" y="23533"/>
                                </a:cubicBezTo>
                                <a:cubicBezTo>
                                  <a:pt x="16351" y="20841"/>
                                  <a:pt x="15640" y="18656"/>
                                  <a:pt x="14192" y="17005"/>
                                </a:cubicBezTo>
                                <a:cubicBezTo>
                                  <a:pt x="12757" y="15342"/>
                                  <a:pt x="10725" y="14288"/>
                                  <a:pt x="8096" y="13856"/>
                                </a:cubicBezTo>
                                <a:lnTo>
                                  <a:pt x="0" y="13664"/>
                                </a:lnTo>
                                <a:lnTo>
                                  <a:pt x="0" y="0"/>
                                </a:lnTo>
                                <a:close/>
                              </a:path>
                            </a:pathLst>
                          </a:custGeom>
                          <a:solidFill>
                            <a:srgbClr val="602000"/>
                          </a:solidFill>
                          <a:ln w="0" cap="flat">
                            <a:noFill/>
                            <a:round/>
                          </a:ln>
                          <a:effectLst/>
                        </wps:spPr>
                        <wps:bodyPr/>
                      </wps:wsp>
                      <wps:wsp>
                        <wps:cNvPr id="2874" name="Shape 2874"/>
                        <wps:cNvSpPr/>
                        <wps:spPr>
                          <a:xfrm>
                            <a:off x="892201" y="1790047"/>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602000"/>
                          </a:solidFill>
                          <a:ln w="0" cap="flat">
                            <a:noFill/>
                            <a:round/>
                          </a:ln>
                          <a:effectLst/>
                        </wps:spPr>
                        <wps:bodyPr/>
                      </wps:wsp>
                      <wps:wsp>
                        <wps:cNvPr id="2875" name="Shape 2875"/>
                        <wps:cNvSpPr/>
                        <wps:spPr>
                          <a:xfrm>
                            <a:off x="919029" y="1831683"/>
                            <a:ext cx="25711" cy="19974"/>
                          </a:xfrm>
                          <a:custGeom>
                            <a:avLst/>
                            <a:gdLst/>
                            <a:ahLst/>
                            <a:cxnLst/>
                            <a:rect l="0" t="0" r="0" b="0"/>
                            <a:pathLst>
                              <a:path w="25711" h="19974">
                                <a:moveTo>
                                  <a:pt x="15843" y="0"/>
                                </a:moveTo>
                                <a:lnTo>
                                  <a:pt x="25711" y="0"/>
                                </a:lnTo>
                                <a:cubicBezTo>
                                  <a:pt x="25368" y="2807"/>
                                  <a:pt x="22689" y="11087"/>
                                  <a:pt x="15297" y="16028"/>
                                </a:cubicBezTo>
                                <a:cubicBezTo>
                                  <a:pt x="13945" y="16923"/>
                                  <a:pt x="12319" y="17929"/>
                                  <a:pt x="9855" y="18712"/>
                                </a:cubicBezTo>
                                <a:lnTo>
                                  <a:pt x="0" y="19974"/>
                                </a:lnTo>
                                <a:lnTo>
                                  <a:pt x="0" y="11243"/>
                                </a:lnTo>
                                <a:lnTo>
                                  <a:pt x="730" y="11532"/>
                                </a:lnTo>
                                <a:cubicBezTo>
                                  <a:pt x="10027" y="11532"/>
                                  <a:pt x="15513" y="4369"/>
                                  <a:pt x="15843" y="0"/>
                                </a:cubicBezTo>
                                <a:close/>
                              </a:path>
                            </a:pathLst>
                          </a:custGeom>
                          <a:solidFill>
                            <a:srgbClr val="602000"/>
                          </a:solidFill>
                          <a:ln w="0" cap="flat">
                            <a:noFill/>
                            <a:round/>
                          </a:ln>
                          <a:effectLst/>
                        </wps:spPr>
                        <wps:bodyPr/>
                      </wps:wsp>
                      <wps:wsp>
                        <wps:cNvPr id="2876" name="Shape 2876"/>
                        <wps:cNvSpPr/>
                        <wps:spPr>
                          <a:xfrm>
                            <a:off x="919029" y="1789786"/>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1" y="26327"/>
                                </a:lnTo>
                                <a:cubicBezTo>
                                  <a:pt x="16021" y="21793"/>
                                  <a:pt x="14929" y="17424"/>
                                  <a:pt x="12408" y="14189"/>
                                </a:cubicBezTo>
                                <a:lnTo>
                                  <a:pt x="0" y="8876"/>
                                </a:lnTo>
                                <a:lnTo>
                                  <a:pt x="0" y="261"/>
                                </a:lnTo>
                                <a:lnTo>
                                  <a:pt x="1289" y="0"/>
                                </a:lnTo>
                                <a:close/>
                              </a:path>
                            </a:pathLst>
                          </a:custGeom>
                          <a:solidFill>
                            <a:srgbClr val="602000"/>
                          </a:solidFill>
                          <a:ln w="0" cap="flat">
                            <a:noFill/>
                            <a:round/>
                          </a:ln>
                          <a:effectLst/>
                        </wps:spPr>
                        <wps:bodyPr/>
                      </wps:wsp>
                      <wps:wsp>
                        <wps:cNvPr id="2877" name="Shape 2877"/>
                        <wps:cNvSpPr/>
                        <wps:spPr>
                          <a:xfrm>
                            <a:off x="951459" y="1768513"/>
                            <a:ext cx="27775" cy="81547"/>
                          </a:xfrm>
                          <a:custGeom>
                            <a:avLst/>
                            <a:gdLst/>
                            <a:ahLst/>
                            <a:cxnLst/>
                            <a:rect l="0" t="0" r="0" b="0"/>
                            <a:pathLst>
                              <a:path w="27775" h="81547">
                                <a:moveTo>
                                  <a:pt x="23292" y="0"/>
                                </a:moveTo>
                                <a:cubicBezTo>
                                  <a:pt x="24752" y="0"/>
                                  <a:pt x="26213" y="114"/>
                                  <a:pt x="27775" y="228"/>
                                </a:cubicBezTo>
                                <a:lnTo>
                                  <a:pt x="27775" y="9080"/>
                                </a:lnTo>
                                <a:cubicBezTo>
                                  <a:pt x="26543" y="8966"/>
                                  <a:pt x="24981" y="8839"/>
                                  <a:pt x="23737" y="8839"/>
                                </a:cubicBezTo>
                                <a:cubicBezTo>
                                  <a:pt x="19495" y="8839"/>
                                  <a:pt x="17920" y="10973"/>
                                  <a:pt x="17920" y="15685"/>
                                </a:cubicBezTo>
                                <a:lnTo>
                                  <a:pt x="17920" y="22962"/>
                                </a:lnTo>
                                <a:lnTo>
                                  <a:pt x="27775" y="22962"/>
                                </a:lnTo>
                                <a:lnTo>
                                  <a:pt x="27775" y="31140"/>
                                </a:lnTo>
                                <a:lnTo>
                                  <a:pt x="17920" y="31140"/>
                                </a:lnTo>
                                <a:lnTo>
                                  <a:pt x="17920" y="81547"/>
                                </a:lnTo>
                                <a:lnTo>
                                  <a:pt x="8065" y="81547"/>
                                </a:lnTo>
                                <a:lnTo>
                                  <a:pt x="8065" y="31140"/>
                                </a:lnTo>
                                <a:lnTo>
                                  <a:pt x="0" y="31140"/>
                                </a:lnTo>
                                <a:lnTo>
                                  <a:pt x="0" y="22962"/>
                                </a:lnTo>
                                <a:lnTo>
                                  <a:pt x="8065" y="22962"/>
                                </a:lnTo>
                                <a:lnTo>
                                  <a:pt x="8065" y="12878"/>
                                </a:lnTo>
                                <a:cubicBezTo>
                                  <a:pt x="8065" y="4039"/>
                                  <a:pt x="13665" y="0"/>
                                  <a:pt x="23292" y="0"/>
                                </a:cubicBezTo>
                                <a:close/>
                              </a:path>
                            </a:pathLst>
                          </a:custGeom>
                          <a:solidFill>
                            <a:srgbClr val="602000"/>
                          </a:solidFill>
                          <a:ln w="0" cap="flat">
                            <a:noFill/>
                            <a:round/>
                          </a:ln>
                          <a:effectLst/>
                        </wps:spPr>
                        <wps:bodyPr/>
                      </wps:wsp>
                      <wps:wsp>
                        <wps:cNvPr id="89890" name="Shape 89890"/>
                        <wps:cNvSpPr/>
                        <wps:spPr>
                          <a:xfrm>
                            <a:off x="988894" y="1791475"/>
                            <a:ext cx="9860" cy="58585"/>
                          </a:xfrm>
                          <a:custGeom>
                            <a:avLst/>
                            <a:gdLst/>
                            <a:ahLst/>
                            <a:cxnLst/>
                            <a:rect l="0" t="0" r="0" b="0"/>
                            <a:pathLst>
                              <a:path w="9860" h="58585">
                                <a:moveTo>
                                  <a:pt x="0" y="0"/>
                                </a:moveTo>
                                <a:lnTo>
                                  <a:pt x="9860" y="0"/>
                                </a:lnTo>
                                <a:lnTo>
                                  <a:pt x="9860" y="58585"/>
                                </a:lnTo>
                                <a:lnTo>
                                  <a:pt x="0" y="58585"/>
                                </a:lnTo>
                                <a:lnTo>
                                  <a:pt x="0" y="0"/>
                                </a:lnTo>
                              </a:path>
                            </a:pathLst>
                          </a:custGeom>
                          <a:solidFill>
                            <a:srgbClr val="602000"/>
                          </a:solidFill>
                          <a:ln w="0" cap="flat">
                            <a:noFill/>
                            <a:round/>
                          </a:ln>
                          <a:effectLst/>
                        </wps:spPr>
                        <wps:bodyPr/>
                      </wps:wsp>
                      <wps:wsp>
                        <wps:cNvPr id="2879" name="Shape 2879"/>
                        <wps:cNvSpPr/>
                        <wps:spPr>
                          <a:xfrm>
                            <a:off x="988894" y="1769631"/>
                            <a:ext cx="9860" cy="11201"/>
                          </a:xfrm>
                          <a:custGeom>
                            <a:avLst/>
                            <a:gdLst/>
                            <a:ahLst/>
                            <a:cxnLst/>
                            <a:rect l="0" t="0" r="0" b="0"/>
                            <a:pathLst>
                              <a:path w="9860" h="11201">
                                <a:moveTo>
                                  <a:pt x="0" y="0"/>
                                </a:moveTo>
                                <a:lnTo>
                                  <a:pt x="9860" y="0"/>
                                </a:lnTo>
                                <a:lnTo>
                                  <a:pt x="9860" y="11201"/>
                                </a:lnTo>
                                <a:lnTo>
                                  <a:pt x="5" y="11201"/>
                                </a:lnTo>
                                <a:lnTo>
                                  <a:pt x="0" y="11201"/>
                                </a:lnTo>
                                <a:lnTo>
                                  <a:pt x="0" y="0"/>
                                </a:lnTo>
                                <a:close/>
                              </a:path>
                            </a:pathLst>
                          </a:custGeom>
                          <a:solidFill>
                            <a:srgbClr val="602000"/>
                          </a:solidFill>
                          <a:ln w="0" cap="flat">
                            <a:noFill/>
                            <a:round/>
                          </a:ln>
                          <a:effectLst/>
                        </wps:spPr>
                        <wps:bodyPr/>
                      </wps:wsp>
                      <wps:wsp>
                        <wps:cNvPr id="2880" name="Shape 2880"/>
                        <wps:cNvSpPr/>
                        <wps:spPr>
                          <a:xfrm>
                            <a:off x="1013536" y="1789786"/>
                            <a:ext cx="47714" cy="60274"/>
                          </a:xfrm>
                          <a:custGeom>
                            <a:avLst/>
                            <a:gdLst/>
                            <a:ahLst/>
                            <a:cxnLst/>
                            <a:rect l="0" t="0" r="0" b="0"/>
                            <a:pathLst>
                              <a:path w="47714" h="60274">
                                <a:moveTo>
                                  <a:pt x="27216" y="0"/>
                                </a:moveTo>
                                <a:cubicBezTo>
                                  <a:pt x="36284" y="0"/>
                                  <a:pt x="47714" y="3696"/>
                                  <a:pt x="47714" y="20396"/>
                                </a:cubicBezTo>
                                <a:lnTo>
                                  <a:pt x="47714" y="60274"/>
                                </a:lnTo>
                                <a:lnTo>
                                  <a:pt x="37859" y="60274"/>
                                </a:lnTo>
                                <a:lnTo>
                                  <a:pt x="37859" y="24206"/>
                                </a:lnTo>
                                <a:cubicBezTo>
                                  <a:pt x="37859" y="14008"/>
                                  <a:pt x="34950" y="8852"/>
                                  <a:pt x="25311" y="8852"/>
                                </a:cubicBezTo>
                                <a:cubicBezTo>
                                  <a:pt x="19710" y="8852"/>
                                  <a:pt x="9855" y="12433"/>
                                  <a:pt x="9855" y="28346"/>
                                </a:cubicBezTo>
                                <a:lnTo>
                                  <a:pt x="9855" y="60274"/>
                                </a:lnTo>
                                <a:lnTo>
                                  <a:pt x="0" y="60274"/>
                                </a:lnTo>
                                <a:lnTo>
                                  <a:pt x="0" y="1689"/>
                                </a:lnTo>
                                <a:lnTo>
                                  <a:pt x="9296" y="1689"/>
                                </a:lnTo>
                                <a:lnTo>
                                  <a:pt x="9296" y="9982"/>
                                </a:lnTo>
                                <a:lnTo>
                                  <a:pt x="9512" y="9982"/>
                                </a:lnTo>
                                <a:cubicBezTo>
                                  <a:pt x="11646" y="6845"/>
                                  <a:pt x="17132" y="0"/>
                                  <a:pt x="27216" y="0"/>
                                </a:cubicBezTo>
                                <a:close/>
                              </a:path>
                            </a:pathLst>
                          </a:custGeom>
                          <a:solidFill>
                            <a:srgbClr val="602000"/>
                          </a:solidFill>
                          <a:ln w="0" cap="flat">
                            <a:noFill/>
                            <a:round/>
                          </a:ln>
                          <a:effectLst/>
                        </wps:spPr>
                        <wps:bodyPr/>
                      </wps:wsp>
                      <wps:wsp>
                        <wps:cNvPr id="2881" name="Shape 2881"/>
                        <wps:cNvSpPr/>
                        <wps:spPr>
                          <a:xfrm>
                            <a:off x="1072782" y="1790047"/>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602000"/>
                          </a:solidFill>
                          <a:ln w="0" cap="flat">
                            <a:noFill/>
                            <a:round/>
                          </a:ln>
                          <a:effectLst/>
                        </wps:spPr>
                        <wps:bodyPr/>
                      </wps:wsp>
                      <wps:wsp>
                        <wps:cNvPr id="2882" name="Shape 2882"/>
                        <wps:cNvSpPr/>
                        <wps:spPr>
                          <a:xfrm>
                            <a:off x="1099610" y="1831683"/>
                            <a:ext cx="25711" cy="19974"/>
                          </a:xfrm>
                          <a:custGeom>
                            <a:avLst/>
                            <a:gdLst/>
                            <a:ahLst/>
                            <a:cxnLst/>
                            <a:rect l="0" t="0" r="0" b="0"/>
                            <a:pathLst>
                              <a:path w="25711" h="19974">
                                <a:moveTo>
                                  <a:pt x="15843" y="0"/>
                                </a:moveTo>
                                <a:lnTo>
                                  <a:pt x="25711" y="0"/>
                                </a:lnTo>
                                <a:cubicBezTo>
                                  <a:pt x="25368" y="2807"/>
                                  <a:pt x="22676" y="11087"/>
                                  <a:pt x="15285" y="16028"/>
                                </a:cubicBezTo>
                                <a:cubicBezTo>
                                  <a:pt x="13939" y="16923"/>
                                  <a:pt x="12316" y="17929"/>
                                  <a:pt x="9854" y="18712"/>
                                </a:cubicBezTo>
                                <a:lnTo>
                                  <a:pt x="0" y="19974"/>
                                </a:lnTo>
                                <a:lnTo>
                                  <a:pt x="0" y="11243"/>
                                </a:lnTo>
                                <a:lnTo>
                                  <a:pt x="730" y="11532"/>
                                </a:lnTo>
                                <a:cubicBezTo>
                                  <a:pt x="10027" y="11532"/>
                                  <a:pt x="15513" y="4369"/>
                                  <a:pt x="15843" y="0"/>
                                </a:cubicBezTo>
                                <a:close/>
                              </a:path>
                            </a:pathLst>
                          </a:custGeom>
                          <a:solidFill>
                            <a:srgbClr val="602000"/>
                          </a:solidFill>
                          <a:ln w="0" cap="flat">
                            <a:noFill/>
                            <a:round/>
                          </a:ln>
                          <a:effectLst/>
                        </wps:spPr>
                        <wps:bodyPr/>
                      </wps:wsp>
                      <wps:wsp>
                        <wps:cNvPr id="2883" name="Shape 2883"/>
                        <wps:cNvSpPr/>
                        <wps:spPr>
                          <a:xfrm>
                            <a:off x="1099610" y="1789786"/>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1" y="26327"/>
                                </a:lnTo>
                                <a:cubicBezTo>
                                  <a:pt x="16021" y="21793"/>
                                  <a:pt x="14929" y="17424"/>
                                  <a:pt x="12408" y="14189"/>
                                </a:cubicBezTo>
                                <a:lnTo>
                                  <a:pt x="0" y="8876"/>
                                </a:lnTo>
                                <a:lnTo>
                                  <a:pt x="0" y="261"/>
                                </a:lnTo>
                                <a:lnTo>
                                  <a:pt x="1289" y="0"/>
                                </a:lnTo>
                                <a:close/>
                              </a:path>
                            </a:pathLst>
                          </a:custGeom>
                          <a:solidFill>
                            <a:srgbClr val="602000"/>
                          </a:solidFill>
                          <a:ln w="0" cap="flat">
                            <a:noFill/>
                            <a:round/>
                          </a:ln>
                          <a:effectLst/>
                        </wps:spPr>
                        <wps:bodyPr/>
                      </wps:wsp>
                      <wps:wsp>
                        <wps:cNvPr id="2884" name="Shape 2884"/>
                        <wps:cNvSpPr/>
                        <wps:spPr>
                          <a:xfrm>
                            <a:off x="740563" y="54851"/>
                            <a:ext cx="33338" cy="80239"/>
                          </a:xfrm>
                          <a:custGeom>
                            <a:avLst/>
                            <a:gdLst/>
                            <a:ahLst/>
                            <a:cxnLst/>
                            <a:rect l="0" t="0" r="0" b="0"/>
                            <a:pathLst>
                              <a:path w="33338" h="80239">
                                <a:moveTo>
                                  <a:pt x="0" y="0"/>
                                </a:moveTo>
                                <a:lnTo>
                                  <a:pt x="29591" y="0"/>
                                </a:lnTo>
                                <a:lnTo>
                                  <a:pt x="33338" y="377"/>
                                </a:lnTo>
                                <a:lnTo>
                                  <a:pt x="33338" y="14152"/>
                                </a:lnTo>
                                <a:lnTo>
                                  <a:pt x="23469" y="13576"/>
                                </a:lnTo>
                                <a:lnTo>
                                  <a:pt x="16192" y="13576"/>
                                </a:lnTo>
                                <a:lnTo>
                                  <a:pt x="16192" y="66713"/>
                                </a:lnTo>
                                <a:lnTo>
                                  <a:pt x="28283" y="66713"/>
                                </a:lnTo>
                                <a:lnTo>
                                  <a:pt x="33338" y="66320"/>
                                </a:lnTo>
                                <a:lnTo>
                                  <a:pt x="33338" y="79898"/>
                                </a:lnTo>
                                <a:lnTo>
                                  <a:pt x="30467" y="80239"/>
                                </a:lnTo>
                                <a:lnTo>
                                  <a:pt x="0" y="80239"/>
                                </a:lnTo>
                                <a:lnTo>
                                  <a:pt x="0" y="0"/>
                                </a:lnTo>
                                <a:close/>
                              </a:path>
                            </a:pathLst>
                          </a:custGeom>
                          <a:solidFill>
                            <a:srgbClr val="602000"/>
                          </a:solidFill>
                          <a:ln w="0" cap="flat">
                            <a:noFill/>
                            <a:round/>
                          </a:ln>
                          <a:effectLst/>
                        </wps:spPr>
                        <wps:bodyPr/>
                      </wps:wsp>
                      <wps:wsp>
                        <wps:cNvPr id="2885" name="Shape 2885"/>
                        <wps:cNvSpPr/>
                        <wps:spPr>
                          <a:xfrm>
                            <a:off x="773900" y="55229"/>
                            <a:ext cx="33884" cy="79520"/>
                          </a:xfrm>
                          <a:custGeom>
                            <a:avLst/>
                            <a:gdLst/>
                            <a:ahLst/>
                            <a:cxnLst/>
                            <a:rect l="0" t="0" r="0" b="0"/>
                            <a:pathLst>
                              <a:path w="33884" h="79520">
                                <a:moveTo>
                                  <a:pt x="0" y="0"/>
                                </a:moveTo>
                                <a:lnTo>
                                  <a:pt x="11506" y="1159"/>
                                </a:lnTo>
                                <a:cubicBezTo>
                                  <a:pt x="16218" y="2544"/>
                                  <a:pt x="20244" y="5007"/>
                                  <a:pt x="23597" y="8551"/>
                                </a:cubicBezTo>
                                <a:cubicBezTo>
                                  <a:pt x="26949" y="12094"/>
                                  <a:pt x="29502" y="16412"/>
                                  <a:pt x="31255" y="21543"/>
                                </a:cubicBezTo>
                                <a:cubicBezTo>
                                  <a:pt x="33007" y="26674"/>
                                  <a:pt x="33884" y="32998"/>
                                  <a:pt x="33884" y="40504"/>
                                </a:cubicBezTo>
                                <a:cubicBezTo>
                                  <a:pt x="33884" y="47108"/>
                                  <a:pt x="33058" y="52810"/>
                                  <a:pt x="31420" y="57585"/>
                                </a:cubicBezTo>
                                <a:cubicBezTo>
                                  <a:pt x="29413" y="63427"/>
                                  <a:pt x="26543" y="68139"/>
                                  <a:pt x="22835" y="71759"/>
                                </a:cubicBezTo>
                                <a:cubicBezTo>
                                  <a:pt x="20028" y="74489"/>
                                  <a:pt x="16230" y="76623"/>
                                  <a:pt x="11456" y="78159"/>
                                </a:cubicBezTo>
                                <a:lnTo>
                                  <a:pt x="0" y="79520"/>
                                </a:lnTo>
                                <a:lnTo>
                                  <a:pt x="0" y="65942"/>
                                </a:lnTo>
                                <a:lnTo>
                                  <a:pt x="4737" y="65574"/>
                                </a:lnTo>
                                <a:cubicBezTo>
                                  <a:pt x="7353" y="64913"/>
                                  <a:pt x="9538" y="63796"/>
                                  <a:pt x="11265" y="62234"/>
                                </a:cubicBezTo>
                                <a:cubicBezTo>
                                  <a:pt x="13005" y="60659"/>
                                  <a:pt x="14414" y="58081"/>
                                  <a:pt x="15507" y="54499"/>
                                </a:cubicBezTo>
                                <a:cubicBezTo>
                                  <a:pt x="16599" y="50892"/>
                                  <a:pt x="17145" y="46003"/>
                                  <a:pt x="17145" y="39793"/>
                                </a:cubicBezTo>
                                <a:cubicBezTo>
                                  <a:pt x="17145" y="33595"/>
                                  <a:pt x="16599" y="28833"/>
                                  <a:pt x="15507" y="25518"/>
                                </a:cubicBezTo>
                                <a:cubicBezTo>
                                  <a:pt x="14414" y="22190"/>
                                  <a:pt x="12878" y="19600"/>
                                  <a:pt x="10909" y="17745"/>
                                </a:cubicBezTo>
                                <a:cubicBezTo>
                                  <a:pt x="8941" y="15879"/>
                                  <a:pt x="6439" y="14621"/>
                                  <a:pt x="3416" y="13974"/>
                                </a:cubicBezTo>
                                <a:lnTo>
                                  <a:pt x="0" y="13774"/>
                                </a:lnTo>
                                <a:lnTo>
                                  <a:pt x="0" y="0"/>
                                </a:lnTo>
                                <a:close/>
                              </a:path>
                            </a:pathLst>
                          </a:custGeom>
                          <a:solidFill>
                            <a:srgbClr val="602000"/>
                          </a:solidFill>
                          <a:ln w="0" cap="flat">
                            <a:noFill/>
                            <a:round/>
                          </a:ln>
                          <a:effectLst/>
                        </wps:spPr>
                        <wps:bodyPr/>
                      </wps:wsp>
                      <wps:wsp>
                        <wps:cNvPr id="89891" name="Shape 89891"/>
                        <wps:cNvSpPr/>
                        <wps:spPr>
                          <a:xfrm>
                            <a:off x="820415" y="76493"/>
                            <a:ext cx="9860" cy="58584"/>
                          </a:xfrm>
                          <a:custGeom>
                            <a:avLst/>
                            <a:gdLst/>
                            <a:ahLst/>
                            <a:cxnLst/>
                            <a:rect l="0" t="0" r="0" b="0"/>
                            <a:pathLst>
                              <a:path w="9860" h="58584">
                                <a:moveTo>
                                  <a:pt x="0" y="0"/>
                                </a:moveTo>
                                <a:lnTo>
                                  <a:pt x="9860" y="0"/>
                                </a:lnTo>
                                <a:lnTo>
                                  <a:pt x="9860" y="58584"/>
                                </a:lnTo>
                                <a:lnTo>
                                  <a:pt x="0" y="58584"/>
                                </a:lnTo>
                                <a:lnTo>
                                  <a:pt x="0" y="0"/>
                                </a:lnTo>
                              </a:path>
                            </a:pathLst>
                          </a:custGeom>
                          <a:solidFill>
                            <a:srgbClr val="602000"/>
                          </a:solidFill>
                          <a:ln w="0" cap="flat">
                            <a:noFill/>
                            <a:round/>
                          </a:ln>
                          <a:effectLst/>
                        </wps:spPr>
                        <wps:bodyPr/>
                      </wps:wsp>
                      <wps:wsp>
                        <wps:cNvPr id="2887" name="Shape 2887"/>
                        <wps:cNvSpPr/>
                        <wps:spPr>
                          <a:xfrm>
                            <a:off x="820415" y="54650"/>
                            <a:ext cx="9860" cy="11199"/>
                          </a:xfrm>
                          <a:custGeom>
                            <a:avLst/>
                            <a:gdLst/>
                            <a:ahLst/>
                            <a:cxnLst/>
                            <a:rect l="0" t="0" r="0" b="0"/>
                            <a:pathLst>
                              <a:path w="9860" h="11199">
                                <a:moveTo>
                                  <a:pt x="0" y="0"/>
                                </a:moveTo>
                                <a:lnTo>
                                  <a:pt x="9860" y="0"/>
                                </a:lnTo>
                                <a:lnTo>
                                  <a:pt x="9860" y="11199"/>
                                </a:lnTo>
                                <a:lnTo>
                                  <a:pt x="5" y="11199"/>
                                </a:lnTo>
                                <a:lnTo>
                                  <a:pt x="0" y="11199"/>
                                </a:lnTo>
                                <a:lnTo>
                                  <a:pt x="0" y="0"/>
                                </a:lnTo>
                                <a:close/>
                              </a:path>
                            </a:pathLst>
                          </a:custGeom>
                          <a:solidFill>
                            <a:srgbClr val="602000"/>
                          </a:solidFill>
                          <a:ln w="0" cap="flat">
                            <a:noFill/>
                            <a:round/>
                          </a:ln>
                          <a:effectLst/>
                        </wps:spPr>
                        <wps:bodyPr/>
                      </wps:wsp>
                      <wps:wsp>
                        <wps:cNvPr id="2888" name="Shape 2888"/>
                        <wps:cNvSpPr/>
                        <wps:spPr>
                          <a:xfrm>
                            <a:off x="841807" y="100631"/>
                            <a:ext cx="24581" cy="36123"/>
                          </a:xfrm>
                          <a:custGeom>
                            <a:avLst/>
                            <a:gdLst/>
                            <a:ahLst/>
                            <a:cxnLst/>
                            <a:rect l="0" t="0" r="0" b="0"/>
                            <a:pathLst>
                              <a:path w="24581" h="36123">
                                <a:moveTo>
                                  <a:pt x="24581" y="0"/>
                                </a:moveTo>
                                <a:lnTo>
                                  <a:pt x="24581" y="7932"/>
                                </a:lnTo>
                                <a:lnTo>
                                  <a:pt x="22733" y="8234"/>
                                </a:lnTo>
                                <a:cubicBezTo>
                                  <a:pt x="17920" y="8907"/>
                                  <a:pt x="10185" y="10367"/>
                                  <a:pt x="10185" y="17759"/>
                                </a:cubicBezTo>
                                <a:cubicBezTo>
                                  <a:pt x="10185" y="24147"/>
                                  <a:pt x="13437" y="27944"/>
                                  <a:pt x="20828" y="27944"/>
                                </a:cubicBezTo>
                                <a:lnTo>
                                  <a:pt x="24581" y="26762"/>
                                </a:lnTo>
                                <a:lnTo>
                                  <a:pt x="24581" y="34641"/>
                                </a:lnTo>
                                <a:lnTo>
                                  <a:pt x="18364" y="36123"/>
                                </a:lnTo>
                                <a:cubicBezTo>
                                  <a:pt x="7607" y="36123"/>
                                  <a:pt x="0" y="29290"/>
                                  <a:pt x="0" y="19219"/>
                                </a:cubicBezTo>
                                <a:cubicBezTo>
                                  <a:pt x="0" y="14292"/>
                                  <a:pt x="1448" y="2862"/>
                                  <a:pt x="17806" y="842"/>
                                </a:cubicBezTo>
                                <a:lnTo>
                                  <a:pt x="24581" y="0"/>
                                </a:lnTo>
                                <a:close/>
                              </a:path>
                            </a:pathLst>
                          </a:custGeom>
                          <a:solidFill>
                            <a:srgbClr val="602000"/>
                          </a:solidFill>
                          <a:ln w="0" cap="flat">
                            <a:noFill/>
                            <a:round/>
                          </a:ln>
                          <a:effectLst/>
                        </wps:spPr>
                        <wps:bodyPr/>
                      </wps:wsp>
                      <wps:wsp>
                        <wps:cNvPr id="2889" name="Shape 2889"/>
                        <wps:cNvSpPr/>
                        <wps:spPr>
                          <a:xfrm>
                            <a:off x="844715" y="75469"/>
                            <a:ext cx="21672" cy="18841"/>
                          </a:xfrm>
                          <a:custGeom>
                            <a:avLst/>
                            <a:gdLst/>
                            <a:ahLst/>
                            <a:cxnLst/>
                            <a:rect l="0" t="0" r="0" b="0"/>
                            <a:pathLst>
                              <a:path w="21672" h="18841">
                                <a:moveTo>
                                  <a:pt x="21672" y="0"/>
                                </a:moveTo>
                                <a:lnTo>
                                  <a:pt x="21672" y="7841"/>
                                </a:lnTo>
                                <a:lnTo>
                                  <a:pt x="11846" y="11502"/>
                                </a:lnTo>
                                <a:cubicBezTo>
                                  <a:pt x="9970" y="13771"/>
                                  <a:pt x="9411" y="16600"/>
                                  <a:pt x="9080" y="18841"/>
                                </a:cubicBezTo>
                                <a:lnTo>
                                  <a:pt x="0" y="18841"/>
                                </a:lnTo>
                                <a:cubicBezTo>
                                  <a:pt x="222" y="11837"/>
                                  <a:pt x="2658" y="6964"/>
                                  <a:pt x="6844" y="3841"/>
                                </a:cubicBezTo>
                                <a:lnTo>
                                  <a:pt x="21672" y="0"/>
                                </a:lnTo>
                                <a:close/>
                              </a:path>
                            </a:pathLst>
                          </a:custGeom>
                          <a:solidFill>
                            <a:srgbClr val="602000"/>
                          </a:solidFill>
                          <a:ln w="0" cap="flat">
                            <a:noFill/>
                            <a:round/>
                          </a:ln>
                          <a:effectLst/>
                        </wps:spPr>
                        <wps:bodyPr/>
                      </wps:wsp>
                      <wps:wsp>
                        <wps:cNvPr id="2890" name="Shape 2890"/>
                        <wps:cNvSpPr/>
                        <wps:spPr>
                          <a:xfrm>
                            <a:off x="866387" y="74816"/>
                            <a:ext cx="30753" cy="61379"/>
                          </a:xfrm>
                          <a:custGeom>
                            <a:avLst/>
                            <a:gdLst/>
                            <a:ahLst/>
                            <a:cxnLst/>
                            <a:rect l="0" t="0" r="0" b="0"/>
                            <a:pathLst>
                              <a:path w="30753" h="61379">
                                <a:moveTo>
                                  <a:pt x="2521" y="0"/>
                                </a:moveTo>
                                <a:cubicBezTo>
                                  <a:pt x="7233" y="0"/>
                                  <a:pt x="24251" y="1346"/>
                                  <a:pt x="24251" y="16358"/>
                                </a:cubicBezTo>
                                <a:lnTo>
                                  <a:pt x="24251" y="50063"/>
                                </a:lnTo>
                                <a:cubicBezTo>
                                  <a:pt x="24251" y="52540"/>
                                  <a:pt x="25483" y="53543"/>
                                  <a:pt x="27502" y="53543"/>
                                </a:cubicBezTo>
                                <a:cubicBezTo>
                                  <a:pt x="28404" y="53543"/>
                                  <a:pt x="29623" y="53315"/>
                                  <a:pt x="30753" y="53099"/>
                                </a:cubicBezTo>
                                <a:lnTo>
                                  <a:pt x="30753" y="60262"/>
                                </a:lnTo>
                                <a:cubicBezTo>
                                  <a:pt x="29064" y="60706"/>
                                  <a:pt x="27616" y="61379"/>
                                  <a:pt x="25369" y="61379"/>
                                </a:cubicBezTo>
                                <a:cubicBezTo>
                                  <a:pt x="16631" y="61379"/>
                                  <a:pt x="15285" y="56896"/>
                                  <a:pt x="14955" y="52426"/>
                                </a:cubicBezTo>
                                <a:cubicBezTo>
                                  <a:pt x="13050" y="54496"/>
                                  <a:pt x="10614" y="56874"/>
                                  <a:pt x="7227" y="58734"/>
                                </a:cubicBezTo>
                                <a:lnTo>
                                  <a:pt x="0" y="60456"/>
                                </a:lnTo>
                                <a:lnTo>
                                  <a:pt x="0" y="52577"/>
                                </a:lnTo>
                                <a:lnTo>
                                  <a:pt x="8770" y="49814"/>
                                </a:lnTo>
                                <a:cubicBezTo>
                                  <a:pt x="12157" y="47352"/>
                                  <a:pt x="14396" y="43910"/>
                                  <a:pt x="14396" y="39992"/>
                                </a:cubicBezTo>
                                <a:lnTo>
                                  <a:pt x="14396" y="30353"/>
                                </a:lnTo>
                                <a:cubicBezTo>
                                  <a:pt x="13608" y="30969"/>
                                  <a:pt x="12602" y="31499"/>
                                  <a:pt x="10265" y="32072"/>
                                </a:cubicBezTo>
                                <a:lnTo>
                                  <a:pt x="0" y="33747"/>
                                </a:lnTo>
                                <a:lnTo>
                                  <a:pt x="0" y="25815"/>
                                </a:lnTo>
                                <a:lnTo>
                                  <a:pt x="9468" y="24638"/>
                                </a:lnTo>
                                <a:cubicBezTo>
                                  <a:pt x="11817" y="24422"/>
                                  <a:pt x="14624" y="23520"/>
                                  <a:pt x="14624" y="17691"/>
                                </a:cubicBezTo>
                                <a:cubicBezTo>
                                  <a:pt x="14624" y="11544"/>
                                  <a:pt x="10141" y="8179"/>
                                  <a:pt x="845" y="8179"/>
                                </a:cubicBezTo>
                                <a:lnTo>
                                  <a:pt x="0" y="8494"/>
                                </a:lnTo>
                                <a:lnTo>
                                  <a:pt x="0" y="653"/>
                                </a:lnTo>
                                <a:lnTo>
                                  <a:pt x="2521" y="0"/>
                                </a:lnTo>
                                <a:close/>
                              </a:path>
                            </a:pathLst>
                          </a:custGeom>
                          <a:solidFill>
                            <a:srgbClr val="602000"/>
                          </a:solidFill>
                          <a:ln w="0" cap="flat">
                            <a:noFill/>
                            <a:round/>
                          </a:ln>
                          <a:effectLst/>
                        </wps:spPr>
                        <wps:bodyPr/>
                      </wps:wsp>
                      <wps:wsp>
                        <wps:cNvPr id="2891" name="Shape 2891"/>
                        <wps:cNvSpPr/>
                        <wps:spPr>
                          <a:xfrm>
                            <a:off x="906094" y="142240"/>
                            <a:ext cx="24302" cy="17475"/>
                          </a:xfrm>
                          <a:custGeom>
                            <a:avLst/>
                            <a:gdLst/>
                            <a:ahLst/>
                            <a:cxnLst/>
                            <a:rect l="0" t="0" r="0" b="0"/>
                            <a:pathLst>
                              <a:path w="24302" h="17475">
                                <a:moveTo>
                                  <a:pt x="0" y="0"/>
                                </a:moveTo>
                                <a:lnTo>
                                  <a:pt x="9855" y="0"/>
                                </a:lnTo>
                                <a:cubicBezTo>
                                  <a:pt x="11646" y="9296"/>
                                  <a:pt x="20726" y="9296"/>
                                  <a:pt x="23076" y="9296"/>
                                </a:cubicBezTo>
                                <a:lnTo>
                                  <a:pt x="24302" y="9027"/>
                                </a:lnTo>
                                <a:lnTo>
                                  <a:pt x="24302" y="17061"/>
                                </a:lnTo>
                                <a:lnTo>
                                  <a:pt x="22403" y="17475"/>
                                </a:lnTo>
                                <a:cubicBezTo>
                                  <a:pt x="15456" y="17475"/>
                                  <a:pt x="1905" y="15583"/>
                                  <a:pt x="0" y="0"/>
                                </a:cubicBezTo>
                                <a:close/>
                              </a:path>
                            </a:pathLst>
                          </a:custGeom>
                          <a:solidFill>
                            <a:srgbClr val="602000"/>
                          </a:solidFill>
                          <a:ln w="0" cap="flat">
                            <a:noFill/>
                            <a:round/>
                          </a:ln>
                          <a:effectLst/>
                        </wps:spPr>
                        <wps:bodyPr/>
                      </wps:wsp>
                      <wps:wsp>
                        <wps:cNvPr id="2892" name="Shape 2892"/>
                        <wps:cNvSpPr/>
                        <wps:spPr>
                          <a:xfrm>
                            <a:off x="904304" y="74816"/>
                            <a:ext cx="26092" cy="61938"/>
                          </a:xfrm>
                          <a:custGeom>
                            <a:avLst/>
                            <a:gdLst/>
                            <a:ahLst/>
                            <a:cxnLst/>
                            <a:rect l="0" t="0" r="0" b="0"/>
                            <a:pathLst>
                              <a:path w="26092" h="61938">
                                <a:moveTo>
                                  <a:pt x="24409" y="0"/>
                                </a:moveTo>
                                <a:lnTo>
                                  <a:pt x="26092" y="538"/>
                                </a:lnTo>
                                <a:lnTo>
                                  <a:pt x="26092" y="8884"/>
                                </a:lnTo>
                                <a:lnTo>
                                  <a:pt x="17279" y="11226"/>
                                </a:lnTo>
                                <a:cubicBezTo>
                                  <a:pt x="10628" y="15639"/>
                                  <a:pt x="10185" y="25171"/>
                                  <a:pt x="10185" y="30810"/>
                                </a:cubicBezTo>
                                <a:cubicBezTo>
                                  <a:pt x="10185" y="43688"/>
                                  <a:pt x="15227" y="53429"/>
                                  <a:pt x="25984" y="53429"/>
                                </a:cubicBezTo>
                                <a:lnTo>
                                  <a:pt x="26092" y="53387"/>
                                </a:lnTo>
                                <a:lnTo>
                                  <a:pt x="26092" y="61856"/>
                                </a:lnTo>
                                <a:lnTo>
                                  <a:pt x="25755" y="61938"/>
                                </a:lnTo>
                                <a:cubicBezTo>
                                  <a:pt x="5829" y="61938"/>
                                  <a:pt x="0" y="43231"/>
                                  <a:pt x="0" y="29235"/>
                                </a:cubicBezTo>
                                <a:cubicBezTo>
                                  <a:pt x="0" y="12776"/>
                                  <a:pt x="8839" y="0"/>
                                  <a:pt x="24409" y="0"/>
                                </a:cubicBezTo>
                                <a:close/>
                              </a:path>
                            </a:pathLst>
                          </a:custGeom>
                          <a:solidFill>
                            <a:srgbClr val="602000"/>
                          </a:solidFill>
                          <a:ln w="0" cap="flat">
                            <a:noFill/>
                            <a:round/>
                          </a:ln>
                          <a:effectLst/>
                        </wps:spPr>
                        <wps:bodyPr/>
                      </wps:wsp>
                      <wps:wsp>
                        <wps:cNvPr id="2893" name="Shape 2893"/>
                        <wps:cNvSpPr/>
                        <wps:spPr>
                          <a:xfrm>
                            <a:off x="930396" y="75353"/>
                            <a:ext cx="25317" cy="83948"/>
                          </a:xfrm>
                          <a:custGeom>
                            <a:avLst/>
                            <a:gdLst/>
                            <a:ahLst/>
                            <a:cxnLst/>
                            <a:rect l="0" t="0" r="0" b="0"/>
                            <a:pathLst>
                              <a:path w="25317" h="83948">
                                <a:moveTo>
                                  <a:pt x="0" y="0"/>
                                </a:moveTo>
                                <a:lnTo>
                                  <a:pt x="10236" y="3269"/>
                                </a:lnTo>
                                <a:cubicBezTo>
                                  <a:pt x="13024" y="5397"/>
                                  <a:pt x="14789" y="7971"/>
                                  <a:pt x="16021" y="9762"/>
                                </a:cubicBezTo>
                                <a:lnTo>
                                  <a:pt x="16021" y="1139"/>
                                </a:lnTo>
                                <a:lnTo>
                                  <a:pt x="25317" y="1139"/>
                                </a:lnTo>
                                <a:lnTo>
                                  <a:pt x="25317" y="54911"/>
                                </a:lnTo>
                                <a:cubicBezTo>
                                  <a:pt x="25317" y="61207"/>
                                  <a:pt x="25253" y="74625"/>
                                  <a:pt x="13788" y="80941"/>
                                </a:cubicBezTo>
                                <a:lnTo>
                                  <a:pt x="0" y="83948"/>
                                </a:lnTo>
                                <a:lnTo>
                                  <a:pt x="0" y="75914"/>
                                </a:lnTo>
                                <a:lnTo>
                                  <a:pt x="8277" y="74095"/>
                                </a:lnTo>
                                <a:cubicBezTo>
                                  <a:pt x="15269" y="70201"/>
                                  <a:pt x="15462" y="61740"/>
                                  <a:pt x="15462" y="56359"/>
                                </a:cubicBezTo>
                                <a:lnTo>
                                  <a:pt x="15462" y="53120"/>
                                </a:lnTo>
                                <a:cubicBezTo>
                                  <a:pt x="14059" y="55470"/>
                                  <a:pt x="12071" y="57540"/>
                                  <a:pt x="9453" y="59022"/>
                                </a:cubicBezTo>
                                <a:lnTo>
                                  <a:pt x="0" y="61319"/>
                                </a:lnTo>
                                <a:lnTo>
                                  <a:pt x="0" y="52849"/>
                                </a:lnTo>
                                <a:lnTo>
                                  <a:pt x="10252" y="48875"/>
                                </a:lnTo>
                                <a:cubicBezTo>
                                  <a:pt x="13471" y="45894"/>
                                  <a:pt x="15906" y="40966"/>
                                  <a:pt x="15906" y="33181"/>
                                </a:cubicBezTo>
                                <a:cubicBezTo>
                                  <a:pt x="15906" y="23656"/>
                                  <a:pt x="14344" y="8314"/>
                                  <a:pt x="121" y="8314"/>
                                </a:cubicBezTo>
                                <a:lnTo>
                                  <a:pt x="0" y="8346"/>
                                </a:lnTo>
                                <a:lnTo>
                                  <a:pt x="0" y="0"/>
                                </a:lnTo>
                                <a:close/>
                              </a:path>
                            </a:pathLst>
                          </a:custGeom>
                          <a:solidFill>
                            <a:srgbClr val="602000"/>
                          </a:solidFill>
                          <a:ln w="0" cap="flat">
                            <a:noFill/>
                            <a:round/>
                          </a:ln>
                          <a:effectLst/>
                        </wps:spPr>
                        <wps:bodyPr/>
                      </wps:wsp>
                      <wps:wsp>
                        <wps:cNvPr id="2894" name="Shape 2894"/>
                        <wps:cNvSpPr/>
                        <wps:spPr>
                          <a:xfrm>
                            <a:off x="969378" y="74815"/>
                            <a:ext cx="47714" cy="60261"/>
                          </a:xfrm>
                          <a:custGeom>
                            <a:avLst/>
                            <a:gdLst/>
                            <a:ahLst/>
                            <a:cxnLst/>
                            <a:rect l="0" t="0" r="0" b="0"/>
                            <a:pathLst>
                              <a:path w="47714" h="60261">
                                <a:moveTo>
                                  <a:pt x="27216" y="0"/>
                                </a:moveTo>
                                <a:cubicBezTo>
                                  <a:pt x="36284" y="0"/>
                                  <a:pt x="47714" y="3696"/>
                                  <a:pt x="47714" y="20383"/>
                                </a:cubicBezTo>
                                <a:lnTo>
                                  <a:pt x="47714" y="60261"/>
                                </a:lnTo>
                                <a:lnTo>
                                  <a:pt x="37859" y="60261"/>
                                </a:lnTo>
                                <a:lnTo>
                                  <a:pt x="37859" y="24194"/>
                                </a:lnTo>
                                <a:cubicBezTo>
                                  <a:pt x="37859" y="13995"/>
                                  <a:pt x="34950" y="8852"/>
                                  <a:pt x="25311" y="8852"/>
                                </a:cubicBezTo>
                                <a:cubicBezTo>
                                  <a:pt x="19710" y="8852"/>
                                  <a:pt x="9855" y="12433"/>
                                  <a:pt x="9855" y="28334"/>
                                </a:cubicBezTo>
                                <a:lnTo>
                                  <a:pt x="9855" y="60261"/>
                                </a:lnTo>
                                <a:lnTo>
                                  <a:pt x="0" y="60261"/>
                                </a:lnTo>
                                <a:lnTo>
                                  <a:pt x="0" y="1676"/>
                                </a:lnTo>
                                <a:lnTo>
                                  <a:pt x="9296" y="1676"/>
                                </a:lnTo>
                                <a:lnTo>
                                  <a:pt x="9296" y="9969"/>
                                </a:lnTo>
                                <a:lnTo>
                                  <a:pt x="9512" y="9969"/>
                                </a:lnTo>
                                <a:cubicBezTo>
                                  <a:pt x="11646" y="6833"/>
                                  <a:pt x="17132" y="0"/>
                                  <a:pt x="27216" y="0"/>
                                </a:cubicBezTo>
                                <a:close/>
                              </a:path>
                            </a:pathLst>
                          </a:custGeom>
                          <a:solidFill>
                            <a:srgbClr val="602000"/>
                          </a:solidFill>
                          <a:ln w="0" cap="flat">
                            <a:noFill/>
                            <a:round/>
                          </a:ln>
                          <a:effectLst/>
                        </wps:spPr>
                        <wps:bodyPr/>
                      </wps:wsp>
                      <wps:wsp>
                        <wps:cNvPr id="2895" name="Shape 2895"/>
                        <wps:cNvSpPr/>
                        <wps:spPr>
                          <a:xfrm>
                            <a:off x="1028078" y="74829"/>
                            <a:ext cx="27222" cy="61824"/>
                          </a:xfrm>
                          <a:custGeom>
                            <a:avLst/>
                            <a:gdLst/>
                            <a:ahLst/>
                            <a:cxnLst/>
                            <a:rect l="0" t="0" r="0" b="0"/>
                            <a:pathLst>
                              <a:path w="27222" h="61824">
                                <a:moveTo>
                                  <a:pt x="27216" y="0"/>
                                </a:moveTo>
                                <a:lnTo>
                                  <a:pt x="27222" y="1"/>
                                </a:lnTo>
                                <a:lnTo>
                                  <a:pt x="27222" y="8511"/>
                                </a:lnTo>
                                <a:lnTo>
                                  <a:pt x="27216" y="8509"/>
                                </a:lnTo>
                                <a:cubicBezTo>
                                  <a:pt x="13107" y="8509"/>
                                  <a:pt x="10198" y="23076"/>
                                  <a:pt x="10198" y="30912"/>
                                </a:cubicBezTo>
                                <a:cubicBezTo>
                                  <a:pt x="10198" y="38760"/>
                                  <a:pt x="13107" y="53315"/>
                                  <a:pt x="27216" y="53315"/>
                                </a:cubicBezTo>
                                <a:lnTo>
                                  <a:pt x="27222" y="53313"/>
                                </a:lnTo>
                                <a:lnTo>
                                  <a:pt x="27222" y="61822"/>
                                </a:lnTo>
                                <a:lnTo>
                                  <a:pt x="27216" y="61824"/>
                                </a:lnTo>
                                <a:cubicBezTo>
                                  <a:pt x="8509" y="61824"/>
                                  <a:pt x="0" y="46038"/>
                                  <a:pt x="0" y="30912"/>
                                </a:cubicBezTo>
                                <a:cubicBezTo>
                                  <a:pt x="0" y="15786"/>
                                  <a:pt x="8509" y="0"/>
                                  <a:pt x="27216" y="0"/>
                                </a:cubicBezTo>
                                <a:close/>
                              </a:path>
                            </a:pathLst>
                          </a:custGeom>
                          <a:solidFill>
                            <a:srgbClr val="602000"/>
                          </a:solidFill>
                          <a:ln w="0" cap="flat">
                            <a:noFill/>
                            <a:round/>
                          </a:ln>
                          <a:effectLst/>
                        </wps:spPr>
                        <wps:bodyPr/>
                      </wps:wsp>
                      <wps:wsp>
                        <wps:cNvPr id="2896" name="Shape 2896"/>
                        <wps:cNvSpPr/>
                        <wps:spPr>
                          <a:xfrm>
                            <a:off x="1055300" y="74830"/>
                            <a:ext cx="27210" cy="61821"/>
                          </a:xfrm>
                          <a:custGeom>
                            <a:avLst/>
                            <a:gdLst/>
                            <a:ahLst/>
                            <a:cxnLst/>
                            <a:rect l="0" t="0" r="0" b="0"/>
                            <a:pathLst>
                              <a:path w="27210" h="61821">
                                <a:moveTo>
                                  <a:pt x="0" y="0"/>
                                </a:moveTo>
                                <a:lnTo>
                                  <a:pt x="12138" y="2702"/>
                                </a:lnTo>
                                <a:cubicBezTo>
                                  <a:pt x="22423" y="7850"/>
                                  <a:pt x="27210" y="19566"/>
                                  <a:pt x="27210" y="30910"/>
                                </a:cubicBezTo>
                                <a:cubicBezTo>
                                  <a:pt x="27210" y="42255"/>
                                  <a:pt x="22423" y="53970"/>
                                  <a:pt x="12138" y="59119"/>
                                </a:cubicBezTo>
                                <a:lnTo>
                                  <a:pt x="0" y="61821"/>
                                </a:lnTo>
                                <a:lnTo>
                                  <a:pt x="0" y="53311"/>
                                </a:lnTo>
                                <a:lnTo>
                                  <a:pt x="8607" y="50916"/>
                                </a:lnTo>
                                <a:cubicBezTo>
                                  <a:pt x="15381" y="46455"/>
                                  <a:pt x="17025" y="36797"/>
                                  <a:pt x="17025" y="30910"/>
                                </a:cubicBezTo>
                                <a:cubicBezTo>
                                  <a:pt x="17025" y="25034"/>
                                  <a:pt x="15381" y="15370"/>
                                  <a:pt x="8607" y="10906"/>
                                </a:cubicBezTo>
                                <a:lnTo>
                                  <a:pt x="0" y="8509"/>
                                </a:lnTo>
                                <a:lnTo>
                                  <a:pt x="0" y="0"/>
                                </a:lnTo>
                                <a:close/>
                              </a:path>
                            </a:pathLst>
                          </a:custGeom>
                          <a:solidFill>
                            <a:srgbClr val="602000"/>
                          </a:solidFill>
                          <a:ln w="0" cap="flat">
                            <a:noFill/>
                            <a:round/>
                          </a:ln>
                          <a:effectLst/>
                        </wps:spPr>
                        <wps:bodyPr/>
                      </wps:wsp>
                      <wps:wsp>
                        <wps:cNvPr id="2897" name="Shape 2897"/>
                        <wps:cNvSpPr/>
                        <wps:spPr>
                          <a:xfrm>
                            <a:off x="1090003" y="74816"/>
                            <a:ext cx="48387" cy="61951"/>
                          </a:xfrm>
                          <a:custGeom>
                            <a:avLst/>
                            <a:gdLst/>
                            <a:ahLst/>
                            <a:cxnLst/>
                            <a:rect l="0" t="0" r="0" b="0"/>
                            <a:pathLst>
                              <a:path w="48387" h="61951">
                                <a:moveTo>
                                  <a:pt x="24079" y="0"/>
                                </a:moveTo>
                                <a:cubicBezTo>
                                  <a:pt x="45034" y="0"/>
                                  <a:pt x="46482" y="15469"/>
                                  <a:pt x="46482" y="18377"/>
                                </a:cubicBezTo>
                                <a:lnTo>
                                  <a:pt x="36970" y="18377"/>
                                </a:lnTo>
                                <a:cubicBezTo>
                                  <a:pt x="36856" y="14681"/>
                                  <a:pt x="35509" y="8522"/>
                                  <a:pt x="23076" y="8522"/>
                                </a:cubicBezTo>
                                <a:cubicBezTo>
                                  <a:pt x="20053" y="8522"/>
                                  <a:pt x="11430" y="9525"/>
                                  <a:pt x="11430" y="16802"/>
                                </a:cubicBezTo>
                                <a:cubicBezTo>
                                  <a:pt x="11430" y="21615"/>
                                  <a:pt x="14453" y="22746"/>
                                  <a:pt x="22073" y="24651"/>
                                </a:cubicBezTo>
                                <a:lnTo>
                                  <a:pt x="31928" y="27115"/>
                                </a:lnTo>
                                <a:cubicBezTo>
                                  <a:pt x="44133" y="30137"/>
                                  <a:pt x="48387" y="34620"/>
                                  <a:pt x="48387" y="42570"/>
                                </a:cubicBezTo>
                                <a:cubicBezTo>
                                  <a:pt x="48387" y="54661"/>
                                  <a:pt x="38418" y="61951"/>
                                  <a:pt x="25210" y="61951"/>
                                </a:cubicBezTo>
                                <a:cubicBezTo>
                                  <a:pt x="2019" y="61951"/>
                                  <a:pt x="343" y="48501"/>
                                  <a:pt x="0" y="41453"/>
                                </a:cubicBezTo>
                                <a:lnTo>
                                  <a:pt x="9525" y="41453"/>
                                </a:lnTo>
                                <a:cubicBezTo>
                                  <a:pt x="9868" y="46038"/>
                                  <a:pt x="11202" y="53429"/>
                                  <a:pt x="25095" y="53429"/>
                                </a:cubicBezTo>
                                <a:cubicBezTo>
                                  <a:pt x="32157" y="53429"/>
                                  <a:pt x="38545" y="50635"/>
                                  <a:pt x="38545" y="44132"/>
                                </a:cubicBezTo>
                                <a:cubicBezTo>
                                  <a:pt x="38545" y="39433"/>
                                  <a:pt x="35294" y="37871"/>
                                  <a:pt x="26886" y="35738"/>
                                </a:cubicBezTo>
                                <a:lnTo>
                                  <a:pt x="15469" y="32931"/>
                                </a:lnTo>
                                <a:cubicBezTo>
                                  <a:pt x="7290" y="30924"/>
                                  <a:pt x="1905" y="26772"/>
                                  <a:pt x="1905" y="18707"/>
                                </a:cubicBezTo>
                                <a:cubicBezTo>
                                  <a:pt x="1905" y="5829"/>
                                  <a:pt x="12548" y="0"/>
                                  <a:pt x="24079" y="0"/>
                                </a:cubicBezTo>
                                <a:close/>
                              </a:path>
                            </a:pathLst>
                          </a:custGeom>
                          <a:solidFill>
                            <a:srgbClr val="602000"/>
                          </a:solidFill>
                          <a:ln w="0" cap="flat">
                            <a:noFill/>
                            <a:round/>
                          </a:ln>
                          <a:effectLst/>
                        </wps:spPr>
                        <wps:bodyPr/>
                      </wps:wsp>
                      <wps:wsp>
                        <wps:cNvPr id="2898" name="Shape 2898"/>
                        <wps:cNvSpPr/>
                        <wps:spPr>
                          <a:xfrm>
                            <a:off x="1146899" y="75076"/>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602000"/>
                          </a:solidFill>
                          <a:ln w="0" cap="flat">
                            <a:noFill/>
                            <a:round/>
                          </a:ln>
                          <a:effectLst/>
                        </wps:spPr>
                        <wps:bodyPr/>
                      </wps:wsp>
                      <wps:wsp>
                        <wps:cNvPr id="2899" name="Shape 2899"/>
                        <wps:cNvSpPr/>
                        <wps:spPr>
                          <a:xfrm>
                            <a:off x="1173728" y="116713"/>
                            <a:ext cx="25711" cy="19974"/>
                          </a:xfrm>
                          <a:custGeom>
                            <a:avLst/>
                            <a:gdLst/>
                            <a:ahLst/>
                            <a:cxnLst/>
                            <a:rect l="0" t="0" r="0" b="0"/>
                            <a:pathLst>
                              <a:path w="25711" h="19974">
                                <a:moveTo>
                                  <a:pt x="15843" y="0"/>
                                </a:moveTo>
                                <a:lnTo>
                                  <a:pt x="25711" y="0"/>
                                </a:lnTo>
                                <a:cubicBezTo>
                                  <a:pt x="25368" y="2794"/>
                                  <a:pt x="22689" y="11087"/>
                                  <a:pt x="15285" y="16015"/>
                                </a:cubicBezTo>
                                <a:cubicBezTo>
                                  <a:pt x="13945" y="16910"/>
                                  <a:pt x="12323" y="17920"/>
                                  <a:pt x="9859" y="18706"/>
                                </a:cubicBezTo>
                                <a:lnTo>
                                  <a:pt x="0" y="19974"/>
                                </a:lnTo>
                                <a:lnTo>
                                  <a:pt x="0" y="11243"/>
                                </a:lnTo>
                                <a:lnTo>
                                  <a:pt x="730" y="11532"/>
                                </a:lnTo>
                                <a:cubicBezTo>
                                  <a:pt x="10027" y="11532"/>
                                  <a:pt x="15513" y="4369"/>
                                  <a:pt x="15843" y="0"/>
                                </a:cubicBezTo>
                                <a:close/>
                              </a:path>
                            </a:pathLst>
                          </a:custGeom>
                          <a:solidFill>
                            <a:srgbClr val="602000"/>
                          </a:solidFill>
                          <a:ln w="0" cap="flat">
                            <a:noFill/>
                            <a:round/>
                          </a:ln>
                          <a:effectLst/>
                        </wps:spPr>
                        <wps:bodyPr/>
                      </wps:wsp>
                      <wps:wsp>
                        <wps:cNvPr id="2900" name="Shape 2900"/>
                        <wps:cNvSpPr/>
                        <wps:spPr>
                          <a:xfrm>
                            <a:off x="1173728" y="74815"/>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1" y="26327"/>
                                </a:lnTo>
                                <a:cubicBezTo>
                                  <a:pt x="16021" y="21793"/>
                                  <a:pt x="14929" y="17424"/>
                                  <a:pt x="12408" y="14189"/>
                                </a:cubicBezTo>
                                <a:lnTo>
                                  <a:pt x="0" y="8876"/>
                                </a:lnTo>
                                <a:lnTo>
                                  <a:pt x="0" y="261"/>
                                </a:lnTo>
                                <a:lnTo>
                                  <a:pt x="1289" y="0"/>
                                </a:lnTo>
                                <a:close/>
                              </a:path>
                            </a:pathLst>
                          </a:custGeom>
                          <a:solidFill>
                            <a:srgbClr val="602000"/>
                          </a:solidFill>
                          <a:ln w="0" cap="flat">
                            <a:noFill/>
                            <a:round/>
                          </a:ln>
                          <a:effectLst/>
                        </wps:spPr>
                        <wps:bodyPr/>
                      </wps:wsp>
                      <wps:wsp>
                        <wps:cNvPr id="2901" name="Shape 2901"/>
                        <wps:cNvSpPr/>
                        <wps:spPr>
                          <a:xfrm>
                            <a:off x="234442" y="298834"/>
                            <a:ext cx="1431265" cy="1368320"/>
                          </a:xfrm>
                          <a:custGeom>
                            <a:avLst/>
                            <a:gdLst/>
                            <a:ahLst/>
                            <a:cxnLst/>
                            <a:rect l="0" t="0" r="0" b="0"/>
                            <a:pathLst>
                              <a:path w="1431265" h="1368320">
                                <a:moveTo>
                                  <a:pt x="715458" y="30"/>
                                </a:moveTo>
                                <a:cubicBezTo>
                                  <a:pt x="882310" y="60"/>
                                  <a:pt x="1049179" y="63738"/>
                                  <a:pt x="1176452" y="191094"/>
                                </a:cubicBezTo>
                                <a:lnTo>
                                  <a:pt x="1176452" y="191373"/>
                                </a:lnTo>
                                <a:cubicBezTo>
                                  <a:pt x="1431036" y="446084"/>
                                  <a:pt x="1431265" y="859038"/>
                                  <a:pt x="1176718" y="1113850"/>
                                </a:cubicBezTo>
                                <a:cubicBezTo>
                                  <a:pt x="922413" y="1368320"/>
                                  <a:pt x="509448" y="1368320"/>
                                  <a:pt x="254902" y="1113342"/>
                                </a:cubicBezTo>
                                <a:cubicBezTo>
                                  <a:pt x="254" y="858517"/>
                                  <a:pt x="0" y="445564"/>
                                  <a:pt x="254559" y="190852"/>
                                </a:cubicBezTo>
                                <a:cubicBezTo>
                                  <a:pt x="381768" y="63617"/>
                                  <a:pt x="548605" y="0"/>
                                  <a:pt x="715458" y="30"/>
                                </a:cubicBezTo>
                                <a:close/>
                              </a:path>
                            </a:pathLst>
                          </a:custGeom>
                          <a:solidFill>
                            <a:srgbClr val="FFFF99"/>
                          </a:solidFill>
                          <a:ln w="0" cap="flat">
                            <a:noFill/>
                            <a:round/>
                          </a:ln>
                          <a:effectLst/>
                        </wps:spPr>
                        <wps:bodyPr/>
                      </wps:wsp>
                      <wps:wsp>
                        <wps:cNvPr id="2902" name="Shape 2902"/>
                        <wps:cNvSpPr/>
                        <wps:spPr>
                          <a:xfrm>
                            <a:off x="234442" y="235217"/>
                            <a:ext cx="1431265" cy="1431938"/>
                          </a:xfrm>
                          <a:custGeom>
                            <a:avLst/>
                            <a:gdLst/>
                            <a:ahLst/>
                            <a:cxnLst/>
                            <a:rect l="0" t="0" r="0" b="0"/>
                            <a:pathLst>
                              <a:path w="1431265" h="1431938">
                                <a:moveTo>
                                  <a:pt x="254902" y="1176960"/>
                                </a:moveTo>
                                <a:cubicBezTo>
                                  <a:pt x="254" y="922134"/>
                                  <a:pt x="0" y="509181"/>
                                  <a:pt x="254559" y="254470"/>
                                </a:cubicBezTo>
                                <a:cubicBezTo>
                                  <a:pt x="508978" y="0"/>
                                  <a:pt x="921905" y="0"/>
                                  <a:pt x="1176452" y="254711"/>
                                </a:cubicBezTo>
                                <a:lnTo>
                                  <a:pt x="1176452" y="254991"/>
                                </a:lnTo>
                                <a:cubicBezTo>
                                  <a:pt x="1431036" y="509702"/>
                                  <a:pt x="1431265" y="922655"/>
                                  <a:pt x="1176718" y="1177468"/>
                                </a:cubicBezTo>
                                <a:cubicBezTo>
                                  <a:pt x="922413" y="1431938"/>
                                  <a:pt x="509448" y="1431938"/>
                                  <a:pt x="254902" y="1176960"/>
                                </a:cubicBezTo>
                                <a:close/>
                              </a:path>
                            </a:pathLst>
                          </a:custGeom>
                          <a:noFill/>
                          <a:ln w="11951" cap="flat" cmpd="sng" algn="ctr">
                            <a:solidFill>
                              <a:srgbClr val="000000"/>
                            </a:solidFill>
                            <a:prstDash val="solid"/>
                            <a:round/>
                          </a:ln>
                          <a:effectLst/>
                        </wps:spPr>
                        <wps:bodyPr/>
                      </wps:wsp>
                      <wps:wsp>
                        <wps:cNvPr id="2903" name="Shape 2903"/>
                        <wps:cNvSpPr/>
                        <wps:spPr>
                          <a:xfrm>
                            <a:off x="439204" y="484518"/>
                            <a:ext cx="1022604" cy="977862"/>
                          </a:xfrm>
                          <a:custGeom>
                            <a:avLst/>
                            <a:gdLst/>
                            <a:ahLst/>
                            <a:cxnLst/>
                            <a:rect l="0" t="0" r="0" b="0"/>
                            <a:pathLst>
                              <a:path w="1022604" h="977862">
                                <a:moveTo>
                                  <a:pt x="511197" y="98"/>
                                </a:moveTo>
                                <a:cubicBezTo>
                                  <a:pt x="630371" y="197"/>
                                  <a:pt x="749579" y="45796"/>
                                  <a:pt x="840600" y="136855"/>
                                </a:cubicBezTo>
                                <a:cubicBezTo>
                                  <a:pt x="1022604" y="318745"/>
                                  <a:pt x="1022604" y="613994"/>
                                  <a:pt x="840829" y="795972"/>
                                </a:cubicBezTo>
                                <a:cubicBezTo>
                                  <a:pt x="659066" y="977862"/>
                                  <a:pt x="364274" y="977583"/>
                                  <a:pt x="182270" y="795465"/>
                                </a:cubicBezTo>
                                <a:cubicBezTo>
                                  <a:pt x="229" y="613474"/>
                                  <a:pt x="0" y="318262"/>
                                  <a:pt x="182004" y="136347"/>
                                </a:cubicBezTo>
                                <a:cubicBezTo>
                                  <a:pt x="272885" y="45403"/>
                                  <a:pt x="392023" y="0"/>
                                  <a:pt x="511197" y="98"/>
                                </a:cubicBezTo>
                                <a:close/>
                              </a:path>
                            </a:pathLst>
                          </a:custGeom>
                          <a:solidFill>
                            <a:srgbClr val="FFFFFF"/>
                          </a:solidFill>
                          <a:ln w="0" cap="flat">
                            <a:noFill/>
                            <a:round/>
                          </a:ln>
                          <a:effectLst/>
                        </wps:spPr>
                        <wps:bodyPr/>
                      </wps:wsp>
                      <wps:wsp>
                        <wps:cNvPr id="2904" name="Shape 2904"/>
                        <wps:cNvSpPr/>
                        <wps:spPr>
                          <a:xfrm>
                            <a:off x="439204" y="438976"/>
                            <a:ext cx="1022604" cy="1023404"/>
                          </a:xfrm>
                          <a:custGeom>
                            <a:avLst/>
                            <a:gdLst/>
                            <a:ahLst/>
                            <a:cxnLst/>
                            <a:rect l="0" t="0" r="0" b="0"/>
                            <a:pathLst>
                              <a:path w="1022604" h="1023404">
                                <a:moveTo>
                                  <a:pt x="182270" y="841007"/>
                                </a:moveTo>
                                <a:cubicBezTo>
                                  <a:pt x="229" y="659016"/>
                                  <a:pt x="0" y="363804"/>
                                  <a:pt x="182004" y="181889"/>
                                </a:cubicBezTo>
                                <a:cubicBezTo>
                                  <a:pt x="363766" y="0"/>
                                  <a:pt x="658558" y="279"/>
                                  <a:pt x="840600" y="182397"/>
                                </a:cubicBezTo>
                                <a:cubicBezTo>
                                  <a:pt x="1022604" y="364287"/>
                                  <a:pt x="1022604" y="659536"/>
                                  <a:pt x="840829" y="841515"/>
                                </a:cubicBezTo>
                                <a:cubicBezTo>
                                  <a:pt x="659066" y="1023404"/>
                                  <a:pt x="364274" y="1023125"/>
                                  <a:pt x="182270" y="841007"/>
                                </a:cubicBezTo>
                                <a:close/>
                              </a:path>
                            </a:pathLst>
                          </a:custGeom>
                          <a:noFill/>
                          <a:ln w="11951" cap="flat" cmpd="sng" algn="ctr">
                            <a:solidFill>
                              <a:srgbClr val="000000"/>
                            </a:solidFill>
                            <a:prstDash val="solid"/>
                            <a:round/>
                          </a:ln>
                          <a:effectLst/>
                        </wps:spPr>
                        <wps:bodyPr/>
                      </wps:wsp>
                      <wps:wsp>
                        <wps:cNvPr id="2905" name="Shape 2905"/>
                        <wps:cNvSpPr/>
                        <wps:spPr>
                          <a:xfrm>
                            <a:off x="1129094" y="1441210"/>
                            <a:ext cx="38560" cy="72270"/>
                          </a:xfrm>
                          <a:custGeom>
                            <a:avLst/>
                            <a:gdLst/>
                            <a:ahLst/>
                            <a:cxnLst/>
                            <a:rect l="0" t="0" r="0" b="0"/>
                            <a:pathLst>
                              <a:path w="38560" h="72270">
                                <a:moveTo>
                                  <a:pt x="38560" y="0"/>
                                </a:moveTo>
                                <a:lnTo>
                                  <a:pt x="38560" y="15784"/>
                                </a:lnTo>
                                <a:lnTo>
                                  <a:pt x="35827" y="17257"/>
                                </a:lnTo>
                                <a:lnTo>
                                  <a:pt x="21628" y="31583"/>
                                </a:lnTo>
                                <a:lnTo>
                                  <a:pt x="36602" y="46569"/>
                                </a:lnTo>
                                <a:lnTo>
                                  <a:pt x="38560" y="44625"/>
                                </a:lnTo>
                                <a:lnTo>
                                  <a:pt x="38560" y="72270"/>
                                </a:lnTo>
                                <a:lnTo>
                                  <a:pt x="0" y="33615"/>
                                </a:lnTo>
                                <a:lnTo>
                                  <a:pt x="5792" y="27710"/>
                                </a:lnTo>
                                <a:lnTo>
                                  <a:pt x="28778" y="5053"/>
                                </a:lnTo>
                                <a:lnTo>
                                  <a:pt x="38560" y="0"/>
                                </a:lnTo>
                                <a:close/>
                              </a:path>
                            </a:pathLst>
                          </a:custGeom>
                          <a:solidFill>
                            <a:srgbClr val="FF0000"/>
                          </a:solidFill>
                          <a:ln w="0" cap="flat">
                            <a:noFill/>
                            <a:round/>
                          </a:ln>
                          <a:effectLst/>
                        </wps:spPr>
                        <wps:bodyPr/>
                      </wps:wsp>
                      <wps:wsp>
                        <wps:cNvPr id="2906" name="Shape 2906"/>
                        <wps:cNvSpPr/>
                        <wps:spPr>
                          <a:xfrm>
                            <a:off x="1167654" y="1437106"/>
                            <a:ext cx="65783" cy="94805"/>
                          </a:xfrm>
                          <a:custGeom>
                            <a:avLst/>
                            <a:gdLst/>
                            <a:ahLst/>
                            <a:cxnLst/>
                            <a:rect l="0" t="0" r="0" b="0"/>
                            <a:pathLst>
                              <a:path w="65783" h="94805">
                                <a:moveTo>
                                  <a:pt x="7477" y="241"/>
                                </a:moveTo>
                                <a:cubicBezTo>
                                  <a:pt x="13840" y="0"/>
                                  <a:pt x="19238" y="1994"/>
                                  <a:pt x="24051" y="6883"/>
                                </a:cubicBezTo>
                                <a:cubicBezTo>
                                  <a:pt x="29398" y="12205"/>
                                  <a:pt x="31709" y="18110"/>
                                  <a:pt x="30426" y="24486"/>
                                </a:cubicBezTo>
                                <a:cubicBezTo>
                                  <a:pt x="30185" y="26010"/>
                                  <a:pt x="29677" y="27775"/>
                                  <a:pt x="28928" y="29299"/>
                                </a:cubicBezTo>
                                <a:cubicBezTo>
                                  <a:pt x="29918" y="29032"/>
                                  <a:pt x="30693" y="28791"/>
                                  <a:pt x="31709" y="28524"/>
                                </a:cubicBezTo>
                                <a:cubicBezTo>
                                  <a:pt x="36726" y="27267"/>
                                  <a:pt x="41882" y="28791"/>
                                  <a:pt x="46416" y="33071"/>
                                </a:cubicBezTo>
                                <a:lnTo>
                                  <a:pt x="56080" y="42266"/>
                                </a:lnTo>
                                <a:cubicBezTo>
                                  <a:pt x="57884" y="44132"/>
                                  <a:pt x="59471" y="45110"/>
                                  <a:pt x="60729" y="45618"/>
                                </a:cubicBezTo>
                                <a:cubicBezTo>
                                  <a:pt x="61745" y="46126"/>
                                  <a:pt x="63002" y="46126"/>
                                  <a:pt x="64526" y="45390"/>
                                </a:cubicBezTo>
                                <a:lnTo>
                                  <a:pt x="65783" y="46914"/>
                                </a:lnTo>
                                <a:lnTo>
                                  <a:pt x="52829" y="60109"/>
                                </a:lnTo>
                                <a:cubicBezTo>
                                  <a:pt x="52055" y="59868"/>
                                  <a:pt x="50289" y="58852"/>
                                  <a:pt x="48181" y="57086"/>
                                </a:cubicBezTo>
                                <a:cubicBezTo>
                                  <a:pt x="45908" y="55563"/>
                                  <a:pt x="43876" y="53454"/>
                                  <a:pt x="41374" y="51181"/>
                                </a:cubicBezTo>
                                <a:lnTo>
                                  <a:pt x="36256" y="46126"/>
                                </a:lnTo>
                                <a:cubicBezTo>
                                  <a:pt x="33474" y="43523"/>
                                  <a:pt x="30935" y="42532"/>
                                  <a:pt x="28318" y="42774"/>
                                </a:cubicBezTo>
                                <a:cubicBezTo>
                                  <a:pt x="25816" y="43281"/>
                                  <a:pt x="23035" y="45110"/>
                                  <a:pt x="19746" y="48400"/>
                                </a:cubicBezTo>
                                <a:lnTo>
                                  <a:pt x="7706" y="60376"/>
                                </a:lnTo>
                                <a:lnTo>
                                  <a:pt x="30185" y="82766"/>
                                </a:lnTo>
                                <a:lnTo>
                                  <a:pt x="24292" y="88671"/>
                                </a:lnTo>
                                <a:lnTo>
                                  <a:pt x="18387" y="94805"/>
                                </a:lnTo>
                                <a:lnTo>
                                  <a:pt x="0" y="76374"/>
                                </a:lnTo>
                                <a:lnTo>
                                  <a:pt x="0" y="48729"/>
                                </a:lnTo>
                                <a:lnTo>
                                  <a:pt x="11846" y="36970"/>
                                </a:lnTo>
                                <a:cubicBezTo>
                                  <a:pt x="15098" y="33922"/>
                                  <a:pt x="16621" y="31064"/>
                                  <a:pt x="16901" y="28283"/>
                                </a:cubicBezTo>
                                <a:cubicBezTo>
                                  <a:pt x="17130" y="25502"/>
                                  <a:pt x="16114" y="22657"/>
                                  <a:pt x="13612" y="20117"/>
                                </a:cubicBezTo>
                                <a:cubicBezTo>
                                  <a:pt x="11059" y="17843"/>
                                  <a:pt x="8557" y="16586"/>
                                  <a:pt x="5674" y="16827"/>
                                </a:cubicBezTo>
                                <a:lnTo>
                                  <a:pt x="0" y="19887"/>
                                </a:lnTo>
                                <a:lnTo>
                                  <a:pt x="0" y="4104"/>
                                </a:lnTo>
                                <a:lnTo>
                                  <a:pt x="7477" y="241"/>
                                </a:lnTo>
                                <a:close/>
                              </a:path>
                            </a:pathLst>
                          </a:custGeom>
                          <a:solidFill>
                            <a:srgbClr val="FF0000"/>
                          </a:solidFill>
                          <a:ln w="0" cap="flat">
                            <a:noFill/>
                            <a:round/>
                          </a:ln>
                          <a:effectLst/>
                        </wps:spPr>
                        <wps:bodyPr/>
                      </wps:wsp>
                      <wps:wsp>
                        <wps:cNvPr id="2907" name="Shape 2907"/>
                        <wps:cNvSpPr/>
                        <wps:spPr>
                          <a:xfrm>
                            <a:off x="1208278" y="1408778"/>
                            <a:ext cx="24107" cy="57203"/>
                          </a:xfrm>
                          <a:custGeom>
                            <a:avLst/>
                            <a:gdLst/>
                            <a:ahLst/>
                            <a:cxnLst/>
                            <a:rect l="0" t="0" r="0" b="0"/>
                            <a:pathLst>
                              <a:path w="24107" h="57203">
                                <a:moveTo>
                                  <a:pt x="24107" y="0"/>
                                </a:moveTo>
                                <a:lnTo>
                                  <a:pt x="24107" y="9367"/>
                                </a:lnTo>
                                <a:lnTo>
                                  <a:pt x="14719" y="13102"/>
                                </a:lnTo>
                                <a:cubicBezTo>
                                  <a:pt x="10922" y="16861"/>
                                  <a:pt x="9423" y="21166"/>
                                  <a:pt x="9931" y="26056"/>
                                </a:cubicBezTo>
                                <a:cubicBezTo>
                                  <a:pt x="10414" y="29853"/>
                                  <a:pt x="12205" y="33955"/>
                                  <a:pt x="15227" y="37752"/>
                                </a:cubicBezTo>
                                <a:lnTo>
                                  <a:pt x="24107" y="28867"/>
                                </a:lnTo>
                                <a:lnTo>
                                  <a:pt x="24107" y="40138"/>
                                </a:lnTo>
                                <a:lnTo>
                                  <a:pt x="20853" y="43391"/>
                                </a:lnTo>
                                <a:lnTo>
                                  <a:pt x="24107" y="45145"/>
                                </a:lnTo>
                                <a:lnTo>
                                  <a:pt x="24107" y="57203"/>
                                </a:lnTo>
                                <a:lnTo>
                                  <a:pt x="21842" y="56598"/>
                                </a:lnTo>
                                <a:cubicBezTo>
                                  <a:pt x="18443" y="54885"/>
                                  <a:pt x="15139" y="52408"/>
                                  <a:pt x="11938" y="49220"/>
                                </a:cubicBezTo>
                                <a:cubicBezTo>
                                  <a:pt x="4788" y="42134"/>
                                  <a:pt x="1257" y="34742"/>
                                  <a:pt x="508" y="27072"/>
                                </a:cubicBezTo>
                                <a:cubicBezTo>
                                  <a:pt x="0" y="19401"/>
                                  <a:pt x="2781" y="12822"/>
                                  <a:pt x="8649" y="6688"/>
                                </a:cubicBezTo>
                                <a:cubicBezTo>
                                  <a:pt x="11430" y="3989"/>
                                  <a:pt x="14421" y="2011"/>
                                  <a:pt x="17632" y="802"/>
                                </a:cubicBezTo>
                                <a:lnTo>
                                  <a:pt x="24107" y="0"/>
                                </a:lnTo>
                                <a:close/>
                              </a:path>
                            </a:pathLst>
                          </a:custGeom>
                          <a:solidFill>
                            <a:srgbClr val="FF0000"/>
                          </a:solidFill>
                          <a:ln w="0" cap="flat">
                            <a:noFill/>
                            <a:round/>
                          </a:ln>
                          <a:effectLst/>
                        </wps:spPr>
                        <wps:bodyPr/>
                      </wps:wsp>
                      <wps:wsp>
                        <wps:cNvPr id="2908" name="Shape 2908"/>
                        <wps:cNvSpPr/>
                        <wps:spPr>
                          <a:xfrm>
                            <a:off x="1232386" y="1427912"/>
                            <a:ext cx="36700" cy="40767"/>
                          </a:xfrm>
                          <a:custGeom>
                            <a:avLst/>
                            <a:gdLst/>
                            <a:ahLst/>
                            <a:cxnLst/>
                            <a:rect l="0" t="0" r="0" b="0"/>
                            <a:pathLst>
                              <a:path w="36700" h="40767">
                                <a:moveTo>
                                  <a:pt x="31823" y="0"/>
                                </a:moveTo>
                                <a:cubicBezTo>
                                  <a:pt x="35456" y="5664"/>
                                  <a:pt x="36700" y="10960"/>
                                  <a:pt x="35963" y="16586"/>
                                </a:cubicBezTo>
                                <a:cubicBezTo>
                                  <a:pt x="35214" y="21907"/>
                                  <a:pt x="32331" y="27305"/>
                                  <a:pt x="27556" y="32093"/>
                                </a:cubicBezTo>
                                <a:cubicBezTo>
                                  <a:pt x="21663" y="37986"/>
                                  <a:pt x="15351" y="40767"/>
                                  <a:pt x="8201" y="40259"/>
                                </a:cubicBezTo>
                                <a:lnTo>
                                  <a:pt x="0" y="38068"/>
                                </a:lnTo>
                                <a:lnTo>
                                  <a:pt x="0" y="26011"/>
                                </a:lnTo>
                                <a:lnTo>
                                  <a:pt x="8951" y="30836"/>
                                </a:lnTo>
                                <a:cubicBezTo>
                                  <a:pt x="13484" y="31343"/>
                                  <a:pt x="18133" y="29578"/>
                                  <a:pt x="22171" y="25514"/>
                                </a:cubicBezTo>
                                <a:cubicBezTo>
                                  <a:pt x="25016" y="22657"/>
                                  <a:pt x="26540" y="19634"/>
                                  <a:pt x="27048" y="16345"/>
                                </a:cubicBezTo>
                                <a:cubicBezTo>
                                  <a:pt x="27556" y="12725"/>
                                  <a:pt x="26807" y="9703"/>
                                  <a:pt x="25016" y="6921"/>
                                </a:cubicBezTo>
                                <a:lnTo>
                                  <a:pt x="31823" y="0"/>
                                </a:lnTo>
                                <a:close/>
                              </a:path>
                            </a:pathLst>
                          </a:custGeom>
                          <a:solidFill>
                            <a:srgbClr val="FF0000"/>
                          </a:solidFill>
                          <a:ln w="0" cap="flat">
                            <a:noFill/>
                            <a:round/>
                          </a:ln>
                          <a:effectLst/>
                        </wps:spPr>
                        <wps:bodyPr/>
                      </wps:wsp>
                      <wps:wsp>
                        <wps:cNvPr id="2909" name="Shape 2909"/>
                        <wps:cNvSpPr/>
                        <wps:spPr>
                          <a:xfrm>
                            <a:off x="1232386" y="1408303"/>
                            <a:ext cx="27048" cy="40613"/>
                          </a:xfrm>
                          <a:custGeom>
                            <a:avLst/>
                            <a:gdLst/>
                            <a:ahLst/>
                            <a:cxnLst/>
                            <a:rect l="0" t="0" r="0" b="0"/>
                            <a:pathLst>
                              <a:path w="27048" h="40613">
                                <a:moveTo>
                                  <a:pt x="3832" y="0"/>
                                </a:moveTo>
                                <a:cubicBezTo>
                                  <a:pt x="11211" y="749"/>
                                  <a:pt x="18133" y="4382"/>
                                  <a:pt x="24775" y="10960"/>
                                </a:cubicBezTo>
                                <a:lnTo>
                                  <a:pt x="27048" y="13576"/>
                                </a:lnTo>
                                <a:lnTo>
                                  <a:pt x="0" y="40613"/>
                                </a:lnTo>
                                <a:lnTo>
                                  <a:pt x="0" y="29342"/>
                                </a:lnTo>
                                <a:lnTo>
                                  <a:pt x="14272" y="15062"/>
                                </a:lnTo>
                                <a:cubicBezTo>
                                  <a:pt x="10195" y="11430"/>
                                  <a:pt x="6169" y="9436"/>
                                  <a:pt x="2296" y="8928"/>
                                </a:cubicBezTo>
                                <a:lnTo>
                                  <a:pt x="0" y="9841"/>
                                </a:lnTo>
                                <a:lnTo>
                                  <a:pt x="0" y="475"/>
                                </a:lnTo>
                                <a:lnTo>
                                  <a:pt x="3832" y="0"/>
                                </a:lnTo>
                                <a:close/>
                              </a:path>
                            </a:pathLst>
                          </a:custGeom>
                          <a:solidFill>
                            <a:srgbClr val="FF0000"/>
                          </a:solidFill>
                          <a:ln w="0" cap="flat">
                            <a:noFill/>
                            <a:round/>
                          </a:ln>
                          <a:effectLst/>
                        </wps:spPr>
                        <wps:bodyPr/>
                      </wps:wsp>
                      <wps:wsp>
                        <wps:cNvPr id="2910" name="Shape 2910"/>
                        <wps:cNvSpPr/>
                        <wps:spPr>
                          <a:xfrm>
                            <a:off x="1244613" y="1340358"/>
                            <a:ext cx="97295" cy="91415"/>
                          </a:xfrm>
                          <a:custGeom>
                            <a:avLst/>
                            <a:gdLst/>
                            <a:ahLst/>
                            <a:cxnLst/>
                            <a:rect l="0" t="0" r="0" b="0"/>
                            <a:pathLst>
                              <a:path w="97295" h="91415">
                                <a:moveTo>
                                  <a:pt x="54547" y="0"/>
                                </a:moveTo>
                                <a:cubicBezTo>
                                  <a:pt x="59322" y="0"/>
                                  <a:pt x="63970" y="2007"/>
                                  <a:pt x="68009" y="6312"/>
                                </a:cubicBezTo>
                                <a:lnTo>
                                  <a:pt x="97295" y="35344"/>
                                </a:lnTo>
                                <a:lnTo>
                                  <a:pt x="93764" y="38875"/>
                                </a:lnTo>
                                <a:lnTo>
                                  <a:pt x="90145" y="42507"/>
                                </a:lnTo>
                                <a:lnTo>
                                  <a:pt x="63703" y="15748"/>
                                </a:lnTo>
                                <a:cubicBezTo>
                                  <a:pt x="60338" y="12687"/>
                                  <a:pt x="57328" y="10922"/>
                                  <a:pt x="54547" y="10694"/>
                                </a:cubicBezTo>
                                <a:cubicBezTo>
                                  <a:pt x="51422" y="10185"/>
                                  <a:pt x="48882" y="11201"/>
                                  <a:pt x="46381" y="13703"/>
                                </a:cubicBezTo>
                                <a:cubicBezTo>
                                  <a:pt x="43358" y="16764"/>
                                  <a:pt x="41999" y="20358"/>
                                  <a:pt x="42583" y="24397"/>
                                </a:cubicBezTo>
                                <a:cubicBezTo>
                                  <a:pt x="43358" y="28461"/>
                                  <a:pt x="45631" y="32563"/>
                                  <a:pt x="49390" y="36601"/>
                                </a:cubicBezTo>
                                <a:lnTo>
                                  <a:pt x="72885" y="59766"/>
                                </a:lnTo>
                                <a:lnTo>
                                  <a:pt x="69253" y="63398"/>
                                </a:lnTo>
                                <a:lnTo>
                                  <a:pt x="65735" y="66929"/>
                                </a:lnTo>
                                <a:lnTo>
                                  <a:pt x="37465" y="38405"/>
                                </a:lnTo>
                                <a:cubicBezTo>
                                  <a:pt x="34912" y="35852"/>
                                  <a:pt x="32309" y="34608"/>
                                  <a:pt x="29794" y="34328"/>
                                </a:cubicBezTo>
                                <a:cubicBezTo>
                                  <a:pt x="27254" y="34100"/>
                                  <a:pt x="24981" y="35344"/>
                                  <a:pt x="22720" y="37389"/>
                                </a:cubicBezTo>
                                <a:cubicBezTo>
                                  <a:pt x="19367" y="40742"/>
                                  <a:pt x="18352" y="44539"/>
                                  <a:pt x="18860" y="49086"/>
                                </a:cubicBezTo>
                                <a:cubicBezTo>
                                  <a:pt x="19596" y="53696"/>
                                  <a:pt x="22136" y="58014"/>
                                  <a:pt x="26276" y="62141"/>
                                </a:cubicBezTo>
                                <a:lnTo>
                                  <a:pt x="48374" y="84265"/>
                                </a:lnTo>
                                <a:lnTo>
                                  <a:pt x="44857" y="87821"/>
                                </a:lnTo>
                                <a:lnTo>
                                  <a:pt x="41224" y="91415"/>
                                </a:lnTo>
                                <a:lnTo>
                                  <a:pt x="0" y="49835"/>
                                </a:lnTo>
                                <a:lnTo>
                                  <a:pt x="3366" y="46546"/>
                                </a:lnTo>
                                <a:lnTo>
                                  <a:pt x="6655" y="43282"/>
                                </a:lnTo>
                                <a:lnTo>
                                  <a:pt x="12789" y="49327"/>
                                </a:lnTo>
                                <a:lnTo>
                                  <a:pt x="12306" y="46038"/>
                                </a:lnTo>
                                <a:cubicBezTo>
                                  <a:pt x="11697" y="39383"/>
                                  <a:pt x="13805" y="33820"/>
                                  <a:pt x="18110" y="29451"/>
                                </a:cubicBezTo>
                                <a:cubicBezTo>
                                  <a:pt x="21628" y="25679"/>
                                  <a:pt x="25768" y="23914"/>
                                  <a:pt x="30035" y="23914"/>
                                </a:cubicBezTo>
                                <a:cubicBezTo>
                                  <a:pt x="32067" y="23914"/>
                                  <a:pt x="33896" y="24156"/>
                                  <a:pt x="35700" y="24905"/>
                                </a:cubicBezTo>
                                <a:lnTo>
                                  <a:pt x="35420" y="22390"/>
                                </a:lnTo>
                                <a:cubicBezTo>
                                  <a:pt x="34912" y="15977"/>
                                  <a:pt x="36957" y="10694"/>
                                  <a:pt x="40983" y="6312"/>
                                </a:cubicBezTo>
                                <a:cubicBezTo>
                                  <a:pt x="45364" y="2007"/>
                                  <a:pt x="49898" y="0"/>
                                  <a:pt x="54547" y="0"/>
                                </a:cubicBezTo>
                                <a:close/>
                              </a:path>
                            </a:pathLst>
                          </a:custGeom>
                          <a:solidFill>
                            <a:srgbClr val="FF0000"/>
                          </a:solidFill>
                          <a:ln w="0" cap="flat">
                            <a:noFill/>
                            <a:round/>
                          </a:ln>
                          <a:effectLst/>
                        </wps:spPr>
                        <wps:bodyPr/>
                      </wps:wsp>
                      <wps:wsp>
                        <wps:cNvPr id="2911" name="Shape 2911"/>
                        <wps:cNvSpPr/>
                        <wps:spPr>
                          <a:xfrm>
                            <a:off x="1318006" y="1298981"/>
                            <a:ext cx="24092" cy="57156"/>
                          </a:xfrm>
                          <a:custGeom>
                            <a:avLst/>
                            <a:gdLst/>
                            <a:ahLst/>
                            <a:cxnLst/>
                            <a:rect l="0" t="0" r="0" b="0"/>
                            <a:pathLst>
                              <a:path w="24092" h="57156">
                                <a:moveTo>
                                  <a:pt x="24092" y="0"/>
                                </a:moveTo>
                                <a:lnTo>
                                  <a:pt x="24092" y="9410"/>
                                </a:lnTo>
                                <a:lnTo>
                                  <a:pt x="14707" y="13323"/>
                                </a:lnTo>
                                <a:cubicBezTo>
                                  <a:pt x="10909" y="16854"/>
                                  <a:pt x="9322" y="21235"/>
                                  <a:pt x="9932" y="26048"/>
                                </a:cubicBezTo>
                                <a:cubicBezTo>
                                  <a:pt x="10440" y="29808"/>
                                  <a:pt x="12205" y="33719"/>
                                  <a:pt x="15215" y="37479"/>
                                </a:cubicBezTo>
                                <a:lnTo>
                                  <a:pt x="24092" y="28703"/>
                                </a:lnTo>
                                <a:lnTo>
                                  <a:pt x="24092" y="39927"/>
                                </a:lnTo>
                                <a:lnTo>
                                  <a:pt x="20853" y="43143"/>
                                </a:lnTo>
                                <a:lnTo>
                                  <a:pt x="24092" y="44883"/>
                                </a:lnTo>
                                <a:lnTo>
                                  <a:pt x="24092" y="57156"/>
                                </a:lnTo>
                                <a:lnTo>
                                  <a:pt x="21904" y="56559"/>
                                </a:lnTo>
                                <a:cubicBezTo>
                                  <a:pt x="18526" y="54811"/>
                                  <a:pt x="15221" y="52268"/>
                                  <a:pt x="11938" y="48947"/>
                                </a:cubicBezTo>
                                <a:cubicBezTo>
                                  <a:pt x="5055" y="42127"/>
                                  <a:pt x="1257" y="34697"/>
                                  <a:pt x="508" y="27064"/>
                                </a:cubicBezTo>
                                <a:cubicBezTo>
                                  <a:pt x="0" y="19406"/>
                                  <a:pt x="2781" y="12586"/>
                                  <a:pt x="8573" y="6681"/>
                                </a:cubicBezTo>
                                <a:cubicBezTo>
                                  <a:pt x="11386" y="4020"/>
                                  <a:pt x="14396" y="2036"/>
                                  <a:pt x="17617" y="814"/>
                                </a:cubicBezTo>
                                <a:lnTo>
                                  <a:pt x="24092" y="0"/>
                                </a:lnTo>
                                <a:close/>
                              </a:path>
                            </a:pathLst>
                          </a:custGeom>
                          <a:solidFill>
                            <a:srgbClr val="FF0000"/>
                          </a:solidFill>
                          <a:ln w="0" cap="flat">
                            <a:noFill/>
                            <a:round/>
                          </a:ln>
                          <a:effectLst/>
                        </wps:spPr>
                        <wps:bodyPr/>
                      </wps:wsp>
                      <wps:wsp>
                        <wps:cNvPr id="2912" name="Shape 2912"/>
                        <wps:cNvSpPr/>
                        <wps:spPr>
                          <a:xfrm>
                            <a:off x="1342098" y="1318107"/>
                            <a:ext cx="36754" cy="40780"/>
                          </a:xfrm>
                          <a:custGeom>
                            <a:avLst/>
                            <a:gdLst/>
                            <a:ahLst/>
                            <a:cxnLst/>
                            <a:rect l="0" t="0" r="0" b="0"/>
                            <a:pathLst>
                              <a:path w="36754" h="40780">
                                <a:moveTo>
                                  <a:pt x="31877" y="0"/>
                                </a:moveTo>
                                <a:cubicBezTo>
                                  <a:pt x="35128" y="5398"/>
                                  <a:pt x="36754" y="10960"/>
                                  <a:pt x="35979" y="16586"/>
                                </a:cubicBezTo>
                                <a:cubicBezTo>
                                  <a:pt x="35128" y="21920"/>
                                  <a:pt x="32347" y="27280"/>
                                  <a:pt x="27572" y="32093"/>
                                </a:cubicBezTo>
                                <a:cubicBezTo>
                                  <a:pt x="21666" y="37998"/>
                                  <a:pt x="15304" y="40780"/>
                                  <a:pt x="8217" y="40272"/>
                                </a:cubicBezTo>
                                <a:lnTo>
                                  <a:pt x="0" y="38029"/>
                                </a:lnTo>
                                <a:lnTo>
                                  <a:pt x="0" y="25756"/>
                                </a:lnTo>
                                <a:lnTo>
                                  <a:pt x="8954" y="30569"/>
                                </a:lnTo>
                                <a:cubicBezTo>
                                  <a:pt x="13500" y="31344"/>
                                  <a:pt x="18149" y="29578"/>
                                  <a:pt x="22174" y="25514"/>
                                </a:cubicBezTo>
                                <a:cubicBezTo>
                                  <a:pt x="24955" y="22733"/>
                                  <a:pt x="26556" y="19647"/>
                                  <a:pt x="27064" y="16078"/>
                                </a:cubicBezTo>
                                <a:cubicBezTo>
                                  <a:pt x="27572" y="12789"/>
                                  <a:pt x="26822" y="9703"/>
                                  <a:pt x="24955" y="6921"/>
                                </a:cubicBezTo>
                                <a:lnTo>
                                  <a:pt x="31877" y="0"/>
                                </a:lnTo>
                                <a:close/>
                              </a:path>
                            </a:pathLst>
                          </a:custGeom>
                          <a:solidFill>
                            <a:srgbClr val="FF0000"/>
                          </a:solidFill>
                          <a:ln w="0" cap="flat">
                            <a:noFill/>
                            <a:round/>
                          </a:ln>
                          <a:effectLst/>
                        </wps:spPr>
                        <wps:bodyPr/>
                      </wps:wsp>
                      <wps:wsp>
                        <wps:cNvPr id="2913" name="Shape 2913"/>
                        <wps:cNvSpPr/>
                        <wps:spPr>
                          <a:xfrm>
                            <a:off x="1342098" y="1298499"/>
                            <a:ext cx="27064" cy="40409"/>
                          </a:xfrm>
                          <a:custGeom>
                            <a:avLst/>
                            <a:gdLst/>
                            <a:ahLst/>
                            <a:cxnLst/>
                            <a:rect l="0" t="0" r="0" b="0"/>
                            <a:pathLst>
                              <a:path w="27064" h="40409">
                                <a:moveTo>
                                  <a:pt x="3835" y="0"/>
                                </a:moveTo>
                                <a:cubicBezTo>
                                  <a:pt x="10998" y="749"/>
                                  <a:pt x="18149" y="4382"/>
                                  <a:pt x="24727" y="10922"/>
                                </a:cubicBezTo>
                                <a:lnTo>
                                  <a:pt x="27064" y="13538"/>
                                </a:lnTo>
                                <a:lnTo>
                                  <a:pt x="0" y="40409"/>
                                </a:lnTo>
                                <a:lnTo>
                                  <a:pt x="0" y="29185"/>
                                </a:lnTo>
                                <a:lnTo>
                                  <a:pt x="14288" y="15062"/>
                                </a:lnTo>
                                <a:cubicBezTo>
                                  <a:pt x="10249" y="11430"/>
                                  <a:pt x="6185" y="9436"/>
                                  <a:pt x="2311" y="8928"/>
                                </a:cubicBezTo>
                                <a:lnTo>
                                  <a:pt x="0" y="9892"/>
                                </a:lnTo>
                                <a:lnTo>
                                  <a:pt x="0" y="482"/>
                                </a:lnTo>
                                <a:lnTo>
                                  <a:pt x="3835" y="0"/>
                                </a:lnTo>
                                <a:close/>
                              </a:path>
                            </a:pathLst>
                          </a:custGeom>
                          <a:solidFill>
                            <a:srgbClr val="FF0000"/>
                          </a:solidFill>
                          <a:ln w="0" cap="flat">
                            <a:noFill/>
                            <a:round/>
                          </a:ln>
                          <a:effectLst/>
                        </wps:spPr>
                        <wps:bodyPr/>
                      </wps:wsp>
                      <wps:wsp>
                        <wps:cNvPr id="2914" name="Shape 2914"/>
                        <wps:cNvSpPr/>
                        <wps:spPr>
                          <a:xfrm>
                            <a:off x="1360488" y="1230528"/>
                            <a:ext cx="30557" cy="82520"/>
                          </a:xfrm>
                          <a:custGeom>
                            <a:avLst/>
                            <a:gdLst/>
                            <a:ahLst/>
                            <a:cxnLst/>
                            <a:rect l="0" t="0" r="0" b="0"/>
                            <a:pathLst>
                              <a:path w="30557" h="82520">
                                <a:moveTo>
                                  <a:pt x="12700" y="0"/>
                                </a:moveTo>
                                <a:lnTo>
                                  <a:pt x="30557" y="17845"/>
                                </a:lnTo>
                                <a:lnTo>
                                  <a:pt x="30557" y="36474"/>
                                </a:lnTo>
                                <a:lnTo>
                                  <a:pt x="28029" y="34861"/>
                                </a:lnTo>
                                <a:cubicBezTo>
                                  <a:pt x="22911" y="33845"/>
                                  <a:pt x="18605" y="35141"/>
                                  <a:pt x="14974" y="38671"/>
                                </a:cubicBezTo>
                                <a:cubicBezTo>
                                  <a:pt x="11214" y="42799"/>
                                  <a:pt x="9690" y="46838"/>
                                  <a:pt x="10198" y="50952"/>
                                </a:cubicBezTo>
                                <a:cubicBezTo>
                                  <a:pt x="10947" y="55258"/>
                                  <a:pt x="13957" y="60376"/>
                                  <a:pt x="19355" y="65697"/>
                                </a:cubicBezTo>
                                <a:lnTo>
                                  <a:pt x="30557" y="72480"/>
                                </a:lnTo>
                                <a:lnTo>
                                  <a:pt x="30557" y="82520"/>
                                </a:lnTo>
                                <a:lnTo>
                                  <a:pt x="11214" y="71844"/>
                                </a:lnTo>
                                <a:cubicBezTo>
                                  <a:pt x="4813" y="65697"/>
                                  <a:pt x="1524" y="59055"/>
                                  <a:pt x="775" y="51968"/>
                                </a:cubicBezTo>
                                <a:cubicBezTo>
                                  <a:pt x="0" y="45072"/>
                                  <a:pt x="2261" y="38900"/>
                                  <a:pt x="7315" y="33845"/>
                                </a:cubicBezTo>
                                <a:cubicBezTo>
                                  <a:pt x="12471" y="28727"/>
                                  <a:pt x="18605" y="26962"/>
                                  <a:pt x="25921" y="28219"/>
                                </a:cubicBezTo>
                                <a:lnTo>
                                  <a:pt x="27178" y="28461"/>
                                </a:lnTo>
                                <a:lnTo>
                                  <a:pt x="5829" y="6820"/>
                                </a:lnTo>
                                <a:lnTo>
                                  <a:pt x="9423" y="3556"/>
                                </a:lnTo>
                                <a:lnTo>
                                  <a:pt x="12700" y="0"/>
                                </a:lnTo>
                                <a:close/>
                              </a:path>
                            </a:pathLst>
                          </a:custGeom>
                          <a:solidFill>
                            <a:srgbClr val="FF0000"/>
                          </a:solidFill>
                          <a:ln w="0" cap="flat">
                            <a:noFill/>
                            <a:round/>
                          </a:ln>
                          <a:effectLst/>
                        </wps:spPr>
                        <wps:bodyPr/>
                      </wps:wsp>
                      <wps:wsp>
                        <wps:cNvPr id="2915" name="Shape 2915"/>
                        <wps:cNvSpPr/>
                        <wps:spPr>
                          <a:xfrm>
                            <a:off x="1383132" y="1213701"/>
                            <a:ext cx="7912" cy="14974"/>
                          </a:xfrm>
                          <a:custGeom>
                            <a:avLst/>
                            <a:gdLst/>
                            <a:ahLst/>
                            <a:cxnLst/>
                            <a:rect l="0" t="0" r="0" b="0"/>
                            <a:pathLst>
                              <a:path w="7912" h="14974">
                                <a:moveTo>
                                  <a:pt x="7150" y="0"/>
                                </a:moveTo>
                                <a:lnTo>
                                  <a:pt x="7912" y="770"/>
                                </a:lnTo>
                                <a:lnTo>
                                  <a:pt x="7912" y="14974"/>
                                </a:lnTo>
                                <a:lnTo>
                                  <a:pt x="0" y="7163"/>
                                </a:lnTo>
                                <a:lnTo>
                                  <a:pt x="7150" y="0"/>
                                </a:lnTo>
                                <a:close/>
                              </a:path>
                            </a:pathLst>
                          </a:custGeom>
                          <a:solidFill>
                            <a:srgbClr val="FF0000"/>
                          </a:solidFill>
                          <a:ln w="0" cap="flat">
                            <a:noFill/>
                            <a:round/>
                          </a:ln>
                          <a:effectLst/>
                        </wps:spPr>
                        <wps:bodyPr/>
                      </wps:wsp>
                      <wps:wsp>
                        <wps:cNvPr id="2916" name="Shape 2916"/>
                        <wps:cNvSpPr/>
                        <wps:spPr>
                          <a:xfrm>
                            <a:off x="1391044" y="1248373"/>
                            <a:ext cx="39205" cy="66712"/>
                          </a:xfrm>
                          <a:custGeom>
                            <a:avLst/>
                            <a:gdLst/>
                            <a:ahLst/>
                            <a:cxnLst/>
                            <a:rect l="0" t="0" r="0" b="0"/>
                            <a:pathLst>
                              <a:path w="39205" h="66712">
                                <a:moveTo>
                                  <a:pt x="0" y="0"/>
                                </a:moveTo>
                                <a:lnTo>
                                  <a:pt x="39205" y="39178"/>
                                </a:lnTo>
                                <a:lnTo>
                                  <a:pt x="35852" y="42290"/>
                                </a:lnTo>
                                <a:lnTo>
                                  <a:pt x="32562" y="45579"/>
                                </a:lnTo>
                                <a:lnTo>
                                  <a:pt x="26936" y="39915"/>
                                </a:lnTo>
                                <a:lnTo>
                                  <a:pt x="27508" y="42023"/>
                                </a:lnTo>
                                <a:cubicBezTo>
                                  <a:pt x="28282" y="48602"/>
                                  <a:pt x="26187" y="54240"/>
                                  <a:pt x="21641" y="58775"/>
                                </a:cubicBezTo>
                                <a:cubicBezTo>
                                  <a:pt x="15976" y="64439"/>
                                  <a:pt x="9677" y="66712"/>
                                  <a:pt x="2286" y="65937"/>
                                </a:cubicBezTo>
                                <a:lnTo>
                                  <a:pt x="0" y="64676"/>
                                </a:lnTo>
                                <a:lnTo>
                                  <a:pt x="0" y="54635"/>
                                </a:lnTo>
                                <a:lnTo>
                                  <a:pt x="3543" y="56781"/>
                                </a:lnTo>
                                <a:cubicBezTo>
                                  <a:pt x="8420" y="57530"/>
                                  <a:pt x="12458" y="56031"/>
                                  <a:pt x="15976" y="52475"/>
                                </a:cubicBezTo>
                                <a:cubicBezTo>
                                  <a:pt x="19342" y="49110"/>
                                  <a:pt x="20866" y="45071"/>
                                  <a:pt x="20358" y="40423"/>
                                </a:cubicBezTo>
                                <a:cubicBezTo>
                                  <a:pt x="19850" y="35889"/>
                                  <a:pt x="17576" y="31609"/>
                                  <a:pt x="13474" y="27228"/>
                                </a:cubicBezTo>
                                <a:lnTo>
                                  <a:pt x="0" y="18630"/>
                                </a:lnTo>
                                <a:lnTo>
                                  <a:pt x="0" y="0"/>
                                </a:lnTo>
                                <a:close/>
                              </a:path>
                            </a:pathLst>
                          </a:custGeom>
                          <a:solidFill>
                            <a:srgbClr val="FF0000"/>
                          </a:solidFill>
                          <a:ln w="0" cap="flat">
                            <a:noFill/>
                            <a:round/>
                          </a:ln>
                          <a:effectLst/>
                        </wps:spPr>
                        <wps:bodyPr/>
                      </wps:wsp>
                      <wps:wsp>
                        <wps:cNvPr id="2917" name="Shape 2917"/>
                        <wps:cNvSpPr/>
                        <wps:spPr>
                          <a:xfrm>
                            <a:off x="1398689" y="1229207"/>
                            <a:ext cx="48298" cy="48400"/>
                          </a:xfrm>
                          <a:custGeom>
                            <a:avLst/>
                            <a:gdLst/>
                            <a:ahLst/>
                            <a:cxnLst/>
                            <a:rect l="0" t="0" r="0" b="0"/>
                            <a:pathLst>
                              <a:path w="48298" h="48400">
                                <a:moveTo>
                                  <a:pt x="6845" y="0"/>
                                </a:moveTo>
                                <a:lnTo>
                                  <a:pt x="48298" y="41339"/>
                                </a:lnTo>
                                <a:lnTo>
                                  <a:pt x="44780" y="44869"/>
                                </a:lnTo>
                                <a:lnTo>
                                  <a:pt x="41250" y="48400"/>
                                </a:lnTo>
                                <a:lnTo>
                                  <a:pt x="0" y="6883"/>
                                </a:lnTo>
                                <a:lnTo>
                                  <a:pt x="3289" y="3594"/>
                                </a:lnTo>
                                <a:lnTo>
                                  <a:pt x="6845" y="0"/>
                                </a:lnTo>
                                <a:close/>
                              </a:path>
                            </a:pathLst>
                          </a:custGeom>
                          <a:solidFill>
                            <a:srgbClr val="FF0000"/>
                          </a:solidFill>
                          <a:ln w="0" cap="flat">
                            <a:noFill/>
                            <a:round/>
                          </a:ln>
                          <a:effectLst/>
                        </wps:spPr>
                        <wps:bodyPr/>
                      </wps:wsp>
                      <wps:wsp>
                        <wps:cNvPr id="2918" name="Shape 2918"/>
                        <wps:cNvSpPr/>
                        <wps:spPr>
                          <a:xfrm>
                            <a:off x="1391044" y="1214471"/>
                            <a:ext cx="7061" cy="14216"/>
                          </a:xfrm>
                          <a:custGeom>
                            <a:avLst/>
                            <a:gdLst/>
                            <a:ahLst/>
                            <a:cxnLst/>
                            <a:rect l="0" t="0" r="0" b="0"/>
                            <a:pathLst>
                              <a:path w="7061" h="14216">
                                <a:moveTo>
                                  <a:pt x="0" y="0"/>
                                </a:moveTo>
                                <a:lnTo>
                                  <a:pt x="7061" y="7130"/>
                                </a:lnTo>
                                <a:lnTo>
                                  <a:pt x="12" y="14216"/>
                                </a:lnTo>
                                <a:lnTo>
                                  <a:pt x="0" y="14204"/>
                                </a:lnTo>
                                <a:lnTo>
                                  <a:pt x="0" y="0"/>
                                </a:lnTo>
                                <a:close/>
                              </a:path>
                            </a:pathLst>
                          </a:custGeom>
                          <a:solidFill>
                            <a:srgbClr val="FF0000"/>
                          </a:solidFill>
                          <a:ln w="0" cap="flat">
                            <a:noFill/>
                            <a:round/>
                          </a:ln>
                          <a:effectLst/>
                        </wps:spPr>
                        <wps:bodyPr/>
                      </wps:wsp>
                      <wps:wsp>
                        <wps:cNvPr id="2919" name="Shape 2919"/>
                        <wps:cNvSpPr/>
                        <wps:spPr>
                          <a:xfrm>
                            <a:off x="1422108" y="1192060"/>
                            <a:ext cx="37735" cy="64922"/>
                          </a:xfrm>
                          <a:custGeom>
                            <a:avLst/>
                            <a:gdLst/>
                            <a:ahLst/>
                            <a:cxnLst/>
                            <a:rect l="0" t="0" r="0" b="0"/>
                            <a:pathLst>
                              <a:path w="37735" h="64922">
                                <a:moveTo>
                                  <a:pt x="24143" y="241"/>
                                </a:moveTo>
                                <a:cubicBezTo>
                                  <a:pt x="29019" y="0"/>
                                  <a:pt x="33566" y="1765"/>
                                  <a:pt x="37693" y="5804"/>
                                </a:cubicBezTo>
                                <a:lnTo>
                                  <a:pt x="37735" y="5846"/>
                                </a:lnTo>
                                <a:lnTo>
                                  <a:pt x="37735" y="25380"/>
                                </a:lnTo>
                                <a:lnTo>
                                  <a:pt x="36576" y="27445"/>
                                </a:lnTo>
                                <a:lnTo>
                                  <a:pt x="31293" y="34874"/>
                                </a:lnTo>
                                <a:cubicBezTo>
                                  <a:pt x="28511" y="38735"/>
                                  <a:pt x="26746" y="41758"/>
                                  <a:pt x="26174" y="44539"/>
                                </a:cubicBezTo>
                                <a:cubicBezTo>
                                  <a:pt x="25667" y="47079"/>
                                  <a:pt x="26416" y="49416"/>
                                  <a:pt x="28511" y="51181"/>
                                </a:cubicBezTo>
                                <a:cubicBezTo>
                                  <a:pt x="30785" y="53454"/>
                                  <a:pt x="33058" y="54750"/>
                                  <a:pt x="35598" y="54750"/>
                                </a:cubicBezTo>
                                <a:lnTo>
                                  <a:pt x="37735" y="53718"/>
                                </a:lnTo>
                                <a:lnTo>
                                  <a:pt x="37735" y="62996"/>
                                </a:lnTo>
                                <a:lnTo>
                                  <a:pt x="34303" y="64656"/>
                                </a:lnTo>
                                <a:cubicBezTo>
                                  <a:pt x="30035" y="64922"/>
                                  <a:pt x="25667" y="63157"/>
                                  <a:pt x="22111" y="59626"/>
                                </a:cubicBezTo>
                                <a:cubicBezTo>
                                  <a:pt x="18339" y="55728"/>
                                  <a:pt x="16573" y="51689"/>
                                  <a:pt x="16573" y="47320"/>
                                </a:cubicBezTo>
                                <a:cubicBezTo>
                                  <a:pt x="16573" y="42774"/>
                                  <a:pt x="18580" y="38227"/>
                                  <a:pt x="22377" y="33338"/>
                                </a:cubicBezTo>
                                <a:lnTo>
                                  <a:pt x="30543" y="22657"/>
                                </a:lnTo>
                                <a:cubicBezTo>
                                  <a:pt x="31293" y="21882"/>
                                  <a:pt x="31801" y="21133"/>
                                  <a:pt x="32308" y="20117"/>
                                </a:cubicBezTo>
                                <a:cubicBezTo>
                                  <a:pt x="33058" y="19101"/>
                                  <a:pt x="33325" y="17843"/>
                                  <a:pt x="33058" y="16484"/>
                                </a:cubicBezTo>
                                <a:cubicBezTo>
                                  <a:pt x="32817" y="15494"/>
                                  <a:pt x="32308" y="14211"/>
                                  <a:pt x="31051" y="13221"/>
                                </a:cubicBezTo>
                                <a:lnTo>
                                  <a:pt x="30785" y="12954"/>
                                </a:lnTo>
                                <a:cubicBezTo>
                                  <a:pt x="28511" y="10681"/>
                                  <a:pt x="25895" y="9665"/>
                                  <a:pt x="23126" y="10173"/>
                                </a:cubicBezTo>
                                <a:cubicBezTo>
                                  <a:pt x="20104" y="10681"/>
                                  <a:pt x="17056" y="12446"/>
                                  <a:pt x="14211" y="15227"/>
                                </a:cubicBezTo>
                                <a:cubicBezTo>
                                  <a:pt x="11430" y="18351"/>
                                  <a:pt x="9665" y="21133"/>
                                  <a:pt x="9423" y="24155"/>
                                </a:cubicBezTo>
                                <a:cubicBezTo>
                                  <a:pt x="9156" y="26937"/>
                                  <a:pt x="10173" y="30048"/>
                                  <a:pt x="12446" y="32829"/>
                                </a:cubicBezTo>
                                <a:lnTo>
                                  <a:pt x="6032" y="39484"/>
                                </a:lnTo>
                                <a:cubicBezTo>
                                  <a:pt x="1765" y="34366"/>
                                  <a:pt x="0" y="29540"/>
                                  <a:pt x="749" y="24422"/>
                                </a:cubicBezTo>
                                <a:cubicBezTo>
                                  <a:pt x="1257" y="19101"/>
                                  <a:pt x="4039" y="13970"/>
                                  <a:pt x="9423" y="8687"/>
                                </a:cubicBezTo>
                                <a:cubicBezTo>
                                  <a:pt x="14478" y="3530"/>
                                  <a:pt x="19596" y="749"/>
                                  <a:pt x="24143" y="241"/>
                                </a:cubicBezTo>
                                <a:close/>
                              </a:path>
                            </a:pathLst>
                          </a:custGeom>
                          <a:solidFill>
                            <a:srgbClr val="FF0000"/>
                          </a:solidFill>
                          <a:ln w="0" cap="flat">
                            <a:noFill/>
                            <a:round/>
                          </a:ln>
                          <a:effectLst/>
                        </wps:spPr>
                        <wps:bodyPr/>
                      </wps:wsp>
                      <wps:wsp>
                        <wps:cNvPr id="2920" name="Shape 2920"/>
                        <wps:cNvSpPr/>
                        <wps:spPr>
                          <a:xfrm>
                            <a:off x="1455903" y="1174873"/>
                            <a:ext cx="3941" cy="7644"/>
                          </a:xfrm>
                          <a:custGeom>
                            <a:avLst/>
                            <a:gdLst/>
                            <a:ahLst/>
                            <a:cxnLst/>
                            <a:rect l="0" t="0" r="0" b="0"/>
                            <a:pathLst>
                              <a:path w="3941" h="7644">
                                <a:moveTo>
                                  <a:pt x="3941" y="0"/>
                                </a:moveTo>
                                <a:lnTo>
                                  <a:pt x="3941" y="7644"/>
                                </a:lnTo>
                                <a:lnTo>
                                  <a:pt x="0" y="3890"/>
                                </a:lnTo>
                                <a:lnTo>
                                  <a:pt x="3941" y="0"/>
                                </a:lnTo>
                                <a:close/>
                              </a:path>
                            </a:pathLst>
                          </a:custGeom>
                          <a:solidFill>
                            <a:srgbClr val="FF0000"/>
                          </a:solidFill>
                          <a:ln w="0" cap="flat">
                            <a:noFill/>
                            <a:round/>
                          </a:ln>
                          <a:effectLst/>
                        </wps:spPr>
                        <wps:bodyPr/>
                      </wps:wsp>
                      <wps:wsp>
                        <wps:cNvPr id="2921" name="Shape 2921"/>
                        <wps:cNvSpPr/>
                        <wps:spPr>
                          <a:xfrm>
                            <a:off x="1450112" y="1154341"/>
                            <a:ext cx="9732" cy="16671"/>
                          </a:xfrm>
                          <a:custGeom>
                            <a:avLst/>
                            <a:gdLst/>
                            <a:ahLst/>
                            <a:cxnLst/>
                            <a:rect l="0" t="0" r="0" b="0"/>
                            <a:pathLst>
                              <a:path w="9732" h="16671">
                                <a:moveTo>
                                  <a:pt x="6807" y="0"/>
                                </a:moveTo>
                                <a:lnTo>
                                  <a:pt x="9732" y="2925"/>
                                </a:lnTo>
                                <a:lnTo>
                                  <a:pt x="9732" y="16671"/>
                                </a:lnTo>
                                <a:lnTo>
                                  <a:pt x="0" y="7150"/>
                                </a:lnTo>
                                <a:lnTo>
                                  <a:pt x="6807" y="0"/>
                                </a:lnTo>
                                <a:close/>
                              </a:path>
                            </a:pathLst>
                          </a:custGeom>
                          <a:solidFill>
                            <a:srgbClr val="FF0000"/>
                          </a:solidFill>
                          <a:ln w="0" cap="flat">
                            <a:noFill/>
                            <a:round/>
                          </a:ln>
                          <a:effectLst/>
                        </wps:spPr>
                        <wps:bodyPr/>
                      </wps:wsp>
                      <wps:wsp>
                        <wps:cNvPr id="2922" name="Shape 2922"/>
                        <wps:cNvSpPr/>
                        <wps:spPr>
                          <a:xfrm>
                            <a:off x="1459844" y="1197906"/>
                            <a:ext cx="34540" cy="57150"/>
                          </a:xfrm>
                          <a:custGeom>
                            <a:avLst/>
                            <a:gdLst/>
                            <a:ahLst/>
                            <a:cxnLst/>
                            <a:rect l="0" t="0" r="0" b="0"/>
                            <a:pathLst>
                              <a:path w="34540" h="57150">
                                <a:moveTo>
                                  <a:pt x="0" y="0"/>
                                </a:moveTo>
                                <a:lnTo>
                                  <a:pt x="22844" y="22958"/>
                                </a:lnTo>
                                <a:cubicBezTo>
                                  <a:pt x="23593" y="23694"/>
                                  <a:pt x="24368" y="23974"/>
                                  <a:pt x="25117" y="23974"/>
                                </a:cubicBezTo>
                                <a:cubicBezTo>
                                  <a:pt x="25866" y="23974"/>
                                  <a:pt x="26641" y="23694"/>
                                  <a:pt x="27390" y="22958"/>
                                </a:cubicBezTo>
                                <a:cubicBezTo>
                                  <a:pt x="27619" y="22678"/>
                                  <a:pt x="27898" y="22450"/>
                                  <a:pt x="28127" y="21929"/>
                                </a:cubicBezTo>
                                <a:cubicBezTo>
                                  <a:pt x="28647" y="21358"/>
                                  <a:pt x="28914" y="20850"/>
                                  <a:pt x="29486" y="20342"/>
                                </a:cubicBezTo>
                                <a:lnTo>
                                  <a:pt x="34540" y="25460"/>
                                </a:lnTo>
                                <a:cubicBezTo>
                                  <a:pt x="34032" y="26247"/>
                                  <a:pt x="33524" y="27263"/>
                                  <a:pt x="33016" y="28241"/>
                                </a:cubicBezTo>
                                <a:cubicBezTo>
                                  <a:pt x="32267" y="29028"/>
                                  <a:pt x="31759" y="29765"/>
                                  <a:pt x="31251" y="30273"/>
                                </a:cubicBezTo>
                                <a:cubicBezTo>
                                  <a:pt x="28647" y="32889"/>
                                  <a:pt x="25866" y="34146"/>
                                  <a:pt x="23352" y="33905"/>
                                </a:cubicBezTo>
                                <a:cubicBezTo>
                                  <a:pt x="21586" y="33638"/>
                                  <a:pt x="19834" y="32889"/>
                                  <a:pt x="17459" y="31302"/>
                                </a:cubicBezTo>
                                <a:cubicBezTo>
                                  <a:pt x="17687" y="32622"/>
                                  <a:pt x="17687" y="33905"/>
                                  <a:pt x="17687" y="34896"/>
                                </a:cubicBezTo>
                                <a:cubicBezTo>
                                  <a:pt x="17218" y="41741"/>
                                  <a:pt x="14677" y="47380"/>
                                  <a:pt x="9623" y="52498"/>
                                </a:cubicBezTo>
                                <a:lnTo>
                                  <a:pt x="0" y="57150"/>
                                </a:lnTo>
                                <a:lnTo>
                                  <a:pt x="0" y="47872"/>
                                </a:lnTo>
                                <a:lnTo>
                                  <a:pt x="5254" y="45335"/>
                                </a:lnTo>
                                <a:cubicBezTo>
                                  <a:pt x="8772" y="41741"/>
                                  <a:pt x="10880" y="37677"/>
                                  <a:pt x="11655" y="33131"/>
                                </a:cubicBezTo>
                                <a:cubicBezTo>
                                  <a:pt x="11896" y="30006"/>
                                  <a:pt x="11388" y="27263"/>
                                  <a:pt x="10397" y="24990"/>
                                </a:cubicBezTo>
                                <a:cubicBezTo>
                                  <a:pt x="10131" y="24482"/>
                                  <a:pt x="9623" y="23974"/>
                                  <a:pt x="8772" y="23186"/>
                                </a:cubicBezTo>
                                <a:cubicBezTo>
                                  <a:pt x="8035" y="22450"/>
                                  <a:pt x="7286" y="21358"/>
                                  <a:pt x="6511" y="20583"/>
                                </a:cubicBezTo>
                                <a:lnTo>
                                  <a:pt x="1965" y="16036"/>
                                </a:lnTo>
                                <a:lnTo>
                                  <a:pt x="0" y="19534"/>
                                </a:lnTo>
                                <a:lnTo>
                                  <a:pt x="0" y="0"/>
                                </a:lnTo>
                                <a:close/>
                              </a:path>
                            </a:pathLst>
                          </a:custGeom>
                          <a:solidFill>
                            <a:srgbClr val="FF0000"/>
                          </a:solidFill>
                          <a:ln w="0" cap="flat">
                            <a:noFill/>
                            <a:round/>
                          </a:ln>
                          <a:effectLst/>
                        </wps:spPr>
                        <wps:bodyPr/>
                      </wps:wsp>
                      <wps:wsp>
                        <wps:cNvPr id="2923" name="Shape 2923"/>
                        <wps:cNvSpPr/>
                        <wps:spPr>
                          <a:xfrm>
                            <a:off x="1459844" y="1157266"/>
                            <a:ext cx="54343" cy="53895"/>
                          </a:xfrm>
                          <a:custGeom>
                            <a:avLst/>
                            <a:gdLst/>
                            <a:ahLst/>
                            <a:cxnLst/>
                            <a:rect l="0" t="0" r="0" b="0"/>
                            <a:pathLst>
                              <a:path w="54343" h="53895">
                                <a:moveTo>
                                  <a:pt x="0" y="0"/>
                                </a:moveTo>
                                <a:lnTo>
                                  <a:pt x="8772" y="8772"/>
                                </a:lnTo>
                                <a:lnTo>
                                  <a:pt x="15427" y="2193"/>
                                </a:lnTo>
                                <a:lnTo>
                                  <a:pt x="21078" y="8035"/>
                                </a:lnTo>
                                <a:lnTo>
                                  <a:pt x="14436" y="14411"/>
                                </a:lnTo>
                                <a:lnTo>
                                  <a:pt x="41932" y="41843"/>
                                </a:lnTo>
                                <a:cubicBezTo>
                                  <a:pt x="42706" y="42694"/>
                                  <a:pt x="43964" y="43202"/>
                                  <a:pt x="45221" y="42973"/>
                                </a:cubicBezTo>
                                <a:cubicBezTo>
                                  <a:pt x="46478" y="42694"/>
                                  <a:pt x="47761" y="41843"/>
                                  <a:pt x="48777" y="40598"/>
                                </a:cubicBezTo>
                                <a:lnTo>
                                  <a:pt x="51355" y="38325"/>
                                </a:lnTo>
                                <a:lnTo>
                                  <a:pt x="54343" y="41349"/>
                                </a:lnTo>
                                <a:lnTo>
                                  <a:pt x="54343" y="46564"/>
                                </a:lnTo>
                                <a:lnTo>
                                  <a:pt x="52130" y="49272"/>
                                </a:lnTo>
                                <a:cubicBezTo>
                                  <a:pt x="49018" y="52396"/>
                                  <a:pt x="46237" y="53895"/>
                                  <a:pt x="43723" y="53895"/>
                                </a:cubicBezTo>
                                <a:cubicBezTo>
                                  <a:pt x="41182" y="53654"/>
                                  <a:pt x="38071" y="52054"/>
                                  <a:pt x="34782" y="48764"/>
                                </a:cubicBezTo>
                                <a:lnTo>
                                  <a:pt x="7527" y="21497"/>
                                </a:lnTo>
                                <a:lnTo>
                                  <a:pt x="1965" y="27124"/>
                                </a:lnTo>
                                <a:lnTo>
                                  <a:pt x="0" y="25252"/>
                                </a:lnTo>
                                <a:lnTo>
                                  <a:pt x="0" y="17607"/>
                                </a:lnTo>
                                <a:lnTo>
                                  <a:pt x="1965" y="15668"/>
                                </a:lnTo>
                                <a:lnTo>
                                  <a:pt x="0" y="13746"/>
                                </a:lnTo>
                                <a:lnTo>
                                  <a:pt x="0" y="0"/>
                                </a:lnTo>
                                <a:close/>
                              </a:path>
                            </a:pathLst>
                          </a:custGeom>
                          <a:solidFill>
                            <a:srgbClr val="FF0000"/>
                          </a:solidFill>
                          <a:ln w="0" cap="flat">
                            <a:noFill/>
                            <a:round/>
                          </a:ln>
                          <a:effectLst/>
                        </wps:spPr>
                        <wps:bodyPr/>
                      </wps:wsp>
                      <wps:wsp>
                        <wps:cNvPr id="2924" name="Shape 2924"/>
                        <wps:cNvSpPr/>
                        <wps:spPr>
                          <a:xfrm>
                            <a:off x="1490078" y="1126736"/>
                            <a:ext cx="24108" cy="57235"/>
                          </a:xfrm>
                          <a:custGeom>
                            <a:avLst/>
                            <a:gdLst/>
                            <a:ahLst/>
                            <a:cxnLst/>
                            <a:rect l="0" t="0" r="0" b="0"/>
                            <a:pathLst>
                              <a:path w="24108" h="57235">
                                <a:moveTo>
                                  <a:pt x="24108" y="0"/>
                                </a:moveTo>
                                <a:lnTo>
                                  <a:pt x="24108" y="9441"/>
                                </a:lnTo>
                                <a:lnTo>
                                  <a:pt x="14745" y="13355"/>
                                </a:lnTo>
                                <a:cubicBezTo>
                                  <a:pt x="10947" y="16911"/>
                                  <a:pt x="9423" y="21191"/>
                                  <a:pt x="9932" y="26081"/>
                                </a:cubicBezTo>
                                <a:cubicBezTo>
                                  <a:pt x="10439" y="29878"/>
                                  <a:pt x="12205" y="33980"/>
                                  <a:pt x="15253" y="37777"/>
                                </a:cubicBezTo>
                                <a:lnTo>
                                  <a:pt x="24108" y="28917"/>
                                </a:lnTo>
                                <a:lnTo>
                                  <a:pt x="24108" y="40211"/>
                                </a:lnTo>
                                <a:lnTo>
                                  <a:pt x="20879" y="43442"/>
                                </a:lnTo>
                                <a:lnTo>
                                  <a:pt x="24108" y="45176"/>
                                </a:lnTo>
                                <a:lnTo>
                                  <a:pt x="24108" y="57235"/>
                                </a:lnTo>
                                <a:lnTo>
                                  <a:pt x="21834" y="56632"/>
                                </a:lnTo>
                                <a:cubicBezTo>
                                  <a:pt x="18424" y="54916"/>
                                  <a:pt x="15119" y="52433"/>
                                  <a:pt x="11963" y="49245"/>
                                </a:cubicBezTo>
                                <a:cubicBezTo>
                                  <a:pt x="4813" y="42083"/>
                                  <a:pt x="1282" y="34755"/>
                                  <a:pt x="508" y="27097"/>
                                </a:cubicBezTo>
                                <a:cubicBezTo>
                                  <a:pt x="0" y="19426"/>
                                  <a:pt x="2781" y="12847"/>
                                  <a:pt x="8611" y="6700"/>
                                </a:cubicBezTo>
                                <a:cubicBezTo>
                                  <a:pt x="11290" y="4008"/>
                                  <a:pt x="14300" y="2033"/>
                                  <a:pt x="17521" y="825"/>
                                </a:cubicBezTo>
                                <a:lnTo>
                                  <a:pt x="24108" y="0"/>
                                </a:lnTo>
                                <a:close/>
                              </a:path>
                            </a:pathLst>
                          </a:custGeom>
                          <a:solidFill>
                            <a:srgbClr val="FF0000"/>
                          </a:solidFill>
                          <a:ln w="0" cap="flat">
                            <a:noFill/>
                            <a:round/>
                          </a:ln>
                          <a:effectLst/>
                        </wps:spPr>
                        <wps:bodyPr/>
                      </wps:wsp>
                      <wps:wsp>
                        <wps:cNvPr id="2925" name="Shape 2925"/>
                        <wps:cNvSpPr/>
                        <wps:spPr>
                          <a:xfrm>
                            <a:off x="1514187" y="1198614"/>
                            <a:ext cx="2333" cy="5216"/>
                          </a:xfrm>
                          <a:custGeom>
                            <a:avLst/>
                            <a:gdLst/>
                            <a:ahLst/>
                            <a:cxnLst/>
                            <a:rect l="0" t="0" r="0" b="0"/>
                            <a:pathLst>
                              <a:path w="2333" h="5216">
                                <a:moveTo>
                                  <a:pt x="0" y="0"/>
                                </a:moveTo>
                                <a:lnTo>
                                  <a:pt x="2333" y="2361"/>
                                </a:lnTo>
                                <a:lnTo>
                                  <a:pt x="0" y="5216"/>
                                </a:lnTo>
                                <a:lnTo>
                                  <a:pt x="0" y="0"/>
                                </a:lnTo>
                                <a:close/>
                              </a:path>
                            </a:pathLst>
                          </a:custGeom>
                          <a:solidFill>
                            <a:srgbClr val="FF0000"/>
                          </a:solidFill>
                          <a:ln w="0" cap="flat">
                            <a:noFill/>
                            <a:round/>
                          </a:ln>
                          <a:effectLst/>
                        </wps:spPr>
                        <wps:bodyPr/>
                      </wps:wsp>
                      <wps:wsp>
                        <wps:cNvPr id="2926" name="Shape 2926"/>
                        <wps:cNvSpPr/>
                        <wps:spPr>
                          <a:xfrm>
                            <a:off x="1514187" y="1145921"/>
                            <a:ext cx="36737" cy="40742"/>
                          </a:xfrm>
                          <a:custGeom>
                            <a:avLst/>
                            <a:gdLst/>
                            <a:ahLst/>
                            <a:cxnLst/>
                            <a:rect l="0" t="0" r="0" b="0"/>
                            <a:pathLst>
                              <a:path w="36737" h="40742">
                                <a:moveTo>
                                  <a:pt x="31619" y="0"/>
                                </a:moveTo>
                                <a:cubicBezTo>
                                  <a:pt x="35150" y="5639"/>
                                  <a:pt x="36737" y="10922"/>
                                  <a:pt x="36001" y="16586"/>
                                </a:cubicBezTo>
                                <a:cubicBezTo>
                                  <a:pt x="35150" y="22123"/>
                                  <a:pt x="32369" y="27280"/>
                                  <a:pt x="27593" y="32055"/>
                                </a:cubicBezTo>
                                <a:cubicBezTo>
                                  <a:pt x="21688" y="37960"/>
                                  <a:pt x="15389" y="40742"/>
                                  <a:pt x="8226" y="40234"/>
                                </a:cubicBezTo>
                                <a:lnTo>
                                  <a:pt x="0" y="38051"/>
                                </a:lnTo>
                                <a:lnTo>
                                  <a:pt x="0" y="25991"/>
                                </a:lnTo>
                                <a:lnTo>
                                  <a:pt x="8975" y="30810"/>
                                </a:lnTo>
                                <a:cubicBezTo>
                                  <a:pt x="13522" y="31547"/>
                                  <a:pt x="17891" y="29553"/>
                                  <a:pt x="22196" y="25514"/>
                                </a:cubicBezTo>
                                <a:cubicBezTo>
                                  <a:pt x="24977" y="22631"/>
                                  <a:pt x="26565" y="19609"/>
                                  <a:pt x="27086" y="16320"/>
                                </a:cubicBezTo>
                                <a:cubicBezTo>
                                  <a:pt x="27314" y="12687"/>
                                  <a:pt x="26806" y="9678"/>
                                  <a:pt x="24711" y="6896"/>
                                </a:cubicBezTo>
                                <a:lnTo>
                                  <a:pt x="31619" y="0"/>
                                </a:lnTo>
                                <a:close/>
                              </a:path>
                            </a:pathLst>
                          </a:custGeom>
                          <a:solidFill>
                            <a:srgbClr val="FF0000"/>
                          </a:solidFill>
                          <a:ln w="0" cap="flat">
                            <a:noFill/>
                            <a:round/>
                          </a:ln>
                          <a:effectLst/>
                        </wps:spPr>
                        <wps:bodyPr/>
                      </wps:wsp>
                      <wps:wsp>
                        <wps:cNvPr id="2927" name="Shape 2927"/>
                        <wps:cNvSpPr/>
                        <wps:spPr>
                          <a:xfrm>
                            <a:off x="1514187" y="1126287"/>
                            <a:ext cx="27086" cy="40661"/>
                          </a:xfrm>
                          <a:custGeom>
                            <a:avLst/>
                            <a:gdLst/>
                            <a:ahLst/>
                            <a:cxnLst/>
                            <a:rect l="0" t="0" r="0" b="0"/>
                            <a:pathLst>
                              <a:path w="27086" h="40661">
                                <a:moveTo>
                                  <a:pt x="3590" y="0"/>
                                </a:moveTo>
                                <a:cubicBezTo>
                                  <a:pt x="11249" y="749"/>
                                  <a:pt x="18170" y="4382"/>
                                  <a:pt x="24711" y="10960"/>
                                </a:cubicBezTo>
                                <a:lnTo>
                                  <a:pt x="27086" y="13564"/>
                                </a:lnTo>
                                <a:lnTo>
                                  <a:pt x="0" y="40661"/>
                                </a:lnTo>
                                <a:lnTo>
                                  <a:pt x="0" y="29367"/>
                                </a:lnTo>
                                <a:lnTo>
                                  <a:pt x="14271" y="15088"/>
                                </a:lnTo>
                                <a:cubicBezTo>
                                  <a:pt x="10233" y="11468"/>
                                  <a:pt x="6194" y="9423"/>
                                  <a:pt x="2333" y="8916"/>
                                </a:cubicBezTo>
                                <a:lnTo>
                                  <a:pt x="0" y="9891"/>
                                </a:lnTo>
                                <a:lnTo>
                                  <a:pt x="0" y="450"/>
                                </a:lnTo>
                                <a:lnTo>
                                  <a:pt x="3590" y="0"/>
                                </a:lnTo>
                                <a:close/>
                              </a:path>
                            </a:pathLst>
                          </a:custGeom>
                          <a:solidFill>
                            <a:srgbClr val="FF0000"/>
                          </a:solidFill>
                          <a:ln w="0" cap="flat">
                            <a:noFill/>
                            <a:round/>
                          </a:ln>
                          <a:effectLst/>
                        </wps:spPr>
                        <wps:bodyPr/>
                      </wps:wsp>
                      <wps:wsp>
                        <wps:cNvPr id="2928" name="Shape 2928"/>
                        <wps:cNvSpPr/>
                        <wps:spPr>
                          <a:xfrm>
                            <a:off x="1186371" y="420069"/>
                            <a:ext cx="48677" cy="83219"/>
                          </a:xfrm>
                          <a:custGeom>
                            <a:avLst/>
                            <a:gdLst/>
                            <a:ahLst/>
                            <a:cxnLst/>
                            <a:rect l="0" t="0" r="0" b="0"/>
                            <a:pathLst>
                              <a:path w="48677" h="83219">
                                <a:moveTo>
                                  <a:pt x="48677" y="0"/>
                                </a:moveTo>
                                <a:lnTo>
                                  <a:pt x="48677" y="23710"/>
                                </a:lnTo>
                                <a:lnTo>
                                  <a:pt x="21628" y="51000"/>
                                </a:lnTo>
                                <a:lnTo>
                                  <a:pt x="31559" y="60931"/>
                                </a:lnTo>
                                <a:cubicBezTo>
                                  <a:pt x="36373" y="66088"/>
                                  <a:pt x="41770" y="67853"/>
                                  <a:pt x="47295" y="67078"/>
                                </a:cubicBezTo>
                                <a:lnTo>
                                  <a:pt x="48677" y="66235"/>
                                </a:lnTo>
                                <a:lnTo>
                                  <a:pt x="48677" y="83219"/>
                                </a:lnTo>
                                <a:lnTo>
                                  <a:pt x="36013" y="81218"/>
                                </a:lnTo>
                                <a:cubicBezTo>
                                  <a:pt x="31686" y="79413"/>
                                  <a:pt x="27476" y="76489"/>
                                  <a:pt x="23394" y="72399"/>
                                </a:cubicBezTo>
                                <a:lnTo>
                                  <a:pt x="0" y="48993"/>
                                </a:lnTo>
                                <a:lnTo>
                                  <a:pt x="48677" y="0"/>
                                </a:lnTo>
                                <a:close/>
                              </a:path>
                            </a:pathLst>
                          </a:custGeom>
                          <a:solidFill>
                            <a:srgbClr val="FF0000"/>
                          </a:solidFill>
                          <a:ln w="0" cap="flat">
                            <a:noFill/>
                            <a:round/>
                          </a:ln>
                          <a:effectLst/>
                        </wps:spPr>
                        <wps:bodyPr/>
                      </wps:wsp>
                      <wps:wsp>
                        <wps:cNvPr id="2929" name="Shape 2929"/>
                        <wps:cNvSpPr/>
                        <wps:spPr>
                          <a:xfrm>
                            <a:off x="1235048" y="411975"/>
                            <a:ext cx="43969" cy="91415"/>
                          </a:xfrm>
                          <a:custGeom>
                            <a:avLst/>
                            <a:gdLst/>
                            <a:ahLst/>
                            <a:cxnLst/>
                            <a:rect l="0" t="0" r="0" b="0"/>
                            <a:pathLst>
                              <a:path w="43969" h="91415">
                                <a:moveTo>
                                  <a:pt x="8041" y="0"/>
                                </a:moveTo>
                                <a:lnTo>
                                  <a:pt x="14200" y="6134"/>
                                </a:lnTo>
                                <a:lnTo>
                                  <a:pt x="32552" y="24486"/>
                                </a:lnTo>
                                <a:cubicBezTo>
                                  <a:pt x="40375" y="32322"/>
                                  <a:pt x="43969" y="40500"/>
                                  <a:pt x="43461" y="49149"/>
                                </a:cubicBezTo>
                                <a:cubicBezTo>
                                  <a:pt x="42991" y="57836"/>
                                  <a:pt x="38343" y="66510"/>
                                  <a:pt x="29428" y="75438"/>
                                </a:cubicBezTo>
                                <a:cubicBezTo>
                                  <a:pt x="19496" y="85103"/>
                                  <a:pt x="10073" y="90437"/>
                                  <a:pt x="650" y="91415"/>
                                </a:cubicBezTo>
                                <a:lnTo>
                                  <a:pt x="0" y="91312"/>
                                </a:lnTo>
                                <a:lnTo>
                                  <a:pt x="0" y="74328"/>
                                </a:lnTo>
                                <a:lnTo>
                                  <a:pt x="16982" y="63970"/>
                                </a:lnTo>
                                <a:cubicBezTo>
                                  <a:pt x="22849" y="58064"/>
                                  <a:pt x="26405" y="52438"/>
                                  <a:pt x="26888" y="47384"/>
                                </a:cubicBezTo>
                                <a:cubicBezTo>
                                  <a:pt x="27662" y="41986"/>
                                  <a:pt x="25631" y="37440"/>
                                  <a:pt x="21261" y="32829"/>
                                </a:cubicBezTo>
                                <a:lnTo>
                                  <a:pt x="10073" y="21641"/>
                                </a:lnTo>
                                <a:lnTo>
                                  <a:pt x="0" y="31803"/>
                                </a:lnTo>
                                <a:lnTo>
                                  <a:pt x="0" y="8093"/>
                                </a:lnTo>
                                <a:lnTo>
                                  <a:pt x="8041" y="0"/>
                                </a:lnTo>
                                <a:close/>
                              </a:path>
                            </a:pathLst>
                          </a:custGeom>
                          <a:solidFill>
                            <a:srgbClr val="FF0000"/>
                          </a:solidFill>
                          <a:ln w="0" cap="flat">
                            <a:noFill/>
                            <a:round/>
                          </a:ln>
                          <a:effectLst/>
                        </wps:spPr>
                        <wps:bodyPr/>
                      </wps:wsp>
                      <wps:wsp>
                        <wps:cNvPr id="2930" name="Shape 2930"/>
                        <wps:cNvSpPr/>
                        <wps:spPr>
                          <a:xfrm>
                            <a:off x="1249502" y="491960"/>
                            <a:ext cx="36816" cy="59360"/>
                          </a:xfrm>
                          <a:custGeom>
                            <a:avLst/>
                            <a:gdLst/>
                            <a:ahLst/>
                            <a:cxnLst/>
                            <a:rect l="0" t="0" r="0" b="0"/>
                            <a:pathLst>
                              <a:path w="36816" h="59360">
                                <a:moveTo>
                                  <a:pt x="32576" y="0"/>
                                </a:moveTo>
                                <a:lnTo>
                                  <a:pt x="36816" y="618"/>
                                </a:lnTo>
                                <a:lnTo>
                                  <a:pt x="36816" y="10585"/>
                                </a:lnTo>
                                <a:lnTo>
                                  <a:pt x="33592" y="9436"/>
                                </a:lnTo>
                                <a:cubicBezTo>
                                  <a:pt x="29794" y="9665"/>
                                  <a:pt x="25921" y="11430"/>
                                  <a:pt x="22123" y="14554"/>
                                </a:cubicBezTo>
                                <a:lnTo>
                                  <a:pt x="36816" y="29246"/>
                                </a:lnTo>
                                <a:lnTo>
                                  <a:pt x="36816" y="40469"/>
                                </a:lnTo>
                                <a:lnTo>
                                  <a:pt x="16497" y="20117"/>
                                </a:lnTo>
                                <a:cubicBezTo>
                                  <a:pt x="12713" y="24765"/>
                                  <a:pt x="10440" y="28804"/>
                                  <a:pt x="9932" y="32601"/>
                                </a:cubicBezTo>
                                <a:cubicBezTo>
                                  <a:pt x="9182" y="37211"/>
                                  <a:pt x="10947" y="41516"/>
                                  <a:pt x="15215" y="45898"/>
                                </a:cubicBezTo>
                                <a:cubicBezTo>
                                  <a:pt x="17831" y="48412"/>
                                  <a:pt x="21108" y="49936"/>
                                  <a:pt x="24397" y="50444"/>
                                </a:cubicBezTo>
                                <a:cubicBezTo>
                                  <a:pt x="28029" y="50952"/>
                                  <a:pt x="31052" y="50165"/>
                                  <a:pt x="33820" y="48412"/>
                                </a:cubicBezTo>
                                <a:lnTo>
                                  <a:pt x="36816" y="51402"/>
                                </a:lnTo>
                                <a:lnTo>
                                  <a:pt x="36816" y="56278"/>
                                </a:lnTo>
                                <a:lnTo>
                                  <a:pt x="24168" y="59360"/>
                                </a:lnTo>
                                <a:cubicBezTo>
                                  <a:pt x="18606" y="58852"/>
                                  <a:pt x="13450" y="56071"/>
                                  <a:pt x="8674" y="50952"/>
                                </a:cubicBezTo>
                                <a:cubicBezTo>
                                  <a:pt x="2782" y="45390"/>
                                  <a:pt x="0" y="38735"/>
                                  <a:pt x="229" y="31826"/>
                                </a:cubicBezTo>
                                <a:cubicBezTo>
                                  <a:pt x="737" y="24765"/>
                                  <a:pt x="4026" y="17843"/>
                                  <a:pt x="10681" y="11201"/>
                                </a:cubicBezTo>
                                <a:cubicBezTo>
                                  <a:pt x="17590" y="4382"/>
                                  <a:pt x="24905" y="508"/>
                                  <a:pt x="32576" y="0"/>
                                </a:cubicBezTo>
                                <a:close/>
                              </a:path>
                            </a:pathLst>
                          </a:custGeom>
                          <a:solidFill>
                            <a:srgbClr val="FF0000"/>
                          </a:solidFill>
                          <a:ln w="0" cap="flat">
                            <a:noFill/>
                            <a:round/>
                          </a:ln>
                          <a:effectLst/>
                        </wps:spPr>
                        <wps:bodyPr/>
                      </wps:wsp>
                      <wps:wsp>
                        <wps:cNvPr id="2931" name="Shape 2931"/>
                        <wps:cNvSpPr/>
                        <wps:spPr>
                          <a:xfrm>
                            <a:off x="1315910" y="558483"/>
                            <a:ext cx="36719" cy="59360"/>
                          </a:xfrm>
                          <a:custGeom>
                            <a:avLst/>
                            <a:gdLst/>
                            <a:ahLst/>
                            <a:cxnLst/>
                            <a:rect l="0" t="0" r="0" b="0"/>
                            <a:pathLst>
                              <a:path w="36719" h="59360">
                                <a:moveTo>
                                  <a:pt x="32639" y="0"/>
                                </a:moveTo>
                                <a:lnTo>
                                  <a:pt x="36719" y="553"/>
                                </a:lnTo>
                                <a:lnTo>
                                  <a:pt x="36719" y="10324"/>
                                </a:lnTo>
                                <a:lnTo>
                                  <a:pt x="33655" y="9195"/>
                                </a:lnTo>
                                <a:cubicBezTo>
                                  <a:pt x="29756" y="9665"/>
                                  <a:pt x="25997" y="11468"/>
                                  <a:pt x="22200" y="14478"/>
                                </a:cubicBezTo>
                                <a:lnTo>
                                  <a:pt x="36719" y="29183"/>
                                </a:lnTo>
                                <a:lnTo>
                                  <a:pt x="36719" y="40458"/>
                                </a:lnTo>
                                <a:lnTo>
                                  <a:pt x="16574" y="20117"/>
                                </a:lnTo>
                                <a:cubicBezTo>
                                  <a:pt x="12776" y="24663"/>
                                  <a:pt x="10440" y="28562"/>
                                  <a:pt x="9932" y="32321"/>
                                </a:cubicBezTo>
                                <a:cubicBezTo>
                                  <a:pt x="9144" y="36868"/>
                                  <a:pt x="10909" y="41516"/>
                                  <a:pt x="15317" y="45555"/>
                                </a:cubicBezTo>
                                <a:cubicBezTo>
                                  <a:pt x="17831" y="48400"/>
                                  <a:pt x="20841" y="49936"/>
                                  <a:pt x="24473" y="50444"/>
                                </a:cubicBezTo>
                                <a:cubicBezTo>
                                  <a:pt x="27762" y="50952"/>
                                  <a:pt x="31052" y="50203"/>
                                  <a:pt x="33896" y="48400"/>
                                </a:cubicBezTo>
                                <a:lnTo>
                                  <a:pt x="36719" y="51228"/>
                                </a:lnTo>
                                <a:lnTo>
                                  <a:pt x="36719" y="56221"/>
                                </a:lnTo>
                                <a:lnTo>
                                  <a:pt x="24232" y="59360"/>
                                </a:lnTo>
                                <a:cubicBezTo>
                                  <a:pt x="18567" y="58611"/>
                                  <a:pt x="13526" y="55728"/>
                                  <a:pt x="8636" y="50952"/>
                                </a:cubicBezTo>
                                <a:cubicBezTo>
                                  <a:pt x="2845" y="45047"/>
                                  <a:pt x="0" y="38735"/>
                                  <a:pt x="229" y="31585"/>
                                </a:cubicBezTo>
                                <a:cubicBezTo>
                                  <a:pt x="737" y="24663"/>
                                  <a:pt x="4090" y="17843"/>
                                  <a:pt x="10668" y="11189"/>
                                </a:cubicBezTo>
                                <a:cubicBezTo>
                                  <a:pt x="17590" y="4305"/>
                                  <a:pt x="24981" y="508"/>
                                  <a:pt x="32639" y="0"/>
                                </a:cubicBezTo>
                                <a:close/>
                              </a:path>
                            </a:pathLst>
                          </a:custGeom>
                          <a:solidFill>
                            <a:srgbClr val="FF0000"/>
                          </a:solidFill>
                          <a:ln w="0" cap="flat">
                            <a:noFill/>
                            <a:round/>
                          </a:ln>
                          <a:effectLst/>
                        </wps:spPr>
                        <wps:bodyPr/>
                      </wps:wsp>
                      <wps:wsp>
                        <wps:cNvPr id="2932" name="Shape 2932"/>
                        <wps:cNvSpPr/>
                        <wps:spPr>
                          <a:xfrm>
                            <a:off x="1286318" y="543362"/>
                            <a:ext cx="3926" cy="4876"/>
                          </a:xfrm>
                          <a:custGeom>
                            <a:avLst/>
                            <a:gdLst/>
                            <a:ahLst/>
                            <a:cxnLst/>
                            <a:rect l="0" t="0" r="0" b="0"/>
                            <a:pathLst>
                              <a:path w="3926" h="4876">
                                <a:moveTo>
                                  <a:pt x="0" y="0"/>
                                </a:moveTo>
                                <a:lnTo>
                                  <a:pt x="3926" y="3919"/>
                                </a:lnTo>
                                <a:lnTo>
                                  <a:pt x="0" y="4876"/>
                                </a:lnTo>
                                <a:lnTo>
                                  <a:pt x="0" y="0"/>
                                </a:lnTo>
                                <a:close/>
                              </a:path>
                            </a:pathLst>
                          </a:custGeom>
                          <a:solidFill>
                            <a:srgbClr val="FF0000"/>
                          </a:solidFill>
                          <a:ln w="0" cap="flat">
                            <a:noFill/>
                            <a:round/>
                          </a:ln>
                          <a:effectLst/>
                        </wps:spPr>
                        <wps:bodyPr/>
                      </wps:wsp>
                      <wps:wsp>
                        <wps:cNvPr id="2933" name="Shape 2933"/>
                        <wps:cNvSpPr/>
                        <wps:spPr>
                          <a:xfrm>
                            <a:off x="1291222" y="517716"/>
                            <a:ext cx="56820" cy="66713"/>
                          </a:xfrm>
                          <a:custGeom>
                            <a:avLst/>
                            <a:gdLst/>
                            <a:ahLst/>
                            <a:cxnLst/>
                            <a:rect l="0" t="0" r="0" b="0"/>
                            <a:pathLst>
                              <a:path w="56820" h="66713">
                                <a:moveTo>
                                  <a:pt x="49899" y="0"/>
                                </a:moveTo>
                                <a:lnTo>
                                  <a:pt x="56820" y="7087"/>
                                </a:lnTo>
                                <a:lnTo>
                                  <a:pt x="45288" y="18618"/>
                                </a:lnTo>
                                <a:lnTo>
                                  <a:pt x="51702" y="25197"/>
                                </a:lnTo>
                                <a:lnTo>
                                  <a:pt x="46038" y="30823"/>
                                </a:lnTo>
                                <a:lnTo>
                                  <a:pt x="39497" y="24409"/>
                                </a:lnTo>
                                <a:lnTo>
                                  <a:pt x="12205" y="51727"/>
                                </a:lnTo>
                                <a:cubicBezTo>
                                  <a:pt x="11227" y="52464"/>
                                  <a:pt x="10947" y="53721"/>
                                  <a:pt x="11227" y="55016"/>
                                </a:cubicBezTo>
                                <a:cubicBezTo>
                                  <a:pt x="11227" y="56274"/>
                                  <a:pt x="11976" y="57518"/>
                                  <a:pt x="13221" y="58610"/>
                                </a:cubicBezTo>
                                <a:lnTo>
                                  <a:pt x="15761" y="61151"/>
                                </a:lnTo>
                                <a:lnTo>
                                  <a:pt x="10440" y="66713"/>
                                </a:lnTo>
                                <a:cubicBezTo>
                                  <a:pt x="7671" y="64440"/>
                                  <a:pt x="5563" y="62916"/>
                                  <a:pt x="4547" y="61900"/>
                                </a:cubicBezTo>
                                <a:cubicBezTo>
                                  <a:pt x="1524" y="58877"/>
                                  <a:pt x="0" y="55994"/>
                                  <a:pt x="279" y="53480"/>
                                </a:cubicBezTo>
                                <a:cubicBezTo>
                                  <a:pt x="279" y="50940"/>
                                  <a:pt x="2032" y="47854"/>
                                  <a:pt x="5321" y="44564"/>
                                </a:cubicBezTo>
                                <a:lnTo>
                                  <a:pt x="32576" y="17259"/>
                                </a:lnTo>
                                <a:lnTo>
                                  <a:pt x="26784" y="11735"/>
                                </a:lnTo>
                                <a:lnTo>
                                  <a:pt x="32576" y="6071"/>
                                </a:lnTo>
                                <a:lnTo>
                                  <a:pt x="38214" y="11735"/>
                                </a:lnTo>
                                <a:lnTo>
                                  <a:pt x="49899" y="0"/>
                                </a:lnTo>
                                <a:close/>
                              </a:path>
                            </a:pathLst>
                          </a:custGeom>
                          <a:solidFill>
                            <a:srgbClr val="FF0000"/>
                          </a:solidFill>
                          <a:ln w="0" cap="flat">
                            <a:noFill/>
                            <a:round/>
                          </a:ln>
                          <a:effectLst/>
                        </wps:spPr>
                        <wps:bodyPr/>
                      </wps:wsp>
                      <wps:wsp>
                        <wps:cNvPr id="2934" name="Shape 2934"/>
                        <wps:cNvSpPr/>
                        <wps:spPr>
                          <a:xfrm>
                            <a:off x="1286318" y="492578"/>
                            <a:ext cx="24030" cy="49827"/>
                          </a:xfrm>
                          <a:custGeom>
                            <a:avLst/>
                            <a:gdLst/>
                            <a:ahLst/>
                            <a:cxnLst/>
                            <a:rect l="0" t="0" r="0" b="0"/>
                            <a:pathLst>
                              <a:path w="24030" h="49827">
                                <a:moveTo>
                                  <a:pt x="0" y="0"/>
                                </a:moveTo>
                                <a:lnTo>
                                  <a:pt x="6633" y="967"/>
                                </a:lnTo>
                                <a:cubicBezTo>
                                  <a:pt x="10060" y="2303"/>
                                  <a:pt x="13299" y="4475"/>
                                  <a:pt x="16372" y="7561"/>
                                </a:cubicBezTo>
                                <a:cubicBezTo>
                                  <a:pt x="21757" y="12857"/>
                                  <a:pt x="24030" y="19258"/>
                                  <a:pt x="23522" y="26662"/>
                                </a:cubicBezTo>
                                <a:cubicBezTo>
                                  <a:pt x="22773" y="34091"/>
                                  <a:pt x="19141" y="40899"/>
                                  <a:pt x="12575" y="47553"/>
                                </a:cubicBezTo>
                                <a:lnTo>
                                  <a:pt x="9959" y="49827"/>
                                </a:lnTo>
                                <a:lnTo>
                                  <a:pt x="0" y="39851"/>
                                </a:lnTo>
                                <a:lnTo>
                                  <a:pt x="0" y="28628"/>
                                </a:lnTo>
                                <a:lnTo>
                                  <a:pt x="8473" y="37101"/>
                                </a:lnTo>
                                <a:cubicBezTo>
                                  <a:pt x="12067" y="32961"/>
                                  <a:pt x="14099" y="29202"/>
                                  <a:pt x="14607" y="25405"/>
                                </a:cubicBezTo>
                                <a:cubicBezTo>
                                  <a:pt x="15115" y="21023"/>
                                  <a:pt x="13350" y="16984"/>
                                  <a:pt x="9717" y="13428"/>
                                </a:cubicBezTo>
                                <a:lnTo>
                                  <a:pt x="0" y="9967"/>
                                </a:lnTo>
                                <a:lnTo>
                                  <a:pt x="0" y="0"/>
                                </a:lnTo>
                                <a:close/>
                              </a:path>
                            </a:pathLst>
                          </a:custGeom>
                          <a:solidFill>
                            <a:srgbClr val="FF0000"/>
                          </a:solidFill>
                          <a:ln w="0" cap="flat">
                            <a:noFill/>
                            <a:round/>
                          </a:ln>
                          <a:effectLst/>
                        </wps:spPr>
                        <wps:bodyPr/>
                      </wps:wsp>
                      <wps:wsp>
                        <wps:cNvPr id="2935" name="Shape 2935"/>
                        <wps:cNvSpPr/>
                        <wps:spPr>
                          <a:xfrm>
                            <a:off x="1397597" y="624154"/>
                            <a:ext cx="56820" cy="66523"/>
                          </a:xfrm>
                          <a:custGeom>
                            <a:avLst/>
                            <a:gdLst/>
                            <a:ahLst/>
                            <a:cxnLst/>
                            <a:rect l="0" t="0" r="0" b="0"/>
                            <a:pathLst>
                              <a:path w="56820" h="66523">
                                <a:moveTo>
                                  <a:pt x="49670" y="0"/>
                                </a:moveTo>
                                <a:lnTo>
                                  <a:pt x="56820" y="6921"/>
                                </a:lnTo>
                                <a:lnTo>
                                  <a:pt x="45123" y="18618"/>
                                </a:lnTo>
                                <a:lnTo>
                                  <a:pt x="51765" y="25273"/>
                                </a:lnTo>
                                <a:lnTo>
                                  <a:pt x="46139" y="30836"/>
                                </a:lnTo>
                                <a:lnTo>
                                  <a:pt x="39459" y="24257"/>
                                </a:lnTo>
                                <a:lnTo>
                                  <a:pt x="12306" y="51727"/>
                                </a:lnTo>
                                <a:cubicBezTo>
                                  <a:pt x="11290" y="52540"/>
                                  <a:pt x="11024" y="53556"/>
                                  <a:pt x="11024" y="54813"/>
                                </a:cubicBezTo>
                                <a:cubicBezTo>
                                  <a:pt x="11290" y="56109"/>
                                  <a:pt x="12040" y="57353"/>
                                  <a:pt x="13297" y="58610"/>
                                </a:cubicBezTo>
                                <a:lnTo>
                                  <a:pt x="15837" y="61163"/>
                                </a:lnTo>
                                <a:lnTo>
                                  <a:pt x="10439" y="66523"/>
                                </a:lnTo>
                                <a:cubicBezTo>
                                  <a:pt x="7671" y="64516"/>
                                  <a:pt x="5626" y="62992"/>
                                  <a:pt x="4648" y="61900"/>
                                </a:cubicBezTo>
                                <a:cubicBezTo>
                                  <a:pt x="1600" y="58890"/>
                                  <a:pt x="0" y="56109"/>
                                  <a:pt x="279" y="53556"/>
                                </a:cubicBezTo>
                                <a:cubicBezTo>
                                  <a:pt x="279" y="50711"/>
                                  <a:pt x="2108" y="47930"/>
                                  <a:pt x="5156" y="44640"/>
                                </a:cubicBezTo>
                                <a:lnTo>
                                  <a:pt x="32652" y="17361"/>
                                </a:lnTo>
                                <a:lnTo>
                                  <a:pt x="26784" y="11468"/>
                                </a:lnTo>
                                <a:lnTo>
                                  <a:pt x="32410" y="5905"/>
                                </a:lnTo>
                                <a:lnTo>
                                  <a:pt x="38214" y="11468"/>
                                </a:lnTo>
                                <a:lnTo>
                                  <a:pt x="49670" y="0"/>
                                </a:lnTo>
                                <a:close/>
                              </a:path>
                            </a:pathLst>
                          </a:custGeom>
                          <a:solidFill>
                            <a:srgbClr val="FF0000"/>
                          </a:solidFill>
                          <a:ln w="0" cap="flat">
                            <a:noFill/>
                            <a:round/>
                          </a:ln>
                          <a:effectLst/>
                        </wps:spPr>
                        <wps:bodyPr/>
                      </wps:wsp>
                      <wps:wsp>
                        <wps:cNvPr id="2936" name="Shape 2936"/>
                        <wps:cNvSpPr/>
                        <wps:spPr>
                          <a:xfrm>
                            <a:off x="1352630" y="609710"/>
                            <a:ext cx="3985" cy="4994"/>
                          </a:xfrm>
                          <a:custGeom>
                            <a:avLst/>
                            <a:gdLst/>
                            <a:ahLst/>
                            <a:cxnLst/>
                            <a:rect l="0" t="0" r="0" b="0"/>
                            <a:pathLst>
                              <a:path w="3985" h="4994">
                                <a:moveTo>
                                  <a:pt x="0" y="0"/>
                                </a:moveTo>
                                <a:lnTo>
                                  <a:pt x="3985" y="3992"/>
                                </a:lnTo>
                                <a:lnTo>
                                  <a:pt x="0" y="4994"/>
                                </a:lnTo>
                                <a:lnTo>
                                  <a:pt x="0" y="0"/>
                                </a:lnTo>
                                <a:close/>
                              </a:path>
                            </a:pathLst>
                          </a:custGeom>
                          <a:solidFill>
                            <a:srgbClr val="FF0000"/>
                          </a:solidFill>
                          <a:ln w="0" cap="flat">
                            <a:noFill/>
                            <a:round/>
                          </a:ln>
                          <a:effectLst/>
                        </wps:spPr>
                        <wps:bodyPr/>
                      </wps:wsp>
                      <wps:wsp>
                        <wps:cNvPr id="2937" name="Shape 2937"/>
                        <wps:cNvSpPr/>
                        <wps:spPr>
                          <a:xfrm>
                            <a:off x="1358989" y="600507"/>
                            <a:ext cx="60579" cy="59360"/>
                          </a:xfrm>
                          <a:custGeom>
                            <a:avLst/>
                            <a:gdLst/>
                            <a:ahLst/>
                            <a:cxnLst/>
                            <a:rect l="0" t="0" r="0" b="0"/>
                            <a:pathLst>
                              <a:path w="60579" h="59360">
                                <a:moveTo>
                                  <a:pt x="32817" y="508"/>
                                </a:moveTo>
                                <a:cubicBezTo>
                                  <a:pt x="40208" y="0"/>
                                  <a:pt x="46546" y="2515"/>
                                  <a:pt x="52413" y="8420"/>
                                </a:cubicBezTo>
                                <a:cubicBezTo>
                                  <a:pt x="57226" y="13475"/>
                                  <a:pt x="60071" y="18593"/>
                                  <a:pt x="60338" y="24422"/>
                                </a:cubicBezTo>
                                <a:cubicBezTo>
                                  <a:pt x="60579" y="30061"/>
                                  <a:pt x="58242" y="35344"/>
                                  <a:pt x="53696" y="40500"/>
                                </a:cubicBezTo>
                                <a:lnTo>
                                  <a:pt x="47016" y="33579"/>
                                </a:lnTo>
                                <a:cubicBezTo>
                                  <a:pt x="49632" y="30289"/>
                                  <a:pt x="50914" y="27038"/>
                                  <a:pt x="50914" y="23647"/>
                                </a:cubicBezTo>
                                <a:cubicBezTo>
                                  <a:pt x="50648" y="20358"/>
                                  <a:pt x="49047" y="17094"/>
                                  <a:pt x="46279" y="13983"/>
                                </a:cubicBezTo>
                                <a:cubicBezTo>
                                  <a:pt x="42748" y="10693"/>
                                  <a:pt x="38379" y="9436"/>
                                  <a:pt x="33566" y="10173"/>
                                </a:cubicBezTo>
                                <a:cubicBezTo>
                                  <a:pt x="28956" y="10922"/>
                                  <a:pt x="23902" y="13703"/>
                                  <a:pt x="19088" y="18859"/>
                                </a:cubicBezTo>
                                <a:cubicBezTo>
                                  <a:pt x="13691" y="24155"/>
                                  <a:pt x="10681" y="29045"/>
                                  <a:pt x="9932" y="33350"/>
                                </a:cubicBezTo>
                                <a:cubicBezTo>
                                  <a:pt x="9157" y="37960"/>
                                  <a:pt x="10440" y="41999"/>
                                  <a:pt x="14199" y="45796"/>
                                </a:cubicBezTo>
                                <a:cubicBezTo>
                                  <a:pt x="16980" y="48412"/>
                                  <a:pt x="20104" y="49936"/>
                                  <a:pt x="23635" y="49936"/>
                                </a:cubicBezTo>
                                <a:cubicBezTo>
                                  <a:pt x="27191" y="49936"/>
                                  <a:pt x="30785" y="48679"/>
                                  <a:pt x="34582" y="46139"/>
                                </a:cubicBezTo>
                                <a:lnTo>
                                  <a:pt x="41224" y="52718"/>
                                </a:lnTo>
                                <a:cubicBezTo>
                                  <a:pt x="35319" y="57328"/>
                                  <a:pt x="29528" y="59360"/>
                                  <a:pt x="23902" y="59360"/>
                                </a:cubicBezTo>
                                <a:cubicBezTo>
                                  <a:pt x="18237" y="59093"/>
                                  <a:pt x="12954" y="56312"/>
                                  <a:pt x="7836" y="51460"/>
                                </a:cubicBezTo>
                                <a:cubicBezTo>
                                  <a:pt x="2515" y="45796"/>
                                  <a:pt x="0" y="39484"/>
                                  <a:pt x="750" y="32334"/>
                                </a:cubicBezTo>
                                <a:cubicBezTo>
                                  <a:pt x="1257" y="25171"/>
                                  <a:pt x="5055" y="18085"/>
                                  <a:pt x="11697" y="11430"/>
                                </a:cubicBezTo>
                                <a:cubicBezTo>
                                  <a:pt x="18237" y="4788"/>
                                  <a:pt x="25388" y="1257"/>
                                  <a:pt x="32817" y="508"/>
                                </a:cubicBezTo>
                                <a:close/>
                              </a:path>
                            </a:pathLst>
                          </a:custGeom>
                          <a:solidFill>
                            <a:srgbClr val="FF0000"/>
                          </a:solidFill>
                          <a:ln w="0" cap="flat">
                            <a:noFill/>
                            <a:round/>
                          </a:ln>
                          <a:effectLst/>
                        </wps:spPr>
                        <wps:bodyPr/>
                      </wps:wsp>
                      <wps:wsp>
                        <wps:cNvPr id="2938" name="Shape 2938"/>
                        <wps:cNvSpPr/>
                        <wps:spPr>
                          <a:xfrm>
                            <a:off x="1352630" y="559035"/>
                            <a:ext cx="24127" cy="49892"/>
                          </a:xfrm>
                          <a:custGeom>
                            <a:avLst/>
                            <a:gdLst/>
                            <a:ahLst/>
                            <a:cxnLst/>
                            <a:rect l="0" t="0" r="0" b="0"/>
                            <a:pathLst>
                              <a:path w="24127" h="49892">
                                <a:moveTo>
                                  <a:pt x="0" y="0"/>
                                </a:moveTo>
                                <a:lnTo>
                                  <a:pt x="6760" y="916"/>
                                </a:lnTo>
                                <a:cubicBezTo>
                                  <a:pt x="10201" y="2251"/>
                                  <a:pt x="13465" y="4413"/>
                                  <a:pt x="16532" y="7347"/>
                                </a:cubicBezTo>
                                <a:cubicBezTo>
                                  <a:pt x="21815" y="12909"/>
                                  <a:pt x="24127" y="19323"/>
                                  <a:pt x="23339" y="26651"/>
                                </a:cubicBezTo>
                                <a:cubicBezTo>
                                  <a:pt x="22831" y="34042"/>
                                  <a:pt x="19072" y="40964"/>
                                  <a:pt x="12392" y="47618"/>
                                </a:cubicBezTo>
                                <a:lnTo>
                                  <a:pt x="9890" y="49892"/>
                                </a:lnTo>
                                <a:lnTo>
                                  <a:pt x="0" y="39905"/>
                                </a:lnTo>
                                <a:lnTo>
                                  <a:pt x="0" y="28630"/>
                                </a:lnTo>
                                <a:lnTo>
                                  <a:pt x="8366" y="37103"/>
                                </a:lnTo>
                                <a:cubicBezTo>
                                  <a:pt x="12163" y="33026"/>
                                  <a:pt x="14195" y="28988"/>
                                  <a:pt x="14424" y="25127"/>
                                </a:cubicBezTo>
                                <a:cubicBezTo>
                                  <a:pt x="14932" y="21088"/>
                                  <a:pt x="13408" y="16948"/>
                                  <a:pt x="9890" y="13417"/>
                                </a:cubicBezTo>
                                <a:lnTo>
                                  <a:pt x="0" y="9771"/>
                                </a:lnTo>
                                <a:lnTo>
                                  <a:pt x="0" y="0"/>
                                </a:lnTo>
                                <a:close/>
                              </a:path>
                            </a:pathLst>
                          </a:custGeom>
                          <a:solidFill>
                            <a:srgbClr val="FF0000"/>
                          </a:solidFill>
                          <a:ln w="0" cap="flat">
                            <a:noFill/>
                            <a:round/>
                          </a:ln>
                          <a:effectLst/>
                        </wps:spPr>
                        <wps:bodyPr/>
                      </wps:wsp>
                      <wps:wsp>
                        <wps:cNvPr id="2939" name="Shape 2939"/>
                        <wps:cNvSpPr/>
                        <wps:spPr>
                          <a:xfrm>
                            <a:off x="386664" y="1146670"/>
                            <a:ext cx="61044" cy="104750"/>
                          </a:xfrm>
                          <a:custGeom>
                            <a:avLst/>
                            <a:gdLst/>
                            <a:ahLst/>
                            <a:cxnLst/>
                            <a:rect l="0" t="0" r="0" b="0"/>
                            <a:pathLst>
                              <a:path w="61044" h="104750">
                                <a:moveTo>
                                  <a:pt x="57086" y="0"/>
                                </a:moveTo>
                                <a:lnTo>
                                  <a:pt x="61044" y="4137"/>
                                </a:lnTo>
                                <a:lnTo>
                                  <a:pt x="61044" y="23604"/>
                                </a:lnTo>
                                <a:lnTo>
                                  <a:pt x="59081" y="21641"/>
                                </a:lnTo>
                                <a:lnTo>
                                  <a:pt x="44107" y="36703"/>
                                </a:lnTo>
                                <a:lnTo>
                                  <a:pt x="57836" y="50673"/>
                                </a:lnTo>
                                <a:lnTo>
                                  <a:pt x="61044" y="52481"/>
                                </a:lnTo>
                                <a:lnTo>
                                  <a:pt x="61044" y="85767"/>
                                </a:lnTo>
                                <a:lnTo>
                                  <a:pt x="52540" y="94805"/>
                                </a:lnTo>
                                <a:cubicBezTo>
                                  <a:pt x="50686" y="96838"/>
                                  <a:pt x="49657" y="98336"/>
                                  <a:pt x="49149" y="99352"/>
                                </a:cubicBezTo>
                                <a:cubicBezTo>
                                  <a:pt x="48641" y="100368"/>
                                  <a:pt x="48920" y="101625"/>
                                  <a:pt x="49149" y="103225"/>
                                </a:cubicBezTo>
                                <a:lnTo>
                                  <a:pt x="47663" y="104750"/>
                                </a:lnTo>
                                <a:lnTo>
                                  <a:pt x="34684" y="91453"/>
                                </a:lnTo>
                                <a:cubicBezTo>
                                  <a:pt x="34951" y="90665"/>
                                  <a:pt x="35966" y="88900"/>
                                  <a:pt x="37732" y="86906"/>
                                </a:cubicBezTo>
                                <a:cubicBezTo>
                                  <a:pt x="39218" y="84861"/>
                                  <a:pt x="41262" y="82525"/>
                                  <a:pt x="43599" y="80251"/>
                                </a:cubicBezTo>
                                <a:lnTo>
                                  <a:pt x="48641" y="74930"/>
                                </a:lnTo>
                                <a:cubicBezTo>
                                  <a:pt x="51194" y="72314"/>
                                  <a:pt x="52273" y="69812"/>
                                  <a:pt x="51930" y="67259"/>
                                </a:cubicBezTo>
                                <a:cubicBezTo>
                                  <a:pt x="51422" y="64478"/>
                                  <a:pt x="49657" y="61633"/>
                                  <a:pt x="46368" y="58344"/>
                                </a:cubicBezTo>
                                <a:lnTo>
                                  <a:pt x="34442" y="46406"/>
                                </a:lnTo>
                                <a:lnTo>
                                  <a:pt x="12040" y="68796"/>
                                </a:lnTo>
                                <a:lnTo>
                                  <a:pt x="5905" y="62992"/>
                                </a:lnTo>
                                <a:lnTo>
                                  <a:pt x="0" y="57086"/>
                                </a:lnTo>
                                <a:lnTo>
                                  <a:pt x="57086" y="0"/>
                                </a:lnTo>
                                <a:close/>
                              </a:path>
                            </a:pathLst>
                          </a:custGeom>
                          <a:solidFill>
                            <a:srgbClr val="FF0000"/>
                          </a:solidFill>
                          <a:ln w="0" cap="flat">
                            <a:noFill/>
                            <a:round/>
                          </a:ln>
                          <a:effectLst/>
                        </wps:spPr>
                        <wps:bodyPr/>
                      </wps:wsp>
                      <wps:wsp>
                        <wps:cNvPr id="2940" name="Shape 2940"/>
                        <wps:cNvSpPr/>
                        <wps:spPr>
                          <a:xfrm>
                            <a:off x="447708" y="1150808"/>
                            <a:ext cx="33736" cy="81630"/>
                          </a:xfrm>
                          <a:custGeom>
                            <a:avLst/>
                            <a:gdLst/>
                            <a:ahLst/>
                            <a:cxnLst/>
                            <a:rect l="0" t="0" r="0" b="0"/>
                            <a:pathLst>
                              <a:path w="33736" h="81630">
                                <a:moveTo>
                                  <a:pt x="0" y="0"/>
                                </a:moveTo>
                                <a:lnTo>
                                  <a:pt x="1910" y="1997"/>
                                </a:lnTo>
                                <a:lnTo>
                                  <a:pt x="24554" y="24654"/>
                                </a:lnTo>
                                <a:cubicBezTo>
                                  <a:pt x="29875" y="30051"/>
                                  <a:pt x="32962" y="35855"/>
                                  <a:pt x="33469" y="41989"/>
                                </a:cubicBezTo>
                                <a:cubicBezTo>
                                  <a:pt x="33736" y="48301"/>
                                  <a:pt x="31704" y="53698"/>
                                  <a:pt x="26827" y="58512"/>
                                </a:cubicBezTo>
                                <a:cubicBezTo>
                                  <a:pt x="21532" y="64138"/>
                                  <a:pt x="15639" y="66183"/>
                                  <a:pt x="9225" y="64925"/>
                                </a:cubicBezTo>
                                <a:cubicBezTo>
                                  <a:pt x="7739" y="64658"/>
                                  <a:pt x="5974" y="64138"/>
                                  <a:pt x="4183" y="63401"/>
                                </a:cubicBezTo>
                                <a:cubicBezTo>
                                  <a:pt x="4691" y="64417"/>
                                  <a:pt x="4958" y="65395"/>
                                  <a:pt x="5199" y="66183"/>
                                </a:cubicBezTo>
                                <a:cubicBezTo>
                                  <a:pt x="6444" y="71301"/>
                                  <a:pt x="4958" y="76355"/>
                                  <a:pt x="589" y="81003"/>
                                </a:cubicBezTo>
                                <a:lnTo>
                                  <a:pt x="0" y="81630"/>
                                </a:lnTo>
                                <a:lnTo>
                                  <a:pt x="0" y="48344"/>
                                </a:lnTo>
                                <a:lnTo>
                                  <a:pt x="5466" y="51425"/>
                                </a:lnTo>
                                <a:cubicBezTo>
                                  <a:pt x="8247" y="51933"/>
                                  <a:pt x="10990" y="50676"/>
                                  <a:pt x="13607" y="48060"/>
                                </a:cubicBezTo>
                                <a:cubicBezTo>
                                  <a:pt x="16147" y="45558"/>
                                  <a:pt x="17163" y="43005"/>
                                  <a:pt x="16896" y="40224"/>
                                </a:cubicBezTo>
                                <a:cubicBezTo>
                                  <a:pt x="16655" y="37620"/>
                                  <a:pt x="15130" y="34839"/>
                                  <a:pt x="12349" y="31816"/>
                                </a:cubicBezTo>
                                <a:lnTo>
                                  <a:pt x="0" y="19467"/>
                                </a:lnTo>
                                <a:lnTo>
                                  <a:pt x="0" y="0"/>
                                </a:lnTo>
                                <a:close/>
                              </a:path>
                            </a:pathLst>
                          </a:custGeom>
                          <a:solidFill>
                            <a:srgbClr val="FF0000"/>
                          </a:solidFill>
                          <a:ln w="0" cap="flat">
                            <a:noFill/>
                            <a:round/>
                          </a:ln>
                          <a:effectLst/>
                        </wps:spPr>
                        <wps:bodyPr/>
                      </wps:wsp>
                      <wps:wsp>
                        <wps:cNvPr id="2941" name="Shape 2941"/>
                        <wps:cNvSpPr/>
                        <wps:spPr>
                          <a:xfrm>
                            <a:off x="449885" y="1226655"/>
                            <a:ext cx="36821" cy="59360"/>
                          </a:xfrm>
                          <a:custGeom>
                            <a:avLst/>
                            <a:gdLst/>
                            <a:ahLst/>
                            <a:cxnLst/>
                            <a:rect l="0" t="0" r="0" b="0"/>
                            <a:pathLst>
                              <a:path w="36821" h="59360">
                                <a:moveTo>
                                  <a:pt x="32804" y="0"/>
                                </a:moveTo>
                                <a:lnTo>
                                  <a:pt x="36821" y="585"/>
                                </a:lnTo>
                                <a:lnTo>
                                  <a:pt x="36821" y="10344"/>
                                </a:lnTo>
                                <a:lnTo>
                                  <a:pt x="33833" y="9195"/>
                                </a:lnTo>
                                <a:cubicBezTo>
                                  <a:pt x="30035" y="9703"/>
                                  <a:pt x="25895" y="11468"/>
                                  <a:pt x="22136" y="14592"/>
                                </a:cubicBezTo>
                                <a:lnTo>
                                  <a:pt x="36821" y="29285"/>
                                </a:lnTo>
                                <a:lnTo>
                                  <a:pt x="36821" y="40496"/>
                                </a:lnTo>
                                <a:lnTo>
                                  <a:pt x="16472" y="20155"/>
                                </a:lnTo>
                                <a:cubicBezTo>
                                  <a:pt x="12712" y="24765"/>
                                  <a:pt x="10439" y="28803"/>
                                  <a:pt x="9931" y="32334"/>
                                </a:cubicBezTo>
                                <a:cubicBezTo>
                                  <a:pt x="9423" y="37211"/>
                                  <a:pt x="11188" y="41529"/>
                                  <a:pt x="15215" y="45656"/>
                                </a:cubicBezTo>
                                <a:cubicBezTo>
                                  <a:pt x="17996" y="48438"/>
                                  <a:pt x="21120" y="49936"/>
                                  <a:pt x="24409" y="50444"/>
                                </a:cubicBezTo>
                                <a:cubicBezTo>
                                  <a:pt x="27927" y="50952"/>
                                  <a:pt x="31051" y="50203"/>
                                  <a:pt x="33833" y="48438"/>
                                </a:cubicBezTo>
                                <a:lnTo>
                                  <a:pt x="36821" y="51437"/>
                                </a:lnTo>
                                <a:lnTo>
                                  <a:pt x="36821" y="56277"/>
                                </a:lnTo>
                                <a:lnTo>
                                  <a:pt x="24130" y="59360"/>
                                </a:lnTo>
                                <a:cubicBezTo>
                                  <a:pt x="18504" y="58623"/>
                                  <a:pt x="13449" y="56109"/>
                                  <a:pt x="8572" y="50952"/>
                                </a:cubicBezTo>
                                <a:cubicBezTo>
                                  <a:pt x="2781" y="45390"/>
                                  <a:pt x="0" y="38735"/>
                                  <a:pt x="508" y="31585"/>
                                </a:cubicBezTo>
                                <a:cubicBezTo>
                                  <a:pt x="736" y="24765"/>
                                  <a:pt x="4267" y="17881"/>
                                  <a:pt x="10668" y="11201"/>
                                </a:cubicBezTo>
                                <a:cubicBezTo>
                                  <a:pt x="17754" y="4381"/>
                                  <a:pt x="24917" y="508"/>
                                  <a:pt x="32804" y="0"/>
                                </a:cubicBezTo>
                                <a:close/>
                              </a:path>
                            </a:pathLst>
                          </a:custGeom>
                          <a:solidFill>
                            <a:srgbClr val="FF0000"/>
                          </a:solidFill>
                          <a:ln w="0" cap="flat">
                            <a:noFill/>
                            <a:round/>
                          </a:ln>
                          <a:effectLst/>
                        </wps:spPr>
                        <wps:bodyPr/>
                      </wps:wsp>
                      <wps:wsp>
                        <wps:cNvPr id="2942" name="Shape 2942"/>
                        <wps:cNvSpPr/>
                        <wps:spPr>
                          <a:xfrm>
                            <a:off x="534124" y="1310860"/>
                            <a:ext cx="30242" cy="59457"/>
                          </a:xfrm>
                          <a:custGeom>
                            <a:avLst/>
                            <a:gdLst/>
                            <a:ahLst/>
                            <a:cxnLst/>
                            <a:rect l="0" t="0" r="0" b="0"/>
                            <a:pathLst>
                              <a:path w="30242" h="59457">
                                <a:moveTo>
                                  <a:pt x="30242" y="0"/>
                                </a:moveTo>
                                <a:lnTo>
                                  <a:pt x="30242" y="10376"/>
                                </a:lnTo>
                                <a:lnTo>
                                  <a:pt x="18339" y="17192"/>
                                </a:lnTo>
                                <a:cubicBezTo>
                                  <a:pt x="13449" y="21840"/>
                                  <a:pt x="10681" y="26894"/>
                                  <a:pt x="9931" y="32013"/>
                                </a:cubicBezTo>
                                <a:cubicBezTo>
                                  <a:pt x="9144" y="36826"/>
                                  <a:pt x="10681" y="41208"/>
                                  <a:pt x="14465" y="44967"/>
                                </a:cubicBezTo>
                                <a:cubicBezTo>
                                  <a:pt x="18059" y="48535"/>
                                  <a:pt x="22365" y="50123"/>
                                  <a:pt x="27521" y="49272"/>
                                </a:cubicBezTo>
                                <a:lnTo>
                                  <a:pt x="30242" y="47781"/>
                                </a:lnTo>
                                <a:lnTo>
                                  <a:pt x="30242" y="58391"/>
                                </a:lnTo>
                                <a:lnTo>
                                  <a:pt x="28270" y="58949"/>
                                </a:lnTo>
                                <a:cubicBezTo>
                                  <a:pt x="20841" y="59457"/>
                                  <a:pt x="14198" y="56676"/>
                                  <a:pt x="8407" y="50872"/>
                                </a:cubicBezTo>
                                <a:cubicBezTo>
                                  <a:pt x="2502" y="45246"/>
                                  <a:pt x="0" y="38591"/>
                                  <a:pt x="508" y="30997"/>
                                </a:cubicBezTo>
                                <a:cubicBezTo>
                                  <a:pt x="1016" y="23326"/>
                                  <a:pt x="4534" y="16176"/>
                                  <a:pt x="10909" y="9864"/>
                                </a:cubicBezTo>
                                <a:lnTo>
                                  <a:pt x="30242" y="0"/>
                                </a:lnTo>
                                <a:close/>
                              </a:path>
                            </a:pathLst>
                          </a:custGeom>
                          <a:solidFill>
                            <a:srgbClr val="FF0000"/>
                          </a:solidFill>
                          <a:ln w="0" cap="flat">
                            <a:noFill/>
                            <a:round/>
                          </a:ln>
                          <a:effectLst/>
                        </wps:spPr>
                        <wps:bodyPr/>
                      </wps:wsp>
                      <wps:wsp>
                        <wps:cNvPr id="2943" name="Shape 2943"/>
                        <wps:cNvSpPr/>
                        <wps:spPr>
                          <a:xfrm>
                            <a:off x="486706" y="1278092"/>
                            <a:ext cx="3882" cy="4840"/>
                          </a:xfrm>
                          <a:custGeom>
                            <a:avLst/>
                            <a:gdLst/>
                            <a:ahLst/>
                            <a:cxnLst/>
                            <a:rect l="0" t="0" r="0" b="0"/>
                            <a:pathLst>
                              <a:path w="3882" h="4840">
                                <a:moveTo>
                                  <a:pt x="0" y="0"/>
                                </a:moveTo>
                                <a:lnTo>
                                  <a:pt x="3882" y="3897"/>
                                </a:lnTo>
                                <a:lnTo>
                                  <a:pt x="0" y="4840"/>
                                </a:lnTo>
                                <a:lnTo>
                                  <a:pt x="0" y="0"/>
                                </a:lnTo>
                                <a:close/>
                              </a:path>
                            </a:pathLst>
                          </a:custGeom>
                          <a:solidFill>
                            <a:srgbClr val="FF0000"/>
                          </a:solidFill>
                          <a:ln w="0" cap="flat">
                            <a:noFill/>
                            <a:round/>
                          </a:ln>
                          <a:effectLst/>
                        </wps:spPr>
                        <wps:bodyPr/>
                      </wps:wsp>
                      <wps:wsp>
                        <wps:cNvPr id="2944" name="Shape 2944"/>
                        <wps:cNvSpPr/>
                        <wps:spPr>
                          <a:xfrm>
                            <a:off x="493141" y="1268692"/>
                            <a:ext cx="60338" cy="59626"/>
                          </a:xfrm>
                          <a:custGeom>
                            <a:avLst/>
                            <a:gdLst/>
                            <a:ahLst/>
                            <a:cxnLst/>
                            <a:rect l="0" t="0" r="0" b="0"/>
                            <a:pathLst>
                              <a:path w="60338" h="59626">
                                <a:moveTo>
                                  <a:pt x="32576" y="508"/>
                                </a:moveTo>
                                <a:cubicBezTo>
                                  <a:pt x="39967" y="0"/>
                                  <a:pt x="46609" y="2604"/>
                                  <a:pt x="52172" y="8407"/>
                                </a:cubicBezTo>
                                <a:cubicBezTo>
                                  <a:pt x="57290" y="13564"/>
                                  <a:pt x="59830" y="18618"/>
                                  <a:pt x="60058" y="24486"/>
                                </a:cubicBezTo>
                                <a:cubicBezTo>
                                  <a:pt x="60338" y="30048"/>
                                  <a:pt x="58306" y="35446"/>
                                  <a:pt x="53696" y="40500"/>
                                </a:cubicBezTo>
                                <a:lnTo>
                                  <a:pt x="46876" y="33680"/>
                                </a:lnTo>
                                <a:cubicBezTo>
                                  <a:pt x="49619" y="30315"/>
                                  <a:pt x="50914" y="27267"/>
                                  <a:pt x="50635" y="23736"/>
                                </a:cubicBezTo>
                                <a:cubicBezTo>
                                  <a:pt x="50635" y="20383"/>
                                  <a:pt x="48882" y="17094"/>
                                  <a:pt x="46025" y="14072"/>
                                </a:cubicBezTo>
                                <a:cubicBezTo>
                                  <a:pt x="42469" y="10681"/>
                                  <a:pt x="38443" y="9423"/>
                                  <a:pt x="33553" y="10173"/>
                                </a:cubicBezTo>
                                <a:cubicBezTo>
                                  <a:pt x="28778" y="10947"/>
                                  <a:pt x="23889" y="14072"/>
                                  <a:pt x="18847" y="18860"/>
                                </a:cubicBezTo>
                                <a:cubicBezTo>
                                  <a:pt x="13691" y="23978"/>
                                  <a:pt x="10668" y="29032"/>
                                  <a:pt x="9932" y="33439"/>
                                </a:cubicBezTo>
                                <a:cubicBezTo>
                                  <a:pt x="8916" y="37986"/>
                                  <a:pt x="10440" y="42088"/>
                                  <a:pt x="13957" y="45885"/>
                                </a:cubicBezTo>
                                <a:cubicBezTo>
                                  <a:pt x="16815" y="48400"/>
                                  <a:pt x="19863" y="49924"/>
                                  <a:pt x="23381" y="49924"/>
                                </a:cubicBezTo>
                                <a:cubicBezTo>
                                  <a:pt x="27013" y="49924"/>
                                  <a:pt x="30772" y="48666"/>
                                  <a:pt x="34570" y="46126"/>
                                </a:cubicBezTo>
                                <a:lnTo>
                                  <a:pt x="41212" y="53048"/>
                                </a:lnTo>
                                <a:cubicBezTo>
                                  <a:pt x="35319" y="57353"/>
                                  <a:pt x="29515" y="59626"/>
                                  <a:pt x="23622" y="59360"/>
                                </a:cubicBezTo>
                                <a:cubicBezTo>
                                  <a:pt x="18098" y="59118"/>
                                  <a:pt x="12713" y="56337"/>
                                  <a:pt x="7900" y="51524"/>
                                </a:cubicBezTo>
                                <a:cubicBezTo>
                                  <a:pt x="2261" y="46126"/>
                                  <a:pt x="0" y="39484"/>
                                  <a:pt x="508" y="32423"/>
                                </a:cubicBezTo>
                                <a:cubicBezTo>
                                  <a:pt x="1245" y="25260"/>
                                  <a:pt x="4775" y="18110"/>
                                  <a:pt x="11684" y="11531"/>
                                </a:cubicBezTo>
                                <a:cubicBezTo>
                                  <a:pt x="18339" y="4877"/>
                                  <a:pt x="25146" y="1346"/>
                                  <a:pt x="32576" y="508"/>
                                </a:cubicBezTo>
                                <a:close/>
                              </a:path>
                            </a:pathLst>
                          </a:custGeom>
                          <a:solidFill>
                            <a:srgbClr val="FF0000"/>
                          </a:solidFill>
                          <a:ln w="0" cap="flat">
                            <a:noFill/>
                            <a:round/>
                          </a:ln>
                          <a:effectLst/>
                        </wps:spPr>
                        <wps:bodyPr/>
                      </wps:wsp>
                      <wps:wsp>
                        <wps:cNvPr id="2945" name="Shape 2945"/>
                        <wps:cNvSpPr/>
                        <wps:spPr>
                          <a:xfrm>
                            <a:off x="486706" y="1227240"/>
                            <a:ext cx="24266" cy="49859"/>
                          </a:xfrm>
                          <a:custGeom>
                            <a:avLst/>
                            <a:gdLst/>
                            <a:ahLst/>
                            <a:cxnLst/>
                            <a:rect l="0" t="0" r="0" b="0"/>
                            <a:pathLst>
                              <a:path w="24266" h="49859">
                                <a:moveTo>
                                  <a:pt x="0" y="0"/>
                                </a:moveTo>
                                <a:lnTo>
                                  <a:pt x="6751" y="983"/>
                                </a:lnTo>
                                <a:cubicBezTo>
                                  <a:pt x="10121" y="2295"/>
                                  <a:pt x="13299" y="4406"/>
                                  <a:pt x="16366" y="7352"/>
                                </a:cubicBezTo>
                                <a:cubicBezTo>
                                  <a:pt x="21649" y="12991"/>
                                  <a:pt x="24266" y="19290"/>
                                  <a:pt x="23516" y="26720"/>
                                </a:cubicBezTo>
                                <a:cubicBezTo>
                                  <a:pt x="22742" y="34124"/>
                                  <a:pt x="19148" y="40944"/>
                                  <a:pt x="12493" y="47586"/>
                                </a:cubicBezTo>
                                <a:lnTo>
                                  <a:pt x="9953" y="49859"/>
                                </a:lnTo>
                                <a:lnTo>
                                  <a:pt x="0" y="39911"/>
                                </a:lnTo>
                                <a:lnTo>
                                  <a:pt x="0" y="28700"/>
                                </a:lnTo>
                                <a:lnTo>
                                  <a:pt x="8429" y="37134"/>
                                </a:lnTo>
                                <a:cubicBezTo>
                                  <a:pt x="11985" y="33108"/>
                                  <a:pt x="14093" y="28993"/>
                                  <a:pt x="14601" y="25196"/>
                                </a:cubicBezTo>
                                <a:cubicBezTo>
                                  <a:pt x="15071" y="21056"/>
                                  <a:pt x="13585" y="17030"/>
                                  <a:pt x="9724" y="13499"/>
                                </a:cubicBezTo>
                                <a:lnTo>
                                  <a:pt x="0" y="9759"/>
                                </a:lnTo>
                                <a:lnTo>
                                  <a:pt x="0" y="0"/>
                                </a:lnTo>
                                <a:close/>
                              </a:path>
                            </a:pathLst>
                          </a:custGeom>
                          <a:solidFill>
                            <a:srgbClr val="FF0000"/>
                          </a:solidFill>
                          <a:ln w="0" cap="flat">
                            <a:noFill/>
                            <a:round/>
                          </a:ln>
                          <a:effectLst/>
                        </wps:spPr>
                        <wps:bodyPr/>
                      </wps:wsp>
                      <wps:wsp>
                        <wps:cNvPr id="2946" name="Shape 2946"/>
                        <wps:cNvSpPr/>
                        <wps:spPr>
                          <a:xfrm>
                            <a:off x="617855" y="1394562"/>
                            <a:ext cx="36821" cy="59639"/>
                          </a:xfrm>
                          <a:custGeom>
                            <a:avLst/>
                            <a:gdLst/>
                            <a:ahLst/>
                            <a:cxnLst/>
                            <a:rect l="0" t="0" r="0" b="0"/>
                            <a:pathLst>
                              <a:path w="36821" h="59639">
                                <a:moveTo>
                                  <a:pt x="32538" y="0"/>
                                </a:moveTo>
                                <a:lnTo>
                                  <a:pt x="36821" y="660"/>
                                </a:lnTo>
                                <a:lnTo>
                                  <a:pt x="36821" y="10544"/>
                                </a:lnTo>
                                <a:lnTo>
                                  <a:pt x="33896" y="9436"/>
                                </a:lnTo>
                                <a:cubicBezTo>
                                  <a:pt x="29794" y="9944"/>
                                  <a:pt x="25997" y="11709"/>
                                  <a:pt x="22136" y="14757"/>
                                </a:cubicBezTo>
                                <a:lnTo>
                                  <a:pt x="36821" y="29459"/>
                                </a:lnTo>
                                <a:lnTo>
                                  <a:pt x="36821" y="40661"/>
                                </a:lnTo>
                                <a:lnTo>
                                  <a:pt x="16573" y="20396"/>
                                </a:lnTo>
                                <a:cubicBezTo>
                                  <a:pt x="12776" y="24702"/>
                                  <a:pt x="10439" y="29070"/>
                                  <a:pt x="9932" y="32601"/>
                                </a:cubicBezTo>
                                <a:cubicBezTo>
                                  <a:pt x="9144" y="37211"/>
                                  <a:pt x="10947" y="41796"/>
                                  <a:pt x="15316" y="45834"/>
                                </a:cubicBezTo>
                                <a:cubicBezTo>
                                  <a:pt x="17831" y="48679"/>
                                  <a:pt x="21120" y="50203"/>
                                  <a:pt x="24473" y="50724"/>
                                </a:cubicBezTo>
                                <a:cubicBezTo>
                                  <a:pt x="27991" y="51232"/>
                                  <a:pt x="31052" y="50444"/>
                                  <a:pt x="33896" y="48679"/>
                                </a:cubicBezTo>
                                <a:lnTo>
                                  <a:pt x="36821" y="51609"/>
                                </a:lnTo>
                                <a:lnTo>
                                  <a:pt x="36821" y="56475"/>
                                </a:lnTo>
                                <a:lnTo>
                                  <a:pt x="24231" y="59639"/>
                                </a:lnTo>
                                <a:cubicBezTo>
                                  <a:pt x="18567" y="58864"/>
                                  <a:pt x="13526" y="56007"/>
                                  <a:pt x="8636" y="51232"/>
                                </a:cubicBezTo>
                                <a:cubicBezTo>
                                  <a:pt x="2845" y="45326"/>
                                  <a:pt x="0" y="39014"/>
                                  <a:pt x="508" y="31852"/>
                                </a:cubicBezTo>
                                <a:cubicBezTo>
                                  <a:pt x="737" y="24702"/>
                                  <a:pt x="4102" y="18123"/>
                                  <a:pt x="10668" y="11468"/>
                                </a:cubicBezTo>
                                <a:cubicBezTo>
                                  <a:pt x="17831" y="4318"/>
                                  <a:pt x="24981" y="787"/>
                                  <a:pt x="32538" y="0"/>
                                </a:cubicBezTo>
                                <a:close/>
                              </a:path>
                            </a:pathLst>
                          </a:custGeom>
                          <a:solidFill>
                            <a:srgbClr val="FF0000"/>
                          </a:solidFill>
                          <a:ln w="0" cap="flat">
                            <a:noFill/>
                            <a:round/>
                          </a:ln>
                          <a:effectLst/>
                        </wps:spPr>
                        <wps:bodyPr/>
                      </wps:wsp>
                      <wps:wsp>
                        <wps:cNvPr id="2947" name="Shape 2947"/>
                        <wps:cNvSpPr/>
                        <wps:spPr>
                          <a:xfrm>
                            <a:off x="581749" y="1341857"/>
                            <a:ext cx="64376" cy="64414"/>
                          </a:xfrm>
                          <a:custGeom>
                            <a:avLst/>
                            <a:gdLst/>
                            <a:ahLst/>
                            <a:cxnLst/>
                            <a:rect l="0" t="0" r="0" b="0"/>
                            <a:pathLst>
                              <a:path w="64376" h="64414">
                                <a:moveTo>
                                  <a:pt x="25895" y="0"/>
                                </a:moveTo>
                                <a:lnTo>
                                  <a:pt x="30035" y="4039"/>
                                </a:lnTo>
                                <a:lnTo>
                                  <a:pt x="34074" y="8103"/>
                                </a:lnTo>
                                <a:lnTo>
                                  <a:pt x="11188" y="53226"/>
                                </a:lnTo>
                                <a:lnTo>
                                  <a:pt x="56477" y="30836"/>
                                </a:lnTo>
                                <a:lnTo>
                                  <a:pt x="60337" y="34633"/>
                                </a:lnTo>
                                <a:lnTo>
                                  <a:pt x="64376" y="38392"/>
                                </a:lnTo>
                                <a:lnTo>
                                  <a:pt x="7328" y="64414"/>
                                </a:lnTo>
                                <a:lnTo>
                                  <a:pt x="3797" y="60884"/>
                                </a:lnTo>
                                <a:lnTo>
                                  <a:pt x="0" y="57023"/>
                                </a:lnTo>
                                <a:lnTo>
                                  <a:pt x="25895" y="0"/>
                                </a:lnTo>
                                <a:close/>
                              </a:path>
                            </a:pathLst>
                          </a:custGeom>
                          <a:solidFill>
                            <a:srgbClr val="FF0000"/>
                          </a:solidFill>
                          <a:ln w="0" cap="flat">
                            <a:noFill/>
                            <a:round/>
                          </a:ln>
                          <a:effectLst/>
                        </wps:spPr>
                        <wps:bodyPr/>
                      </wps:wsp>
                      <wps:wsp>
                        <wps:cNvPr id="2948" name="Shape 2948"/>
                        <wps:cNvSpPr/>
                        <wps:spPr>
                          <a:xfrm>
                            <a:off x="564366" y="1309700"/>
                            <a:ext cx="30337" cy="59550"/>
                          </a:xfrm>
                          <a:custGeom>
                            <a:avLst/>
                            <a:gdLst/>
                            <a:ahLst/>
                            <a:cxnLst/>
                            <a:rect l="0" t="0" r="0" b="0"/>
                            <a:pathLst>
                              <a:path w="30337" h="59550">
                                <a:moveTo>
                                  <a:pt x="1825" y="229"/>
                                </a:moveTo>
                                <a:cubicBezTo>
                                  <a:pt x="9445" y="0"/>
                                  <a:pt x="16125" y="2604"/>
                                  <a:pt x="21929" y="8166"/>
                                </a:cubicBezTo>
                                <a:cubicBezTo>
                                  <a:pt x="27555" y="14046"/>
                                  <a:pt x="30337" y="20726"/>
                                  <a:pt x="29828" y="28283"/>
                                </a:cubicBezTo>
                                <a:cubicBezTo>
                                  <a:pt x="29321" y="35954"/>
                                  <a:pt x="25726" y="43117"/>
                                  <a:pt x="19376" y="49416"/>
                                </a:cubicBezTo>
                                <a:cubicBezTo>
                                  <a:pt x="16056" y="52743"/>
                                  <a:pt x="12633" y="55229"/>
                                  <a:pt x="9083" y="56977"/>
                                </a:cubicBezTo>
                                <a:lnTo>
                                  <a:pt x="0" y="59550"/>
                                </a:lnTo>
                                <a:lnTo>
                                  <a:pt x="0" y="48941"/>
                                </a:lnTo>
                                <a:lnTo>
                                  <a:pt x="11998" y="42367"/>
                                </a:lnTo>
                                <a:cubicBezTo>
                                  <a:pt x="16875" y="37478"/>
                                  <a:pt x="19656" y="32423"/>
                                  <a:pt x="20405" y="27267"/>
                                </a:cubicBezTo>
                                <a:cubicBezTo>
                                  <a:pt x="20913" y="22492"/>
                                  <a:pt x="19656" y="17844"/>
                                  <a:pt x="15859" y="14313"/>
                                </a:cubicBezTo>
                                <a:cubicBezTo>
                                  <a:pt x="12226" y="10782"/>
                                  <a:pt x="7959" y="9195"/>
                                  <a:pt x="2803" y="9932"/>
                                </a:cubicBezTo>
                                <a:lnTo>
                                  <a:pt x="0" y="11536"/>
                                </a:lnTo>
                                <a:lnTo>
                                  <a:pt x="0" y="1160"/>
                                </a:lnTo>
                                <a:lnTo>
                                  <a:pt x="1825" y="229"/>
                                </a:lnTo>
                                <a:close/>
                              </a:path>
                            </a:pathLst>
                          </a:custGeom>
                          <a:solidFill>
                            <a:srgbClr val="FF0000"/>
                          </a:solidFill>
                          <a:ln w="0" cap="flat">
                            <a:noFill/>
                            <a:round/>
                          </a:ln>
                          <a:effectLst/>
                        </wps:spPr>
                        <wps:bodyPr/>
                      </wps:wsp>
                      <wps:wsp>
                        <wps:cNvPr id="2949" name="Shape 2949"/>
                        <wps:cNvSpPr/>
                        <wps:spPr>
                          <a:xfrm>
                            <a:off x="654676" y="1446171"/>
                            <a:ext cx="3882" cy="4865"/>
                          </a:xfrm>
                          <a:custGeom>
                            <a:avLst/>
                            <a:gdLst/>
                            <a:ahLst/>
                            <a:cxnLst/>
                            <a:rect l="0" t="0" r="0" b="0"/>
                            <a:pathLst>
                              <a:path w="3882" h="4865">
                                <a:moveTo>
                                  <a:pt x="0" y="0"/>
                                </a:moveTo>
                                <a:lnTo>
                                  <a:pt x="3882" y="3889"/>
                                </a:lnTo>
                                <a:lnTo>
                                  <a:pt x="0" y="4865"/>
                                </a:lnTo>
                                <a:lnTo>
                                  <a:pt x="0" y="0"/>
                                </a:lnTo>
                                <a:close/>
                              </a:path>
                            </a:pathLst>
                          </a:custGeom>
                          <a:solidFill>
                            <a:srgbClr val="FF0000"/>
                          </a:solidFill>
                          <a:ln w="0" cap="flat">
                            <a:noFill/>
                            <a:round/>
                          </a:ln>
                          <a:effectLst/>
                        </wps:spPr>
                        <wps:bodyPr/>
                      </wps:wsp>
                      <wps:wsp>
                        <wps:cNvPr id="2950" name="Shape 2950"/>
                        <wps:cNvSpPr/>
                        <wps:spPr>
                          <a:xfrm>
                            <a:off x="655790" y="1431544"/>
                            <a:ext cx="62370" cy="48336"/>
                          </a:xfrm>
                          <a:custGeom>
                            <a:avLst/>
                            <a:gdLst/>
                            <a:ahLst/>
                            <a:cxnLst/>
                            <a:rect l="0" t="0" r="0" b="0"/>
                            <a:pathLst>
                              <a:path w="62370" h="48336">
                                <a:moveTo>
                                  <a:pt x="41250" y="0"/>
                                </a:moveTo>
                                <a:lnTo>
                                  <a:pt x="44539" y="3289"/>
                                </a:lnTo>
                                <a:lnTo>
                                  <a:pt x="47892" y="6579"/>
                                </a:lnTo>
                                <a:lnTo>
                                  <a:pt x="40983" y="13741"/>
                                </a:lnTo>
                                <a:cubicBezTo>
                                  <a:pt x="42507" y="12954"/>
                                  <a:pt x="44272" y="12713"/>
                                  <a:pt x="45860" y="12446"/>
                                </a:cubicBezTo>
                                <a:cubicBezTo>
                                  <a:pt x="51931" y="11697"/>
                                  <a:pt x="57048" y="12954"/>
                                  <a:pt x="60846" y="16993"/>
                                </a:cubicBezTo>
                                <a:cubicBezTo>
                                  <a:pt x="61354" y="17500"/>
                                  <a:pt x="62103" y="18275"/>
                                  <a:pt x="62370" y="19367"/>
                                </a:cubicBezTo>
                                <a:lnTo>
                                  <a:pt x="55219" y="26454"/>
                                </a:lnTo>
                                <a:lnTo>
                                  <a:pt x="53962" y="24930"/>
                                </a:lnTo>
                                <a:cubicBezTo>
                                  <a:pt x="50165" y="21133"/>
                                  <a:pt x="46127" y="19367"/>
                                  <a:pt x="41758" y="19609"/>
                                </a:cubicBezTo>
                                <a:cubicBezTo>
                                  <a:pt x="37452" y="19609"/>
                                  <a:pt x="33312" y="21882"/>
                                  <a:pt x="29045" y="26187"/>
                                </a:cubicBezTo>
                                <a:lnTo>
                                  <a:pt x="6909" y="48336"/>
                                </a:lnTo>
                                <a:lnTo>
                                  <a:pt x="3556" y="44806"/>
                                </a:lnTo>
                                <a:lnTo>
                                  <a:pt x="0" y="41250"/>
                                </a:lnTo>
                                <a:lnTo>
                                  <a:pt x="41250" y="0"/>
                                </a:lnTo>
                                <a:close/>
                              </a:path>
                            </a:pathLst>
                          </a:custGeom>
                          <a:solidFill>
                            <a:srgbClr val="FF0000"/>
                          </a:solidFill>
                          <a:ln w="0" cap="flat">
                            <a:noFill/>
                            <a:round/>
                          </a:ln>
                          <a:effectLst/>
                        </wps:spPr>
                        <wps:bodyPr/>
                      </wps:wsp>
                      <wps:wsp>
                        <wps:cNvPr id="2951" name="Shape 2951"/>
                        <wps:cNvSpPr/>
                        <wps:spPr>
                          <a:xfrm>
                            <a:off x="654676" y="1395222"/>
                            <a:ext cx="24025" cy="50064"/>
                          </a:xfrm>
                          <a:custGeom>
                            <a:avLst/>
                            <a:gdLst/>
                            <a:ahLst/>
                            <a:cxnLst/>
                            <a:rect l="0" t="0" r="0" b="0"/>
                            <a:pathLst>
                              <a:path w="24025" h="50064">
                                <a:moveTo>
                                  <a:pt x="0" y="0"/>
                                </a:moveTo>
                                <a:lnTo>
                                  <a:pt x="6645" y="1024"/>
                                </a:lnTo>
                                <a:cubicBezTo>
                                  <a:pt x="10099" y="2394"/>
                                  <a:pt x="13363" y="4566"/>
                                  <a:pt x="16430" y="7519"/>
                                </a:cubicBezTo>
                                <a:cubicBezTo>
                                  <a:pt x="21751" y="13081"/>
                                  <a:pt x="24025" y="19495"/>
                                  <a:pt x="23516" y="26886"/>
                                </a:cubicBezTo>
                                <a:cubicBezTo>
                                  <a:pt x="22742" y="34214"/>
                                  <a:pt x="19211" y="41135"/>
                                  <a:pt x="12569" y="47790"/>
                                </a:cubicBezTo>
                                <a:lnTo>
                                  <a:pt x="10054" y="50064"/>
                                </a:lnTo>
                                <a:lnTo>
                                  <a:pt x="0" y="40001"/>
                                </a:lnTo>
                                <a:lnTo>
                                  <a:pt x="0" y="28798"/>
                                </a:lnTo>
                                <a:lnTo>
                                  <a:pt x="8530" y="37338"/>
                                </a:lnTo>
                                <a:cubicBezTo>
                                  <a:pt x="12061" y="33198"/>
                                  <a:pt x="14093" y="29159"/>
                                  <a:pt x="14601" y="25299"/>
                                </a:cubicBezTo>
                                <a:cubicBezTo>
                                  <a:pt x="15071" y="20993"/>
                                  <a:pt x="13585" y="17221"/>
                                  <a:pt x="9788" y="13589"/>
                                </a:cubicBezTo>
                                <a:lnTo>
                                  <a:pt x="0" y="9883"/>
                                </a:lnTo>
                                <a:lnTo>
                                  <a:pt x="0" y="0"/>
                                </a:lnTo>
                                <a:close/>
                              </a:path>
                            </a:pathLst>
                          </a:custGeom>
                          <a:solidFill>
                            <a:srgbClr val="FF0000"/>
                          </a:solidFill>
                          <a:ln w="0" cap="flat">
                            <a:noFill/>
                            <a:round/>
                          </a:ln>
                          <a:effectLst/>
                        </wps:spPr>
                        <wps:bodyPr/>
                      </wps:wsp>
                      <wps:wsp>
                        <wps:cNvPr id="2952" name="Shape 2952"/>
                        <wps:cNvSpPr/>
                        <wps:spPr>
                          <a:xfrm>
                            <a:off x="557238" y="574218"/>
                            <a:ext cx="768833" cy="752818"/>
                          </a:xfrm>
                          <a:custGeom>
                            <a:avLst/>
                            <a:gdLst/>
                            <a:ahLst/>
                            <a:cxnLst/>
                            <a:rect l="0" t="0" r="0" b="0"/>
                            <a:pathLst>
                              <a:path w="768833" h="752818">
                                <a:moveTo>
                                  <a:pt x="393090" y="0"/>
                                </a:moveTo>
                                <a:lnTo>
                                  <a:pt x="412445" y="508"/>
                                </a:lnTo>
                                <a:lnTo>
                                  <a:pt x="431533" y="2108"/>
                                </a:lnTo>
                                <a:lnTo>
                                  <a:pt x="450380" y="4382"/>
                                </a:lnTo>
                                <a:lnTo>
                                  <a:pt x="468757" y="7671"/>
                                </a:lnTo>
                                <a:lnTo>
                                  <a:pt x="486994" y="11709"/>
                                </a:lnTo>
                                <a:lnTo>
                                  <a:pt x="504863" y="16853"/>
                                </a:lnTo>
                                <a:lnTo>
                                  <a:pt x="522186" y="22733"/>
                                </a:lnTo>
                                <a:lnTo>
                                  <a:pt x="539509" y="29578"/>
                                </a:lnTo>
                                <a:lnTo>
                                  <a:pt x="556006" y="37211"/>
                                </a:lnTo>
                                <a:lnTo>
                                  <a:pt x="572084" y="45390"/>
                                </a:lnTo>
                                <a:lnTo>
                                  <a:pt x="588086" y="54585"/>
                                </a:lnTo>
                                <a:lnTo>
                                  <a:pt x="603136" y="64249"/>
                                </a:lnTo>
                                <a:lnTo>
                                  <a:pt x="617881" y="74701"/>
                                </a:lnTo>
                                <a:lnTo>
                                  <a:pt x="632180" y="85890"/>
                                </a:lnTo>
                                <a:lnTo>
                                  <a:pt x="645643" y="97587"/>
                                </a:lnTo>
                                <a:lnTo>
                                  <a:pt x="658863" y="110071"/>
                                </a:lnTo>
                                <a:lnTo>
                                  <a:pt x="671373" y="123368"/>
                                </a:lnTo>
                                <a:lnTo>
                                  <a:pt x="683070" y="136843"/>
                                </a:lnTo>
                                <a:lnTo>
                                  <a:pt x="694284" y="151079"/>
                                </a:lnTo>
                                <a:lnTo>
                                  <a:pt x="704698" y="165913"/>
                                </a:lnTo>
                                <a:lnTo>
                                  <a:pt x="714629" y="181140"/>
                                </a:lnTo>
                                <a:lnTo>
                                  <a:pt x="723583" y="196977"/>
                                </a:lnTo>
                                <a:lnTo>
                                  <a:pt x="731990" y="212954"/>
                                </a:lnTo>
                                <a:lnTo>
                                  <a:pt x="739305" y="229819"/>
                                </a:lnTo>
                                <a:lnTo>
                                  <a:pt x="746189" y="246913"/>
                                </a:lnTo>
                                <a:lnTo>
                                  <a:pt x="752094" y="264249"/>
                                </a:lnTo>
                                <a:lnTo>
                                  <a:pt x="757136" y="282257"/>
                                </a:lnTo>
                                <a:lnTo>
                                  <a:pt x="761276" y="300368"/>
                                </a:lnTo>
                                <a:lnTo>
                                  <a:pt x="764527" y="318999"/>
                                </a:lnTo>
                                <a:lnTo>
                                  <a:pt x="767067" y="337858"/>
                                </a:lnTo>
                                <a:lnTo>
                                  <a:pt x="768604" y="356946"/>
                                </a:lnTo>
                                <a:lnTo>
                                  <a:pt x="768833" y="376326"/>
                                </a:lnTo>
                                <a:lnTo>
                                  <a:pt x="768604" y="395694"/>
                                </a:lnTo>
                                <a:lnTo>
                                  <a:pt x="767067" y="414820"/>
                                </a:lnTo>
                                <a:lnTo>
                                  <a:pt x="764807" y="433578"/>
                                </a:lnTo>
                                <a:lnTo>
                                  <a:pt x="761518" y="452196"/>
                                </a:lnTo>
                                <a:lnTo>
                                  <a:pt x="757136" y="470319"/>
                                </a:lnTo>
                                <a:lnTo>
                                  <a:pt x="752361" y="488163"/>
                                </a:lnTo>
                                <a:lnTo>
                                  <a:pt x="746189" y="505765"/>
                                </a:lnTo>
                                <a:lnTo>
                                  <a:pt x="739546" y="522757"/>
                                </a:lnTo>
                                <a:lnTo>
                                  <a:pt x="731990" y="539610"/>
                                </a:lnTo>
                                <a:lnTo>
                                  <a:pt x="723824" y="555689"/>
                                </a:lnTo>
                                <a:lnTo>
                                  <a:pt x="714629" y="571437"/>
                                </a:lnTo>
                                <a:lnTo>
                                  <a:pt x="704964" y="586765"/>
                                </a:lnTo>
                                <a:lnTo>
                                  <a:pt x="694525" y="601485"/>
                                </a:lnTo>
                                <a:lnTo>
                                  <a:pt x="683336" y="615798"/>
                                </a:lnTo>
                                <a:lnTo>
                                  <a:pt x="671640" y="629539"/>
                                </a:lnTo>
                                <a:lnTo>
                                  <a:pt x="659105" y="642493"/>
                                </a:lnTo>
                                <a:lnTo>
                                  <a:pt x="646151" y="654977"/>
                                </a:lnTo>
                                <a:lnTo>
                                  <a:pt x="632422" y="666750"/>
                                </a:lnTo>
                                <a:lnTo>
                                  <a:pt x="618350" y="677951"/>
                                </a:lnTo>
                                <a:lnTo>
                                  <a:pt x="603644" y="688391"/>
                                </a:lnTo>
                                <a:lnTo>
                                  <a:pt x="588315" y="698335"/>
                                </a:lnTo>
                                <a:lnTo>
                                  <a:pt x="572592" y="707263"/>
                                </a:lnTo>
                                <a:lnTo>
                                  <a:pt x="556247" y="715607"/>
                                </a:lnTo>
                                <a:lnTo>
                                  <a:pt x="539775" y="723265"/>
                                </a:lnTo>
                                <a:lnTo>
                                  <a:pt x="522694" y="729920"/>
                                </a:lnTo>
                                <a:lnTo>
                                  <a:pt x="505092" y="736054"/>
                                </a:lnTo>
                                <a:lnTo>
                                  <a:pt x="487261" y="740867"/>
                                </a:lnTo>
                                <a:lnTo>
                                  <a:pt x="469265" y="745147"/>
                                </a:lnTo>
                                <a:lnTo>
                                  <a:pt x="450888" y="748538"/>
                                </a:lnTo>
                                <a:lnTo>
                                  <a:pt x="432041" y="751053"/>
                                </a:lnTo>
                                <a:lnTo>
                                  <a:pt x="412953" y="752310"/>
                                </a:lnTo>
                                <a:lnTo>
                                  <a:pt x="393598" y="752818"/>
                                </a:lnTo>
                                <a:lnTo>
                                  <a:pt x="374243" y="752310"/>
                                </a:lnTo>
                                <a:lnTo>
                                  <a:pt x="355130" y="751053"/>
                                </a:lnTo>
                                <a:lnTo>
                                  <a:pt x="336385" y="748538"/>
                                </a:lnTo>
                                <a:lnTo>
                                  <a:pt x="317767" y="745147"/>
                                </a:lnTo>
                                <a:lnTo>
                                  <a:pt x="299669" y="741108"/>
                                </a:lnTo>
                                <a:lnTo>
                                  <a:pt x="281838" y="736054"/>
                                </a:lnTo>
                                <a:lnTo>
                                  <a:pt x="264236" y="730187"/>
                                </a:lnTo>
                                <a:lnTo>
                                  <a:pt x="247256" y="723265"/>
                                </a:lnTo>
                                <a:lnTo>
                                  <a:pt x="230683" y="715937"/>
                                </a:lnTo>
                                <a:lnTo>
                                  <a:pt x="214338" y="707530"/>
                                </a:lnTo>
                                <a:lnTo>
                                  <a:pt x="198615" y="698602"/>
                                </a:lnTo>
                                <a:lnTo>
                                  <a:pt x="183566" y="688670"/>
                                </a:lnTo>
                                <a:lnTo>
                                  <a:pt x="168821" y="678218"/>
                                </a:lnTo>
                                <a:lnTo>
                                  <a:pt x="154610" y="667029"/>
                                </a:lnTo>
                                <a:lnTo>
                                  <a:pt x="140817" y="655218"/>
                                </a:lnTo>
                                <a:lnTo>
                                  <a:pt x="127826" y="642772"/>
                                </a:lnTo>
                                <a:lnTo>
                                  <a:pt x="115392" y="629780"/>
                                </a:lnTo>
                                <a:lnTo>
                                  <a:pt x="103353" y="616077"/>
                                </a:lnTo>
                                <a:lnTo>
                                  <a:pt x="92405" y="601764"/>
                                </a:lnTo>
                                <a:lnTo>
                                  <a:pt x="81724" y="587273"/>
                                </a:lnTo>
                                <a:lnTo>
                                  <a:pt x="72034" y="571945"/>
                                </a:lnTo>
                                <a:lnTo>
                                  <a:pt x="62878" y="556209"/>
                                </a:lnTo>
                                <a:lnTo>
                                  <a:pt x="54775" y="539852"/>
                                </a:lnTo>
                                <a:lnTo>
                                  <a:pt x="47155" y="523265"/>
                                </a:lnTo>
                                <a:lnTo>
                                  <a:pt x="40475" y="506273"/>
                                </a:lnTo>
                                <a:lnTo>
                                  <a:pt x="34684" y="488671"/>
                                </a:lnTo>
                                <a:lnTo>
                                  <a:pt x="29553" y="470827"/>
                                </a:lnTo>
                                <a:lnTo>
                                  <a:pt x="25248" y="452438"/>
                                </a:lnTo>
                                <a:lnTo>
                                  <a:pt x="21895" y="433845"/>
                                </a:lnTo>
                                <a:lnTo>
                                  <a:pt x="19621" y="415328"/>
                                </a:lnTo>
                                <a:lnTo>
                                  <a:pt x="18097" y="395961"/>
                                </a:lnTo>
                                <a:lnTo>
                                  <a:pt x="18408" y="382716"/>
                                </a:lnTo>
                                <a:lnTo>
                                  <a:pt x="0" y="380860"/>
                                </a:lnTo>
                                <a:lnTo>
                                  <a:pt x="35928" y="294297"/>
                                </a:lnTo>
                                <a:lnTo>
                                  <a:pt x="53530" y="386258"/>
                                </a:lnTo>
                                <a:lnTo>
                                  <a:pt x="36336" y="384524"/>
                                </a:lnTo>
                                <a:lnTo>
                                  <a:pt x="35928" y="394678"/>
                                </a:lnTo>
                                <a:lnTo>
                                  <a:pt x="37452" y="412953"/>
                                </a:lnTo>
                                <a:lnTo>
                                  <a:pt x="39725" y="430797"/>
                                </a:lnTo>
                                <a:lnTo>
                                  <a:pt x="42773" y="448399"/>
                                </a:lnTo>
                                <a:lnTo>
                                  <a:pt x="46876" y="465773"/>
                                </a:lnTo>
                                <a:lnTo>
                                  <a:pt x="51422" y="482765"/>
                                </a:lnTo>
                                <a:lnTo>
                                  <a:pt x="57315" y="499618"/>
                                </a:lnTo>
                                <a:lnTo>
                                  <a:pt x="63729" y="515696"/>
                                </a:lnTo>
                                <a:lnTo>
                                  <a:pt x="70777" y="531673"/>
                                </a:lnTo>
                                <a:lnTo>
                                  <a:pt x="78715" y="547015"/>
                                </a:lnTo>
                                <a:lnTo>
                                  <a:pt x="87350" y="562280"/>
                                </a:lnTo>
                                <a:lnTo>
                                  <a:pt x="96545" y="576821"/>
                                </a:lnTo>
                                <a:lnTo>
                                  <a:pt x="106477" y="590804"/>
                                </a:lnTo>
                                <a:lnTo>
                                  <a:pt x="117158" y="604266"/>
                                </a:lnTo>
                                <a:lnTo>
                                  <a:pt x="128346" y="617334"/>
                                </a:lnTo>
                                <a:lnTo>
                                  <a:pt x="140310" y="629780"/>
                                </a:lnTo>
                                <a:lnTo>
                                  <a:pt x="152514" y="641756"/>
                                </a:lnTo>
                                <a:lnTo>
                                  <a:pt x="165532" y="652945"/>
                                </a:lnTo>
                                <a:lnTo>
                                  <a:pt x="179260" y="663626"/>
                                </a:lnTo>
                                <a:lnTo>
                                  <a:pt x="193218" y="673570"/>
                                </a:lnTo>
                                <a:lnTo>
                                  <a:pt x="207531" y="682765"/>
                                </a:lnTo>
                                <a:lnTo>
                                  <a:pt x="222517" y="691693"/>
                                </a:lnTo>
                                <a:lnTo>
                                  <a:pt x="238074" y="699592"/>
                                </a:lnTo>
                                <a:lnTo>
                                  <a:pt x="253797" y="706742"/>
                                </a:lnTo>
                                <a:lnTo>
                                  <a:pt x="270142" y="713092"/>
                                </a:lnTo>
                                <a:lnTo>
                                  <a:pt x="286715" y="718718"/>
                                </a:lnTo>
                                <a:lnTo>
                                  <a:pt x="303733" y="723506"/>
                                </a:lnTo>
                                <a:lnTo>
                                  <a:pt x="321056" y="727647"/>
                                </a:lnTo>
                                <a:lnTo>
                                  <a:pt x="338646" y="730656"/>
                                </a:lnTo>
                                <a:lnTo>
                                  <a:pt x="356476" y="732930"/>
                                </a:lnTo>
                                <a:lnTo>
                                  <a:pt x="374752" y="734466"/>
                                </a:lnTo>
                                <a:lnTo>
                                  <a:pt x="393090" y="734974"/>
                                </a:lnTo>
                                <a:lnTo>
                                  <a:pt x="411429" y="734466"/>
                                </a:lnTo>
                                <a:lnTo>
                                  <a:pt x="429768" y="732930"/>
                                </a:lnTo>
                                <a:lnTo>
                                  <a:pt x="447637" y="730936"/>
                                </a:lnTo>
                                <a:lnTo>
                                  <a:pt x="465125" y="727647"/>
                                </a:lnTo>
                                <a:lnTo>
                                  <a:pt x="482448" y="723773"/>
                                </a:lnTo>
                                <a:lnTo>
                                  <a:pt x="499542" y="718960"/>
                                </a:lnTo>
                                <a:lnTo>
                                  <a:pt x="516052" y="713334"/>
                                </a:lnTo>
                                <a:lnTo>
                                  <a:pt x="532346" y="707022"/>
                                </a:lnTo>
                                <a:lnTo>
                                  <a:pt x="548183" y="699592"/>
                                </a:lnTo>
                                <a:lnTo>
                                  <a:pt x="563677" y="691922"/>
                                </a:lnTo>
                                <a:lnTo>
                                  <a:pt x="578726" y="683006"/>
                                </a:lnTo>
                                <a:lnTo>
                                  <a:pt x="593204" y="673837"/>
                                </a:lnTo>
                                <a:lnTo>
                                  <a:pt x="607161" y="663905"/>
                                </a:lnTo>
                                <a:lnTo>
                                  <a:pt x="620725" y="653212"/>
                                </a:lnTo>
                                <a:lnTo>
                                  <a:pt x="633679" y="641985"/>
                                </a:lnTo>
                                <a:lnTo>
                                  <a:pt x="646151" y="630047"/>
                                </a:lnTo>
                                <a:lnTo>
                                  <a:pt x="657847" y="617842"/>
                                </a:lnTo>
                                <a:lnTo>
                                  <a:pt x="669036" y="604545"/>
                                </a:lnTo>
                                <a:lnTo>
                                  <a:pt x="680047" y="591071"/>
                                </a:lnTo>
                                <a:lnTo>
                                  <a:pt x="689978" y="577063"/>
                                </a:lnTo>
                                <a:lnTo>
                                  <a:pt x="699071" y="562509"/>
                                </a:lnTo>
                                <a:lnTo>
                                  <a:pt x="707746" y="547522"/>
                                </a:lnTo>
                                <a:lnTo>
                                  <a:pt x="715645" y="531952"/>
                                </a:lnTo>
                                <a:lnTo>
                                  <a:pt x="722795" y="516217"/>
                                </a:lnTo>
                                <a:lnTo>
                                  <a:pt x="729107" y="499859"/>
                                </a:lnTo>
                                <a:lnTo>
                                  <a:pt x="735000" y="483273"/>
                                </a:lnTo>
                                <a:lnTo>
                                  <a:pt x="739813" y="466280"/>
                                </a:lnTo>
                                <a:lnTo>
                                  <a:pt x="743686" y="448907"/>
                                </a:lnTo>
                                <a:lnTo>
                                  <a:pt x="746976" y="431305"/>
                                </a:lnTo>
                                <a:lnTo>
                                  <a:pt x="749236" y="413233"/>
                                </a:lnTo>
                                <a:lnTo>
                                  <a:pt x="750570" y="395173"/>
                                </a:lnTo>
                                <a:lnTo>
                                  <a:pt x="751078" y="376834"/>
                                </a:lnTo>
                                <a:lnTo>
                                  <a:pt x="750570" y="358242"/>
                                </a:lnTo>
                                <a:lnTo>
                                  <a:pt x="749236" y="340131"/>
                                </a:lnTo>
                                <a:lnTo>
                                  <a:pt x="746976" y="322008"/>
                                </a:lnTo>
                                <a:lnTo>
                                  <a:pt x="743915" y="304508"/>
                                </a:lnTo>
                                <a:lnTo>
                                  <a:pt x="739813" y="287147"/>
                                </a:lnTo>
                                <a:lnTo>
                                  <a:pt x="735000" y="270040"/>
                                </a:lnTo>
                                <a:lnTo>
                                  <a:pt x="729374" y="253555"/>
                                </a:lnTo>
                                <a:lnTo>
                                  <a:pt x="723075" y="237211"/>
                                </a:lnTo>
                                <a:lnTo>
                                  <a:pt x="715925" y="221132"/>
                                </a:lnTo>
                                <a:lnTo>
                                  <a:pt x="707987" y="205905"/>
                                </a:lnTo>
                                <a:lnTo>
                                  <a:pt x="699338" y="190805"/>
                                </a:lnTo>
                                <a:lnTo>
                                  <a:pt x="690220" y="176327"/>
                                </a:lnTo>
                                <a:lnTo>
                                  <a:pt x="680047" y="162281"/>
                                </a:lnTo>
                                <a:lnTo>
                                  <a:pt x="669366" y="148539"/>
                                </a:lnTo>
                                <a:lnTo>
                                  <a:pt x="658355" y="135585"/>
                                </a:lnTo>
                                <a:lnTo>
                                  <a:pt x="646392" y="123139"/>
                                </a:lnTo>
                                <a:lnTo>
                                  <a:pt x="633946" y="111328"/>
                                </a:lnTo>
                                <a:lnTo>
                                  <a:pt x="620966" y="99860"/>
                                </a:lnTo>
                                <a:lnTo>
                                  <a:pt x="607441" y="89446"/>
                                </a:lnTo>
                                <a:lnTo>
                                  <a:pt x="593471" y="79235"/>
                                </a:lnTo>
                                <a:lnTo>
                                  <a:pt x="578993" y="70079"/>
                                </a:lnTo>
                                <a:lnTo>
                                  <a:pt x="564185" y="61404"/>
                                </a:lnTo>
                                <a:lnTo>
                                  <a:pt x="548691" y="53569"/>
                                </a:lnTo>
                                <a:lnTo>
                                  <a:pt x="532854" y="46406"/>
                                </a:lnTo>
                                <a:lnTo>
                                  <a:pt x="516547" y="39751"/>
                                </a:lnTo>
                                <a:lnTo>
                                  <a:pt x="499809" y="34188"/>
                                </a:lnTo>
                                <a:lnTo>
                                  <a:pt x="482955" y="29312"/>
                                </a:lnTo>
                                <a:lnTo>
                                  <a:pt x="465633" y="25273"/>
                                </a:lnTo>
                                <a:lnTo>
                                  <a:pt x="448107" y="22250"/>
                                </a:lnTo>
                                <a:lnTo>
                                  <a:pt x="430047" y="19876"/>
                                </a:lnTo>
                                <a:lnTo>
                                  <a:pt x="411937" y="18351"/>
                                </a:lnTo>
                                <a:lnTo>
                                  <a:pt x="393598" y="18110"/>
                                </a:lnTo>
                                <a:lnTo>
                                  <a:pt x="372720" y="18618"/>
                                </a:lnTo>
                                <a:lnTo>
                                  <a:pt x="352108" y="20384"/>
                                </a:lnTo>
                                <a:lnTo>
                                  <a:pt x="331495" y="23508"/>
                                </a:lnTo>
                                <a:lnTo>
                                  <a:pt x="310617" y="27788"/>
                                </a:lnTo>
                                <a:lnTo>
                                  <a:pt x="306819" y="10211"/>
                                </a:lnTo>
                                <a:lnTo>
                                  <a:pt x="327977" y="5906"/>
                                </a:lnTo>
                                <a:lnTo>
                                  <a:pt x="349605" y="2616"/>
                                </a:lnTo>
                                <a:lnTo>
                                  <a:pt x="371234" y="787"/>
                                </a:lnTo>
                                <a:lnTo>
                                  <a:pt x="393090" y="0"/>
                                </a:lnTo>
                                <a:close/>
                              </a:path>
                            </a:pathLst>
                          </a:custGeom>
                          <a:solidFill>
                            <a:srgbClr val="000000"/>
                          </a:solidFill>
                          <a:ln w="0" cap="flat">
                            <a:noFill/>
                            <a:round/>
                          </a:ln>
                          <a:effectLst/>
                        </wps:spPr>
                        <wps:bodyPr/>
                      </wps:wsp>
                      <wps:wsp>
                        <wps:cNvPr id="2953" name="Shape 2953"/>
                        <wps:cNvSpPr/>
                        <wps:spPr>
                          <a:xfrm>
                            <a:off x="210795" y="1428178"/>
                            <a:ext cx="271158" cy="271056"/>
                          </a:xfrm>
                          <a:custGeom>
                            <a:avLst/>
                            <a:gdLst/>
                            <a:ahLst/>
                            <a:cxnLst/>
                            <a:rect l="0" t="0" r="0" b="0"/>
                            <a:pathLst>
                              <a:path w="271158" h="271056">
                                <a:moveTo>
                                  <a:pt x="203390" y="0"/>
                                </a:moveTo>
                                <a:lnTo>
                                  <a:pt x="271158" y="67780"/>
                                </a:lnTo>
                                <a:lnTo>
                                  <a:pt x="67742" y="271056"/>
                                </a:lnTo>
                                <a:lnTo>
                                  <a:pt x="0" y="203276"/>
                                </a:lnTo>
                                <a:lnTo>
                                  <a:pt x="203390" y="0"/>
                                </a:lnTo>
                                <a:close/>
                              </a:path>
                            </a:pathLst>
                          </a:custGeom>
                          <a:solidFill>
                            <a:srgbClr val="FFFFFF"/>
                          </a:solidFill>
                          <a:ln w="0" cap="flat">
                            <a:noFill/>
                            <a:round/>
                          </a:ln>
                          <a:effectLst/>
                        </wps:spPr>
                        <wps:bodyPr/>
                      </wps:wsp>
                      <wps:wsp>
                        <wps:cNvPr id="2954" name="Shape 2954"/>
                        <wps:cNvSpPr/>
                        <wps:spPr>
                          <a:xfrm>
                            <a:off x="312369" y="1529804"/>
                            <a:ext cx="135407" cy="135827"/>
                          </a:xfrm>
                          <a:custGeom>
                            <a:avLst/>
                            <a:gdLst/>
                            <a:ahLst/>
                            <a:cxnLst/>
                            <a:rect l="0" t="0" r="0" b="0"/>
                            <a:pathLst>
                              <a:path w="135407" h="135827">
                                <a:moveTo>
                                  <a:pt x="0" y="135827"/>
                                </a:moveTo>
                                <a:lnTo>
                                  <a:pt x="135407" y="0"/>
                                </a:lnTo>
                              </a:path>
                            </a:pathLst>
                          </a:custGeom>
                          <a:noFill/>
                          <a:ln w="11951" cap="flat" cmpd="sng" algn="ctr">
                            <a:solidFill>
                              <a:srgbClr val="000000"/>
                            </a:solidFill>
                            <a:prstDash val="solid"/>
                            <a:round/>
                          </a:ln>
                          <a:effectLst/>
                        </wps:spPr>
                        <wps:bodyPr/>
                      </wps:wsp>
                      <wps:wsp>
                        <wps:cNvPr id="2955" name="Shape 2955"/>
                        <wps:cNvSpPr/>
                        <wps:spPr>
                          <a:xfrm>
                            <a:off x="244627" y="1462101"/>
                            <a:ext cx="135725" cy="135496"/>
                          </a:xfrm>
                          <a:custGeom>
                            <a:avLst/>
                            <a:gdLst/>
                            <a:ahLst/>
                            <a:cxnLst/>
                            <a:rect l="0" t="0" r="0" b="0"/>
                            <a:pathLst>
                              <a:path w="135725" h="135496">
                                <a:moveTo>
                                  <a:pt x="0" y="135496"/>
                                </a:moveTo>
                                <a:lnTo>
                                  <a:pt x="135725" y="0"/>
                                </a:lnTo>
                              </a:path>
                            </a:pathLst>
                          </a:custGeom>
                          <a:noFill/>
                          <a:ln w="11951" cap="flat" cmpd="sng" algn="ctr">
                            <a:solidFill>
                              <a:srgbClr val="000000"/>
                            </a:solidFill>
                            <a:prstDash val="solid"/>
                            <a:round/>
                          </a:ln>
                          <a:effectLst/>
                        </wps:spPr>
                        <wps:bodyPr/>
                      </wps:wsp>
                      <wps:wsp>
                        <wps:cNvPr id="2956" name="Shape 2956"/>
                        <wps:cNvSpPr/>
                        <wps:spPr>
                          <a:xfrm>
                            <a:off x="1420317" y="217856"/>
                            <a:ext cx="270878" cy="271323"/>
                          </a:xfrm>
                          <a:custGeom>
                            <a:avLst/>
                            <a:gdLst/>
                            <a:ahLst/>
                            <a:cxnLst/>
                            <a:rect l="0" t="0" r="0" b="0"/>
                            <a:pathLst>
                              <a:path w="270878" h="271323">
                                <a:moveTo>
                                  <a:pt x="203149" y="0"/>
                                </a:moveTo>
                                <a:lnTo>
                                  <a:pt x="270878" y="68047"/>
                                </a:lnTo>
                                <a:lnTo>
                                  <a:pt x="67653" y="271323"/>
                                </a:lnTo>
                                <a:lnTo>
                                  <a:pt x="0" y="203556"/>
                                </a:lnTo>
                                <a:lnTo>
                                  <a:pt x="203149" y="0"/>
                                </a:lnTo>
                                <a:close/>
                              </a:path>
                            </a:pathLst>
                          </a:custGeom>
                          <a:solidFill>
                            <a:srgbClr val="FFFFFF"/>
                          </a:solidFill>
                          <a:ln w="0" cap="flat">
                            <a:noFill/>
                            <a:round/>
                          </a:ln>
                          <a:effectLst/>
                        </wps:spPr>
                        <wps:bodyPr/>
                      </wps:wsp>
                      <wps:wsp>
                        <wps:cNvPr id="2957" name="Shape 2957"/>
                        <wps:cNvSpPr/>
                        <wps:spPr>
                          <a:xfrm>
                            <a:off x="1521904" y="319735"/>
                            <a:ext cx="135395" cy="135522"/>
                          </a:xfrm>
                          <a:custGeom>
                            <a:avLst/>
                            <a:gdLst/>
                            <a:ahLst/>
                            <a:cxnLst/>
                            <a:rect l="0" t="0" r="0" b="0"/>
                            <a:pathLst>
                              <a:path w="135395" h="135522">
                                <a:moveTo>
                                  <a:pt x="0" y="135522"/>
                                </a:moveTo>
                                <a:lnTo>
                                  <a:pt x="135395" y="0"/>
                                </a:lnTo>
                              </a:path>
                            </a:pathLst>
                          </a:custGeom>
                          <a:noFill/>
                          <a:ln w="11951" cap="flat" cmpd="sng" algn="ctr">
                            <a:solidFill>
                              <a:srgbClr val="000000"/>
                            </a:solidFill>
                            <a:prstDash val="solid"/>
                            <a:round/>
                          </a:ln>
                          <a:effectLst/>
                        </wps:spPr>
                        <wps:bodyPr/>
                      </wps:wsp>
                      <wps:wsp>
                        <wps:cNvPr id="2958" name="Shape 2958"/>
                        <wps:cNvSpPr/>
                        <wps:spPr>
                          <a:xfrm>
                            <a:off x="1454150" y="251701"/>
                            <a:ext cx="135420" cy="135852"/>
                          </a:xfrm>
                          <a:custGeom>
                            <a:avLst/>
                            <a:gdLst/>
                            <a:ahLst/>
                            <a:cxnLst/>
                            <a:rect l="0" t="0" r="0" b="0"/>
                            <a:pathLst>
                              <a:path w="135420" h="135852">
                                <a:moveTo>
                                  <a:pt x="0" y="135852"/>
                                </a:moveTo>
                                <a:lnTo>
                                  <a:pt x="135420" y="0"/>
                                </a:lnTo>
                              </a:path>
                            </a:pathLst>
                          </a:custGeom>
                          <a:noFill/>
                          <a:ln w="11951" cap="flat" cmpd="sng" algn="ctr">
                            <a:solidFill>
                              <a:srgbClr val="000000"/>
                            </a:solidFill>
                            <a:prstDash val="solid"/>
                            <a:round/>
                          </a:ln>
                          <a:effectLst/>
                        </wps:spPr>
                        <wps:bodyPr/>
                      </wps:wsp>
                      <wps:wsp>
                        <wps:cNvPr id="89892" name="Shape 89892"/>
                        <wps:cNvSpPr/>
                        <wps:spPr>
                          <a:xfrm>
                            <a:off x="249504" y="910813"/>
                            <a:ext cx="287388" cy="95725"/>
                          </a:xfrm>
                          <a:custGeom>
                            <a:avLst/>
                            <a:gdLst/>
                            <a:ahLst/>
                            <a:cxnLst/>
                            <a:rect l="0" t="0" r="0" b="0"/>
                            <a:pathLst>
                              <a:path w="287388" h="95725">
                                <a:moveTo>
                                  <a:pt x="0" y="0"/>
                                </a:moveTo>
                                <a:lnTo>
                                  <a:pt x="287388" y="0"/>
                                </a:lnTo>
                                <a:lnTo>
                                  <a:pt x="287388" y="95725"/>
                                </a:lnTo>
                                <a:lnTo>
                                  <a:pt x="0" y="95725"/>
                                </a:lnTo>
                                <a:lnTo>
                                  <a:pt x="0" y="0"/>
                                </a:lnTo>
                              </a:path>
                            </a:pathLst>
                          </a:custGeom>
                          <a:solidFill>
                            <a:srgbClr val="FFFFFF"/>
                          </a:solidFill>
                          <a:ln w="0" cap="flat">
                            <a:noFill/>
                            <a:round/>
                          </a:ln>
                          <a:effectLst/>
                        </wps:spPr>
                        <wps:bodyPr/>
                      </wps:wsp>
                      <wps:wsp>
                        <wps:cNvPr id="2960" name="Shape 2960"/>
                        <wps:cNvSpPr/>
                        <wps:spPr>
                          <a:xfrm>
                            <a:off x="297396" y="1006538"/>
                            <a:ext cx="191605" cy="0"/>
                          </a:xfrm>
                          <a:custGeom>
                            <a:avLst/>
                            <a:gdLst/>
                            <a:ahLst/>
                            <a:cxnLst/>
                            <a:rect l="0" t="0" r="0" b="0"/>
                            <a:pathLst>
                              <a:path w="191605">
                                <a:moveTo>
                                  <a:pt x="0" y="0"/>
                                </a:moveTo>
                                <a:lnTo>
                                  <a:pt x="191605" y="0"/>
                                </a:lnTo>
                              </a:path>
                            </a:pathLst>
                          </a:custGeom>
                          <a:noFill/>
                          <a:ln w="11951" cap="flat" cmpd="sng" algn="ctr">
                            <a:solidFill>
                              <a:srgbClr val="000000"/>
                            </a:solidFill>
                            <a:prstDash val="solid"/>
                            <a:round/>
                          </a:ln>
                          <a:effectLst/>
                        </wps:spPr>
                        <wps:bodyPr/>
                      </wps:wsp>
                      <wps:wsp>
                        <wps:cNvPr id="2961" name="Shape 2961"/>
                        <wps:cNvSpPr/>
                        <wps:spPr>
                          <a:xfrm>
                            <a:off x="297396" y="910819"/>
                            <a:ext cx="191605" cy="0"/>
                          </a:xfrm>
                          <a:custGeom>
                            <a:avLst/>
                            <a:gdLst/>
                            <a:ahLst/>
                            <a:cxnLst/>
                            <a:rect l="0" t="0" r="0" b="0"/>
                            <a:pathLst>
                              <a:path w="191605">
                                <a:moveTo>
                                  <a:pt x="0" y="0"/>
                                </a:moveTo>
                                <a:lnTo>
                                  <a:pt x="191605" y="0"/>
                                </a:lnTo>
                              </a:path>
                            </a:pathLst>
                          </a:custGeom>
                          <a:noFill/>
                          <a:ln w="11951" cap="flat" cmpd="sng" algn="ctr">
                            <a:solidFill>
                              <a:srgbClr val="000000"/>
                            </a:solidFill>
                            <a:prstDash val="solid"/>
                            <a:round/>
                          </a:ln>
                          <a:effectLst/>
                        </wps:spPr>
                        <wps:bodyPr/>
                      </wps:wsp>
                      <wps:wsp>
                        <wps:cNvPr id="89893" name="Shape 89893"/>
                        <wps:cNvSpPr/>
                        <wps:spPr>
                          <a:xfrm flipH="1">
                            <a:off x="1652486" y="876300"/>
                            <a:ext cx="61125" cy="130205"/>
                          </a:xfrm>
                          <a:custGeom>
                            <a:avLst/>
                            <a:gdLst/>
                            <a:ahLst/>
                            <a:cxnLst/>
                            <a:rect l="0" t="0" r="0" b="0"/>
                            <a:pathLst>
                              <a:path w="287465" h="95725">
                                <a:moveTo>
                                  <a:pt x="0" y="0"/>
                                </a:moveTo>
                                <a:lnTo>
                                  <a:pt x="287465" y="0"/>
                                </a:lnTo>
                                <a:lnTo>
                                  <a:pt x="287465" y="95725"/>
                                </a:lnTo>
                                <a:lnTo>
                                  <a:pt x="0" y="95725"/>
                                </a:lnTo>
                                <a:lnTo>
                                  <a:pt x="0" y="0"/>
                                </a:lnTo>
                              </a:path>
                            </a:pathLst>
                          </a:custGeom>
                          <a:solidFill>
                            <a:srgbClr val="FFFFFF"/>
                          </a:solidFill>
                          <a:ln w="0" cap="flat">
                            <a:noFill/>
                            <a:round/>
                          </a:ln>
                          <a:effectLst/>
                        </wps:spPr>
                        <wps:bodyPr/>
                      </wps:wsp>
                      <wps:wsp>
                        <wps:cNvPr id="2963" name="Shape 2963"/>
                        <wps:cNvSpPr/>
                        <wps:spPr>
                          <a:xfrm>
                            <a:off x="1413167" y="1006538"/>
                            <a:ext cx="191453" cy="0"/>
                          </a:xfrm>
                          <a:custGeom>
                            <a:avLst/>
                            <a:gdLst/>
                            <a:ahLst/>
                            <a:cxnLst/>
                            <a:rect l="0" t="0" r="0" b="0"/>
                            <a:pathLst>
                              <a:path w="191453">
                                <a:moveTo>
                                  <a:pt x="0" y="0"/>
                                </a:moveTo>
                                <a:lnTo>
                                  <a:pt x="191453" y="0"/>
                                </a:lnTo>
                              </a:path>
                            </a:pathLst>
                          </a:custGeom>
                          <a:noFill/>
                          <a:ln w="11951" cap="flat" cmpd="sng" algn="ctr">
                            <a:solidFill>
                              <a:srgbClr val="000000"/>
                            </a:solidFill>
                            <a:prstDash val="solid"/>
                            <a:round/>
                          </a:ln>
                          <a:effectLst/>
                        </wps:spPr>
                        <wps:bodyPr/>
                      </wps:wsp>
                      <wps:wsp>
                        <wps:cNvPr id="2964" name="Shape 2964"/>
                        <wps:cNvSpPr/>
                        <wps:spPr>
                          <a:xfrm>
                            <a:off x="1413167" y="910819"/>
                            <a:ext cx="191453" cy="0"/>
                          </a:xfrm>
                          <a:custGeom>
                            <a:avLst/>
                            <a:gdLst/>
                            <a:ahLst/>
                            <a:cxnLst/>
                            <a:rect l="0" t="0" r="0" b="0"/>
                            <a:pathLst>
                              <a:path w="191453">
                                <a:moveTo>
                                  <a:pt x="0" y="0"/>
                                </a:moveTo>
                                <a:lnTo>
                                  <a:pt x="191453" y="0"/>
                                </a:lnTo>
                              </a:path>
                            </a:pathLst>
                          </a:custGeom>
                          <a:noFill/>
                          <a:ln w="11951" cap="flat" cmpd="sng" algn="ctr">
                            <a:solidFill>
                              <a:srgbClr val="000000"/>
                            </a:solidFill>
                            <a:prstDash val="solid"/>
                            <a:round/>
                          </a:ln>
                          <a:effectLst/>
                        </wps:spPr>
                        <wps:bodyPr/>
                      </wps:wsp>
                      <wps:wsp>
                        <wps:cNvPr id="89894" name="Shape 89894"/>
                        <wps:cNvSpPr/>
                        <wps:spPr>
                          <a:xfrm>
                            <a:off x="902195" y="250710"/>
                            <a:ext cx="95764" cy="287655"/>
                          </a:xfrm>
                          <a:custGeom>
                            <a:avLst/>
                            <a:gdLst/>
                            <a:ahLst/>
                            <a:cxnLst/>
                            <a:rect l="0" t="0" r="0" b="0"/>
                            <a:pathLst>
                              <a:path w="95764" h="287655">
                                <a:moveTo>
                                  <a:pt x="0" y="0"/>
                                </a:moveTo>
                                <a:lnTo>
                                  <a:pt x="95764" y="0"/>
                                </a:lnTo>
                                <a:lnTo>
                                  <a:pt x="95764" y="287655"/>
                                </a:lnTo>
                                <a:lnTo>
                                  <a:pt x="0" y="287655"/>
                                </a:lnTo>
                                <a:lnTo>
                                  <a:pt x="0" y="0"/>
                                </a:lnTo>
                              </a:path>
                            </a:pathLst>
                          </a:custGeom>
                          <a:solidFill>
                            <a:srgbClr val="FFFFFF"/>
                          </a:solidFill>
                          <a:ln w="0" cap="flat">
                            <a:noFill/>
                            <a:round/>
                          </a:ln>
                          <a:effectLst/>
                        </wps:spPr>
                        <wps:bodyPr/>
                      </wps:wsp>
                      <wps:wsp>
                        <wps:cNvPr id="2966" name="Shape 2966"/>
                        <wps:cNvSpPr/>
                        <wps:spPr>
                          <a:xfrm>
                            <a:off x="997966" y="298603"/>
                            <a:ext cx="0" cy="191592"/>
                          </a:xfrm>
                          <a:custGeom>
                            <a:avLst/>
                            <a:gdLst/>
                            <a:ahLst/>
                            <a:cxnLst/>
                            <a:rect l="0" t="0" r="0" b="0"/>
                            <a:pathLst>
                              <a:path h="191592">
                                <a:moveTo>
                                  <a:pt x="0" y="191592"/>
                                </a:moveTo>
                                <a:lnTo>
                                  <a:pt x="0" y="0"/>
                                </a:lnTo>
                              </a:path>
                            </a:pathLst>
                          </a:custGeom>
                          <a:noFill/>
                          <a:ln w="11951" cap="flat" cmpd="sng" algn="ctr">
                            <a:solidFill>
                              <a:srgbClr val="000000"/>
                            </a:solidFill>
                            <a:prstDash val="solid"/>
                            <a:round/>
                          </a:ln>
                          <a:effectLst/>
                        </wps:spPr>
                        <wps:bodyPr/>
                      </wps:wsp>
                      <wps:wsp>
                        <wps:cNvPr id="2967" name="Shape 2967"/>
                        <wps:cNvSpPr/>
                        <wps:spPr>
                          <a:xfrm>
                            <a:off x="902208" y="298603"/>
                            <a:ext cx="0" cy="191592"/>
                          </a:xfrm>
                          <a:custGeom>
                            <a:avLst/>
                            <a:gdLst/>
                            <a:ahLst/>
                            <a:cxnLst/>
                            <a:rect l="0" t="0" r="0" b="0"/>
                            <a:pathLst>
                              <a:path h="191592">
                                <a:moveTo>
                                  <a:pt x="0" y="191592"/>
                                </a:moveTo>
                                <a:lnTo>
                                  <a:pt x="0" y="0"/>
                                </a:lnTo>
                              </a:path>
                            </a:pathLst>
                          </a:custGeom>
                          <a:noFill/>
                          <a:ln w="11951" cap="flat" cmpd="sng" algn="ctr">
                            <a:solidFill>
                              <a:srgbClr val="000000"/>
                            </a:solidFill>
                            <a:prstDash val="solid"/>
                            <a:round/>
                          </a:ln>
                          <a:effectLst/>
                        </wps:spPr>
                        <wps:bodyPr/>
                      </wps:wsp>
                      <wps:wsp>
                        <wps:cNvPr id="89895" name="Shape 89895"/>
                        <wps:cNvSpPr/>
                        <wps:spPr>
                          <a:xfrm>
                            <a:off x="902195" y="1366038"/>
                            <a:ext cx="95764" cy="287642"/>
                          </a:xfrm>
                          <a:custGeom>
                            <a:avLst/>
                            <a:gdLst/>
                            <a:ahLst/>
                            <a:cxnLst/>
                            <a:rect l="0" t="0" r="0" b="0"/>
                            <a:pathLst>
                              <a:path w="95764" h="287642">
                                <a:moveTo>
                                  <a:pt x="0" y="0"/>
                                </a:moveTo>
                                <a:lnTo>
                                  <a:pt x="95764" y="0"/>
                                </a:lnTo>
                                <a:lnTo>
                                  <a:pt x="95764" y="287642"/>
                                </a:lnTo>
                                <a:lnTo>
                                  <a:pt x="0" y="287642"/>
                                </a:lnTo>
                                <a:lnTo>
                                  <a:pt x="0" y="0"/>
                                </a:lnTo>
                              </a:path>
                            </a:pathLst>
                          </a:custGeom>
                          <a:solidFill>
                            <a:srgbClr val="FFFFFF"/>
                          </a:solidFill>
                          <a:ln w="0" cap="flat">
                            <a:noFill/>
                            <a:round/>
                          </a:ln>
                          <a:effectLst/>
                        </wps:spPr>
                        <wps:bodyPr/>
                      </wps:wsp>
                      <wps:wsp>
                        <wps:cNvPr id="2969" name="Shape 2969"/>
                        <wps:cNvSpPr/>
                        <wps:spPr>
                          <a:xfrm>
                            <a:off x="997966" y="1413942"/>
                            <a:ext cx="0" cy="191821"/>
                          </a:xfrm>
                          <a:custGeom>
                            <a:avLst/>
                            <a:gdLst/>
                            <a:ahLst/>
                            <a:cxnLst/>
                            <a:rect l="0" t="0" r="0" b="0"/>
                            <a:pathLst>
                              <a:path h="191821">
                                <a:moveTo>
                                  <a:pt x="0" y="191821"/>
                                </a:moveTo>
                                <a:lnTo>
                                  <a:pt x="0" y="0"/>
                                </a:lnTo>
                              </a:path>
                            </a:pathLst>
                          </a:custGeom>
                          <a:noFill/>
                          <a:ln w="11951" cap="flat" cmpd="sng" algn="ctr">
                            <a:solidFill>
                              <a:srgbClr val="000000"/>
                            </a:solidFill>
                            <a:prstDash val="solid"/>
                            <a:round/>
                          </a:ln>
                          <a:effectLst/>
                        </wps:spPr>
                        <wps:bodyPr/>
                      </wps:wsp>
                      <wps:wsp>
                        <wps:cNvPr id="2970" name="Shape 2970"/>
                        <wps:cNvSpPr/>
                        <wps:spPr>
                          <a:xfrm>
                            <a:off x="902208" y="1413942"/>
                            <a:ext cx="0" cy="191821"/>
                          </a:xfrm>
                          <a:custGeom>
                            <a:avLst/>
                            <a:gdLst/>
                            <a:ahLst/>
                            <a:cxnLst/>
                            <a:rect l="0" t="0" r="0" b="0"/>
                            <a:pathLst>
                              <a:path h="191821">
                                <a:moveTo>
                                  <a:pt x="0" y="191821"/>
                                </a:moveTo>
                                <a:lnTo>
                                  <a:pt x="0" y="0"/>
                                </a:lnTo>
                              </a:path>
                            </a:pathLst>
                          </a:custGeom>
                          <a:noFill/>
                          <a:ln w="11951" cap="flat" cmpd="sng" algn="ctr">
                            <a:solidFill>
                              <a:srgbClr val="000000"/>
                            </a:solidFill>
                            <a:prstDash val="solid"/>
                            <a:round/>
                          </a:ln>
                          <a:effectLst/>
                        </wps:spPr>
                        <wps:bodyPr/>
                      </wps:wsp>
                      <wps:wsp>
                        <wps:cNvPr id="2971" name="Shape 2971"/>
                        <wps:cNvSpPr/>
                        <wps:spPr>
                          <a:xfrm>
                            <a:off x="680707" y="681000"/>
                            <a:ext cx="540753" cy="541376"/>
                          </a:xfrm>
                          <a:custGeom>
                            <a:avLst/>
                            <a:gdLst/>
                            <a:ahLst/>
                            <a:cxnLst/>
                            <a:rect l="0" t="0" r="0" b="0"/>
                            <a:pathLst>
                              <a:path w="540753" h="541376">
                                <a:moveTo>
                                  <a:pt x="270383" y="0"/>
                                </a:moveTo>
                                <a:cubicBezTo>
                                  <a:pt x="419608" y="0"/>
                                  <a:pt x="540753" y="121272"/>
                                  <a:pt x="540753" y="270827"/>
                                </a:cubicBezTo>
                                <a:cubicBezTo>
                                  <a:pt x="540753" y="420116"/>
                                  <a:pt x="419608" y="541376"/>
                                  <a:pt x="270383" y="541376"/>
                                </a:cubicBezTo>
                                <a:cubicBezTo>
                                  <a:pt x="120917" y="541376"/>
                                  <a:pt x="0" y="420116"/>
                                  <a:pt x="0" y="270827"/>
                                </a:cubicBezTo>
                                <a:cubicBezTo>
                                  <a:pt x="0" y="121272"/>
                                  <a:pt x="120917" y="0"/>
                                  <a:pt x="270383" y="0"/>
                                </a:cubicBezTo>
                                <a:close/>
                              </a:path>
                            </a:pathLst>
                          </a:custGeom>
                          <a:solidFill>
                            <a:srgbClr val="FFFF99"/>
                          </a:solidFill>
                          <a:ln w="0" cap="flat">
                            <a:noFill/>
                            <a:round/>
                          </a:ln>
                          <a:effectLst/>
                        </wps:spPr>
                        <wps:bodyPr/>
                      </wps:wsp>
                      <wps:wsp>
                        <wps:cNvPr id="2972" name="Shape 2972"/>
                        <wps:cNvSpPr/>
                        <wps:spPr>
                          <a:xfrm>
                            <a:off x="680707" y="681000"/>
                            <a:ext cx="540753" cy="541376"/>
                          </a:xfrm>
                          <a:custGeom>
                            <a:avLst/>
                            <a:gdLst/>
                            <a:ahLst/>
                            <a:cxnLst/>
                            <a:rect l="0" t="0" r="0" b="0"/>
                            <a:pathLst>
                              <a:path w="540753" h="541376">
                                <a:moveTo>
                                  <a:pt x="0" y="270827"/>
                                </a:moveTo>
                                <a:cubicBezTo>
                                  <a:pt x="0" y="121272"/>
                                  <a:pt x="120917" y="0"/>
                                  <a:pt x="270383" y="0"/>
                                </a:cubicBezTo>
                                <a:cubicBezTo>
                                  <a:pt x="419608" y="0"/>
                                  <a:pt x="540753" y="121272"/>
                                  <a:pt x="540753" y="270827"/>
                                </a:cubicBezTo>
                                <a:cubicBezTo>
                                  <a:pt x="540753" y="420116"/>
                                  <a:pt x="419608" y="541376"/>
                                  <a:pt x="270383" y="541376"/>
                                </a:cubicBezTo>
                                <a:cubicBezTo>
                                  <a:pt x="120917" y="541376"/>
                                  <a:pt x="0" y="420116"/>
                                  <a:pt x="0" y="270827"/>
                                </a:cubicBezTo>
                                <a:close/>
                              </a:path>
                            </a:pathLst>
                          </a:custGeom>
                          <a:noFill/>
                          <a:ln w="11951" cap="flat" cmpd="sng" algn="ctr">
                            <a:solidFill>
                              <a:srgbClr val="000000"/>
                            </a:solidFill>
                            <a:prstDash val="solid"/>
                            <a:round/>
                          </a:ln>
                          <a:effectLst/>
                        </wps:spPr>
                        <wps:bodyPr/>
                      </wps:wsp>
                      <wps:wsp>
                        <wps:cNvPr id="2973" name="Shape 2973"/>
                        <wps:cNvSpPr/>
                        <wps:spPr>
                          <a:xfrm>
                            <a:off x="477304" y="480771"/>
                            <a:ext cx="430517" cy="430530"/>
                          </a:xfrm>
                          <a:custGeom>
                            <a:avLst/>
                            <a:gdLst/>
                            <a:ahLst/>
                            <a:cxnLst/>
                            <a:rect l="0" t="0" r="0" b="0"/>
                            <a:pathLst>
                              <a:path w="430517" h="430530">
                                <a:moveTo>
                                  <a:pt x="228651" y="0"/>
                                </a:moveTo>
                                <a:lnTo>
                                  <a:pt x="430517" y="201993"/>
                                </a:lnTo>
                                <a:lnTo>
                                  <a:pt x="201866" y="430530"/>
                                </a:lnTo>
                                <a:lnTo>
                                  <a:pt x="0" y="228803"/>
                                </a:lnTo>
                                <a:lnTo>
                                  <a:pt x="228651" y="0"/>
                                </a:lnTo>
                                <a:close/>
                              </a:path>
                            </a:pathLst>
                          </a:custGeom>
                          <a:solidFill>
                            <a:srgbClr val="FFFF99"/>
                          </a:solidFill>
                          <a:ln w="0" cap="flat">
                            <a:noFill/>
                            <a:round/>
                          </a:ln>
                          <a:effectLst/>
                        </wps:spPr>
                        <wps:bodyPr/>
                      </wps:wsp>
                      <wps:wsp>
                        <wps:cNvPr id="2974" name="Shape 2974"/>
                        <wps:cNvSpPr/>
                        <wps:spPr>
                          <a:xfrm>
                            <a:off x="414452" y="633980"/>
                            <a:ext cx="48379" cy="83667"/>
                          </a:xfrm>
                          <a:custGeom>
                            <a:avLst/>
                            <a:gdLst/>
                            <a:ahLst/>
                            <a:cxnLst/>
                            <a:rect l="0" t="0" r="0" b="0"/>
                            <a:pathLst>
                              <a:path w="48379" h="83667">
                                <a:moveTo>
                                  <a:pt x="48379" y="0"/>
                                </a:moveTo>
                                <a:lnTo>
                                  <a:pt x="48379" y="17199"/>
                                </a:lnTo>
                                <a:lnTo>
                                  <a:pt x="47117" y="16450"/>
                                </a:lnTo>
                                <a:cubicBezTo>
                                  <a:pt x="41974" y="15675"/>
                                  <a:pt x="37186" y="17707"/>
                                  <a:pt x="32538" y="22013"/>
                                </a:cubicBezTo>
                                <a:lnTo>
                                  <a:pt x="21628" y="33278"/>
                                </a:lnTo>
                                <a:lnTo>
                                  <a:pt x="48379" y="60001"/>
                                </a:lnTo>
                                <a:lnTo>
                                  <a:pt x="48379" y="83667"/>
                                </a:lnTo>
                                <a:lnTo>
                                  <a:pt x="0" y="35310"/>
                                </a:lnTo>
                                <a:lnTo>
                                  <a:pt x="5867" y="29417"/>
                                </a:lnTo>
                                <a:lnTo>
                                  <a:pt x="24143" y="10824"/>
                                </a:lnTo>
                                <a:cubicBezTo>
                                  <a:pt x="28105" y="6906"/>
                                  <a:pt x="32122" y="4039"/>
                                  <a:pt x="36262" y="2215"/>
                                </a:cubicBezTo>
                                <a:lnTo>
                                  <a:pt x="48379" y="0"/>
                                </a:lnTo>
                                <a:close/>
                              </a:path>
                            </a:pathLst>
                          </a:custGeom>
                          <a:solidFill>
                            <a:srgbClr val="FF0000"/>
                          </a:solidFill>
                          <a:ln w="0" cap="flat">
                            <a:noFill/>
                            <a:round/>
                          </a:ln>
                          <a:effectLst/>
                        </wps:spPr>
                        <wps:bodyPr/>
                      </wps:wsp>
                      <wps:wsp>
                        <wps:cNvPr id="2975" name="Shape 2975"/>
                        <wps:cNvSpPr/>
                        <wps:spPr>
                          <a:xfrm>
                            <a:off x="462831" y="633844"/>
                            <a:ext cx="43519" cy="92202"/>
                          </a:xfrm>
                          <a:custGeom>
                            <a:avLst/>
                            <a:gdLst/>
                            <a:ahLst/>
                            <a:cxnLst/>
                            <a:rect l="0" t="0" r="0" b="0"/>
                            <a:pathLst>
                              <a:path w="43519" h="92202">
                                <a:moveTo>
                                  <a:pt x="745" y="0"/>
                                </a:moveTo>
                                <a:cubicBezTo>
                                  <a:pt x="9178" y="508"/>
                                  <a:pt x="18093" y="5398"/>
                                  <a:pt x="27008" y="14046"/>
                                </a:cubicBezTo>
                                <a:cubicBezTo>
                                  <a:pt x="36673" y="23990"/>
                                  <a:pt x="41994" y="33414"/>
                                  <a:pt x="42744" y="42850"/>
                                </a:cubicBezTo>
                                <a:cubicBezTo>
                                  <a:pt x="43519" y="51943"/>
                                  <a:pt x="39962" y="60897"/>
                                  <a:pt x="31797" y="69037"/>
                                </a:cubicBezTo>
                                <a:lnTo>
                                  <a:pt x="14474" y="86398"/>
                                </a:lnTo>
                                <a:lnTo>
                                  <a:pt x="8403" y="92202"/>
                                </a:lnTo>
                                <a:lnTo>
                                  <a:pt x="0" y="83803"/>
                                </a:lnTo>
                                <a:lnTo>
                                  <a:pt x="0" y="60137"/>
                                </a:lnTo>
                                <a:lnTo>
                                  <a:pt x="10435" y="70561"/>
                                </a:lnTo>
                                <a:lnTo>
                                  <a:pt x="20608" y="60617"/>
                                </a:lnTo>
                                <a:cubicBezTo>
                                  <a:pt x="25421" y="55842"/>
                                  <a:pt x="27517" y="50444"/>
                                  <a:pt x="26500" y="44882"/>
                                </a:cubicBezTo>
                                <a:cubicBezTo>
                                  <a:pt x="25662" y="39256"/>
                                  <a:pt x="21891" y="33172"/>
                                  <a:pt x="15490" y="26530"/>
                                </a:cubicBezTo>
                                <a:lnTo>
                                  <a:pt x="0" y="17335"/>
                                </a:lnTo>
                                <a:lnTo>
                                  <a:pt x="0" y="136"/>
                                </a:lnTo>
                                <a:lnTo>
                                  <a:pt x="745" y="0"/>
                                </a:lnTo>
                                <a:close/>
                              </a:path>
                            </a:pathLst>
                          </a:custGeom>
                          <a:solidFill>
                            <a:srgbClr val="FF0000"/>
                          </a:solidFill>
                          <a:ln w="0" cap="flat">
                            <a:noFill/>
                            <a:round/>
                          </a:ln>
                          <a:effectLst/>
                        </wps:spPr>
                        <wps:bodyPr/>
                      </wps:wsp>
                      <wps:wsp>
                        <wps:cNvPr id="2976" name="Shape 2976"/>
                        <wps:cNvSpPr/>
                        <wps:spPr>
                          <a:xfrm>
                            <a:off x="493649" y="603211"/>
                            <a:ext cx="24019" cy="57136"/>
                          </a:xfrm>
                          <a:custGeom>
                            <a:avLst/>
                            <a:gdLst/>
                            <a:ahLst/>
                            <a:cxnLst/>
                            <a:rect l="0" t="0" r="0" b="0"/>
                            <a:pathLst>
                              <a:path w="24019" h="57136">
                                <a:moveTo>
                                  <a:pt x="24019" y="0"/>
                                </a:moveTo>
                                <a:lnTo>
                                  <a:pt x="24019" y="9246"/>
                                </a:lnTo>
                                <a:lnTo>
                                  <a:pt x="14719" y="13044"/>
                                </a:lnTo>
                                <a:cubicBezTo>
                                  <a:pt x="10922" y="16676"/>
                                  <a:pt x="9423" y="20943"/>
                                  <a:pt x="9931" y="26099"/>
                                </a:cubicBezTo>
                                <a:cubicBezTo>
                                  <a:pt x="10439" y="29871"/>
                                  <a:pt x="11938" y="33770"/>
                                  <a:pt x="15227" y="37529"/>
                                </a:cubicBezTo>
                                <a:lnTo>
                                  <a:pt x="24019" y="28767"/>
                                </a:lnTo>
                                <a:lnTo>
                                  <a:pt x="24019" y="39928"/>
                                </a:lnTo>
                                <a:lnTo>
                                  <a:pt x="20853" y="43092"/>
                                </a:lnTo>
                                <a:lnTo>
                                  <a:pt x="24019" y="44818"/>
                                </a:lnTo>
                                <a:lnTo>
                                  <a:pt x="24019" y="57136"/>
                                </a:lnTo>
                                <a:lnTo>
                                  <a:pt x="21842" y="56529"/>
                                </a:lnTo>
                                <a:cubicBezTo>
                                  <a:pt x="18443" y="54811"/>
                                  <a:pt x="15139" y="52325"/>
                                  <a:pt x="11938" y="48997"/>
                                </a:cubicBezTo>
                                <a:cubicBezTo>
                                  <a:pt x="4788" y="42076"/>
                                  <a:pt x="1257" y="34748"/>
                                  <a:pt x="508" y="27115"/>
                                </a:cubicBezTo>
                                <a:cubicBezTo>
                                  <a:pt x="0" y="19457"/>
                                  <a:pt x="2515" y="12536"/>
                                  <a:pt x="8649" y="6732"/>
                                </a:cubicBezTo>
                                <a:cubicBezTo>
                                  <a:pt x="11309" y="3900"/>
                                  <a:pt x="14234" y="1915"/>
                                  <a:pt x="17419" y="737"/>
                                </a:cubicBezTo>
                                <a:lnTo>
                                  <a:pt x="24019" y="0"/>
                                </a:lnTo>
                                <a:close/>
                              </a:path>
                            </a:pathLst>
                          </a:custGeom>
                          <a:solidFill>
                            <a:srgbClr val="FF0000"/>
                          </a:solidFill>
                          <a:ln w="0" cap="flat">
                            <a:noFill/>
                            <a:round/>
                          </a:ln>
                          <a:effectLst/>
                        </wps:spPr>
                        <wps:bodyPr/>
                      </wps:wsp>
                      <wps:wsp>
                        <wps:cNvPr id="2977" name="Shape 2977"/>
                        <wps:cNvSpPr/>
                        <wps:spPr>
                          <a:xfrm>
                            <a:off x="517668" y="622160"/>
                            <a:ext cx="36827" cy="40729"/>
                          </a:xfrm>
                          <a:custGeom>
                            <a:avLst/>
                            <a:gdLst/>
                            <a:ahLst/>
                            <a:cxnLst/>
                            <a:rect l="0" t="0" r="0" b="0"/>
                            <a:pathLst>
                              <a:path w="36827" h="40729">
                                <a:moveTo>
                                  <a:pt x="31683" y="0"/>
                                </a:moveTo>
                                <a:cubicBezTo>
                                  <a:pt x="35303" y="5626"/>
                                  <a:pt x="36827" y="11189"/>
                                  <a:pt x="36052" y="16586"/>
                                </a:cubicBezTo>
                                <a:cubicBezTo>
                                  <a:pt x="35303" y="22149"/>
                                  <a:pt x="32522" y="27267"/>
                                  <a:pt x="27645" y="32321"/>
                                </a:cubicBezTo>
                                <a:cubicBezTo>
                                  <a:pt x="21752" y="37948"/>
                                  <a:pt x="15440" y="40729"/>
                                  <a:pt x="8290" y="40500"/>
                                </a:cubicBezTo>
                                <a:lnTo>
                                  <a:pt x="0" y="38187"/>
                                </a:lnTo>
                                <a:lnTo>
                                  <a:pt x="0" y="25869"/>
                                </a:lnTo>
                                <a:lnTo>
                                  <a:pt x="9039" y="30797"/>
                                </a:lnTo>
                                <a:cubicBezTo>
                                  <a:pt x="13675" y="31572"/>
                                  <a:pt x="17955" y="29807"/>
                                  <a:pt x="22362" y="25502"/>
                                </a:cubicBezTo>
                                <a:cubicBezTo>
                                  <a:pt x="24864" y="22898"/>
                                  <a:pt x="26629" y="19875"/>
                                  <a:pt x="27137" y="16307"/>
                                </a:cubicBezTo>
                                <a:cubicBezTo>
                                  <a:pt x="27378" y="12713"/>
                                  <a:pt x="26896" y="9665"/>
                                  <a:pt x="24864" y="6883"/>
                                </a:cubicBezTo>
                                <a:lnTo>
                                  <a:pt x="31683" y="0"/>
                                </a:lnTo>
                                <a:close/>
                              </a:path>
                            </a:pathLst>
                          </a:custGeom>
                          <a:solidFill>
                            <a:srgbClr val="FF0000"/>
                          </a:solidFill>
                          <a:ln w="0" cap="flat">
                            <a:noFill/>
                            <a:round/>
                          </a:ln>
                          <a:effectLst/>
                        </wps:spPr>
                        <wps:bodyPr/>
                      </wps:wsp>
                      <wps:wsp>
                        <wps:cNvPr id="2978" name="Shape 2978"/>
                        <wps:cNvSpPr/>
                        <wps:spPr>
                          <a:xfrm>
                            <a:off x="517668" y="602793"/>
                            <a:ext cx="27137" cy="40346"/>
                          </a:xfrm>
                          <a:custGeom>
                            <a:avLst/>
                            <a:gdLst/>
                            <a:ahLst/>
                            <a:cxnLst/>
                            <a:rect l="0" t="0" r="0" b="0"/>
                            <a:pathLst>
                              <a:path w="27137" h="40346">
                                <a:moveTo>
                                  <a:pt x="3744" y="0"/>
                                </a:moveTo>
                                <a:cubicBezTo>
                                  <a:pt x="11071" y="508"/>
                                  <a:pt x="17955" y="4369"/>
                                  <a:pt x="24622" y="10681"/>
                                </a:cubicBezTo>
                                <a:lnTo>
                                  <a:pt x="27137" y="13221"/>
                                </a:lnTo>
                                <a:lnTo>
                                  <a:pt x="0" y="40346"/>
                                </a:lnTo>
                                <a:lnTo>
                                  <a:pt x="0" y="29185"/>
                                </a:lnTo>
                                <a:lnTo>
                                  <a:pt x="14183" y="15049"/>
                                </a:lnTo>
                                <a:cubicBezTo>
                                  <a:pt x="10322" y="11189"/>
                                  <a:pt x="6258" y="9157"/>
                                  <a:pt x="2486" y="8649"/>
                                </a:cubicBezTo>
                                <a:lnTo>
                                  <a:pt x="0" y="9664"/>
                                </a:lnTo>
                                <a:lnTo>
                                  <a:pt x="0" y="418"/>
                                </a:lnTo>
                                <a:lnTo>
                                  <a:pt x="3744" y="0"/>
                                </a:lnTo>
                                <a:close/>
                              </a:path>
                            </a:pathLst>
                          </a:custGeom>
                          <a:solidFill>
                            <a:srgbClr val="FF0000"/>
                          </a:solidFill>
                          <a:ln w="0" cap="flat">
                            <a:noFill/>
                            <a:round/>
                          </a:ln>
                          <a:effectLst/>
                        </wps:spPr>
                        <wps:bodyPr/>
                      </wps:wsp>
                      <wps:wsp>
                        <wps:cNvPr id="2979" name="Shape 2979"/>
                        <wps:cNvSpPr/>
                        <wps:spPr>
                          <a:xfrm>
                            <a:off x="520154" y="552856"/>
                            <a:ext cx="59741" cy="71577"/>
                          </a:xfrm>
                          <a:custGeom>
                            <a:avLst/>
                            <a:gdLst/>
                            <a:ahLst/>
                            <a:cxnLst/>
                            <a:rect l="0" t="0" r="0" b="0"/>
                            <a:pathLst>
                              <a:path w="59741" h="71577">
                                <a:moveTo>
                                  <a:pt x="9093" y="0"/>
                                </a:moveTo>
                                <a:lnTo>
                                  <a:pt x="15468" y="6134"/>
                                </a:lnTo>
                                <a:lnTo>
                                  <a:pt x="12712" y="8915"/>
                                </a:lnTo>
                                <a:cubicBezTo>
                                  <a:pt x="11188" y="10173"/>
                                  <a:pt x="10680" y="11697"/>
                                  <a:pt x="10922" y="13297"/>
                                </a:cubicBezTo>
                                <a:cubicBezTo>
                                  <a:pt x="10922" y="14821"/>
                                  <a:pt x="11938" y="16586"/>
                                  <a:pt x="13462" y="18085"/>
                                </a:cubicBezTo>
                                <a:lnTo>
                                  <a:pt x="18516" y="23139"/>
                                </a:lnTo>
                                <a:lnTo>
                                  <a:pt x="25400" y="16078"/>
                                </a:lnTo>
                                <a:lnTo>
                                  <a:pt x="31293" y="21882"/>
                                </a:lnTo>
                                <a:lnTo>
                                  <a:pt x="24143" y="28804"/>
                                </a:lnTo>
                                <a:lnTo>
                                  <a:pt x="59741" y="64478"/>
                                </a:lnTo>
                                <a:lnTo>
                                  <a:pt x="56451" y="68008"/>
                                </a:lnTo>
                                <a:lnTo>
                                  <a:pt x="52921" y="71577"/>
                                </a:lnTo>
                                <a:lnTo>
                                  <a:pt x="17259" y="35687"/>
                                </a:lnTo>
                                <a:lnTo>
                                  <a:pt x="11430" y="41516"/>
                                </a:lnTo>
                                <a:lnTo>
                                  <a:pt x="5804" y="35687"/>
                                </a:lnTo>
                                <a:lnTo>
                                  <a:pt x="11430" y="30048"/>
                                </a:lnTo>
                                <a:lnTo>
                                  <a:pt x="4280" y="22898"/>
                                </a:lnTo>
                                <a:cubicBezTo>
                                  <a:pt x="1498" y="19876"/>
                                  <a:pt x="0" y="16827"/>
                                  <a:pt x="241" y="13297"/>
                                </a:cubicBezTo>
                                <a:cubicBezTo>
                                  <a:pt x="521" y="9944"/>
                                  <a:pt x="2515" y="6642"/>
                                  <a:pt x="6045" y="2781"/>
                                </a:cubicBezTo>
                                <a:lnTo>
                                  <a:pt x="9093" y="0"/>
                                </a:lnTo>
                                <a:close/>
                              </a:path>
                            </a:pathLst>
                          </a:custGeom>
                          <a:solidFill>
                            <a:srgbClr val="FF0000"/>
                          </a:solidFill>
                          <a:ln w="0" cap="flat">
                            <a:noFill/>
                            <a:round/>
                          </a:ln>
                          <a:effectLst/>
                        </wps:spPr>
                        <wps:bodyPr/>
                      </wps:wsp>
                      <wps:wsp>
                        <wps:cNvPr id="2980" name="Shape 2980"/>
                        <wps:cNvSpPr/>
                        <wps:spPr>
                          <a:xfrm>
                            <a:off x="560120" y="536747"/>
                            <a:ext cx="23966" cy="57146"/>
                          </a:xfrm>
                          <a:custGeom>
                            <a:avLst/>
                            <a:gdLst/>
                            <a:ahLst/>
                            <a:cxnLst/>
                            <a:rect l="0" t="0" r="0" b="0"/>
                            <a:pathLst>
                              <a:path w="23966" h="57146">
                                <a:moveTo>
                                  <a:pt x="23966" y="0"/>
                                </a:moveTo>
                                <a:lnTo>
                                  <a:pt x="23966" y="9388"/>
                                </a:lnTo>
                                <a:lnTo>
                                  <a:pt x="14478" y="13061"/>
                                </a:lnTo>
                                <a:cubicBezTo>
                                  <a:pt x="10960" y="16859"/>
                                  <a:pt x="9335" y="20999"/>
                                  <a:pt x="9944" y="26053"/>
                                </a:cubicBezTo>
                                <a:cubicBezTo>
                                  <a:pt x="10173" y="29914"/>
                                  <a:pt x="11938" y="33712"/>
                                  <a:pt x="15227" y="37483"/>
                                </a:cubicBezTo>
                                <a:lnTo>
                                  <a:pt x="23966" y="28740"/>
                                </a:lnTo>
                                <a:lnTo>
                                  <a:pt x="23966" y="40034"/>
                                </a:lnTo>
                                <a:lnTo>
                                  <a:pt x="20854" y="43148"/>
                                </a:lnTo>
                                <a:lnTo>
                                  <a:pt x="23966" y="44841"/>
                                </a:lnTo>
                                <a:lnTo>
                                  <a:pt x="23966" y="57146"/>
                                </a:lnTo>
                                <a:lnTo>
                                  <a:pt x="21789" y="56561"/>
                                </a:lnTo>
                                <a:cubicBezTo>
                                  <a:pt x="18352" y="54813"/>
                                  <a:pt x="14986" y="52266"/>
                                  <a:pt x="11697" y="48939"/>
                                </a:cubicBezTo>
                                <a:cubicBezTo>
                                  <a:pt x="4788" y="42132"/>
                                  <a:pt x="1029" y="34702"/>
                                  <a:pt x="521" y="27031"/>
                                </a:cubicBezTo>
                                <a:cubicBezTo>
                                  <a:pt x="0" y="19462"/>
                                  <a:pt x="2515" y="12541"/>
                                  <a:pt x="8586" y="6673"/>
                                </a:cubicBezTo>
                                <a:cubicBezTo>
                                  <a:pt x="11278" y="3892"/>
                                  <a:pt x="14227" y="1908"/>
                                  <a:pt x="17418" y="725"/>
                                </a:cubicBezTo>
                                <a:lnTo>
                                  <a:pt x="23966" y="0"/>
                                </a:lnTo>
                                <a:close/>
                              </a:path>
                            </a:pathLst>
                          </a:custGeom>
                          <a:solidFill>
                            <a:srgbClr val="FF0000"/>
                          </a:solidFill>
                          <a:ln w="0" cap="flat">
                            <a:noFill/>
                            <a:round/>
                          </a:ln>
                          <a:effectLst/>
                        </wps:spPr>
                        <wps:bodyPr/>
                      </wps:wsp>
                      <wps:wsp>
                        <wps:cNvPr id="2981" name="Shape 2981"/>
                        <wps:cNvSpPr/>
                        <wps:spPr>
                          <a:xfrm>
                            <a:off x="584086" y="555879"/>
                            <a:ext cx="36614" cy="40602"/>
                          </a:xfrm>
                          <a:custGeom>
                            <a:avLst/>
                            <a:gdLst/>
                            <a:ahLst/>
                            <a:cxnLst/>
                            <a:rect l="0" t="0" r="0" b="0"/>
                            <a:pathLst>
                              <a:path w="36614" h="40602">
                                <a:moveTo>
                                  <a:pt x="31737" y="0"/>
                                </a:moveTo>
                                <a:cubicBezTo>
                                  <a:pt x="35267" y="5385"/>
                                  <a:pt x="36614" y="11024"/>
                                  <a:pt x="36042" y="16345"/>
                                </a:cubicBezTo>
                                <a:cubicBezTo>
                                  <a:pt x="35267" y="21971"/>
                                  <a:pt x="32512" y="27267"/>
                                  <a:pt x="27698" y="32156"/>
                                </a:cubicBezTo>
                                <a:cubicBezTo>
                                  <a:pt x="21805" y="37986"/>
                                  <a:pt x="15163" y="40602"/>
                                  <a:pt x="8343" y="40259"/>
                                </a:cubicBezTo>
                                <a:lnTo>
                                  <a:pt x="0" y="38014"/>
                                </a:lnTo>
                                <a:lnTo>
                                  <a:pt x="0" y="25709"/>
                                </a:lnTo>
                                <a:lnTo>
                                  <a:pt x="9093" y="30658"/>
                                </a:lnTo>
                                <a:cubicBezTo>
                                  <a:pt x="13639" y="31407"/>
                                  <a:pt x="18046" y="29540"/>
                                  <a:pt x="22313" y="25502"/>
                                </a:cubicBezTo>
                                <a:cubicBezTo>
                                  <a:pt x="24854" y="22720"/>
                                  <a:pt x="26682" y="19596"/>
                                  <a:pt x="26962" y="16078"/>
                                </a:cubicBezTo>
                                <a:cubicBezTo>
                                  <a:pt x="27470" y="12789"/>
                                  <a:pt x="26682" y="9423"/>
                                  <a:pt x="24854" y="6921"/>
                                </a:cubicBezTo>
                                <a:lnTo>
                                  <a:pt x="31737" y="0"/>
                                </a:lnTo>
                                <a:close/>
                              </a:path>
                            </a:pathLst>
                          </a:custGeom>
                          <a:solidFill>
                            <a:srgbClr val="FF0000"/>
                          </a:solidFill>
                          <a:ln w="0" cap="flat">
                            <a:noFill/>
                            <a:round/>
                          </a:ln>
                          <a:effectLst/>
                        </wps:spPr>
                        <wps:bodyPr/>
                      </wps:wsp>
                      <wps:wsp>
                        <wps:cNvPr id="2982" name="Shape 2982"/>
                        <wps:cNvSpPr/>
                        <wps:spPr>
                          <a:xfrm>
                            <a:off x="584086" y="536334"/>
                            <a:ext cx="26962" cy="40448"/>
                          </a:xfrm>
                          <a:custGeom>
                            <a:avLst/>
                            <a:gdLst/>
                            <a:ahLst/>
                            <a:cxnLst/>
                            <a:rect l="0" t="0" r="0" b="0"/>
                            <a:pathLst>
                              <a:path w="26962" h="40448">
                                <a:moveTo>
                                  <a:pt x="3733" y="0"/>
                                </a:moveTo>
                                <a:cubicBezTo>
                                  <a:pt x="11125" y="749"/>
                                  <a:pt x="18046" y="4305"/>
                                  <a:pt x="24587" y="10960"/>
                                </a:cubicBezTo>
                                <a:lnTo>
                                  <a:pt x="26962" y="13475"/>
                                </a:lnTo>
                                <a:lnTo>
                                  <a:pt x="0" y="40448"/>
                                </a:lnTo>
                                <a:lnTo>
                                  <a:pt x="0" y="29154"/>
                                </a:lnTo>
                                <a:lnTo>
                                  <a:pt x="14147" y="14999"/>
                                </a:lnTo>
                                <a:cubicBezTo>
                                  <a:pt x="10109" y="11468"/>
                                  <a:pt x="6350" y="9093"/>
                                  <a:pt x="2451" y="8852"/>
                                </a:cubicBezTo>
                                <a:lnTo>
                                  <a:pt x="0" y="9801"/>
                                </a:lnTo>
                                <a:lnTo>
                                  <a:pt x="0" y="413"/>
                                </a:lnTo>
                                <a:lnTo>
                                  <a:pt x="3733" y="0"/>
                                </a:lnTo>
                                <a:close/>
                              </a:path>
                            </a:pathLst>
                          </a:custGeom>
                          <a:solidFill>
                            <a:srgbClr val="FF0000"/>
                          </a:solidFill>
                          <a:ln w="0" cap="flat">
                            <a:noFill/>
                            <a:round/>
                          </a:ln>
                          <a:effectLst/>
                        </wps:spPr>
                        <wps:bodyPr/>
                      </wps:wsp>
                      <wps:wsp>
                        <wps:cNvPr id="2983" name="Shape 2983"/>
                        <wps:cNvSpPr/>
                        <wps:spPr>
                          <a:xfrm>
                            <a:off x="596227" y="490436"/>
                            <a:ext cx="75387" cy="69304"/>
                          </a:xfrm>
                          <a:custGeom>
                            <a:avLst/>
                            <a:gdLst/>
                            <a:ahLst/>
                            <a:cxnLst/>
                            <a:rect l="0" t="0" r="0" b="0"/>
                            <a:pathLst>
                              <a:path w="75387" h="69304">
                                <a:moveTo>
                                  <a:pt x="32576" y="0"/>
                                </a:moveTo>
                                <a:cubicBezTo>
                                  <a:pt x="37693" y="0"/>
                                  <a:pt x="42240" y="2273"/>
                                  <a:pt x="46888" y="6921"/>
                                </a:cubicBezTo>
                                <a:lnTo>
                                  <a:pt x="75387" y="35458"/>
                                </a:lnTo>
                                <a:lnTo>
                                  <a:pt x="71768" y="38748"/>
                                </a:lnTo>
                                <a:lnTo>
                                  <a:pt x="68237" y="42266"/>
                                </a:lnTo>
                                <a:lnTo>
                                  <a:pt x="42240" y="16358"/>
                                </a:lnTo>
                                <a:cubicBezTo>
                                  <a:pt x="38710" y="12725"/>
                                  <a:pt x="35433" y="10693"/>
                                  <a:pt x="32309" y="10452"/>
                                </a:cubicBezTo>
                                <a:cubicBezTo>
                                  <a:pt x="29286" y="10452"/>
                                  <a:pt x="26238" y="11709"/>
                                  <a:pt x="23126" y="14999"/>
                                </a:cubicBezTo>
                                <a:cubicBezTo>
                                  <a:pt x="19863" y="18351"/>
                                  <a:pt x="18339" y="22162"/>
                                  <a:pt x="18847" y="26797"/>
                                </a:cubicBezTo>
                                <a:cubicBezTo>
                                  <a:pt x="19596" y="31344"/>
                                  <a:pt x="21869" y="35725"/>
                                  <a:pt x="26238" y="39992"/>
                                </a:cubicBezTo>
                                <a:lnTo>
                                  <a:pt x="48374" y="62154"/>
                                </a:lnTo>
                                <a:lnTo>
                                  <a:pt x="45085" y="65773"/>
                                </a:lnTo>
                                <a:lnTo>
                                  <a:pt x="41491" y="69304"/>
                                </a:lnTo>
                                <a:lnTo>
                                  <a:pt x="0" y="27788"/>
                                </a:lnTo>
                                <a:lnTo>
                                  <a:pt x="3289" y="24422"/>
                                </a:lnTo>
                                <a:lnTo>
                                  <a:pt x="6642" y="21133"/>
                                </a:lnTo>
                                <a:lnTo>
                                  <a:pt x="12713" y="27280"/>
                                </a:lnTo>
                                <a:lnTo>
                                  <a:pt x="12205" y="23685"/>
                                </a:lnTo>
                                <a:cubicBezTo>
                                  <a:pt x="11697" y="17107"/>
                                  <a:pt x="13703" y="11468"/>
                                  <a:pt x="18339" y="6921"/>
                                </a:cubicBezTo>
                                <a:cubicBezTo>
                                  <a:pt x="22885" y="2273"/>
                                  <a:pt x="27762" y="0"/>
                                  <a:pt x="32576" y="0"/>
                                </a:cubicBezTo>
                                <a:close/>
                              </a:path>
                            </a:pathLst>
                          </a:custGeom>
                          <a:solidFill>
                            <a:srgbClr val="FF0000"/>
                          </a:solidFill>
                          <a:ln w="0" cap="flat">
                            <a:noFill/>
                            <a:round/>
                          </a:ln>
                          <a:effectLst/>
                        </wps:spPr>
                        <wps:bodyPr/>
                      </wps:wsp>
                      <wps:wsp>
                        <wps:cNvPr id="2984" name="Shape 2984"/>
                        <wps:cNvSpPr/>
                        <wps:spPr>
                          <a:xfrm>
                            <a:off x="646633" y="424154"/>
                            <a:ext cx="30505" cy="82995"/>
                          </a:xfrm>
                          <a:custGeom>
                            <a:avLst/>
                            <a:gdLst/>
                            <a:ahLst/>
                            <a:cxnLst/>
                            <a:rect l="0" t="0" r="0" b="0"/>
                            <a:pathLst>
                              <a:path w="30505" h="82995">
                                <a:moveTo>
                                  <a:pt x="12713" y="0"/>
                                </a:moveTo>
                                <a:lnTo>
                                  <a:pt x="30505" y="17816"/>
                                </a:lnTo>
                                <a:lnTo>
                                  <a:pt x="30505" y="36719"/>
                                </a:lnTo>
                                <a:lnTo>
                                  <a:pt x="27762" y="34976"/>
                                </a:lnTo>
                                <a:cubicBezTo>
                                  <a:pt x="22885" y="33960"/>
                                  <a:pt x="18580" y="35217"/>
                                  <a:pt x="15049" y="38748"/>
                                </a:cubicBezTo>
                                <a:cubicBezTo>
                                  <a:pt x="10922" y="42875"/>
                                  <a:pt x="9423" y="46914"/>
                                  <a:pt x="10173" y="50952"/>
                                </a:cubicBezTo>
                                <a:cubicBezTo>
                                  <a:pt x="10681" y="55334"/>
                                  <a:pt x="13703" y="60147"/>
                                  <a:pt x="19355" y="65773"/>
                                </a:cubicBezTo>
                                <a:lnTo>
                                  <a:pt x="30505" y="72536"/>
                                </a:lnTo>
                                <a:lnTo>
                                  <a:pt x="30505" y="82995"/>
                                </a:lnTo>
                                <a:lnTo>
                                  <a:pt x="21698" y="80153"/>
                                </a:lnTo>
                                <a:cubicBezTo>
                                  <a:pt x="18101" y="78207"/>
                                  <a:pt x="14516" y="75476"/>
                                  <a:pt x="10922" y="71946"/>
                                </a:cubicBezTo>
                                <a:cubicBezTo>
                                  <a:pt x="4610" y="65773"/>
                                  <a:pt x="1257" y="59131"/>
                                  <a:pt x="508" y="52070"/>
                                </a:cubicBezTo>
                                <a:cubicBezTo>
                                  <a:pt x="0" y="45149"/>
                                  <a:pt x="2274" y="39014"/>
                                  <a:pt x="7391" y="33960"/>
                                </a:cubicBezTo>
                                <a:cubicBezTo>
                                  <a:pt x="12446" y="28804"/>
                                  <a:pt x="18580" y="26797"/>
                                  <a:pt x="26010" y="28334"/>
                                </a:cubicBezTo>
                                <a:lnTo>
                                  <a:pt x="27254" y="28562"/>
                                </a:lnTo>
                                <a:lnTo>
                                  <a:pt x="5626" y="6921"/>
                                </a:lnTo>
                                <a:lnTo>
                                  <a:pt x="9157" y="3632"/>
                                </a:lnTo>
                                <a:lnTo>
                                  <a:pt x="12713" y="0"/>
                                </a:lnTo>
                                <a:close/>
                              </a:path>
                            </a:pathLst>
                          </a:custGeom>
                          <a:solidFill>
                            <a:srgbClr val="FF0000"/>
                          </a:solidFill>
                          <a:ln w="0" cap="flat">
                            <a:noFill/>
                            <a:round/>
                          </a:ln>
                          <a:effectLst/>
                        </wps:spPr>
                        <wps:bodyPr/>
                      </wps:wsp>
                      <wps:wsp>
                        <wps:cNvPr id="2985" name="Shape 2985"/>
                        <wps:cNvSpPr/>
                        <wps:spPr>
                          <a:xfrm>
                            <a:off x="677138" y="441970"/>
                            <a:ext cx="38990" cy="66817"/>
                          </a:xfrm>
                          <a:custGeom>
                            <a:avLst/>
                            <a:gdLst/>
                            <a:ahLst/>
                            <a:cxnLst/>
                            <a:rect l="0" t="0" r="0" b="0"/>
                            <a:pathLst>
                              <a:path w="38990" h="66817">
                                <a:moveTo>
                                  <a:pt x="0" y="0"/>
                                </a:moveTo>
                                <a:lnTo>
                                  <a:pt x="38990" y="39042"/>
                                </a:lnTo>
                                <a:lnTo>
                                  <a:pt x="35980" y="42331"/>
                                </a:lnTo>
                                <a:lnTo>
                                  <a:pt x="32614" y="45684"/>
                                </a:lnTo>
                                <a:lnTo>
                                  <a:pt x="26785" y="40058"/>
                                </a:lnTo>
                                <a:lnTo>
                                  <a:pt x="27293" y="42090"/>
                                </a:lnTo>
                                <a:cubicBezTo>
                                  <a:pt x="28080" y="48745"/>
                                  <a:pt x="26277" y="54371"/>
                                  <a:pt x="21400" y="58918"/>
                                </a:cubicBezTo>
                                <a:cubicBezTo>
                                  <a:pt x="15876" y="64544"/>
                                  <a:pt x="9462" y="66817"/>
                                  <a:pt x="2046" y="65839"/>
                                </a:cubicBezTo>
                                <a:lnTo>
                                  <a:pt x="0" y="65179"/>
                                </a:lnTo>
                                <a:lnTo>
                                  <a:pt x="0" y="54720"/>
                                </a:lnTo>
                                <a:lnTo>
                                  <a:pt x="3570" y="56886"/>
                                </a:lnTo>
                                <a:cubicBezTo>
                                  <a:pt x="8218" y="57660"/>
                                  <a:pt x="12243" y="56136"/>
                                  <a:pt x="15876" y="52504"/>
                                </a:cubicBezTo>
                                <a:cubicBezTo>
                                  <a:pt x="19394" y="49253"/>
                                  <a:pt x="20931" y="45176"/>
                                  <a:pt x="20422" y="40566"/>
                                </a:cubicBezTo>
                                <a:cubicBezTo>
                                  <a:pt x="19901" y="36020"/>
                                  <a:pt x="17362" y="31651"/>
                                  <a:pt x="13260" y="27333"/>
                                </a:cubicBezTo>
                                <a:lnTo>
                                  <a:pt x="0" y="18903"/>
                                </a:lnTo>
                                <a:lnTo>
                                  <a:pt x="0" y="0"/>
                                </a:lnTo>
                                <a:close/>
                              </a:path>
                            </a:pathLst>
                          </a:custGeom>
                          <a:solidFill>
                            <a:srgbClr val="FF0000"/>
                          </a:solidFill>
                          <a:ln w="0" cap="flat">
                            <a:noFill/>
                            <a:round/>
                          </a:ln>
                          <a:effectLst/>
                        </wps:spPr>
                        <wps:bodyPr/>
                      </wps:wsp>
                      <wps:wsp>
                        <wps:cNvPr id="2986" name="Shape 2986"/>
                        <wps:cNvSpPr/>
                        <wps:spPr>
                          <a:xfrm>
                            <a:off x="750469" y="529171"/>
                            <a:ext cx="159626" cy="160007"/>
                          </a:xfrm>
                          <a:custGeom>
                            <a:avLst/>
                            <a:gdLst/>
                            <a:ahLst/>
                            <a:cxnLst/>
                            <a:rect l="0" t="0" r="0" b="0"/>
                            <a:pathLst>
                              <a:path w="159626" h="160007">
                                <a:moveTo>
                                  <a:pt x="159626" y="160007"/>
                                </a:moveTo>
                                <a:lnTo>
                                  <a:pt x="0" y="0"/>
                                </a:lnTo>
                              </a:path>
                            </a:pathLst>
                          </a:custGeom>
                          <a:noFill/>
                          <a:ln w="11951" cap="flat" cmpd="sng" algn="ctr">
                            <a:solidFill>
                              <a:srgbClr val="000000"/>
                            </a:solidFill>
                            <a:prstDash val="solid"/>
                            <a:round/>
                          </a:ln>
                          <a:effectLst/>
                        </wps:spPr>
                        <wps:bodyPr/>
                      </wps:wsp>
                      <wps:wsp>
                        <wps:cNvPr id="2987" name="Shape 2987"/>
                        <wps:cNvSpPr/>
                        <wps:spPr>
                          <a:xfrm>
                            <a:off x="531063" y="758990"/>
                            <a:ext cx="151498" cy="149796"/>
                          </a:xfrm>
                          <a:custGeom>
                            <a:avLst/>
                            <a:gdLst/>
                            <a:ahLst/>
                            <a:cxnLst/>
                            <a:rect l="0" t="0" r="0" b="0"/>
                            <a:pathLst>
                              <a:path w="151498" h="149796">
                                <a:moveTo>
                                  <a:pt x="151498" y="149796"/>
                                </a:moveTo>
                                <a:lnTo>
                                  <a:pt x="0" y="0"/>
                                </a:lnTo>
                              </a:path>
                            </a:pathLst>
                          </a:custGeom>
                          <a:noFill/>
                          <a:ln w="11951" cap="flat" cmpd="sng" algn="ctr">
                            <a:solidFill>
                              <a:srgbClr val="000000"/>
                            </a:solidFill>
                            <a:prstDash val="solid"/>
                            <a:round/>
                          </a:ln>
                          <a:effectLst/>
                        </wps:spPr>
                        <wps:bodyPr/>
                      </wps:wsp>
                      <wps:wsp>
                        <wps:cNvPr id="2988" name="Shape 2988"/>
                        <wps:cNvSpPr/>
                        <wps:spPr>
                          <a:xfrm>
                            <a:off x="786079" y="907212"/>
                            <a:ext cx="33338" cy="80239"/>
                          </a:xfrm>
                          <a:custGeom>
                            <a:avLst/>
                            <a:gdLst/>
                            <a:ahLst/>
                            <a:cxnLst/>
                            <a:rect l="0" t="0" r="0" b="0"/>
                            <a:pathLst>
                              <a:path w="33338" h="80239">
                                <a:moveTo>
                                  <a:pt x="0" y="0"/>
                                </a:moveTo>
                                <a:lnTo>
                                  <a:pt x="29591" y="0"/>
                                </a:lnTo>
                                <a:lnTo>
                                  <a:pt x="33338" y="377"/>
                                </a:lnTo>
                                <a:lnTo>
                                  <a:pt x="33338" y="14152"/>
                                </a:lnTo>
                                <a:lnTo>
                                  <a:pt x="23469" y="13576"/>
                                </a:lnTo>
                                <a:lnTo>
                                  <a:pt x="16192" y="13576"/>
                                </a:lnTo>
                                <a:lnTo>
                                  <a:pt x="16192" y="66713"/>
                                </a:lnTo>
                                <a:lnTo>
                                  <a:pt x="28283" y="66713"/>
                                </a:lnTo>
                                <a:lnTo>
                                  <a:pt x="33338" y="66320"/>
                                </a:lnTo>
                                <a:lnTo>
                                  <a:pt x="33338" y="79898"/>
                                </a:lnTo>
                                <a:lnTo>
                                  <a:pt x="30467" y="80239"/>
                                </a:lnTo>
                                <a:lnTo>
                                  <a:pt x="0" y="80239"/>
                                </a:lnTo>
                                <a:lnTo>
                                  <a:pt x="0" y="0"/>
                                </a:lnTo>
                                <a:close/>
                              </a:path>
                            </a:pathLst>
                          </a:custGeom>
                          <a:solidFill>
                            <a:srgbClr val="000000"/>
                          </a:solidFill>
                          <a:ln w="0" cap="flat">
                            <a:noFill/>
                            <a:round/>
                          </a:ln>
                          <a:effectLst/>
                        </wps:spPr>
                        <wps:bodyPr/>
                      </wps:wsp>
                      <wps:wsp>
                        <wps:cNvPr id="2989" name="Shape 2989"/>
                        <wps:cNvSpPr/>
                        <wps:spPr>
                          <a:xfrm>
                            <a:off x="819417" y="907589"/>
                            <a:ext cx="33884" cy="79520"/>
                          </a:xfrm>
                          <a:custGeom>
                            <a:avLst/>
                            <a:gdLst/>
                            <a:ahLst/>
                            <a:cxnLst/>
                            <a:rect l="0" t="0" r="0" b="0"/>
                            <a:pathLst>
                              <a:path w="33884" h="79520">
                                <a:moveTo>
                                  <a:pt x="0" y="0"/>
                                </a:moveTo>
                                <a:lnTo>
                                  <a:pt x="11506" y="1159"/>
                                </a:lnTo>
                                <a:cubicBezTo>
                                  <a:pt x="16218" y="2543"/>
                                  <a:pt x="20244" y="5007"/>
                                  <a:pt x="23597" y="8551"/>
                                </a:cubicBezTo>
                                <a:cubicBezTo>
                                  <a:pt x="26949" y="12094"/>
                                  <a:pt x="29502" y="16412"/>
                                  <a:pt x="31255" y="21543"/>
                                </a:cubicBezTo>
                                <a:cubicBezTo>
                                  <a:pt x="33007" y="26674"/>
                                  <a:pt x="33884" y="32998"/>
                                  <a:pt x="33884" y="40504"/>
                                </a:cubicBezTo>
                                <a:cubicBezTo>
                                  <a:pt x="33884" y="47108"/>
                                  <a:pt x="33058" y="52810"/>
                                  <a:pt x="31420" y="57585"/>
                                </a:cubicBezTo>
                                <a:cubicBezTo>
                                  <a:pt x="29413" y="63427"/>
                                  <a:pt x="26543" y="68139"/>
                                  <a:pt x="22835" y="71758"/>
                                </a:cubicBezTo>
                                <a:cubicBezTo>
                                  <a:pt x="20028" y="74489"/>
                                  <a:pt x="16230" y="76623"/>
                                  <a:pt x="11456" y="78159"/>
                                </a:cubicBezTo>
                                <a:lnTo>
                                  <a:pt x="0" y="79520"/>
                                </a:lnTo>
                                <a:lnTo>
                                  <a:pt x="0" y="65942"/>
                                </a:lnTo>
                                <a:lnTo>
                                  <a:pt x="4737" y="65574"/>
                                </a:lnTo>
                                <a:cubicBezTo>
                                  <a:pt x="7353" y="64913"/>
                                  <a:pt x="9538" y="63796"/>
                                  <a:pt x="11265" y="62233"/>
                                </a:cubicBezTo>
                                <a:cubicBezTo>
                                  <a:pt x="13005" y="60659"/>
                                  <a:pt x="14414" y="58081"/>
                                  <a:pt x="15507" y="54487"/>
                                </a:cubicBezTo>
                                <a:cubicBezTo>
                                  <a:pt x="16599" y="50892"/>
                                  <a:pt x="17145" y="46003"/>
                                  <a:pt x="17145" y="39793"/>
                                </a:cubicBezTo>
                                <a:cubicBezTo>
                                  <a:pt x="17145" y="33595"/>
                                  <a:pt x="16599" y="28833"/>
                                  <a:pt x="15507" y="25518"/>
                                </a:cubicBezTo>
                                <a:cubicBezTo>
                                  <a:pt x="14414" y="22190"/>
                                  <a:pt x="12878" y="19600"/>
                                  <a:pt x="10909" y="17745"/>
                                </a:cubicBezTo>
                                <a:cubicBezTo>
                                  <a:pt x="8941" y="15878"/>
                                  <a:pt x="6439" y="14621"/>
                                  <a:pt x="3416" y="13974"/>
                                </a:cubicBezTo>
                                <a:lnTo>
                                  <a:pt x="0" y="13774"/>
                                </a:lnTo>
                                <a:lnTo>
                                  <a:pt x="0" y="0"/>
                                </a:lnTo>
                                <a:close/>
                              </a:path>
                            </a:pathLst>
                          </a:custGeom>
                          <a:solidFill>
                            <a:srgbClr val="000000"/>
                          </a:solidFill>
                          <a:ln w="0" cap="flat">
                            <a:noFill/>
                            <a:round/>
                          </a:ln>
                          <a:effectLst/>
                        </wps:spPr>
                        <wps:bodyPr/>
                      </wps:wsp>
                      <wps:wsp>
                        <wps:cNvPr id="2990" name="Shape 2990"/>
                        <wps:cNvSpPr/>
                        <wps:spPr>
                          <a:xfrm>
                            <a:off x="862914" y="927437"/>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000000"/>
                          </a:solidFill>
                          <a:ln w="0" cap="flat">
                            <a:noFill/>
                            <a:round/>
                          </a:ln>
                          <a:effectLst/>
                        </wps:spPr>
                        <wps:bodyPr/>
                      </wps:wsp>
                      <wps:wsp>
                        <wps:cNvPr id="2991" name="Shape 2991"/>
                        <wps:cNvSpPr/>
                        <wps:spPr>
                          <a:xfrm>
                            <a:off x="889743" y="969074"/>
                            <a:ext cx="25711" cy="19974"/>
                          </a:xfrm>
                          <a:custGeom>
                            <a:avLst/>
                            <a:gdLst/>
                            <a:ahLst/>
                            <a:cxnLst/>
                            <a:rect l="0" t="0" r="0" b="0"/>
                            <a:pathLst>
                              <a:path w="25711" h="19974">
                                <a:moveTo>
                                  <a:pt x="15843" y="0"/>
                                </a:moveTo>
                                <a:lnTo>
                                  <a:pt x="25711" y="0"/>
                                </a:lnTo>
                                <a:cubicBezTo>
                                  <a:pt x="25368" y="2794"/>
                                  <a:pt x="22676" y="11087"/>
                                  <a:pt x="15284" y="16015"/>
                                </a:cubicBezTo>
                                <a:cubicBezTo>
                                  <a:pt x="13944" y="16910"/>
                                  <a:pt x="12322" y="17920"/>
                                  <a:pt x="9858" y="18705"/>
                                </a:cubicBezTo>
                                <a:lnTo>
                                  <a:pt x="0" y="19974"/>
                                </a:lnTo>
                                <a:lnTo>
                                  <a:pt x="0" y="11243"/>
                                </a:lnTo>
                                <a:lnTo>
                                  <a:pt x="730" y="11532"/>
                                </a:lnTo>
                                <a:cubicBezTo>
                                  <a:pt x="10027" y="11532"/>
                                  <a:pt x="15513" y="4369"/>
                                  <a:pt x="15843" y="0"/>
                                </a:cubicBezTo>
                                <a:close/>
                              </a:path>
                            </a:pathLst>
                          </a:custGeom>
                          <a:solidFill>
                            <a:srgbClr val="000000"/>
                          </a:solidFill>
                          <a:ln w="0" cap="flat">
                            <a:noFill/>
                            <a:round/>
                          </a:ln>
                          <a:effectLst/>
                        </wps:spPr>
                        <wps:bodyPr/>
                      </wps:wsp>
                      <wps:wsp>
                        <wps:cNvPr id="2992" name="Shape 2992"/>
                        <wps:cNvSpPr/>
                        <wps:spPr>
                          <a:xfrm>
                            <a:off x="889743" y="927177"/>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0" y="26327"/>
                                </a:lnTo>
                                <a:cubicBezTo>
                                  <a:pt x="16021" y="21793"/>
                                  <a:pt x="14929" y="17424"/>
                                  <a:pt x="12408" y="14189"/>
                                </a:cubicBezTo>
                                <a:lnTo>
                                  <a:pt x="0" y="8876"/>
                                </a:lnTo>
                                <a:lnTo>
                                  <a:pt x="0" y="261"/>
                                </a:lnTo>
                                <a:lnTo>
                                  <a:pt x="1289" y="0"/>
                                </a:lnTo>
                                <a:close/>
                              </a:path>
                            </a:pathLst>
                          </a:custGeom>
                          <a:solidFill>
                            <a:srgbClr val="000000"/>
                          </a:solidFill>
                          <a:ln w="0" cap="flat">
                            <a:noFill/>
                            <a:round/>
                          </a:ln>
                          <a:effectLst/>
                        </wps:spPr>
                        <wps:bodyPr/>
                      </wps:wsp>
                      <wps:wsp>
                        <wps:cNvPr id="2993" name="Shape 2993"/>
                        <wps:cNvSpPr/>
                        <wps:spPr>
                          <a:xfrm>
                            <a:off x="922172" y="905904"/>
                            <a:ext cx="27775" cy="81547"/>
                          </a:xfrm>
                          <a:custGeom>
                            <a:avLst/>
                            <a:gdLst/>
                            <a:ahLst/>
                            <a:cxnLst/>
                            <a:rect l="0" t="0" r="0" b="0"/>
                            <a:pathLst>
                              <a:path w="27775" h="81547">
                                <a:moveTo>
                                  <a:pt x="23292" y="0"/>
                                </a:moveTo>
                                <a:cubicBezTo>
                                  <a:pt x="24752" y="0"/>
                                  <a:pt x="26200" y="114"/>
                                  <a:pt x="27775" y="228"/>
                                </a:cubicBezTo>
                                <a:lnTo>
                                  <a:pt x="27775" y="9080"/>
                                </a:lnTo>
                                <a:cubicBezTo>
                                  <a:pt x="26543" y="8966"/>
                                  <a:pt x="24981" y="8852"/>
                                  <a:pt x="23737" y="8852"/>
                                </a:cubicBezTo>
                                <a:cubicBezTo>
                                  <a:pt x="19495" y="8852"/>
                                  <a:pt x="17920" y="10985"/>
                                  <a:pt x="17920" y="15685"/>
                                </a:cubicBezTo>
                                <a:lnTo>
                                  <a:pt x="17920" y="22962"/>
                                </a:lnTo>
                                <a:lnTo>
                                  <a:pt x="27775" y="22962"/>
                                </a:lnTo>
                                <a:lnTo>
                                  <a:pt x="27775" y="31140"/>
                                </a:lnTo>
                                <a:lnTo>
                                  <a:pt x="17920" y="31140"/>
                                </a:lnTo>
                                <a:lnTo>
                                  <a:pt x="17920" y="81547"/>
                                </a:lnTo>
                                <a:lnTo>
                                  <a:pt x="8065" y="81547"/>
                                </a:lnTo>
                                <a:lnTo>
                                  <a:pt x="8065" y="31140"/>
                                </a:lnTo>
                                <a:lnTo>
                                  <a:pt x="0" y="31140"/>
                                </a:lnTo>
                                <a:lnTo>
                                  <a:pt x="0" y="22962"/>
                                </a:lnTo>
                                <a:lnTo>
                                  <a:pt x="8065" y="22962"/>
                                </a:lnTo>
                                <a:lnTo>
                                  <a:pt x="8065" y="12890"/>
                                </a:lnTo>
                                <a:cubicBezTo>
                                  <a:pt x="8065" y="4039"/>
                                  <a:pt x="13665" y="0"/>
                                  <a:pt x="23292" y="0"/>
                                </a:cubicBezTo>
                                <a:close/>
                              </a:path>
                            </a:pathLst>
                          </a:custGeom>
                          <a:solidFill>
                            <a:srgbClr val="000000"/>
                          </a:solidFill>
                          <a:ln w="0" cap="flat">
                            <a:noFill/>
                            <a:round/>
                          </a:ln>
                          <a:effectLst/>
                        </wps:spPr>
                        <wps:bodyPr/>
                      </wps:wsp>
                      <wps:wsp>
                        <wps:cNvPr id="2994" name="Shape 2994"/>
                        <wps:cNvSpPr/>
                        <wps:spPr>
                          <a:xfrm>
                            <a:off x="956844" y="927437"/>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000000"/>
                          </a:solidFill>
                          <a:ln w="0" cap="flat">
                            <a:noFill/>
                            <a:round/>
                          </a:ln>
                          <a:effectLst/>
                        </wps:spPr>
                        <wps:bodyPr/>
                      </wps:wsp>
                      <wps:wsp>
                        <wps:cNvPr id="2995" name="Shape 2995"/>
                        <wps:cNvSpPr/>
                        <wps:spPr>
                          <a:xfrm>
                            <a:off x="983673" y="969074"/>
                            <a:ext cx="25711" cy="19974"/>
                          </a:xfrm>
                          <a:custGeom>
                            <a:avLst/>
                            <a:gdLst/>
                            <a:ahLst/>
                            <a:cxnLst/>
                            <a:rect l="0" t="0" r="0" b="0"/>
                            <a:pathLst>
                              <a:path w="25711" h="19974">
                                <a:moveTo>
                                  <a:pt x="15843" y="0"/>
                                </a:moveTo>
                                <a:lnTo>
                                  <a:pt x="25711" y="0"/>
                                </a:lnTo>
                                <a:cubicBezTo>
                                  <a:pt x="25368" y="2794"/>
                                  <a:pt x="22676" y="11087"/>
                                  <a:pt x="15284" y="16015"/>
                                </a:cubicBezTo>
                                <a:cubicBezTo>
                                  <a:pt x="13938" y="16910"/>
                                  <a:pt x="12316" y="17920"/>
                                  <a:pt x="9853" y="18705"/>
                                </a:cubicBezTo>
                                <a:lnTo>
                                  <a:pt x="0" y="19974"/>
                                </a:lnTo>
                                <a:lnTo>
                                  <a:pt x="0" y="11243"/>
                                </a:lnTo>
                                <a:lnTo>
                                  <a:pt x="730" y="11532"/>
                                </a:lnTo>
                                <a:cubicBezTo>
                                  <a:pt x="10027" y="11532"/>
                                  <a:pt x="15513" y="4369"/>
                                  <a:pt x="15843" y="0"/>
                                </a:cubicBezTo>
                                <a:close/>
                              </a:path>
                            </a:pathLst>
                          </a:custGeom>
                          <a:solidFill>
                            <a:srgbClr val="000000"/>
                          </a:solidFill>
                          <a:ln w="0" cap="flat">
                            <a:noFill/>
                            <a:round/>
                          </a:ln>
                          <a:effectLst/>
                        </wps:spPr>
                        <wps:bodyPr/>
                      </wps:wsp>
                      <wps:wsp>
                        <wps:cNvPr id="2996" name="Shape 2996"/>
                        <wps:cNvSpPr/>
                        <wps:spPr>
                          <a:xfrm>
                            <a:off x="983673" y="927177"/>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0" y="26327"/>
                                </a:lnTo>
                                <a:cubicBezTo>
                                  <a:pt x="16021" y="21793"/>
                                  <a:pt x="14929" y="17424"/>
                                  <a:pt x="12408" y="14189"/>
                                </a:cubicBezTo>
                                <a:lnTo>
                                  <a:pt x="0" y="8876"/>
                                </a:lnTo>
                                <a:lnTo>
                                  <a:pt x="0" y="261"/>
                                </a:lnTo>
                                <a:lnTo>
                                  <a:pt x="1289" y="0"/>
                                </a:lnTo>
                                <a:close/>
                              </a:path>
                            </a:pathLst>
                          </a:custGeom>
                          <a:solidFill>
                            <a:srgbClr val="000000"/>
                          </a:solidFill>
                          <a:ln w="0" cap="flat">
                            <a:noFill/>
                            <a:round/>
                          </a:ln>
                          <a:effectLst/>
                        </wps:spPr>
                        <wps:bodyPr/>
                      </wps:wsp>
                      <wps:wsp>
                        <wps:cNvPr id="2997" name="Shape 2997"/>
                        <wps:cNvSpPr/>
                        <wps:spPr>
                          <a:xfrm>
                            <a:off x="1021817" y="927189"/>
                            <a:ext cx="47714" cy="60261"/>
                          </a:xfrm>
                          <a:custGeom>
                            <a:avLst/>
                            <a:gdLst/>
                            <a:ahLst/>
                            <a:cxnLst/>
                            <a:rect l="0" t="0" r="0" b="0"/>
                            <a:pathLst>
                              <a:path w="47714" h="60261">
                                <a:moveTo>
                                  <a:pt x="27216" y="0"/>
                                </a:moveTo>
                                <a:cubicBezTo>
                                  <a:pt x="36284" y="0"/>
                                  <a:pt x="47714" y="3696"/>
                                  <a:pt x="47714" y="20383"/>
                                </a:cubicBezTo>
                                <a:lnTo>
                                  <a:pt x="47714" y="60261"/>
                                </a:lnTo>
                                <a:lnTo>
                                  <a:pt x="37859" y="60261"/>
                                </a:lnTo>
                                <a:lnTo>
                                  <a:pt x="37859" y="24193"/>
                                </a:lnTo>
                                <a:cubicBezTo>
                                  <a:pt x="37859" y="13995"/>
                                  <a:pt x="34950" y="8852"/>
                                  <a:pt x="25311" y="8852"/>
                                </a:cubicBezTo>
                                <a:cubicBezTo>
                                  <a:pt x="19710" y="8852"/>
                                  <a:pt x="9855" y="12433"/>
                                  <a:pt x="9855" y="28334"/>
                                </a:cubicBezTo>
                                <a:lnTo>
                                  <a:pt x="9855" y="60261"/>
                                </a:lnTo>
                                <a:lnTo>
                                  <a:pt x="0" y="60261"/>
                                </a:lnTo>
                                <a:lnTo>
                                  <a:pt x="0" y="1676"/>
                                </a:lnTo>
                                <a:lnTo>
                                  <a:pt x="9296" y="1676"/>
                                </a:lnTo>
                                <a:lnTo>
                                  <a:pt x="9296" y="9969"/>
                                </a:lnTo>
                                <a:lnTo>
                                  <a:pt x="9512" y="9969"/>
                                </a:lnTo>
                                <a:cubicBezTo>
                                  <a:pt x="11646" y="6833"/>
                                  <a:pt x="17132" y="0"/>
                                  <a:pt x="27216" y="0"/>
                                </a:cubicBezTo>
                                <a:close/>
                              </a:path>
                            </a:pathLst>
                          </a:custGeom>
                          <a:solidFill>
                            <a:srgbClr val="000000"/>
                          </a:solidFill>
                          <a:ln w="0" cap="flat">
                            <a:noFill/>
                            <a:round/>
                          </a:ln>
                          <a:effectLst/>
                        </wps:spPr>
                        <wps:bodyPr/>
                      </wps:wsp>
                      <wps:wsp>
                        <wps:cNvPr id="2998" name="Shape 2998"/>
                        <wps:cNvSpPr/>
                        <wps:spPr>
                          <a:xfrm>
                            <a:off x="1080618" y="927189"/>
                            <a:ext cx="26092" cy="61938"/>
                          </a:xfrm>
                          <a:custGeom>
                            <a:avLst/>
                            <a:gdLst/>
                            <a:ahLst/>
                            <a:cxnLst/>
                            <a:rect l="0" t="0" r="0" b="0"/>
                            <a:pathLst>
                              <a:path w="26092" h="61938">
                                <a:moveTo>
                                  <a:pt x="24409" y="0"/>
                                </a:moveTo>
                                <a:lnTo>
                                  <a:pt x="26092" y="529"/>
                                </a:lnTo>
                                <a:lnTo>
                                  <a:pt x="26092" y="8884"/>
                                </a:lnTo>
                                <a:lnTo>
                                  <a:pt x="17279" y="11227"/>
                                </a:lnTo>
                                <a:cubicBezTo>
                                  <a:pt x="10628" y="15644"/>
                                  <a:pt x="10185" y="25181"/>
                                  <a:pt x="10185" y="30810"/>
                                </a:cubicBezTo>
                                <a:cubicBezTo>
                                  <a:pt x="10185" y="43688"/>
                                  <a:pt x="15227" y="53429"/>
                                  <a:pt x="25984" y="53429"/>
                                </a:cubicBezTo>
                                <a:lnTo>
                                  <a:pt x="26092" y="53387"/>
                                </a:lnTo>
                                <a:lnTo>
                                  <a:pt x="26092" y="61866"/>
                                </a:lnTo>
                                <a:lnTo>
                                  <a:pt x="25755" y="61938"/>
                                </a:lnTo>
                                <a:cubicBezTo>
                                  <a:pt x="5816" y="61938"/>
                                  <a:pt x="0" y="43231"/>
                                  <a:pt x="0" y="29235"/>
                                </a:cubicBezTo>
                                <a:cubicBezTo>
                                  <a:pt x="0" y="12776"/>
                                  <a:pt x="8839" y="0"/>
                                  <a:pt x="24409" y="0"/>
                                </a:cubicBezTo>
                                <a:close/>
                              </a:path>
                            </a:pathLst>
                          </a:custGeom>
                          <a:solidFill>
                            <a:srgbClr val="000000"/>
                          </a:solidFill>
                          <a:ln w="0" cap="flat">
                            <a:noFill/>
                            <a:round/>
                          </a:ln>
                          <a:effectLst/>
                        </wps:spPr>
                        <wps:bodyPr/>
                      </wps:wsp>
                      <wps:wsp>
                        <wps:cNvPr id="2999" name="Shape 2999"/>
                        <wps:cNvSpPr/>
                        <wps:spPr>
                          <a:xfrm>
                            <a:off x="1106710" y="907034"/>
                            <a:ext cx="25876" cy="82021"/>
                          </a:xfrm>
                          <a:custGeom>
                            <a:avLst/>
                            <a:gdLst/>
                            <a:ahLst/>
                            <a:cxnLst/>
                            <a:rect l="0" t="0" r="0" b="0"/>
                            <a:pathLst>
                              <a:path w="25876" h="82021">
                                <a:moveTo>
                                  <a:pt x="16021" y="0"/>
                                </a:moveTo>
                                <a:lnTo>
                                  <a:pt x="25876" y="0"/>
                                </a:lnTo>
                                <a:lnTo>
                                  <a:pt x="25876" y="80416"/>
                                </a:lnTo>
                                <a:lnTo>
                                  <a:pt x="16580" y="80416"/>
                                </a:lnTo>
                                <a:lnTo>
                                  <a:pt x="16580" y="72352"/>
                                </a:lnTo>
                                <a:lnTo>
                                  <a:pt x="16351" y="72352"/>
                                </a:lnTo>
                                <a:cubicBezTo>
                                  <a:pt x="14224" y="76327"/>
                                  <a:pt x="11481" y="78762"/>
                                  <a:pt x="8555" y="80204"/>
                                </a:cubicBezTo>
                                <a:lnTo>
                                  <a:pt x="0" y="82021"/>
                                </a:lnTo>
                                <a:lnTo>
                                  <a:pt x="0" y="73542"/>
                                </a:lnTo>
                                <a:lnTo>
                                  <a:pt x="10252" y="69567"/>
                                </a:lnTo>
                                <a:cubicBezTo>
                                  <a:pt x="13471" y="66586"/>
                                  <a:pt x="15906" y="61659"/>
                                  <a:pt x="15906" y="53873"/>
                                </a:cubicBezTo>
                                <a:cubicBezTo>
                                  <a:pt x="15906" y="44348"/>
                                  <a:pt x="14344" y="29007"/>
                                  <a:pt x="121" y="29007"/>
                                </a:cubicBezTo>
                                <a:lnTo>
                                  <a:pt x="0" y="29039"/>
                                </a:lnTo>
                                <a:lnTo>
                                  <a:pt x="0" y="20684"/>
                                </a:lnTo>
                                <a:lnTo>
                                  <a:pt x="10164" y="23878"/>
                                </a:lnTo>
                                <a:cubicBezTo>
                                  <a:pt x="12909" y="25949"/>
                                  <a:pt x="14618" y="28442"/>
                                  <a:pt x="15792" y="30125"/>
                                </a:cubicBezTo>
                                <a:lnTo>
                                  <a:pt x="16021" y="30125"/>
                                </a:lnTo>
                                <a:lnTo>
                                  <a:pt x="16021" y="0"/>
                                </a:lnTo>
                                <a:close/>
                              </a:path>
                            </a:pathLst>
                          </a:custGeom>
                          <a:solidFill>
                            <a:srgbClr val="000000"/>
                          </a:solidFill>
                          <a:ln w="0" cap="flat">
                            <a:noFill/>
                            <a:round/>
                          </a:ln>
                          <a:effectLst/>
                        </wps:spPr>
                        <wps:bodyPr/>
                      </wps:wsp>
                    </wpg:wgp>
                  </a:graphicData>
                </a:graphic>
              </wp:inline>
            </w:drawing>
          </mc:Choice>
          <mc:Fallback>
            <w:pict>
              <v:group w14:anchorId="0286DCF1" id="Group 86937" o:spid="_x0000_s1026" style="width:149.75pt;height:149.75pt;mso-position-horizontal-relative:char;mso-position-vertical-relative:line" coordsize="18999,19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">
                <v:shape id="Shape 2867" o:spid="_x0000_s1027" style="position:absolute;width:18999;height:19012;visibility:visible;mso-wrap-style:square;v-text-anchor:top" coordsize="1899920,1901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PsQA&#10;AADdAAAADwAAAGRycy9kb3ducmV2LnhtbESPT4vCMBTE7wt+h/CEvSyaKviHahQVZL2uevD4bJ5t&#10;afNSm1hrP71ZWNjjMDO/YZbr1pSiodrllhWMhhEI4sTqnFMF59N+MAfhPLLG0jIpeJGD9ar3scRY&#10;2yf/UHP0qQgQdjEqyLyvYildkpFBN7QVcfButjbog6xTqWt8Brgp5TiKptJgzmEhw4p2GSXF8WEU&#10;NHjHSVdsdYm37vL1ndy7a4FKffbbzQKEp9b/h//aB61gPJ/O4PdNe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2/z7EAAAA3QAAAA8AAAAAAAAAAAAAAAAAmAIAAGRycy9k&#10;b3ducmV2LnhtbFBLBQYAAAAABAAEAPUAAACJAwAAAAA=&#10;" path="m950074,v524714,,949846,425780,949846,950811c1899920,1475575,1474788,1901253,950074,1901253,425374,1901253,,1475575,,950811,,425780,425374,,950074,xe" fillcolor="#ff9" stroked="f" strokeweight="0">
                  <v:stroke miterlimit="83231f" joinstyle="miter"/>
                  <v:path arrowok="t" textboxrect="0,0,1899920,1901253"/>
                </v:shape>
                <v:shape id="Shape 2869" o:spid="_x0000_s1028" style="position:absolute;width:18999;height:19012;visibility:visible;mso-wrap-style:square;v-text-anchor:top" coordsize="1899920,1901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9fJMYA&#10;AADdAAAADwAAAGRycy9kb3ducmV2LnhtbESPUWvCMBSF3wf7D+EO9jJmuj6IdkaRsYGMMmb1B1ya&#10;a1NtbkoStfrrF0HY4+Gc8x3ObDHYTpzIh9axgrdRBoK4drrlRsF28/U6AREissbOMSm4UIDF/PFh&#10;hoV2Z17TqYqNSBAOBSowMfaFlKE2ZDGMXE+cvJ3zFmOSvpHa4znBbSfzLBtLiy2nBYM9fRiqD9XR&#10;Kvi015cfU163++8y9035ay6mGpR6fhqW7yAiDfE/fG+vtIJ8Mp7C7U16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9fJMYAAADdAAAADwAAAAAAAAAAAAAAAACYAgAAZHJz&#10;L2Rvd25yZXYueG1sUEsFBgAAAAAEAAQA9QAAAIsDAAAAAA==&#10;" path="m,950811c,425780,425374,,950074,v524714,,949846,425780,949846,950811c1899920,1475575,1474788,1901253,950074,1901253,425374,1901253,,1475575,,950811xe" filled="f" strokeweight=".33197mm">
                  <v:path arrowok="t" textboxrect="0,0,1899920,1901253"/>
                </v:shape>
                <v:shape id="Shape 2870" o:spid="_x0000_s1029" style="position:absolute;left:1866;top:1867;width:15270;height:15278;visibility:visible;mso-wrap-style:square;v-text-anchor:top" coordsize="1526959,1527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c7sQA&#10;AADdAAAADwAAAGRycy9kb3ducmV2LnhtbERPu27CMBTdkfoP1q3UDZwwUBQwUVpEQQyIR4eOV/Ft&#10;kia+jmIDoV+PByTGo/Oep71pxIU6V1lWEI8iEMS51RUXCr5Pq+EUhPPIGhvLpOBGDtLFy2COibZX&#10;PtDl6AsRQtglqKD0vk2kdHlJBt3ItsSB+7WdQR9gV0jd4TWEm0aOo2giDVYcGkps6bOkvD6ejYKf&#10;yf92z1n9tzx/nLbxbfe1dsYo9fbaZzMQnnr/FD/cG61gPH0P+8Ob8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XXO7EAAAA3QAAAA8AAAAAAAAAAAAAAAAAmAIAAGRycy9k&#10;b3ducmV2LnhtbFBLBQYAAAAABAAEAPUAAACJAwAAAAA=&#10;" path="m763422,v421628,,763537,342151,763537,764032c1526959,1185913,1185050,1527785,763422,1527785,341821,1527785,,1185913,,764032,,342151,341821,,763422,xe" stroked="f" strokeweight="0">
                  <v:stroke miterlimit="83231f" joinstyle="miter"/>
                  <v:path arrowok="t" textboxrect="0,0,1526959,1527785"/>
                </v:shape>
                <v:shape id="Shape 2871" o:spid="_x0000_s1030" style="position:absolute;left:1866;top:1867;width:15270;height:15278;visibility:visible;mso-wrap-style:square;v-text-anchor:top" coordsize="1526959,1527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7Y8YA&#10;AADdAAAADwAAAGRycy9kb3ducmV2LnhtbESPX2vCMBTF34V9h3AHvmnaDqZUo8jYoIgMpmPo27W5&#10;a+uam5JE7b79MhB8PJw/P8582ZtWXMj5xrKCdJyAIC6tbrhS8Ll7G01B+ICssbVMCn7Jw3LxMJhj&#10;ru2VP+iyDZWII+xzVFCH0OVS+rImg35sO+LofVtnMETpKqkdXuO4aWWWJM/SYMORUGNHLzWVP9uz&#10;idzTq18d2+LwtQ789F7sXbU5TZQaPvarGYhAfbiHb+1CK8imkxT+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n7Y8YAAADdAAAADwAAAAAAAAAAAAAAAACYAgAAZHJz&#10;L2Rvd25yZXYueG1sUEsFBgAAAAAEAAQA9QAAAIsDAAAAAA==&#10;" path="m,764032c,342151,341821,,763422,v421628,,763537,342151,763537,764032c1526959,1185913,1185050,1527785,763422,1527785,341821,1527785,,1185913,,764032xe" filled="f" strokeweight=".33197mm">
                  <v:path arrowok="t" textboxrect="0,0,1526959,1527785"/>
                </v:shape>
                <v:shape id="Shape 2872" o:spid="_x0000_s1031" style="position:absolute;left:8154;top:17698;width:326;height:802;visibility:visible;mso-wrap-style:square;v-text-anchor:top" coordsize="32531,80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WYC8MA&#10;AADdAAAADwAAAGRycy9kb3ducmV2LnhtbESPQYvCMBSE78L+h/AW9qapZVGpRpGVwl6tQvX2aJ5t&#10;sXkpTVq7/34jCB6HmfmG2exG04iBOldbVjCfRSCIC6trLhWcT+l0BcJ5ZI2NZVLwRw5224/JBhNt&#10;H3ykIfOlCBB2CSqovG8TKV1RkUE3sy1x8G62M+iD7EqpO3wEuGlkHEULabDmsFBhSz8VFfesNwoO&#10;5tv1sr+mF5nf+dBmeXobWKmvz3G/BuFp9O/wq/2rFcSrZQzPN+E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WYC8MAAADdAAAADwAAAAAAAAAAAAAAAACYAgAAZHJzL2Rv&#10;d25yZXYueG1sUEsFBgAAAAAEAAQA9QAAAIgDAAAAAA==&#10;" path="m,l32531,r,13664l28816,13576r-12636,l16180,33934r11976,l32531,33637r,17402l32486,50978c30950,49352,29324,48247,27610,47650v-1715,-609,-4433,-914,-8141,-914l16180,46736r,33503l,80239,,xe" fillcolor="#602000" stroked="f" strokeweight="0">
                  <v:path arrowok="t" textboxrect="0,0,32531,80239"/>
                </v:shape>
                <v:shape id="Shape 2873" o:spid="_x0000_s1032" style="position:absolute;left:8480;top:17698;width:395;height:802;visibility:visible;mso-wrap-style:square;v-text-anchor:top" coordsize="39541,80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WascA&#10;AADdAAAADwAAAGRycy9kb3ducmV2LnhtbESPT2vCQBTE74V+h+UVvBSz0aoNaTZSBMGDFv/R82v2&#10;NQnJvg3ZrabfvisIPQ4z8xsmWw6mFRfqXW1ZwSSKQRAXVtdcKjif1uMEhPPIGlvLpOCXHCzzx4cM&#10;U22vfKDL0ZciQNilqKDyvkuldEVFBl1kO+LgfdveoA+yL6Xu8RrgppXTOF5IgzWHhQo7WlVUNMcf&#10;o8Cuv2abXSuLbrunz8m8eU7m2w+lRk/D+xsIT4P/D9/bG61gmry+wO1Ne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kVmrHAAAA3QAAAA8AAAAAAAAAAAAAAAAAmAIAAGRy&#10;cy9kb3ducmV2LnhtbFBLBQYAAAAABAAEAPUAAACMAwAAAAA=&#10;" path="m,l1530,v8573,,14796,724,18682,2172c24098,3607,27210,6172,29534,9855v2337,3683,3505,7900,3505,12649c33039,28511,31274,33490,27730,37414v-3530,3924,-8826,6388,-15862,7404c15373,46876,18269,49111,20542,51562v2286,2438,5347,6782,9208,13017l39541,80239r-19354,l8477,62776,,51039,,33637r10179,-693c12109,32296,13620,31166,14713,29553v1092,-1600,1638,-3607,1638,-6020c16351,20841,15640,18656,14192,17005,12757,15342,10725,14288,8096,13856l,13664,,xe" fillcolor="#602000" stroked="f" strokeweight="0">
                  <v:path arrowok="t" textboxrect="0,0,39541,80239"/>
                </v:shape>
                <v:shape id="Shape 2874" o:spid="_x0000_s1033" style="position:absolute;left:8922;top:17900;width:268;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6fE8QA&#10;AADdAAAADwAAAGRycy9kb3ducmV2LnhtbDyPy27CMBBF90j8gzVI3RWnEVAIGIR4iS66KO0HjOIh&#10;Do3HIXYh/D1GqlhenfvQnS1aW4kLNb50rOCtn4Agzp0uuVDw8719HYPwAVlj5ZgU3MjDYt7tzDDT&#10;7spfdDmEQsQS9hkqMCHUmZQ+N2TR911NHNnRNRZDlE0hdYPXWG4rmSbJSFosOS4YrGllKP89/FkF&#10;o+Hu+DFp27DalHLizuna4OdJqZdeu5yCCBTJ0/yf3msF6fh9AI838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nxPEAAAA3QAAAA8AAAAAAAAAAAAAAAAAmAIAAGRycy9k&#10;b3ducmV2LnhtbFBLBQYAAAAABAAEAPUAAACJAwAAAAA=&#10;" path="m26829,r,8616l26772,8591v-9068,,-16244,8408,-16244,17475l26829,26066r,7836l10528,33902v,6109,1429,10925,4272,14215l26829,52879r,8732l26213,61690c9754,61690,,49257,,32340,,18729,4915,7197,15548,2281l26829,xe" fillcolor="#602000" stroked="f" strokeweight="0">
                  <v:path arrowok="t" textboxrect="0,0,26829,61690"/>
                </v:shape>
                <v:shape id="Shape 2875" o:spid="_x0000_s1034" style="position:absolute;left:9190;top:18316;width:257;height:200;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1DsUA&#10;AADdAAAADwAAAGRycy9kb3ducmV2LnhtbESPQWvCQBSE74L/YXmCF6kbpTWauoqIBU8Vtd4f2WcS&#10;mn0bdtcY/71bKHgcZuYbZrnuTC1acr6yrGAyTkAQ51ZXXCj4OX+9zUH4gKyxtkwKHuRhver3lphp&#10;e+cjtadQiAhhn6GCMoQmk9LnJRn0Y9sQR+9qncEQpSukdniPcFPLaZLMpMGK40KJDW1Lyn9PN6Og&#10;26Xfo0m+aN/Tm3Hn0eWSHra1UsNBt/kEEagLr/B/e68VTOfpB/y9iU9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rUOxQAAAN0AAAAPAAAAAAAAAAAAAAAAAJgCAABkcnMv&#10;ZG93bnJldi54bWxQSwUGAAAAAAQABAD1AAAAigMAAAAA&#10;" path="m15843,r9868,c25368,2807,22689,11087,15297,16028v-1352,895,-2978,1901,-5442,2684l,19974,,11243r730,289c10027,11532,15513,4369,15843,xe" fillcolor="#602000" stroked="f" strokeweight="0">
                  <v:path arrowok="t" textboxrect="0,0,25711,19974"/>
                </v:shape>
                <v:shape id="Shape 2876" o:spid="_x0000_s1035" style="position:absolute;left:9190;top:17897;width:265;height:342;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Qf8YA&#10;AADdAAAADwAAAGRycy9kb3ducmV2LnhtbESPQWsCMRSE7wX/Q3hCb92sIiqrUYq1UHqwdN2Dx2fy&#10;3F26eVmSVLf/vhEKPQ4z8w2z3g62E1fyoXWsYJLlIIi1My3XCqrj69MSRIjIBjvHpOCHAmw3o4c1&#10;Fsbd+JOuZaxFgnAoUEETY19IGXRDFkPmeuLkXZy3GJP0tTQebwluOznN87m02HJaaLCnXUP6q/y2&#10;CuzlZVa/u+rcam8O+cdsvzjtK6Uex8PzCkSkIf6H/9pvRsF0uZjD/U1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wQf8YAAADdAAAADwAAAAAAAAAAAAAAAACYAgAAZHJz&#10;L2Rvd25yZXYueG1sUEsFBgAAAAAEAAQA9QAAAIsDAAAAAA==&#10;" path="m1289,c18205,,26486,13449,26486,34163l,34163,,26327r16301,c16021,21793,14929,17424,12408,14189l,8876,,261,1289,xe" fillcolor="#602000" stroked="f" strokeweight="0">
                  <v:path arrowok="t" textboxrect="0,0,26486,34163"/>
                </v:shape>
                <v:shape id="Shape 2877" o:spid="_x0000_s1036" style="position:absolute;left:9514;top:17685;width:278;height:815;visibility:visible;mso-wrap-style:square;v-text-anchor:top" coordsize="27775,81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xkccA&#10;AADdAAAADwAAAGRycy9kb3ducmV2LnhtbESPT2vCQBTE7wW/w/KEXkrdJAW10TW0hUDRk38O7e2Z&#10;fSbR7NuQ3Wr67V1B8DjMzG+YedabRpypc7VlBfEoAkFcWF1zqWC3zV+nIJxH1thYJgX/5CBbDJ7m&#10;mGp74TWdN74UAcIuRQWV920qpSsqMuhGtiUO3sF2Bn2QXSl1h5cAN41MomgsDdYcFips6aui4rT5&#10;MwqW5XKVv1F7XL0b9/LzGR/N736r1POw/5iB8NT7R/je/tYKkulkArc34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acZHHAAAA3QAAAA8AAAAAAAAAAAAAAAAAmAIAAGRy&#10;cy9kb3ducmV2LnhtbFBLBQYAAAAABAAEAPUAAACMAwAAAAA=&#10;" path="m23292,v1460,,2921,114,4483,228l27775,9080c26543,8966,24981,8839,23737,8839v-4242,,-5817,2134,-5817,6846l17920,22962r9855,l27775,31140r-9855,l17920,81547r-9855,l8065,31140,,31140,,22962r8065,l8065,12878c8065,4039,13665,,23292,xe" fillcolor="#602000" stroked="f" strokeweight="0">
                  <v:path arrowok="t" textboxrect="0,0,27775,81547"/>
                </v:shape>
                <v:shape id="Shape 89890" o:spid="_x0000_s1037" style="position:absolute;left:9888;top:17914;width:99;height:586;visibility:visible;mso-wrap-style:square;v-text-anchor:top" coordsize="9860,5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LMIA&#10;AADeAAAADwAAAGRycy9kb3ducmV2LnhtbESPy4rCMBSG98K8QzgDs9O0XUhbjSLCMIIrb/tDc6Yt&#10;05yUJK3Vp58sBJc//41vvZ1MJ0ZyvrWsIF0kIIgrq1uuFVwv3/MchA/IGjvLpOBBHrabj9kaS23v&#10;fKLxHGoRR9iXqKAJoS+l9FVDBv3C9sTR+7XOYIjS1VI7vMdx08ksSZbSYMvxocGe9g1Vf+fBKLDP&#10;IcPjTzamfV3cnD6Z9sFGqa/PabcCEWgK7/CrfdAK8iIvIkDEiSg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MswgAAAN4AAAAPAAAAAAAAAAAAAAAAAJgCAABkcnMvZG93&#10;bnJldi54bWxQSwUGAAAAAAQABAD1AAAAhwMAAAAA&#10;" path="m,l9860,r,58585l,58585,,e" fillcolor="#602000" stroked="f" strokeweight="0">
                  <v:path arrowok="t" textboxrect="0,0,9860,58585"/>
                </v:shape>
                <v:shape id="Shape 2879" o:spid="_x0000_s1038" style="position:absolute;left:9888;top:17696;width:99;height:112;visibility:visible;mso-wrap-style:square;v-text-anchor:top" coordsize="9860,11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4sQA&#10;AADdAAAADwAAAGRycy9kb3ducmV2LnhtbESPzW7CMBCE75V4B2uReisOHAoEDEK0qL1w4OcBlniJ&#10;A/E6ig1x375GQuI4mplvNPNltLW4U+srxwqGgwwEceF0xaWC42HzMQHhA7LG2jEp+CMPy0XvbY65&#10;dh3v6L4PpUgQ9jkqMCE0uZS+MGTRD1xDnLyzay2GJNtS6ha7BLe1HGXZp7RYcVow2NDaUHHd36yC&#10;+tRFfdmutruv7kfH68V8D0uj1Hs/rmYgAsXwCj/bv1rBaDKewuNNeg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vpeLEAAAA3QAAAA8AAAAAAAAAAAAAAAAAmAIAAGRycy9k&#10;b3ducmV2LnhtbFBLBQYAAAAABAAEAPUAAACJAwAAAAA=&#10;" path="m,l9860,r,11201l5,11201r-5,l,xe" fillcolor="#602000" stroked="f" strokeweight="0">
                  <v:path arrowok="t" textboxrect="0,0,9860,11201"/>
                </v:shape>
                <v:shape id="Shape 2880" o:spid="_x0000_s1039" style="position:absolute;left:10135;top:17897;width:477;height:603;visibility:visible;mso-wrap-style:square;v-text-anchor:top" coordsize="47714,60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LsFsIA&#10;AADdAAAADwAAAGRycy9kb3ducmV2LnhtbERP3WrCMBS+F/YO4Qx2p6kOpHRGKUVlF4qu8wEOzVlT&#10;bE5Kk9bu7c3FYJcf3/9mN9lWjNT7xrGC5SIBQVw53XCt4PZ9mKcgfEDW2DomBb/kYbd9mW0w0+7B&#10;XzSWoRYxhH2GCkwIXSalrwxZ9AvXEUfux/UWQ4R9LXWPjxhuW7lKkrW02HBsMNhRYai6l4NVUJzy&#10;4v123DtD4+UwBJ8P3fmq1NvrlH+ACDSFf/Gf+1MrWKVp3B/fxCc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YuwWwgAAAN0AAAAPAAAAAAAAAAAAAAAAAJgCAABkcnMvZG93&#10;bnJldi54bWxQSwUGAAAAAAQABAD1AAAAhwMAAAAA&#10;" path="m27216,v9068,,20498,3696,20498,20396l47714,60274r-9855,l37859,24206c37859,14008,34950,8852,25311,8852v-5601,,-15456,3581,-15456,19494l9855,60274,,60274,,1689r9296,l9296,9982r216,c11646,6845,17132,,27216,xe" fillcolor="#602000" stroked="f" strokeweight="0">
                  <v:path arrowok="t" textboxrect="0,0,47714,60274"/>
                </v:shape>
                <v:shape id="Shape 2881" o:spid="_x0000_s1040" style="position:absolute;left:10727;top:17900;width:269;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rMUA&#10;AADdAAAADwAAAGRycy9kb3ducmV2LnhtbDyPy27CMBBF90j9B2uQugOHSEUhxUGIPkQXLAj9gFE8&#10;idPG4zR2If17XAmxvDr3obvejLYTZxp861jBYp6AIK6cbrlR8Hl6m2UgfEDW2DkmBX/kYVM8TNaY&#10;a3fhI53L0IhYwj5HBSaEPpfSV4Ys+rnriSOr3WAxRDk0Ug94ieW2k2mSLKXFluOCwZ52hqrv8tcq&#10;WD691x+rcQy711au3E/6YvDwpdTjdNw+gwgUyd18S++1gjTLFvD/Jj4BW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EysxQAAAN0AAAAPAAAAAAAAAAAAAAAAAJgCAABkcnMv&#10;ZG93bnJldi54bWxQSwUGAAAAAAQABAD1AAAAigMAAAAA&#10;" path="m26829,r,8616l26772,8591v-9068,,-16244,8408,-16244,17475l26829,26066r,7836l10528,33902v,6109,1429,10925,4272,14215l26829,52879r,8732l26213,61690c9754,61690,,49257,,32340,,18729,4915,7197,15548,2281l26829,xe" fillcolor="#602000" stroked="f" strokeweight="0">
                  <v:path arrowok="t" textboxrect="0,0,26829,61690"/>
                </v:shape>
                <v:shape id="Shape 2882" o:spid="_x0000_s1041" style="position:absolute;left:10996;top:18316;width:257;height:200;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dXcUA&#10;AADdAAAADwAAAGRycy9kb3ducmV2LnhtbESPzWrDMBCE74W+g9hCL6GRY0LtupZDCQ3k1JK/+2Jt&#10;bVNrZSTFcd4+ChR6HGbmG6ZcTaYXIznfWVawmCcgiGurO24UHA+blxyED8gae8uk4EoeVtXjQ4mF&#10;thfe0bgPjYgQ9gUqaEMYCil93ZJBP7cDcfR+rDMYonSN1A4vEW56mSbJqzTYcVxocaB1S/Xv/mwU&#10;TJ/Z12xRv43L7GzcYXY6Zd/rXqnnp+njHUSgKfyH/9pbrSDN8xTub+ITk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l1dxQAAAN0AAAAPAAAAAAAAAAAAAAAAAJgCAABkcnMv&#10;ZG93bnJldi54bWxQSwUGAAAAAAQABAD1AAAAigMAAAAA&#10;" path="m15843,r9868,c25368,2807,22676,11087,15285,16028v-1346,895,-2969,1901,-5431,2684l,19974,,11243r730,289c10027,11532,15513,4369,15843,xe" fillcolor="#602000" stroked="f" strokeweight="0">
                  <v:path arrowok="t" textboxrect="0,0,25711,19974"/>
                </v:shape>
                <v:shape id="Shape 2883" o:spid="_x0000_s1042" style="position:absolute;left:10996;top:17897;width:264;height:342;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7DwMYA&#10;AADdAAAADwAAAGRycy9kb3ducmV2LnhtbESPQWvCQBSE70L/w/IK3nTTVDSkrlLaFEoPijaHHl+z&#10;zyQ0+zbsrhr/vVsQPA4z8w2zXA+mEydyvrWs4GmagCCurG65VlB+f0wyED4ga+wsk4ILeVivHkZL&#10;zLU9845O+1CLCGGfo4ImhD6X0lcNGfRT2xNH72CdwRClq6V2eI5w08k0SebSYMtxocGe3hqq/vZH&#10;o8Ac3mf1ly1/28rpTbKdFYufolRq/Di8voAINIR7+Nb+1ArSLHuG/zfxC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7DwMYAAADdAAAADwAAAAAAAAAAAAAAAACYAgAAZHJz&#10;L2Rvd25yZXYueG1sUEsFBgAAAAAEAAQA9QAAAIsDAAAAAA==&#10;" path="m1289,c18205,,26486,13449,26486,34163l,34163,,26327r16301,c16021,21793,14929,17424,12408,14189l,8876,,261,1289,xe" fillcolor="#602000" stroked="f" strokeweight="0">
                  <v:path arrowok="t" textboxrect="0,0,26486,34163"/>
                </v:shape>
                <v:shape id="Shape 2884" o:spid="_x0000_s1043" style="position:absolute;left:7405;top:548;width:334;height:802;visibility:visible;mso-wrap-style:square;v-text-anchor:top" coordsize="33338,80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aMcYA&#10;AADdAAAADwAAAGRycy9kb3ducmV2LnhtbESPQWvCQBSE7wX/w/KE3upGKSWkrhIqSqmnWlF6e2Sf&#10;2TTZtyG7Jum/7wpCj8PMfMMs16NtRE+drxwrmM8SEMSF0xWXCo5f26cUhA/IGhvHpOCXPKxXk4cl&#10;ZtoN/En9IZQiQthnqMCE0GZS+sKQRT9zLXH0Lq6zGKLsSqk7HCLcNnKRJC/SYsVxwWBLb4aK+nC1&#10;Cvz5evyuz7TfjJf85+O03xXGnJR6nI75K4hAY/gP39vvWsEiTZ/h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4aMcYAAADdAAAADwAAAAAAAAAAAAAAAACYAgAAZHJz&#10;L2Rvd25yZXYueG1sUEsFBgAAAAAEAAQA9QAAAIsDAAAAAA==&#10;" path="m,l29591,r3747,377l33338,14152r-9869,-576l16192,13576r,53137l28283,66713r5055,-393l33338,79898r-2871,341l,80239,,xe" fillcolor="#602000" stroked="f" strokeweight="0">
                  <v:path arrowok="t" textboxrect="0,0,33338,80239"/>
                </v:shape>
                <v:shape id="Shape 2885" o:spid="_x0000_s1044" style="position:absolute;left:7739;top:552;width:338;height:795;visibility:visible;mso-wrap-style:square;v-text-anchor:top" coordsize="33884,7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MUA&#10;AADdAAAADwAAAGRycy9kb3ducmV2LnhtbESPzWrDMBCE74G+g9hCb7HcgGvjWgmhNGByKfnpfbE2&#10;thNrZSwldvr0VaDQ4zAz3zDFajKduNHgWssKXqMYBHFldcu1guNhM89AOI+ssbNMCu7kYLV8mhWY&#10;azvyjm57X4sAYZejgsb7PpfSVQ0ZdJHtiYN3soNBH+RQSz3gGOCmk4s4fpMGWw4LDfb00VB12V+N&#10;gkP5/XOn7ef2nHylo7nKLk1po9TL87R+B+Fp8v/hv3apFSyyLIHHm/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77ycxQAAAN0AAAAPAAAAAAAAAAAAAAAAAJgCAABkcnMv&#10;ZG93bnJldi54bWxQSwUGAAAAAAQABAD1AAAAigMAAAAA&#10;" path="m,l11506,1159v4712,1385,8738,3848,12091,7392c26949,12094,29502,16412,31255,21543v1752,5131,2629,11455,2629,18961c33884,47108,33058,52810,31420,57585v-2007,5842,-4877,10554,-8585,14174c20028,74489,16230,76623,11456,78159l,79520,,65942r4737,-368c7353,64913,9538,63796,11265,62234v1740,-1575,3149,-4153,4242,-7735c16599,50892,17145,46003,17145,39793v,-6198,-546,-10960,-1638,-14275c14414,22190,12878,19600,10909,17745,8941,15879,6439,14621,3416,13974l,13774,,xe" fillcolor="#602000" stroked="f" strokeweight="0">
                  <v:path arrowok="t" textboxrect="0,0,33884,79520"/>
                </v:shape>
                <v:shape id="Shape 89891" o:spid="_x0000_s1045" style="position:absolute;left:8204;top:764;width:98;height:586;visibility:visible;mso-wrap-style:square;v-text-anchor:top" coordsize="9860,58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9dcUA&#10;AADeAAAADwAAAGRycy9kb3ducmV2LnhtbESPQWvCQBSE74X+h+UVeqsbLUiSukobUbwVbbHXZ/aZ&#10;BLNvY3aN23/fLQgeh5n5hpktgmnFQL1rLCsYjxIQxKXVDVcKvr9WLykI55E1tpZJwS85WMwfH2aY&#10;a3vlLQ07X4kIYZejgtr7LpfSlTUZdCPbEUfvaHuDPsq+krrHa4SbVk6SZCoNNhwXauyoqKk87S5G&#10;QdjjkHy+nvfL42Fd/Pjig9AFpZ6fwvsbCE/B38O39kYrSLM0G8P/nXgF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n11xQAAAN4AAAAPAAAAAAAAAAAAAAAAAJgCAABkcnMv&#10;ZG93bnJldi54bWxQSwUGAAAAAAQABAD1AAAAigMAAAAA&#10;" path="m,l9860,r,58584l,58584,,e" fillcolor="#602000" stroked="f" strokeweight="0">
                  <v:path arrowok="t" textboxrect="0,0,9860,58584"/>
                </v:shape>
                <v:shape id="Shape 2887" o:spid="_x0000_s1046" style="position:absolute;left:8204;top:546;width:98;height:112;visibility:visible;mso-wrap-style:square;v-text-anchor:top" coordsize="9860,11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nnscA&#10;AADdAAAADwAAAGRycy9kb3ducmV2LnhtbESPT2vCQBTE7wW/w/KEXopuGouG1FVsJeChF/8gPT6y&#10;r9nU7Ns0u9X47d1CweMwM79h5sveNuJMna8dK3geJyCIS6drrhQc9sUoA+EDssbGMSm4koflYvAw&#10;x1y7C2/pvAuViBD2OSowIbS5lL40ZNGPXUscvS/XWQxRdpXUHV4i3DYyTZKptFhzXDDY0ruh8rT7&#10;tQqKz8lx/VNMOX35qDH5DoYnT29KPQ771SuIQH24h//bG60gzbIZ/L2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5557HAAAA3QAAAA8AAAAAAAAAAAAAAAAAmAIAAGRy&#10;cy9kb3ducmV2LnhtbFBLBQYAAAAABAAEAPUAAACMAwAAAAA=&#10;" path="m,l9860,r,11199l5,11199r-5,l,xe" fillcolor="#602000" stroked="f" strokeweight="0">
                  <v:path arrowok="t" textboxrect="0,0,9860,11199"/>
                </v:shape>
                <v:shape id="Shape 2888" o:spid="_x0000_s1047" style="position:absolute;left:8418;top:1006;width:245;height:361;visibility:visible;mso-wrap-style:square;v-text-anchor:top" coordsize="24581,36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uNsQA&#10;AADdAAAADwAAAGRycy9kb3ducmV2LnhtbERPTWvCQBC9F/wPywi91U2FtiG6iggWQXqolqq3ITtN&#10;gtnZdHeM6b/vHgo9Pt73fDm4VvUUYuPZwOMkA0VcettwZeDjsHnIQUVBtth6JgM/FGG5GN3NsbD+&#10;xu/U76VSKYRjgQZqka7QOpY1OYwT3xEn7ssHh5JgqLQNeEvhrtXTLHvWDhtODTV2tK6pvOyvzkB2&#10;+V6vutcXOZ7l6fPt1ITNtt8Zcz8eVjNQQoP8i//cW2tgmudpbnqTno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U7jbEAAAA3QAAAA8AAAAAAAAAAAAAAAAAmAIAAGRycy9k&#10;b3ducmV2LnhtbFBLBQYAAAAABAAEAPUAAACJAwAAAAA=&#10;" path="m24581,r,7932l22733,8234v-4813,673,-12548,2133,-12548,9525c10185,24147,13437,27944,20828,27944r3753,-1182l24581,34641r-6217,1482c7607,36123,,29290,,19219,,14292,1448,2862,17806,842l24581,xe" fillcolor="#602000" stroked="f" strokeweight="0">
                  <v:path arrowok="t" textboxrect="0,0,24581,36123"/>
                </v:shape>
                <v:shape id="Shape 2889" o:spid="_x0000_s1048" style="position:absolute;left:8447;top:754;width:216;height:189;visibility:visible;mso-wrap-style:square;v-text-anchor:top" coordsize="21672,18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v6cUA&#10;AADdAAAADwAAAGRycy9kb3ducmV2LnhtbESPT4vCMBTE74LfITxhL7KmCkqtRlkW3BXx4p/Dens0&#10;z7aYvJQmq/XbG0HwOMzMb5j5srVGXKnxlWMFw0ECgjh3uuJCwfGw+kxB+ICs0TgmBXfysFx0O3PM&#10;tLvxjq77UIgIYZ+hgjKEOpPS5yVZ9ANXE0fv7BqLIcqmkLrBW4RbI0dJMpEWK44LJdb0XVJ+2f9b&#10;BcbTNDebw1lv++ON+/s9/RwvtVIfvfZrBiJQG97hV3utFYzSdAr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m/pxQAAAN0AAAAPAAAAAAAAAAAAAAAAAJgCAABkcnMv&#10;ZG93bnJldi54bWxQSwUGAAAAAAQABAD1AAAAigMAAAAA&#10;" path="m21672,r,7841l11846,11502c9970,13771,9411,16600,9080,18841l,18841c222,11837,2658,6964,6844,3841l21672,xe" fillcolor="#602000" stroked="f" strokeweight="0">
                  <v:path arrowok="t" textboxrect="0,0,21672,18841"/>
                </v:shape>
                <v:shape id="Shape 2890" o:spid="_x0000_s1049" style="position:absolute;left:8663;top:748;width:308;height:613;visibility:visible;mso-wrap-style:square;v-text-anchor:top" coordsize="30753,61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gC8EA&#10;AADdAAAADwAAAGRycy9kb3ducmV2LnhtbERPTYvCMBC9C/sfwix4KTZVwdVqFBEE8ba64HVopk2x&#10;mZQmrfXfbw4Le3y8791htI0YqPO1YwXzNANBXDhdc6Xg536erUH4gKyxcUwK3uThsP+Y7DDX7sXf&#10;NNxCJWII+xwVmBDaXEpfGLLoU9cSR650ncUQYVdJ3eErhttGLrJsJS3WHBsMtnQyVDxvvVWQPMY+&#10;GaRMLkmx+cLldZibU6nU9HM8bkEEGsO/+M990QoW603cH9/E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QYAvBAAAA3QAAAA8AAAAAAAAAAAAAAAAAmAIAAGRycy9kb3du&#10;cmV2LnhtbFBLBQYAAAAABAAEAPUAAACGAwAAAAA=&#10;" path="m2521,c7233,,24251,1346,24251,16358r,33705c24251,52540,25483,53543,27502,53543v902,,2121,-228,3251,-444l30753,60262v-1689,444,-3137,1117,-5384,1117c16631,61379,15285,56896,14955,52426v-1905,2070,-4341,4448,-7728,6308l,60456,,52577,8770,49814v3387,-2462,5626,-5904,5626,-9822l14396,30353v-788,616,-1794,1146,-4131,1719l,33747,,25815,9468,24638v2349,-216,5156,-1118,5156,-6947c14624,11544,10141,8179,845,8179l,8494,,653,2521,xe" fillcolor="#602000" stroked="f" strokeweight="0">
                  <v:path arrowok="t" textboxrect="0,0,30753,61379"/>
                </v:shape>
                <v:shape id="Shape 2891" o:spid="_x0000_s1050" style="position:absolute;left:9060;top:1422;width:243;height:175;visibility:visible;mso-wrap-style:square;v-text-anchor:top" coordsize="24302,17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l8ccA&#10;AADdAAAADwAAAGRycy9kb3ducmV2LnhtbESPQWvCQBSE74L/YXlCL6IbLYQ0dRVpETzUYtWD3h7Z&#10;ZzY0+zZkV43/vlsQPA4z8w0zW3S2FldqfeVYwWScgCAunK64VHDYr0YZCB+QNdaOScGdPCzm/d4M&#10;c+1u/EPXXShFhLDPUYEJocml9IUhi37sGuLonV1rMUTZllK3eItwW8tpkqTSYsVxwWBDH4aK393F&#10;Kljj6jO9n16zzfnLbNP9cfi93FyUehl0y3cQgbrwDD/aa61gmr1N4P9Nf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5JfHHAAAA3QAAAA8AAAAAAAAAAAAAAAAAmAIAAGRy&#10;cy9kb3ducmV2LnhtbFBLBQYAAAAABAAEAPUAAACMAwAAAAA=&#10;" path="m,l9855,v1791,9296,10871,9296,13221,9296l24302,9027r,8034l22403,17475c15456,17475,1905,15583,,xe" fillcolor="#602000" stroked="f" strokeweight="0">
                  <v:path arrowok="t" textboxrect="0,0,24302,17475"/>
                </v:shape>
                <v:shape id="Shape 2892" o:spid="_x0000_s1051" style="position:absolute;left:9043;top:748;width:260;height:619;visibility:visible;mso-wrap-style:square;v-text-anchor:top" coordsize="26092,6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l88QA&#10;AADdAAAADwAAAGRycy9kb3ducmV2LnhtbESPzYrCMBSF9wO+Q7iCm0FTu5BaTUUFQReC48zG3aW5&#10;tqXNTW2i1refDAizPJyfj7Nc9aYRD+pcZVnBdBKBIM6trrhQ8PO9GycgnEfW2FgmBS9ysMoGH0tM&#10;tX3yFz3OvhBhhF2KCkrv21RKl5dk0E1sSxy8q+0M+iC7QuoOn2HcNDKOopk0WHEglNjStqS8Pt9N&#10;gNyao5yh/sTkmKzr+eZwInlRajTs1wsQnnr/H36391pBnMxj+HsTno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ZfPEAAAA3QAAAA8AAAAAAAAAAAAAAAAAmAIAAGRycy9k&#10;b3ducmV2LnhtbFBLBQYAAAAABAAEAPUAAACJAwAAAAA=&#10;" path="m24409,r1683,538l26092,8884r-8813,2342c10628,15639,10185,25171,10185,30810v,12878,5042,22619,15799,22619l26092,53387r,8469l25755,61938c5829,61938,,43231,,29235,,12776,8839,,24409,xe" fillcolor="#602000" stroked="f" strokeweight="0">
                  <v:path arrowok="t" textboxrect="0,0,26092,61938"/>
                </v:shape>
                <v:shape id="Shape 2893" o:spid="_x0000_s1052" style="position:absolute;left:9303;top:753;width:254;height:840;visibility:visible;mso-wrap-style:square;v-text-anchor:top" coordsize="25317,83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UMlsgA&#10;AADdAAAADwAAAGRycy9kb3ducmV2LnhtbESPT2vCQBTE7wW/w/IKvRTdVEE0uopIbQoVxD8Xb4/s&#10;MxuafRuyq4n99N1CweMwM79h5svOVuJGjS8dK3gbJCCIc6dLLhScjpv+BIQPyBorx6TgTh6Wi97T&#10;HFPtWt7T7RAKESHsU1RgQqhTKX1uyKIfuJo4ehfXWAxRNoXUDbYRbis5TJKxtFhyXDBY09pQ/n24&#10;WgUfm9fs+p4l4+O2XXe7nyx8mbNW6uW5W81ABOrCI/zf/tQKhpPpCP7exCc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pQyWyAAAAN0AAAAPAAAAAAAAAAAAAAAAAJgCAABk&#10;cnMvZG93bnJldi54bWxQSwUGAAAAAAQABAD1AAAAjQMAAAAA&#10;" path="m,l10236,3269v2788,2128,4553,4702,5785,6493l16021,1139r9296,l25317,54911v,6296,-64,19714,-11529,26030l,83948,,75914,8277,74095v6992,-3894,7185,-12355,7185,-17736l15462,53120v-1403,2350,-3391,4420,-6009,5902l,61319,,52849,10252,48875v3219,-2981,5654,-7909,5654,-15694c15906,23656,14344,8314,121,8314l,8346,,xe" fillcolor="#602000" stroked="f" strokeweight="0">
                  <v:path arrowok="t" textboxrect="0,0,25317,83948"/>
                </v:shape>
                <v:shape id="Shape 2894" o:spid="_x0000_s1053" style="position:absolute;left:9693;top:748;width:477;height:602;visibility:visible;mso-wrap-style:square;v-text-anchor:top" coordsize="47714,6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fJcUA&#10;AADdAAAADwAAAGRycy9kb3ducmV2LnhtbESPQWsCMRSE74X+h/AKvdVsRURXo5Ri0ZOgK4q3x+aZ&#10;LG5elk3qrv/eCIUeh5n5hpkve1eLG7Wh8qzgc5CBIC69rtgoOBQ/HxMQISJrrD2TgjsFWC5eX+aY&#10;a9/xjm77aESCcMhRgY2xyaUMpSWHYeAb4uRdfOswJtkaqVvsEtzVcphlY+mw4rRgsaFvS+V1/+sU&#10;nI/VZW1H5tQVZ7NtxuV6tYonpd7f+q8ZiEh9/A//tTdawXAyHcHzTXo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t8lxQAAAN0AAAAPAAAAAAAAAAAAAAAAAJgCAABkcnMv&#10;ZG93bnJldi54bWxQSwUGAAAAAAQABAD1AAAAigMAAAAA&#10;" path="m27216,v9068,,20498,3696,20498,20383l47714,60261r-9855,l37859,24194c37859,13995,34950,8852,25311,8852v-5601,,-15456,3581,-15456,19482l9855,60261,,60261,,1676r9296,l9296,9969r216,c11646,6833,17132,,27216,xe" fillcolor="#602000" stroked="f" strokeweight="0">
                  <v:path arrowok="t" textboxrect="0,0,47714,60261"/>
                </v:shape>
                <v:shape id="Shape 2895" o:spid="_x0000_s1054" style="position:absolute;left:10280;top:748;width:273;height:618;visibility:visible;mso-wrap-style:square;v-text-anchor:top" coordsize="27222,61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Z9sgA&#10;AADdAAAADwAAAGRycy9kb3ducmV2LnhtbESPT08CMRTE7yZ+h+aRcJMuJBhcKAQ1GA8e5E9Aby/b&#10;x26lfV3bCuu3tyYmHicz85vMbNE5K84UovGsYDgoQBBXXhuuFey2q5sJiJiQNVrPpOCbIizm11cz&#10;LLW/8JrOm1SLDOFYooImpbaUMlYNOYwD3xJn7+iDw5RlqKUOeMlwZ+WoKG6lQ8N5ocGWHhqqTpsv&#10;pyDs31eVsdYc3tb3n0/bl0c6vX4o1e91yymIRF36D/+1n7WC0eRuDL9v8hO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5Vn2yAAAAN0AAAAPAAAAAAAAAAAAAAAAAJgCAABk&#10;cnMvZG93bnJldi54bWxQSwUGAAAAAAQABAD1AAAAjQMAAAAA&#10;" path="m27216,r6,1l27222,8511r-6,-2c13107,8509,10198,23076,10198,30912v,7848,2909,22403,17018,22403l27222,53313r,8509l27216,61824c8509,61824,,46038,,30912,,15786,8509,,27216,xe" fillcolor="#602000" stroked="f" strokeweight="0">
                  <v:path arrowok="t" textboxrect="0,0,27222,61824"/>
                </v:shape>
                <v:shape id="Shape 2896" o:spid="_x0000_s1055" style="position:absolute;left:10553;top:748;width:272;height:618;visibility:visible;mso-wrap-style:square;v-text-anchor:top" coordsize="27210,61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V1cYA&#10;AADdAAAADwAAAGRycy9kb3ducmV2LnhtbESPzWrDMBCE74W+g9hCLiWRm0PqOJZDHSjkUAr5PS/W&#10;xjaRVsZSbfftq0Khx2FmvmHy7WSNGKj3rWMFL4sEBHHldMu1gvPpfZ6C8AFZo3FMCr7Jw7Z4fMgx&#10;027kAw3HUIsIYZ+hgiaELpPSVw1Z9AvXEUfv5nqLIcq+lrrHMcKtkcskWUmLLceFBjvaNVTdj19W&#10;QVmXn+nJvpbP153vbofRmI/hotTsaXrbgAg0hf/wX3uvFSzT9Qp+38QnI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V1cYAAADdAAAADwAAAAAAAAAAAAAAAACYAgAAZHJz&#10;L2Rvd25yZXYueG1sUEsFBgAAAAAEAAQA9QAAAIsDAAAAAA==&#10;" path="m,l12138,2702c22423,7850,27210,19566,27210,30910v,11345,-4787,23060,-15072,28209l,61821,,53311,8607,50916v6774,-4461,8418,-14119,8418,-20006c17025,25034,15381,15370,8607,10906l,8509,,xe" fillcolor="#602000" stroked="f" strokeweight="0">
                  <v:path arrowok="t" textboxrect="0,0,27210,61821"/>
                </v:shape>
                <v:shape id="Shape 2897" o:spid="_x0000_s1056" style="position:absolute;left:10900;top:748;width:483;height:619;visibility:visible;mso-wrap-style:square;v-text-anchor:top" coordsize="48387,61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LaMMcA&#10;AADdAAAADwAAAGRycy9kb3ducmV2LnhtbESPT2vCQBTE7wW/w/KE3upGD/6JriLSgqVYUHPw+My+&#10;ZIPZtyG7atpP3xUKHoeZ+Q2zWHW2FjdqfeVYwXCQgCDOna64VJAdP96mIHxA1lg7JgU/5GG17L0s&#10;MNXuznu6HUIpIoR9igpMCE0qpc8NWfQD1xBHr3CtxRBlW0rd4j3CbS1HSTKWFiuOCwYb2hjKL4er&#10;VeC3k+/TvjjbL7nLfj8rkxX+/K7Ua79bz0EE6sIz/N/eagWj6WwCjzfx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2jDHAAAA3QAAAA8AAAAAAAAAAAAAAAAAmAIAAGRy&#10;cy9kb3ducmV2LnhtbFBLBQYAAAAABAAEAPUAAACMAwAAAAA=&#10;" path="m24079,c45034,,46482,15469,46482,18377r-9512,c36856,14681,35509,8522,23076,8522v-3023,,-11646,1003,-11646,8280c11430,21615,14453,22746,22073,24651r9855,2464c44133,30137,48387,34620,48387,42570v,12091,-9969,19381,-23177,19381c2019,61951,343,48501,,41453r9525,c9868,46038,11202,53429,25095,53429v7062,,13450,-2794,13450,-9297c38545,39433,35294,37871,26886,35738l15469,32931c7290,30924,1905,26772,1905,18707,1905,5829,12548,,24079,xe" fillcolor="#602000" stroked="f" strokeweight="0">
                  <v:path arrowok="t" textboxrect="0,0,48387,61951"/>
                </v:shape>
                <v:shape id="Shape 2898" o:spid="_x0000_s1057" style="position:absolute;left:11468;top:750;width:269;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z7MIA&#10;AADdAAAADwAAAGRycy9kb3ducmV2LnhtbDxPzU7CQBC+m/gOmzHhJlubQGhlIQSV4IED6ANMukO3&#10;0p2t3RXK2zMHw/HL9z9fDr5VZ+pjE9jAyzgDRVwF23Bt4Pvr43kGKiZki21gMnClCMvF48McSxsu&#10;vKfzIdVKQjiWaMCl1JVax8qRxzgOHbFwx9B7TAL7WtseLxLuW51n2VR7bFgaHHa0dlSdDn/ewHSy&#10;OX4Ww5DW740uwm/+5nD3Y8zoaVi9gkokzF38795aA/mskLnyRp6AXt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3PswgAAAN0AAAAPAAAAAAAAAAAAAAAAAJgCAABkcnMvZG93&#10;bnJldi54bWxQSwUGAAAAAAQABAD1AAAAhwMAAAAA&#10;" path="m26829,r,8616l26772,8591v-9068,,-16244,8408,-16244,17475l26829,26066r,7836l10528,33902v,6109,1429,10925,4272,14215l26829,52879r,8732l26213,61690c9754,61690,,49257,,32340,,18729,4915,7197,15548,2281l26829,xe" fillcolor="#602000" stroked="f" strokeweight="0">
                  <v:path arrowok="t" textboxrect="0,0,26829,61690"/>
                </v:shape>
                <v:shape id="Shape 2899" o:spid="_x0000_s1058" style="position:absolute;left:11737;top:1167;width:257;height:199;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Z8cUA&#10;AADdAAAADwAAAGRycy9kb3ducmV2LnhtbESPT4vCMBTE7wv7HcITvIimimxt1yiLKOzJxX/3R/O2&#10;LTYvJYm1fvuNIOxxmJnfMMt1bxrRkfO1ZQXTSQKCuLC65lLB+bQbL0D4gKyxsUwKHuRhvXp/W2Ku&#10;7Z0P1B1DKSKEfY4KqhDaXEpfVGTQT2xLHL1f6wyGKF0ptcN7hJtGzpLkQxqsOS5U2NKmouJ6vBkF&#10;/Tbdj6ZF1s3Tm3Gn0eWS/mwapYaD/usTRKA+/Idf7W+tYLbIMni+i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1nxxQAAAN0AAAAPAAAAAAAAAAAAAAAAAJgCAABkcnMv&#10;ZG93bnJldi54bWxQSwUGAAAAAAQABAD1AAAAigMAAAAA&#10;" path="m15843,r9868,c25368,2794,22689,11087,15285,16015v-1340,895,-2962,1905,-5426,2691l,19974,,11243r730,289c10027,11532,15513,4369,15843,xe" fillcolor="#602000" stroked="f" strokeweight="0">
                  <v:path arrowok="t" textboxrect="0,0,25711,19974"/>
                </v:shape>
                <v:shape id="Shape 2900" o:spid="_x0000_s1059" style="position:absolute;left:11737;top:748;width:265;height:341;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RcMMA&#10;AADdAAAADwAAAGRycy9kb3ducmV2LnhtbERPTWsCMRC9C/0PYYTeaqKIratRSmuheFCqe/A4bsbd&#10;xc1kSVJd/705CB4f73u+7GwjLuRD7VjDcKBAEBfO1FxqyPc/bx8gQkQ22DgmDTcKsFy89OaYGXfl&#10;P7rsYilSCIcMNVQxtpmUoajIYhi4ljhxJ+ctxgR9KY3Hawq3jRwpNZEWa04NFbb0VVFx3v1bDfb0&#10;PS7XLj/WhTcbtR2v3g+rXOvXfvc5AxGpi0/xw/1rNIymKu1Pb9IT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5RcMMAAADdAAAADwAAAAAAAAAAAAAAAACYAgAAZHJzL2Rv&#10;d25yZXYueG1sUEsFBgAAAAAEAAQA9QAAAIgDAAAAAA==&#10;" path="m1289,c18205,,26486,13449,26486,34163l,34163,,26327r16301,c16021,21793,14929,17424,12408,14189l,8876,,261,1289,xe" fillcolor="#602000" stroked="f" strokeweight="0">
                  <v:path arrowok="t" textboxrect="0,0,26486,34163"/>
                </v:shape>
                <v:shape id="Shape 2901" o:spid="_x0000_s1060" style="position:absolute;left:2344;top:2988;width:14313;height:13683;visibility:visible;mso-wrap-style:square;v-text-anchor:top" coordsize="1431265,1368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fHvccA&#10;AADdAAAADwAAAGRycy9kb3ducmV2LnhtbESPQWvCQBSE7wX/w/IKvZS6UUSa1FVEEEWEUlvU42v2&#10;NRvMvo3ZrYn/3i0IPQ4z8w0zmXW2EhdqfOlYwaCfgCDOnS65UPD1uXx5BeEDssbKMSm4kofZtPcw&#10;wUy7lj/osguFiBD2GSowIdSZlD43ZNH3XU0cvR/XWAxRNoXUDbYRbis5TJKxtFhyXDBY08JQftr9&#10;WgWpf27NebFap/vR8fC+3YzCd3FU6umxm7+BCNSF//C9vdYKhmkygL8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x73HAAAA3QAAAA8AAAAAAAAAAAAAAAAAmAIAAGRy&#10;cy9kb3ducmV2LnhtbFBLBQYAAAAABAAEAPUAAACMAwAAAAA=&#10;" path="m715458,30v166852,30,333721,63708,460994,191064l1176452,191373v254584,254711,254813,667665,266,922477c922413,1368320,509448,1368320,254902,1113342,254,858517,,445564,254559,190852,381768,63617,548605,,715458,30xe" fillcolor="#ff9" stroked="f" strokeweight="0">
                  <v:path arrowok="t" textboxrect="0,0,1431265,1368320"/>
                </v:shape>
                <v:shape id="Shape 2902" o:spid="_x0000_s1061" style="position:absolute;left:2344;top:2352;width:14313;height:14319;visibility:visible;mso-wrap-style:square;v-text-anchor:top" coordsize="1431265,143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DysYA&#10;AADdAAAADwAAAGRycy9kb3ducmV2LnhtbESPQWsCMRSE74X+h/AK3rpJFy11NUqxFnoSqu2ht8fm&#10;uVncvKyb1F3/vREEj8PMfMPMl4NrxIm6UHvW8JIpEMSlNzVXGn52n89vIEJENth4Jg1nCrBcPD7M&#10;sTC+5286bWMlEoRDgRpsjG0hZSgtOQyZb4mTt/edw5hkV0nTYZ/grpG5Uq/SYc1pwWJLK0vlYfvv&#10;NPyqD6vG07ZfT6rD+nycUDn8bbQePQ3vMxCRhngP39pfRkM+VTlc36Qn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mDysYAAADdAAAADwAAAAAAAAAAAAAAAACYAgAAZHJz&#10;L2Rvd25yZXYueG1sUEsFBgAAAAAEAAQA9QAAAIsDAAAAAA==&#10;" path="m254902,1176960c254,922134,,509181,254559,254470,508978,,921905,,1176452,254711r,280c1431036,509702,1431265,922655,1176718,1177468v-254305,254470,-667270,254470,-921816,-508xe" filled="f" strokeweight=".33197mm">
                  <v:path arrowok="t" textboxrect="0,0,1431265,1431938"/>
                </v:shape>
                <v:shape id="Shape 2903" o:spid="_x0000_s1062" style="position:absolute;left:4392;top:4845;width:10226;height:9778;visibility:visible;mso-wrap-style:square;v-text-anchor:top" coordsize="1022604,97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pjcYA&#10;AADdAAAADwAAAGRycy9kb3ducmV2LnhtbESPQWsCMRSE74X+h/AKvWlSi6KrUURoKdIeXL14e2ye&#10;m62bl2WTXbf/3hQKPQ4z8w2z2gyuFj21ofKs4WWsQBAX3lRcajgd30ZzECEiG6w9k4YfCrBZPz6s&#10;MDP+xgfq81iKBOGQoQYbY5NJGQpLDsPYN8TJu/jWYUyyLaVp8ZbgrpYTpWbSYcVpwWJDO0vFNe+c&#10;hrPsZX+dfr4fv7/2oatVbvddpfXz07Bdgog0xP/wX/vDaJgs1Cv8vklP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hpjcYAAADdAAAADwAAAAAAAAAAAAAAAACYAgAAZHJz&#10;L2Rvd25yZXYueG1sUEsFBgAAAAAEAAQA9QAAAIsDAAAAAA==&#10;" path="m511197,98v119174,99,238382,45698,329403,136757c1022604,318745,1022604,613994,840829,795972,659066,977862,364274,977583,182270,795465,229,613474,,318262,182004,136347,272885,45403,392023,,511197,98xe" stroked="f" strokeweight="0">
                  <v:path arrowok="t" textboxrect="0,0,1022604,977862"/>
                </v:shape>
                <v:shape id="Shape 2904" o:spid="_x0000_s1063" style="position:absolute;left:4392;top:4389;width:10226;height:10234;visibility:visible;mso-wrap-style:square;v-text-anchor:top" coordsize="1022604,1023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FQscA&#10;AADdAAAADwAAAGRycy9kb3ducmV2LnhtbESPQUsDMRSE74L/ITyhtzZrKVtdmxZZETzYQ6stPT43&#10;r7vBzUvcxO7675tCweMwM98wi9VgW3GiLhjHCu4nGQjiymnDtYLPj9fxA4gQkTW2jknBHwVYLW9v&#10;Flho1/OGTttYiwThUKCCJkZfSBmqhiyGifPEyTu6zmJMsqul7rBPcNvKaZbl0qLhtNCgp7Kh6nv7&#10;axWY/GD9T298TuuX4/t8V37td6VSo7vh+QlEpCH+h6/tN61g+pjN4PImPQG5P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3hULHAAAA3QAAAA8AAAAAAAAAAAAAAAAAmAIAAGRy&#10;cy9kb3ducmV2LnhtbFBLBQYAAAAABAAEAPUAAACMAwAAAAA=&#10;" path="m182270,841007c229,659016,,363804,182004,181889,363766,,658558,279,840600,182397v182004,181890,182004,477139,229,659118c659066,1023404,364274,1023125,182270,841007xe" filled="f" strokeweight=".33197mm">
                  <v:path arrowok="t" textboxrect="0,0,1022604,1023404"/>
                </v:shape>
                <v:shape id="Shape 2905" o:spid="_x0000_s1064" style="position:absolute;left:11290;top:14412;width:386;height:722;visibility:visible;mso-wrap-style:square;v-text-anchor:top" coordsize="38560,72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jlsYA&#10;AADdAAAADwAAAGRycy9kb3ducmV2LnhtbESP0WrCQBRE3wv+w3IFX4puDLTU6CqiCD4ESmM/4JK9&#10;JsHs3ZhdTczXdwuCj8PMnGFWm97U4k6tqywrmM8iEMS51RUXCn5Ph+kXCOeRNdaWScGDHGzWo7cV&#10;Jtp2/EP3zBciQNglqKD0vkmkdHlJBt3MNsTBO9vWoA+yLaRusQtwU8s4ij6lwYrDQokN7UrKL9nN&#10;KOiy7DEch/h6ff++7NPTOU1xyJWajPvtEoSn3r/Cz/ZRK4gX0Qf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qjlsYAAADdAAAADwAAAAAAAAAAAAAAAACYAgAAZHJz&#10;L2Rvd25yZXYueG1sUEsFBgAAAAAEAAQA9QAAAIsDAAAAAA==&#10;" path="m38560,r,15784l35827,17257,21628,31583,36602,46569r1958,-1944l38560,72270,,33615,5792,27710,28778,5053,38560,xe" fillcolor="red" stroked="f" strokeweight="0">
                  <v:path arrowok="t" textboxrect="0,0,38560,72270"/>
                </v:shape>
                <v:shape id="Shape 2906" o:spid="_x0000_s1065" style="position:absolute;left:11676;top:14371;width:658;height:948;visibility:visible;mso-wrap-style:square;v-text-anchor:top" coordsize="65783,94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kDcUA&#10;AADdAAAADwAAAGRycy9kb3ducmV2LnhtbESPT2sCMRTE7wW/Q3hCb5q4B6tbo6gg2Jv/Cj2+bl53&#10;125eliTq+u0bQehxmJnfMLNFZxtxJR9qxxpGQwWCuHCm5lLD6bgZTECEiGywcUwa7hRgMe+9zDA3&#10;7sZ7uh5iKRKEQ44aqhjbXMpQVGQxDF1LnLwf5y3GJH0pjcdbgttGZkqNpcWa00KFLa0rKn4PF6th&#10;u7uv6LxzH9/r7Pwp/V59bd6U1q/9bvkOIlIX/8PP9tZoyKZqDI8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OQNxQAAAN0AAAAPAAAAAAAAAAAAAAAAAJgCAABkcnMv&#10;ZG93bnJldi54bWxQSwUGAAAAAAQABAD1AAAAigMAAAAA&#10;" path="m7477,241c13840,,19238,1994,24051,6883v5347,5322,7658,11227,6375,17603c30185,26010,29677,27775,28928,29299v990,-267,1765,-508,2781,-775c36726,27267,41882,28791,46416,33071r9664,9195c57884,44132,59471,45110,60729,45618v1016,508,2273,508,3797,-228l65783,46914,52829,60109v-774,-241,-2540,-1257,-4648,-3023c45908,55563,43876,53454,41374,51181l36256,46126c33474,43523,30935,42532,28318,42774v-2502,507,-5283,2336,-8572,5626l7706,60376,30185,82766r-5893,5905l18387,94805,,76374,,48729,11846,36970v3252,-3048,4775,-5906,5055,-8687c17130,25502,16114,22657,13612,20117,11059,17843,8557,16586,5674,16827l,19887,,4104,7477,241xe" fillcolor="red" stroked="f" strokeweight="0">
                  <v:path arrowok="t" textboxrect="0,0,65783,94805"/>
                </v:shape>
                <v:shape id="Shape 2907" o:spid="_x0000_s1066" style="position:absolute;left:12082;top:14087;width:241;height:572;visibility:visible;mso-wrap-style:square;v-text-anchor:top" coordsize="24107,57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OyNMgA&#10;AADdAAAADwAAAGRycy9kb3ducmV2LnhtbESPQWvCQBSE74X+h+UVequbejBpdBNsUaiVHrSCeHtk&#10;n0lo9m3Irib217uC0OMwM98ws3wwjThT52rLCl5HEQjiwuqaSwW7n+VLAsJ5ZI2NZVJwIQd59vgw&#10;w1Tbnjd03vpSBAi7FBVU3replK6oyKAb2ZY4eEfbGfRBdqXUHfYBbho5jqKJNFhzWKiwpY+Kit/t&#10;ySiYzPff7yben/4Wqz7efDXrJDnESj0/DfMpCE+D/w/f259awfgtiuH2JjwBm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87I0yAAAAN0AAAAPAAAAAAAAAAAAAAAAAJgCAABk&#10;cnMvZG93bnJldi54bWxQSwUGAAAAAAQABAD1AAAAjQMAAAAA&#10;" path="m24107,r,9367l14719,13102c10922,16861,9423,21166,9931,26056v483,3797,2274,7899,5296,11696l24107,28867r,11271l20853,43391r3254,1754l24107,57203r-2265,-605c18443,54885,15139,52408,11938,49220,4788,42134,1257,34742,508,27072,,19401,2781,12822,8649,6688,11430,3989,14421,2011,17632,802l24107,xe" fillcolor="red" stroked="f" strokeweight="0">
                  <v:path arrowok="t" textboxrect="0,0,24107,57203"/>
                </v:shape>
                <v:shape id="Shape 2908" o:spid="_x0000_s1067" style="position:absolute;left:12323;top:14279;width:367;height:407;visibility:visible;mso-wrap-style:square;v-text-anchor:top" coordsize="36700,40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IB8AA&#10;AADdAAAADwAAAGRycy9kb3ducmV2LnhtbERPz2vCMBS+D/wfwhN2m4kONluNIoJl13Zj4O3RPNti&#10;81KS2Hb//XIY7Pjx/d4fZ9uLkXzoHGtYrxQI4tqZjhsNX5+Xly2IEJEN9o5Jww8FOB4WT3vMjZu4&#10;pLGKjUghHHLU0MY45FKGuiWLYeUG4sTdnLcYE/SNNB6nFG57uVHqTVrsODW0ONC5pfpePawG5d+/&#10;h+LiXotSdtmJr6PLotT6eTmfdiAizfFf/Of+MBo2mUpz05v0BO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SIB8AAAADdAAAADwAAAAAAAAAAAAAAAACYAgAAZHJzL2Rvd25y&#10;ZXYueG1sUEsFBgAAAAAEAAQA9QAAAIUDAAAAAA==&#10;" path="m31823,v3633,5664,4877,10960,4140,16586c35214,21907,32331,27305,27556,32093,21663,37986,15351,40767,8201,40259l,38068,,26011r8951,4825c13484,31343,18133,29578,22171,25514v2845,-2857,4369,-5880,4877,-9169c27556,12725,26807,9703,25016,6921l31823,xe" fillcolor="red" stroked="f" strokeweight="0">
                  <v:path arrowok="t" textboxrect="0,0,36700,40767"/>
                </v:shape>
                <v:shape id="Shape 2909" o:spid="_x0000_s1068" style="position:absolute;left:12323;top:14083;width:271;height:406;visibility:visible;mso-wrap-style:square;v-text-anchor:top" coordsize="27048,40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00sUA&#10;AADdAAAADwAAAGRycy9kb3ducmV2LnhtbESPQWsCMRSE74X+h/AKvRTNuodWV6OIRVjaU13x/Ng8&#10;N8HkZdlE3f77plDocZiZb5jVZvRO3GiINrCC2bQAQdwGbblTcGz2kzmImJA1usCk4JsibNaPDyus&#10;dLjzF90OqRMZwrFCBSalvpIytoY8xmnoibN3DoPHlOXQST3gPcO9k2VRvEqPlvOCwZ52htrL4eoV&#10;fFh+c7VptuXp09VdauzL+36n1PPTuF2CSDSm//Bfu9YKykWxgN83+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TSxQAAAN0AAAAPAAAAAAAAAAAAAAAAAJgCAABkcnMv&#10;ZG93bnJldi54bWxQSwUGAAAAAAQABAD1AAAAigMAAAAA&#10;" path="m3832,v7379,749,14301,4382,20943,10960l27048,13576,,40613,,29342,14272,15062c10195,11430,6169,9436,2296,8928l,9841,,475,3832,xe" fillcolor="red" stroked="f" strokeweight="0">
                  <v:path arrowok="t" textboxrect="0,0,27048,40613"/>
                </v:shape>
                <v:shape id="Shape 2910" o:spid="_x0000_s1069" style="position:absolute;left:12446;top:13403;width:973;height:914;visibility:visible;mso-wrap-style:square;v-text-anchor:top" coordsize="97295,9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BG8UA&#10;AADdAAAADwAAAGRycy9kb3ducmV2LnhtbERPS0sDMRC+C/0PYQpepM22PtC1aSmKUKSC3YrgbdyM&#10;m6WbyZLEdv33zkHw+PG9F6vBd+pIMbWBDcymBSjiOtiWGwNv+6fJLaiUkS12gcnADyVYLUdnCyxt&#10;OPGOjlVulIRwKtGAy7kvtU61I49pGnpi4b5C9JgFxkbbiCcJ952eF8WN9tiyNDjs6cFRfai+vfRe&#10;fbwU7jl3F9XrRr/vtp+Pl9fRmPPxsL4HlWnI/+I/98YamN/NZL+8kSe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MEbxQAAAN0AAAAPAAAAAAAAAAAAAAAAAJgCAABkcnMv&#10;ZG93bnJldi54bWxQSwUGAAAAAAQABAD1AAAAigMAAAAA&#10;" path="m54547,v4775,,9423,2007,13462,6312l97295,35344r-3531,3531l90145,42507,63703,15748c60338,12687,57328,10922,54547,10694v-3125,-509,-5665,507,-8166,3009c43358,16764,41999,20358,42583,24397v775,4064,3048,8166,6807,12204l72885,59766r-3632,3632l65735,66929,37465,38405c34912,35852,32309,34608,29794,34328v-2540,-228,-4813,1016,-7074,3061c19367,40742,18352,44539,18860,49086v736,4610,3276,8928,7416,13055l48374,84265r-3517,3556l41224,91415,,49835,3366,46546,6655,43282r6134,6045l12306,46038v-609,-6655,1499,-12218,5804,-16587c21628,25679,25768,23914,30035,23914v2032,,3861,242,5665,991l35420,22390c34912,15977,36957,10694,40983,6312,45364,2007,49898,,54547,xe" fillcolor="red" stroked="f" strokeweight="0">
                  <v:path arrowok="t" textboxrect="0,0,97295,91415"/>
                </v:shape>
                <v:shape id="Shape 2911" o:spid="_x0000_s1070" style="position:absolute;left:13180;top:12989;width:240;height:572;visibility:visible;mso-wrap-style:square;v-text-anchor:top" coordsize="24092,5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xncQA&#10;AADdAAAADwAAAGRycy9kb3ducmV2LnhtbESPUWvCQBCE3wv+h2OFvtVLQik2eooIlb4oqP0BS27N&#10;BXN7Mbc16b/3CoU+DjPzDbNcj75Vd+pjE9hAPstAEVfBNlwb+Dp/vMxBRUG22AYmAz8UYb2aPC2x&#10;tGHgI91PUqsE4ViiASfSlVrHypHHOAsdcfIuofcoSfa1tj0OCe5bXWTZm/bYcFpw2NHWUXU9fXsD&#10;sq90kd8GObjxtT3sbLGNl50xz9NxswAlNMp/+K/9aQ0U73kOv2/SE9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7MZ3EAAAA3QAAAA8AAAAAAAAAAAAAAAAAmAIAAGRycy9k&#10;b3ducmV2LnhtbFBLBQYAAAAABAAEAPUAAACJAwAAAAA=&#10;" path="m24092,r,9410l14707,13323c10909,16854,9322,21235,9932,26048v508,3760,2273,7671,5283,11431l24092,28703r,11224l20853,43143r3239,1740l24092,57156r-2188,-597c18526,54811,15221,52268,11938,48947,5055,42127,1257,34697,508,27064,,19406,2781,12586,8573,6681,11386,4020,14396,2036,17617,814l24092,xe" fillcolor="red" stroked="f" strokeweight="0">
                  <v:path arrowok="t" textboxrect="0,0,24092,57156"/>
                </v:shape>
                <v:shape id="Shape 2912" o:spid="_x0000_s1071" style="position:absolute;left:13420;top:13181;width:368;height:407;visibility:visible;mso-wrap-style:square;v-text-anchor:top" coordsize="36754,40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kvK8UA&#10;AADdAAAADwAAAGRycy9kb3ducmV2LnhtbESPUWvCQBCE34X+h2MLfRG9GERq9BQptPQpapofsOTW&#10;JJrbS3NXk/57TxB8HGbnm531djCNuFLnassKZtMIBHFhdc2lgvznc/IOwnlkjY1lUvBPDrabl9Ea&#10;E217PtI186UIEHYJKqi8bxMpXVGRQTe1LXHwTrYz6IPsSqk77APcNDKOooU0WHNoqLClj4qKS/Zn&#10;wht5uhun+3PxlbtfilOc14feKvX2OuxWIDwN/nn8SH9rBfFyFsN9TUC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S8rxQAAAN0AAAAPAAAAAAAAAAAAAAAAAJgCAABkcnMv&#10;ZG93bnJldi54bWxQSwUGAAAAAAQABAD1AAAAigMAAAAA&#10;" path="m31877,v3251,5398,4877,10960,4102,16586c35128,21920,32347,27280,27572,32093,21666,37998,15304,40780,8217,40272l,38029,,25756r8954,4813c13500,31344,18149,29578,22174,25514v2781,-2781,4382,-5867,4890,-9436c27572,12789,26822,9703,24955,6921l31877,xe" fillcolor="red" stroked="f" strokeweight="0">
                  <v:path arrowok="t" textboxrect="0,0,36754,40780"/>
                </v:shape>
                <v:shape id="Shape 2913" o:spid="_x0000_s1072" style="position:absolute;left:13420;top:12984;width:271;height:405;visibility:visible;mso-wrap-style:square;v-text-anchor:top" coordsize="27064,40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pusUA&#10;AADdAAAADwAAAGRycy9kb3ducmV2LnhtbESPzWrDMBCE74W8g9hCbrXsBErjWgkmJbTHOD89b62N&#10;ZWKtjKUk7ttXgUCPw8x8wxSr0XbiSoNvHSvIkhQEce10y42Cw37z8gbCB2SNnWNS8EseVsvJU4G5&#10;djeu6LoLjYgQ9jkqMCH0uZS+NmTRJ64njt7JDRZDlEMj9YC3CLednKXpq7TYclww2NPaUH3eXayC&#10;zU95rC5n/F6Yz1P90Yzbrkq3Sk2fx/IdRKAx/Icf7S+tYLbI5nB/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m6xQAAAN0AAAAPAAAAAAAAAAAAAAAAAJgCAABkcnMv&#10;ZG93bnJldi54bWxQSwUGAAAAAAQABAD1AAAAigMAAAAA&#10;" path="m3835,v7163,749,14314,4382,20892,10922l27064,13538,,40409,,29185,14288,15062c10249,11430,6185,9436,2311,8928l,9892,,482,3835,xe" fillcolor="red" stroked="f" strokeweight="0">
                  <v:path arrowok="t" textboxrect="0,0,27064,40409"/>
                </v:shape>
                <v:shape id="Shape 2914" o:spid="_x0000_s1073" style="position:absolute;left:13604;top:12305;width:306;height:825;visibility:visible;mso-wrap-style:square;v-text-anchor:top" coordsize="30557,82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R58cA&#10;AADdAAAADwAAAGRycy9kb3ducmV2LnhtbESP3WrCQBSE7wt9h+UUvKubqEiNrmKtYkux4M8DHLLH&#10;JDR7Ns2u+Xn7rlDo5TAz3zCLVWdK0VDtCssK4mEEgji1uuBMweW8e34B4TyyxtIyKejJwWr5+LDA&#10;RNuWj9ScfCYChF2CCnLvq0RKl+Zk0A1tRRy8q60N+iDrTOoa2wA3pRxF0VQaLDgs5FjRJqf0+3Qz&#10;Cj72vNZv18PmPG63n+71sPvpv2KlBk/deg7CU+f/w3/td61gNIsncH8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lUefHAAAA3QAAAA8AAAAAAAAAAAAAAAAAmAIAAGRy&#10;cy9kb3ducmV2LnhtbFBLBQYAAAAABAAEAPUAAACMAwAAAAA=&#10;" path="m12700,l30557,17845r,18629l28029,34861v-5118,-1016,-9424,280,-13055,3810c11214,42799,9690,46838,10198,50952v749,4306,3759,9424,9157,14745l30557,72480r,10040l11214,71844c4813,65697,1524,59055,775,51968,,45072,2261,38900,7315,33845v5156,-5118,11290,-6883,18606,-5626l27178,28461,5829,6820,9423,3556,12700,xe" fillcolor="red" stroked="f" strokeweight="0">
                  <v:path arrowok="t" textboxrect="0,0,30557,82520"/>
                </v:shape>
                <v:shape id="Shape 2915" o:spid="_x0000_s1074" style="position:absolute;left:13831;top:12137;width:79;height:149;visibility:visible;mso-wrap-style:square;v-text-anchor:top" coordsize="7912,14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9sMA&#10;AADdAAAADwAAAGRycy9kb3ducmV2LnhtbESPS4vCQBCE7wv+h6EFL4tOFHxFR1FxwaOvi7cm0ybB&#10;TE/MjEn23zsLCx6LqvqKWq5bU4iaKpdbVjAcRCCIE6tzThVcLz/9GQjnkTUWlknBLzlYrzpfS4y1&#10;bfhE9dmnIkDYxagg876MpXRJRgbdwJbEwbvbyqAPskqlrrAJcFPIURRNpMGcw0KGJe0ySh7nl1Gg&#10;XYNPk3zbcrq/jeuj296i9qRUr9tuFiA8tf4T/m8ftILRfDiGvzfh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Z9sMAAADdAAAADwAAAAAAAAAAAAAAAACYAgAAZHJzL2Rv&#10;d25yZXYueG1sUEsFBgAAAAAEAAQA9QAAAIgDAAAAAA==&#10;" path="m7150,r762,770l7912,14974,,7163,7150,xe" fillcolor="red" stroked="f" strokeweight="0">
                  <v:path arrowok="t" textboxrect="0,0,7912,14974"/>
                </v:shape>
                <v:shape id="Shape 2916" o:spid="_x0000_s1075" style="position:absolute;left:13910;top:12483;width:392;height:667;visibility:visible;mso-wrap-style:square;v-text-anchor:top" coordsize="39205,66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jvsUA&#10;AADdAAAADwAAAGRycy9kb3ducmV2LnhtbESPT2sCMRTE74LfIbxCL1KzKsq6GkVaBE+Ctj14e2ze&#10;/qmbl2WTavz2RhA8DjPzG2a5DqYRF+pcbVnBaJiAIM6trrlU8PO9/UhBOI+ssbFMCm7kYL3q95aY&#10;aXvlA12OvhQRwi5DBZX3bSalyysy6Ia2JY5eYTuDPsqulLrDa4SbRo6TZCYN1hwXKmzps6L8fPw3&#10;kVKEsx3oyek33PaumA/S6d9XqtT7W9gsQHgK/hV+tndawXg+msH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OO+xQAAAN0AAAAPAAAAAAAAAAAAAAAAAJgCAABkcnMv&#10;ZG93bnJldi54bWxQSwUGAAAAAAQABAD1AAAAigMAAAAA&#10;" path="m,l39205,39178r-3353,3112l32562,45579,26936,39915r572,2108c28282,48602,26187,54240,21641,58775,15976,64439,9677,66712,2286,65937l,64676,,54635r3543,2146c8420,57530,12458,56031,15976,52475v3366,-3365,4890,-7404,4382,-12052c19850,35889,17576,31609,13474,27228l,18630,,xe" fillcolor="red" stroked="f" strokeweight="0">
                  <v:path arrowok="t" textboxrect="0,0,39205,66712"/>
                </v:shape>
                <v:shape id="Shape 2917" o:spid="_x0000_s1076" style="position:absolute;left:13986;top:12292;width:483;height:484;visibility:visible;mso-wrap-style:square;v-text-anchor:top" coordsize="48298,4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MVcUA&#10;AADdAAAADwAAAGRycy9kb3ducmV2LnhtbESPT2sCMRTE74V+h/AKvdWsC/7pahSpCD0pahG8PTbP&#10;zdbNy5JEXb+9KRQ8DjPzG2Y672wjruRD7VhBv5eBIC6drrlS8LNffYxBhIissXFMCu4UYD57fZli&#10;od2Nt3TdxUokCIcCFZgY20LKUBqyGHquJU7eyXmLMUlfSe3xluC2kXmWDaXFmtOCwZa+DJXn3cUq&#10;6LBdL/3hvDD5wBwHy1O+2fwelHp/6xYTEJG6+Az/t7+1gvyzP4K/N+k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AxVxQAAAN0AAAAPAAAAAAAAAAAAAAAAAJgCAABkcnMv&#10;ZG93bnJldi54bWxQSwUGAAAAAAQABAD1AAAAigMAAAAA&#10;" path="m6845,l48298,41339r-3518,3530l41250,48400,,6883,3289,3594,6845,xe" fillcolor="red" stroked="f" strokeweight="0">
                  <v:path arrowok="t" textboxrect="0,0,48298,48400"/>
                </v:shape>
                <v:shape id="Shape 2918" o:spid="_x0000_s1077" style="position:absolute;left:13910;top:12144;width:71;height:142;visibility:visible;mso-wrap-style:square;v-text-anchor:top" coordsize="7061,1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zl8MA&#10;AADdAAAADwAAAGRycy9kb3ducmV2LnhtbERPPW/CMBDdK/EfrKvEVhwYoE0xqBAiMVUtMHQ8xUcc&#10;EZ+j2AnJv8cDUsen973eDrYWPbW+cqxgPktAEBdOV1wquJzzt3cQPiBrrB2TgpE8bDeTlzWm2t35&#10;l/pTKEUMYZ+iAhNCk0rpC0MW/cw1xJG7utZiiLAtpW7xHsNtLRdJspQWK44NBhvaGypup84qaL7z&#10;v3PWXQ+rXabNz+526Ee8KDV9Hb4+QQQawr/46T5qBYuPeZwb38Qn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Qzl8MAAADdAAAADwAAAAAAAAAAAAAAAACYAgAAZHJzL2Rv&#10;d25yZXYueG1sUEsFBgAAAAAEAAQA9QAAAIgDAAAAAA==&#10;" path="m,l7061,7130,12,14216,,14204,,xe" fillcolor="red" stroked="f" strokeweight="0">
                  <v:path arrowok="t" textboxrect="0,0,7061,14216"/>
                </v:shape>
                <v:shape id="Shape 2919" o:spid="_x0000_s1078" style="position:absolute;left:14221;top:11920;width:377;height:649;visibility:visible;mso-wrap-style:square;v-text-anchor:top" coordsize="37735,64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Y3cYA&#10;AADdAAAADwAAAGRycy9kb3ducmV2LnhtbESPT2vCQBTE7wW/w/IEL0U3KhQTXUUDFfFQ8c/F2yP7&#10;TILZtyG7jbGfvisUehxm5jfMYtWZSrTUuNKygvEoAkGcWV1yruBy/hzOQDiPrLGyTAqe5GC17L0t&#10;MNH2wUdqTz4XAcIuQQWF93UipcsKMuhGtiYO3s02Bn2QTS51g48AN5WcRNGHNFhyWCiwprSg7H76&#10;Ngpi/76lWG6e0z2lP4erbW/pl1Rq0O/WcxCeOv8f/mvvtIJJPI7h9S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VY3cYAAADdAAAADwAAAAAAAAAAAAAAAACYAgAAZHJz&#10;L2Rvd25yZXYueG1sUEsFBgAAAAAEAAQA9QAAAIsDAAAAAA==&#10;" path="m24143,241c29019,,33566,1765,37693,5804r42,42l37735,25380r-1159,2065l31293,34874v-2782,3861,-4547,6884,-5119,9665c25667,47079,26416,49416,28511,51181v2274,2273,4547,3569,7087,3569l37735,53718r,9278l34303,64656v-4268,266,-8636,-1499,-12192,-5030c18339,55728,16573,51689,16573,47320v,-4546,2007,-9093,5804,-13982l30543,22657v750,-775,1258,-1524,1765,-2540c33058,19101,33325,17843,33058,16484v-241,-990,-750,-2273,-2007,-3263l30785,12954c28511,10681,25895,9665,23126,10173v-3022,508,-6070,2273,-8915,5054c11430,18351,9665,21133,9423,24155v-267,2782,750,5893,3023,8674l6032,39484c1765,34366,,29540,749,24422,1257,19101,4039,13970,9423,8687,14478,3530,19596,749,24143,241xe" fillcolor="red" stroked="f" strokeweight="0">
                  <v:path arrowok="t" textboxrect="0,0,37735,64922"/>
                </v:shape>
                <v:shape id="Shape 2920" o:spid="_x0000_s1079" style="position:absolute;left:14559;top:11748;width:39;height:77;visibility:visible;mso-wrap-style:square;v-text-anchor:top" coordsize="3941,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yNcIA&#10;AADdAAAADwAAAGRycy9kb3ducmV2LnhtbERPTWvCQBC9F/wPywje6sYcpKauUhRRhB6aVryO2WkS&#10;mp0NmTVJ/333UPD4eN/r7ega1VMntWcDi3kCirjwtubSwNfn4fkFlARki41nMvBLAtvN5GmNmfUD&#10;f1Cfh1LFEJYMDVQhtJnWUlTkUOa+JY7ct+8chgi7UtsOhxjuGp0myVI7rDk2VNjSrqLiJ787Ayyy&#10;P5x3N3m/9cdTfh3ydnmpjZlNx7dXUIHG8BD/u0/WQLpK4/74Jj4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jLI1wgAAAN0AAAAPAAAAAAAAAAAAAAAAAJgCAABkcnMvZG93&#10;bnJldi54bWxQSwUGAAAAAAQABAD1AAAAhwMAAAAA&#10;" path="m3941,r,7644l,3890,3941,xe" fillcolor="red" stroked="f" strokeweight="0">
                  <v:path arrowok="t" textboxrect="0,0,3941,7644"/>
                </v:shape>
                <v:shape id="Shape 2921" o:spid="_x0000_s1080" style="position:absolute;left:14501;top:11543;width:97;height:167;visibility:visible;mso-wrap-style:square;v-text-anchor:top" coordsize="9732,16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accA&#10;AADdAAAADwAAAGRycy9kb3ducmV2LnhtbESPQWvCQBSE7wX/w/IKvdWNgZaYukpRBEtPGhW8vWSf&#10;SWj2bcyuJv33bqHgcZiZb5jZYjCNuFHnassKJuMIBHFhdc2lgn22fk1AOI+ssbFMCn7JwWI+epph&#10;qm3PW7rtfCkChF2KCirv21RKV1Rk0I1tSxy8s+0M+iC7UuoO+wA3jYyj6F0arDksVNjSsqLiZ3c1&#10;Cr4u31l/yg7HqbkmyVt+yIfzKlfq5Xn4/ADhafCP8H97oxXE03gCf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vsWnHAAAA3QAAAA8AAAAAAAAAAAAAAAAAmAIAAGRy&#10;cy9kb3ducmV2LnhtbFBLBQYAAAAABAAEAPUAAACMAwAAAAA=&#10;" path="m6807,l9732,2925r,13746l,7150,6807,xe" fillcolor="red" stroked="f" strokeweight="0">
                  <v:path arrowok="t" textboxrect="0,0,9732,16671"/>
                </v:shape>
                <v:shape id="Shape 2922" o:spid="_x0000_s1081" style="position:absolute;left:14598;top:11979;width:345;height:571;visibility:visible;mso-wrap-style:square;v-text-anchor:top" coordsize="34540,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a38QA&#10;AADdAAAADwAAAGRycy9kb3ducmV2LnhtbESPQWsCMRSE74X+h/AK3mq2C0rdGqVYBC8W1Pb+unnu&#10;Lt28LMlT0/76RhB6HGbmG2a+TK5XZwqx82zgaVyAIq697bgx8HFYPz6DioJssfdMBn4ownJxfzfH&#10;yvoL7+i8l0ZlCMcKDbQiQ6V1rFtyGMd+IM7e0QeHkmVotA14yXDX67Ioptphx3mhxYFWLdXf+5Mz&#10;MFkPEuT36yjpfZY+31D67WprzOghvb6AEkryH761N9ZAOStLuL7JT0A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5Wt/EAAAA3QAAAA8AAAAAAAAAAAAAAAAAmAIAAGRycy9k&#10;b3ducmV2LnhtbFBLBQYAAAAABAAEAPUAAACJAwAAAAA=&#10;" path="m,l22844,22958v749,736,1524,1016,2273,1016c25866,23974,26641,23694,27390,22958v229,-280,508,-508,737,-1029c28647,21358,28914,20850,29486,20342r5054,5118c34032,26247,33524,27263,33016,28241v-749,787,-1257,1524,-1765,2032c28647,32889,25866,34146,23352,33905v-1766,-267,-3518,-1016,-5893,-2603c17687,32622,17687,33905,17687,34896v-469,6845,-3010,12484,-8064,17602l,57150,,47872,5254,45335v3518,-3594,5626,-7658,6401,-12204c11896,30006,11388,27263,10397,24990v-266,-508,-774,-1016,-1625,-1804c8035,22450,7286,21358,6511,20583l1965,16036,,19534,,xe" fillcolor="red" stroked="f" strokeweight="0">
                  <v:path arrowok="t" textboxrect="0,0,34540,57150"/>
                </v:shape>
                <v:shape id="Shape 2923" o:spid="_x0000_s1082" style="position:absolute;left:14598;top:11572;width:543;height:539;visibility:visible;mso-wrap-style:square;v-text-anchor:top" coordsize="54343,53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2ecUA&#10;AADdAAAADwAAAGRycy9kb3ducmV2LnhtbESPQUsDMRSE70L/Q3iCF7HZriLt2rSUglQvLbb2/tg8&#10;s4ublyV5bVd/vREEj8PMfMPMl4Pv1JliagMbmIwLUMR1sC07A++H57spqCTIFrvAZOCLEiwXo6s5&#10;VjZc+I3Oe3EqQzhVaKAR6SutU92QxzQOPXH2PkL0KFlGp23ES4b7TpdF8ag9tpwXGuxp3VD9uT95&#10;A7evG5IpHb63xeZBXHTb3RFPxtxcD6snUEKD/If/2i/WQDkr7+H3TX4C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bZ5xQAAAN0AAAAPAAAAAAAAAAAAAAAAAJgCAABkcnMv&#10;ZG93bnJldi54bWxQSwUGAAAAAAQABAD1AAAAigMAAAAA&#10;" path="m,l8772,8772,15427,2193r5651,5842l14436,14411,41932,41843v774,851,2032,1359,3289,1130c46478,42694,47761,41843,48777,40598r2578,-2273l54343,41349r,5215l52130,49272v-3112,3124,-5893,4623,-8407,4623c41182,53654,38071,52054,34782,48764l7527,21497,1965,27124,,25252,,17607,1965,15668,,13746,,xe" fillcolor="red" stroked="f" strokeweight="0">
                  <v:path arrowok="t" textboxrect="0,0,54343,53895"/>
                </v:shape>
                <v:shape id="Shape 2924" o:spid="_x0000_s1083" style="position:absolute;left:14900;top:11267;width:241;height:572;visibility:visible;mso-wrap-style:square;v-text-anchor:top" coordsize="24108,5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RMYA&#10;AADdAAAADwAAAGRycy9kb3ducmV2LnhtbESPQYvCMBSE78L+h/AW9qapVUSrUURxWTwIuovg7dE8&#10;22rzUpqsVn+9EQSPw8x8w0xmjSnFhWpXWFbQ7UQgiFOrC84U/P2u2kMQziNrLC2Tghs5mE0/WhNM&#10;tL3yli47n4kAYZeggtz7KpHSpTkZdB1bEQfvaGuDPsg6k7rGa4CbUsZRNJAGCw4LOVa0yCk97/6N&#10;guX5tO/G5nu4Ke/rw+i4oqqXbZT6+mzmYxCeGv8Ov9o/WkE8ivv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s/RMYAAADdAAAADwAAAAAAAAAAAAAAAACYAgAAZHJz&#10;L2Rvd25yZXYueG1sUEsFBgAAAAAEAAQA9QAAAIsDAAAAAA==&#10;" path="m24108,r,9441l14745,13355c10947,16911,9423,21191,9932,26081v507,3797,2273,7899,5321,11696l24108,28917r,11294l20879,43442r3229,1734l24108,57235r-2274,-603c18424,54916,15119,52433,11963,49245,4813,42083,1282,34755,508,27097,,19426,2781,12847,8611,6700,11290,4008,14300,2033,17521,825l24108,xe" fillcolor="red" stroked="f" strokeweight="0">
                  <v:path arrowok="t" textboxrect="0,0,24108,57235"/>
                </v:shape>
                <v:shape id="Shape 2925" o:spid="_x0000_s1084" style="position:absolute;left:15141;top:11986;width:24;height:52;visibility:visible;mso-wrap-style:square;v-text-anchor:top" coordsize="2333,5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6o58QA&#10;AADdAAAADwAAAGRycy9kb3ducmV2LnhtbESPT4vCMBTE78J+h/AW9qapXZTaNUpZkPXqn4u3t82z&#10;rTYvtYm2fnsjCB6HmfkNM1/2phY3al1lWcF4FIEgzq2uuFCw362GCQjnkTXWlknBnRwsFx+DOaba&#10;dryh29YXIkDYpaig9L5JpXR5SQbdyDbEwTva1qAPsi2kbrELcFPLOIqm0mDFYaHEhn5Lys/bq1Fw&#10;yI7/s+8iO5A9dde/VXXhZHxR6uuzz35AeOr9O/xqr7WCeBZP4PkmP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qOfEAAAA3QAAAA8AAAAAAAAAAAAAAAAAmAIAAGRycy9k&#10;b3ducmV2LnhtbFBLBQYAAAAABAAEAPUAAACJAwAAAAA=&#10;" path="m,l2333,2361,,5216,,xe" fillcolor="red" stroked="f" strokeweight="0">
                  <v:path arrowok="t" textboxrect="0,0,2333,5216"/>
                </v:shape>
                <v:shape id="Shape 2926" o:spid="_x0000_s1085" style="position:absolute;left:15141;top:11459;width:368;height:407;visibility:visible;mso-wrap-style:square;v-text-anchor:top" coordsize="36737,40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2jP8YA&#10;AADdAAAADwAAAGRycy9kb3ducmV2LnhtbESPQWvCQBSE74L/YXlCL1I3zUFs6hpEEQotgtbeH9ln&#10;ErL7NmY3Me2v7xYKPQ4z8w2zzkdrxECdrx0reFokIIgLp2suFVw+Do8rED4gazSOScEXecg308ka&#10;M+3ufKLhHEoRIewzVFCF0GZS+qIii37hWuLoXV1nMUTZlVJ3eI9wa2SaJEtpsea4UGFLu4qK5txb&#10;BW/vw/4QaNt/X47NPL3R59H0RqmH2bh9ARFoDP/hv/arVpA+p0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2jP8YAAADdAAAADwAAAAAAAAAAAAAAAACYAgAAZHJz&#10;L2Rvd25yZXYueG1sUEsFBgAAAAAEAAQA9QAAAIsDAAAAAA==&#10;" path="m31619,v3531,5639,5118,10922,4382,16586c35150,22123,32369,27280,27593,32055,21688,37960,15389,40742,8226,40234l,38051,,25991r8975,4819c13522,31547,17891,29553,22196,25514v2781,-2883,4369,-5905,4890,-9194c27314,12687,26806,9678,24711,6896l31619,xe" fillcolor="red" stroked="f" strokeweight="0">
                  <v:path arrowok="t" textboxrect="0,0,36737,40742"/>
                </v:shape>
                <v:shape id="Shape 2927" o:spid="_x0000_s1086" style="position:absolute;left:15141;top:11262;width:271;height:407;visibility:visible;mso-wrap-style:square;v-text-anchor:top" coordsize="27086,40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qf8gA&#10;AADdAAAADwAAAGRycy9kb3ducmV2LnhtbESPT2vCQBTE7wW/w/IEL6VuzMHa1FWKWhCkB//3+JJ9&#10;JrHZtyG71dhP3xUKPQ4z8xtmPG1NJS7UuNKygkE/AkGcWV1yrmC3fX8agXAeWWNlmRTcyMF00nkY&#10;Y6Ltldd02fhcBAi7BBUU3teJlC4ryKDr25o4eCfbGPRBNrnUDV4D3FQyjqKhNFhyWCiwpllB2dfm&#10;2yhIf+r0Y7E/Ps7ScznfrzBerj4PSvW67dsrCE+t/w//tZdaQfwSP8P9TXgCcvI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qp/yAAAAN0AAAAPAAAAAAAAAAAAAAAAAJgCAABk&#10;cnMvZG93bnJldi54bWxQSwUGAAAAAAQABAD1AAAAjQMAAAAA&#10;" path="m3590,v7659,749,14580,4382,21121,10960l27086,13564,,40661,,29367,14271,15088c10233,11468,6194,9423,2333,8916l,9891,,450,3590,xe" fillcolor="red" stroked="f" strokeweight="0">
                  <v:path arrowok="t" textboxrect="0,0,27086,40661"/>
                </v:shape>
                <v:shape id="Shape 2928" o:spid="_x0000_s1087" style="position:absolute;left:11863;top:4200;width:487;height:832;visibility:visible;mso-wrap-style:square;v-text-anchor:top" coordsize="48677,83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a5u8IA&#10;AADdAAAADwAAAGRycy9kb3ducmV2LnhtbERPu27CMBTdkfoP1q3EBg4ZCgkYhCqVMmQpD7FexZc4&#10;EF9HsYHw93ioxHh03otVbxtxp87XjhVMxgkI4tLpmisFh/3PaAbCB2SNjWNS8CQPq+XHYIG5dg/+&#10;o/suVCKGsM9RgQmhzaX0pSGLfuxa4sidXWcxRNhVUnf4iOG2kWmSfEmLNccGgy19Gyqvu5tVkBm9&#10;356m16yoNrYoLuff46RgpYaf/XoOIlAf3uJ/91YrSLM0zo1v4hO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rm7wgAAAN0AAAAPAAAAAAAAAAAAAAAAAJgCAABkcnMvZG93&#10;bnJldi54bWxQSwUGAAAAAAQABAD1AAAAhwMAAAAA&#10;" path="m48677,r,23710l21628,51000r9931,9931c36373,66088,41770,67853,47295,67078r1382,-843l48677,83219,36013,81218c31686,79413,27476,76489,23394,72399l,48993,48677,xe" fillcolor="red" stroked="f" strokeweight="0">
                  <v:path arrowok="t" textboxrect="0,0,48677,83219"/>
                </v:shape>
                <v:shape id="Shape 2929" o:spid="_x0000_s1088" style="position:absolute;left:12350;top:4119;width:440;height:914;visibility:visible;mso-wrap-style:square;v-text-anchor:top" coordsize="43969,9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QcUA&#10;AADdAAAADwAAAGRycy9kb3ducmV2LnhtbESPUUsDMRCE3wX/Q1jBN5vzBG3PpqWUCoIUaSs+L5dt&#10;7uhlcyRr7+qvN4Lg4zAz3zDz5eg7daaY2sAG7icFKOI62JadgY/Dy90UVBJki11gMnChBMvF9dUc&#10;KxsG3tF5L05lCKcKDTQifaV1qhvymCahJ87eMUSPkmV02kYcMtx3uiyKR+2x5bzQYE/rhurT/ssb&#10;GD4v6fu02j4d5X2z7aNjcW8PxtzejKtnUEKj/If/2q/WQDkrZ/D7Jj8Bv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5BxQAAAN0AAAAPAAAAAAAAAAAAAAAAAJgCAABkcnMv&#10;ZG93bnJldi54bWxQSwUGAAAAAAQABAD1AAAAigMAAAAA&#10;" path="m8041,r6159,6134l32552,24486v7823,7836,11417,16014,10909,24663c42991,57836,38343,66510,29428,75438,19496,85103,10073,90437,650,91415l,91312,,74328,16982,63970v5867,-5906,9423,-11532,9906,-16586c27662,41986,25631,37440,21261,32829l10073,21641,,31803,,8093,8041,xe" fillcolor="red" stroked="f" strokeweight="0">
                  <v:path arrowok="t" textboxrect="0,0,43969,91415"/>
                </v:shape>
                <v:shape id="Shape 2930" o:spid="_x0000_s1089" style="position:absolute;left:12495;top:4919;width:368;height:594;visibility:visible;mso-wrap-style:square;v-text-anchor:top" coordsize="36816,5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BsMA&#10;AADdAAAADwAAAGRycy9kb3ducmV2LnhtbERP3WrCMBS+F/YO4Qx2p+kc6NY1yjaY1AuFOR/g2Jz+&#10;bM1JSaKtPr25ELz8+P6z5WBacSLnG8sKnicJCOLC6oYrBfvf7/ErCB+QNbaWScGZPCwXD6MMU217&#10;/qHTLlQihrBPUUEdQpdK6YuaDPqJ7YgjV1pnMEToKqkd9jHctHKaJDNpsOHYUGNHXzUV/7ujUbCh&#10;UOJ2vtKXP6ryPDm4/nM9V+rpcfh4BxFoCHfxzZ1rBdO3l7g/volP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ZBsMAAADdAAAADwAAAAAAAAAAAAAAAACYAgAAZHJzL2Rv&#10;d25yZXYueG1sUEsFBgAAAAAEAAQA9QAAAIgDAAAAAA==&#10;" path="m32576,r4240,618l36816,10585,33592,9436v-3798,229,-7671,1994,-11469,5118l36816,29246r,11223l16497,20117v-3784,4648,-6057,8687,-6565,12484c9182,37211,10947,41516,15215,45898v2616,2514,5893,4038,9182,4546c28029,50952,31052,50165,33820,48412r2996,2990l36816,56278,24168,59360c18606,58852,13450,56071,8674,50952,2782,45390,,38735,229,31826,737,24765,4026,17843,10681,11201,17590,4382,24905,508,32576,xe" fillcolor="red" stroked="f" strokeweight="0">
                  <v:path arrowok="t" textboxrect="0,0,36816,59360"/>
                </v:shape>
                <v:shape id="Shape 2931" o:spid="_x0000_s1090" style="position:absolute;left:13159;top:5584;width:367;height:594;visibility:visible;mso-wrap-style:square;v-text-anchor:top" coordsize="36719,5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zH8cA&#10;AADdAAAADwAAAGRycy9kb3ducmV2LnhtbESPT2vCQBTE7wW/w/KE3urGSCVGVxFpxR6q+Ofi7ZF9&#10;JsHs25jdxvjtu4WCx2FmfsPMFp2pREuNKy0rGA4iEMSZ1SXnCk7Hz7cEhPPIGivLpOBBDhbz3ssM&#10;U23vvKf24HMRIOxSVFB4X6dSuqwgg25ga+LgXWxj0AfZ5FI3eA9wU8k4isbSYMlhocCaVgVl18OP&#10;URC9x+dsm4xHq+709fhYJ7vJ7btV6rXfLacgPHX+Gf5vb7SCeDIawt+b8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fsx/HAAAA3QAAAA8AAAAAAAAAAAAAAAAAmAIAAGRy&#10;cy9kb3ducmV2LnhtbFBLBQYAAAAABAAEAPUAAACMAwAAAAA=&#10;" path="m32639,r4080,553l36719,10324,33655,9195v-3899,470,-7658,2273,-11455,5283l36719,29183r,11275l16574,20117v-3798,4546,-6134,8445,-6642,12204c9144,36868,10909,41516,15317,45555v2514,2845,5524,4381,9156,4889c27762,50952,31052,50203,33896,48400r2823,2828l36719,56221,24232,59360c18567,58611,13526,55728,8636,50952,2845,45047,,38735,229,31585,737,24663,4090,17843,10668,11189,17590,4305,24981,508,32639,xe" fillcolor="red" stroked="f" strokeweight="0">
                  <v:path arrowok="t" textboxrect="0,0,36719,59360"/>
                </v:shape>
                <v:shape id="Shape 2932" o:spid="_x0000_s1091" style="position:absolute;left:12863;top:5433;width:39;height:49;visibility:visible;mso-wrap-style:square;v-text-anchor:top" coordsize="3926,4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vTTsYA&#10;AADdAAAADwAAAGRycy9kb3ducmV2LnhtbESPT2vCQBTE7wW/w/IKvZS6MYVio6uIIGnpqVHw+sy+&#10;/KHZtyG7xvXbuwXB4zAzv2GW62A6MdLgWssKZtMEBHFpdcu1gsN+9zYH4Tyyxs4yKbiSg/Vq8rTE&#10;TNsL/9JY+FpECLsMFTTe95mUrmzIoJvanjh6lR0M+iiHWuoBLxFuOpkmyYc02HJcaLCnbUPlX3E2&#10;CvJTVY3frq9D/lO87qrzcbYJuVIvz2GzAOEp+Ef43v7SCtLP9xT+38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vTTsYAAADdAAAADwAAAAAAAAAAAAAAAACYAgAAZHJz&#10;L2Rvd25yZXYueG1sUEsFBgAAAAAEAAQA9QAAAIsDAAAAAA==&#10;" path="m,l3926,3919,,4876,,xe" fillcolor="red" stroked="f" strokeweight="0">
                  <v:path arrowok="t" textboxrect="0,0,3926,4876"/>
                </v:shape>
                <v:shape id="Shape 2933" o:spid="_x0000_s1092" style="position:absolute;left:12912;top:5177;width:568;height:667;visibility:visible;mso-wrap-style:square;v-text-anchor:top" coordsize="56820,6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1AMYA&#10;AADdAAAADwAAAGRycy9kb3ducmV2LnhtbESPW2vCQBSE3wv+h+UIfasboy0aXUVbhAoqeMHnQ/bk&#10;gtmzIbuN6b93hUIfh5n5hpkvO1OJlhpXWlYwHEQgiFOrS84VXM6btwkI55E1VpZJwS85WC56L3NM&#10;tL3zkdqTz0WAsEtQQeF9nUjp0oIMuoGtiYOX2cagD7LJpW7wHuCmknEUfUiDJYeFAmv6LCi9nX6M&#10;gulh9bW/7rfjzK8n29sui+m9jZV67XerGQhPnf8P/7W/tYJ4OhrB801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T1AMYAAADdAAAADwAAAAAAAAAAAAAAAACYAgAAZHJz&#10;L2Rvd25yZXYueG1sUEsFBgAAAAAEAAQA9QAAAIsDAAAAAA==&#10;" path="m49899,r6921,7087l45288,18618r6414,6579l46038,30823,39497,24409,12205,51727v-978,737,-1258,1994,-978,3289c11227,56274,11976,57518,13221,58610r2540,2541l10440,66713c7671,64440,5563,62916,4547,61900,1524,58877,,55994,279,53480v,-2540,1753,-5626,5042,-8916l32576,17259,26784,11735,32576,6071r5638,5664l49899,xe" fillcolor="red" stroked="f" strokeweight="0">
                  <v:path arrowok="t" textboxrect="0,0,56820,66713"/>
                </v:shape>
                <v:shape id="Shape 2934" o:spid="_x0000_s1093" style="position:absolute;left:12863;top:4925;width:240;height:499;visibility:visible;mso-wrap-style:square;v-text-anchor:top" coordsize="24030,49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Vy8YA&#10;AADdAAAADwAAAGRycy9kb3ducmV2LnhtbESPzWrDMBCE74W+g9hCLyaRk5YQO1FCUkjppfl/gEXa&#10;2m6slbGU2H37qlDIcZiZb5j5sre1uFHrK8cKRsMUBLF2puJCwfm0GUxB+IBssHZMCn7Iw3Lx+DDH&#10;3LiOD3Q7hkJECPscFZQhNLmUXpdk0Q9dQxy9L9daDFG2hTQtdhFuazlO04m0WHFcKLGht5L05Xi1&#10;Cnq5e19Tuvue6C7ZZ9k2JIn+VOr5qV/NQATqwz383/4wCsbZyyv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5Vy8YAAADdAAAADwAAAAAAAAAAAAAAAACYAgAAZHJz&#10;L2Rvd25yZXYueG1sUEsFBgAAAAAEAAQA9QAAAIsDAAAAAA==&#10;" path="m,l6633,967v3427,1336,6666,3508,9739,6594c21757,12857,24030,19258,23522,26662v-749,7429,-4381,14237,-10947,20891l9959,49827,,39851,,28628r8473,8473c12067,32961,14099,29202,14607,25405,15115,21023,13350,16984,9717,13428l,9967,,xe" fillcolor="red" stroked="f" strokeweight="0">
                  <v:path arrowok="t" textboxrect="0,0,24030,49827"/>
                </v:shape>
                <v:shape id="Shape 2935" o:spid="_x0000_s1094" style="position:absolute;left:13975;top:6241;width:569;height:665;visibility:visible;mso-wrap-style:square;v-text-anchor:top" coordsize="56820,66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8McgA&#10;AADdAAAADwAAAGRycy9kb3ducmV2LnhtbESPT0vDQBTE70K/w/IK3uymaRWN3RatVEovYizo8ZF9&#10;ZkOzb9PsNn++vSsIHoeZ+Q2z2gy2Fh21vnKsYD5LQBAXTldcKjh+7G7uQfiArLF2TApG8rBZT65W&#10;mGnX8zt1eShFhLDPUIEJocmk9IUhi37mGuLofbvWYoiyLaVusY9wW8s0Se6kxYrjgsGGtoaKU36x&#10;CurF8ms/ng/92/Px07ykr3my60alrqfD0yOIQEP4D/+191pB+rC4hd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ObwxyAAAAN0AAAAPAAAAAAAAAAAAAAAAAJgCAABk&#10;cnMvZG93bnJldi54bWxQSwUGAAAAAAQABAD1AAAAjQMAAAAA&#10;" path="m49670,r7150,6921l45123,18618r6642,6655l46139,30836,39459,24257,12306,51727v-1016,813,-1282,1829,-1282,3086c11290,56109,12040,57353,13297,58610r2540,2553l10439,66523c7671,64516,5626,62992,4648,61900,1600,58890,,56109,279,53556v,-2845,1829,-5626,4877,-8916l32652,17361,26784,11468,32410,5905r5804,5563l49670,xe" fillcolor="red" stroked="f" strokeweight="0">
                  <v:path arrowok="t" textboxrect="0,0,56820,66523"/>
                </v:shape>
                <v:shape id="Shape 2936" o:spid="_x0000_s1095" style="position:absolute;left:13526;top:6097;width:40;height:50;visibility:visible;mso-wrap-style:square;v-text-anchor:top" coordsize="3985,4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PO8QA&#10;AADdAAAADwAAAGRycy9kb3ducmV2LnhtbESPUWvCQBCE3wX/w7GCb3rRQrCppxRRKFIojYW8Lrlt&#10;EprbC9lTo7/eKxT6OMzMN8x6O7hWXaiXxrOBxTwBRVx623Bl4Ot0mK1ASUC22HomAzcS2G7GozVm&#10;1l/5ky55qFSEsGRooA6hy7SWsiaHMvcdcfS+fe8wRNlX2vZ4jXDX6mWSpNphw3Ghxo52NZU/+dkZ&#10;yKW4i+zDbZX65lgU9P6BCzFmOhleX0AFGsJ/+K/9Zg0sn59S+H0Tn4D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bzzvEAAAA3QAAAA8AAAAAAAAAAAAAAAAAmAIAAGRycy9k&#10;b3ducmV2LnhtbFBLBQYAAAAABAAEAPUAAACJAwAAAAA=&#10;" path="m,l3985,3992,,4994,,xe" fillcolor="red" stroked="f" strokeweight="0">
                  <v:path arrowok="t" textboxrect="0,0,3985,4994"/>
                </v:shape>
                <v:shape id="Shape 2937" o:spid="_x0000_s1096" style="position:absolute;left:13589;top:6005;width:606;height:593;visibility:visible;mso-wrap-style:square;v-text-anchor:top" coordsize="60579,5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PWMcA&#10;AADdAAAADwAAAGRycy9kb3ducmV2LnhtbESPT2sCMRTE7wW/Q3hCbzWrpVbXzUortPSgh64ieHts&#10;3v7BzcuSpLp++0Yo9DjMzG+YbD2YTlzI+daygukkAUFcWt1yreCw/3hagPABWWNnmRTcyMM6Hz1k&#10;mGp75W+6FKEWEcI+RQVNCH0qpS8bMugntieOXmWdwRClq6V2eI1w08lZksylwZbjQoM9bRoqz8WP&#10;UWA+bztevvvT5rh/aeXWydO2qpR6HA9vKxCBhvAf/mt/aQWz5fMr3N/EJ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jj1jHAAAA3QAAAA8AAAAAAAAAAAAAAAAAmAIAAGRy&#10;cy9kb3ducmV2LnhtbFBLBQYAAAAABAAEAPUAAACMAwAAAAA=&#10;" path="m32817,508c40208,,46546,2515,52413,8420v4813,5055,7658,10173,7925,16002c60579,30061,58242,35344,53696,40500l47016,33579v2616,-3290,3898,-6541,3898,-9932c50648,20358,49047,17094,46279,13983,42748,10693,38379,9436,33566,10173v-4610,749,-9664,3530,-14478,8686c13691,24155,10681,29045,9932,33350v-775,4610,508,8649,4267,12446c16980,48412,20104,49936,23635,49936v3556,,7150,-1257,10947,-3797l41224,52718v-5905,4610,-11696,6642,-17322,6642c18237,59093,12954,56312,7836,51460,2515,45796,,39484,750,32334,1257,25171,5055,18085,11697,11430,18237,4788,25388,1257,32817,508xe" fillcolor="red" stroked="f" strokeweight="0">
                  <v:path arrowok="t" textboxrect="0,0,60579,59360"/>
                </v:shape>
                <v:shape id="Shape 2938" o:spid="_x0000_s1097" style="position:absolute;left:13526;top:5590;width:241;height:499;visibility:visible;mso-wrap-style:square;v-text-anchor:top" coordsize="24127,49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vYMMA&#10;AADdAAAADwAAAGRycy9kb3ducmV2LnhtbERPyWrDMBC9F/oPYgq5lEauA/HSKKYxBHJsnNJeB2tq&#10;m0gjYymJ+/fVIdDj4+2barZGXGnyg2MFr8sEBHHr9MCdgs/T/iUH4QOyRuOYFPySh2r7+LDBUrsb&#10;H+nahE7EEPYlKuhDGEspfduTRb90I3HkftxkMUQ4dVJPeIvh1sg0SdbS4sCxoceR6p7ac3OxCj7M&#10;8+6s8+yQFb7+Mu2+udB3rdTiaX5/AxFoDv/iu/ugFaTFKs6N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KvYMMAAADdAAAADwAAAAAAAAAAAAAAAACYAgAAZHJzL2Rv&#10;d25yZXYueG1sUEsFBgAAAAAEAAQA9QAAAIgDAAAAAA==&#10;" path="m,l6760,916v3441,1335,6705,3497,9772,6431c21815,12909,24127,19323,23339,26651v-508,7391,-4267,14313,-10947,20967l9890,49892,,39905,,28630r8366,8473c12163,33026,14195,28988,14424,25127,14932,21088,13408,16948,9890,13417l,9771,,xe" fillcolor="red" stroked="f" strokeweight="0">
                  <v:path arrowok="t" textboxrect="0,0,24127,49892"/>
                </v:shape>
                <v:shape id="Shape 2939" o:spid="_x0000_s1098" style="position:absolute;left:3866;top:11466;width:611;height:1048;visibility:visible;mso-wrap-style:square;v-text-anchor:top" coordsize="61044,10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2Um8QA&#10;AADdAAAADwAAAGRycy9kb3ducmV2LnhtbESPQWvCQBSE7wX/w/IEb3VThZikriJSoaeC0R56e2Sf&#10;2WD2bchuY/z33YLgcZiZb5j1drStGKj3jWMFb/MEBHHldMO1gvPp8JqB8AFZY+uYFNzJw3YzeVlj&#10;od2NjzSUoRYRwr5ABSaErpDSV4Ys+rnriKN3cb3FEGVfS93jLcJtKxdJkkqLDccFgx3tDVXX8tcq&#10;6D7Md5kO3A6Y5XZF10v68yWVmk3H3TuIQGN4hh/tT61gkS9z+H8Tn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tlJvEAAAA3QAAAA8AAAAAAAAAAAAAAAAAmAIAAGRycy9k&#10;b3ducmV2LnhtbFBLBQYAAAAABAAEAPUAAACJAwAAAAA=&#10;" path="m57086,r3958,4137l61044,23604,59081,21641,44107,36703,57836,50673r3208,1808l61044,85767r-8504,9038c50686,96838,49657,98336,49149,99352v-508,1016,-229,2273,,3873l47663,104750,34684,91453v267,-788,1282,-2553,3048,-4547c39218,84861,41262,82525,43599,80251r5042,-5321c51194,72314,52273,69812,51930,67259v-508,-2781,-2273,-5626,-5562,-8915l34442,46406,12040,68796,5905,62992,,57086,57086,xe" fillcolor="red" stroked="f" strokeweight="0">
                  <v:path arrowok="t" textboxrect="0,0,61044,104750"/>
                </v:shape>
                <v:shape id="Shape 2940" o:spid="_x0000_s1099" style="position:absolute;left:4477;top:11508;width:337;height:816;visibility:visible;mso-wrap-style:square;v-text-anchor:top" coordsize="33736,8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4w8MA&#10;AADdAAAADwAAAGRycy9kb3ducmV2LnhtbERP22rCQBB9L/gPywi+lLqpLVJTV7FiQYooXj5gyE6T&#10;YHY27Kwx/fvuQ6GPh3OfL3vXqI6C1J4NPI8zUMSFtzWXBi7nz6c3UBKRLTaeycAPCSwXg4c55tbf&#10;+UjdKZYqhbDkaKCKsc21lqIihzL2LXHivn1wGBMMpbYB7yncNXqSZVPtsObUUGFL64qK6+nmDMhu&#10;06y3QT7io3T77uX8VRw2aMxo2K/eQUXq47/4z721Biaz17Q/vUlP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4w8MAAADdAAAADwAAAAAAAAAAAAAAAACYAgAAZHJzL2Rv&#10;d25yZXYueG1sUEsFBgAAAAAEAAQA9QAAAIgDAAAAAA==&#10;" path="m,l1910,1997,24554,24654v5321,5397,8408,11201,8915,17335c33736,48301,31704,53698,26827,58512,21532,64138,15639,66183,9225,64925,7739,64658,5974,64138,4183,63401v508,1016,775,1994,1016,2782c6444,71301,4958,76355,589,81003l,81630,,48344r5466,3081c8247,51933,10990,50676,13607,48060v2540,-2502,3556,-5055,3289,-7836c16655,37620,15130,34839,12349,31816l,19467,,xe" fillcolor="red" stroked="f" strokeweight="0">
                  <v:path arrowok="t" textboxrect="0,0,33736,81630"/>
                </v:shape>
                <v:shape id="Shape 2941" o:spid="_x0000_s1100" style="position:absolute;left:4498;top:12266;width:369;height:594;visibility:visible;mso-wrap-style:square;v-text-anchor:top" coordsize="36821,5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5s8MA&#10;AADdAAAADwAAAGRycy9kb3ducmV2LnhtbESP0WoCMRRE3wv9h3ALvtWsqxS7NUorCBZ8UfsBl83t&#10;ZnVzsyQxrn/fCEIfh5k5wyxWg+1EIh9axwom4wIEce10y42Cn+PmdQ4iRGSNnWNScKMAq+Xz0wIr&#10;7a68p3SIjcgQDhUqMDH2lZShNmQxjF1PnL1f5y3GLH0jtcdrhttOlkXxJi22nBcM9rQ2VJ8PF6tg&#10;L5M1XqbdqTx9n9vUTb/YTpUavQyfHyAiDfE//GhvtYLyfTaB+5v8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E5s8MAAADdAAAADwAAAAAAAAAAAAAAAACYAgAAZHJzL2Rv&#10;d25yZXYueG1sUEsFBgAAAAAEAAQA9QAAAIgDAAAAAA==&#10;" path="m32804,r4017,585l36821,10344,33833,9195v-3798,508,-7938,2273,-11697,5397l36821,29285r,11211l16472,20155v-3760,4610,-6033,8648,-6541,12179c9423,37211,11188,41529,15215,45656v2781,2782,5905,4280,9194,4788c27927,50952,31051,50203,33833,48438r2988,2999l36821,56277,24130,59360c18504,58623,13449,56109,8572,50952,2781,45390,,38735,508,31585,736,24765,4267,17881,10668,11201,17754,4381,24917,508,32804,xe" fillcolor="red" stroked="f" strokeweight="0">
                  <v:path arrowok="t" textboxrect="0,0,36821,59360"/>
                </v:shape>
                <v:shape id="Shape 2942" o:spid="_x0000_s1101" style="position:absolute;left:5341;top:13108;width:302;height:595;visibility:visible;mso-wrap-style:square;v-text-anchor:top" coordsize="30242,59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OucYA&#10;AADdAAAADwAAAGRycy9kb3ducmV2LnhtbESPQWsCMRSE74X+h/AKvWnWbWt1a5RSWvBQkFWp18fm&#10;dbN087IkWV3/vRGEHoeZ+YZZrAbbiiP50DhWMBlnIIgrpxuuFex3X6MZiBCRNbaOScGZAqyW93cL&#10;LLQ7cUnHbaxFgnAoUIGJsSukDJUhi2HsOuLk/TpvMSbpa6k9nhLctjLPsqm02HBaMNjRh6Hqb9tb&#10;BVT2h37uzWbfvODk8+cplK/0rdTjw/D+BiLSEP/Dt/ZaK8jnzzlc36Qn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OucYAAADdAAAADwAAAAAAAAAAAAAAAACYAgAAZHJz&#10;L2Rvd25yZXYueG1sUEsFBgAAAAAEAAQA9QAAAIsDAAAAAA==&#10;" path="m30242,r,10376l18339,17192v-4890,4648,-7658,9702,-8408,14821c9144,36826,10681,41208,14465,44967v3594,3568,7900,5156,13056,4305l30242,47781r,10610l28270,58949c20841,59457,14198,56676,8407,50872,2502,45246,,38591,508,30997,1016,23326,4534,16176,10909,9864l30242,xe" fillcolor="red" stroked="f" strokeweight="0">
                  <v:path arrowok="t" textboxrect="0,0,30242,59457"/>
                </v:shape>
                <v:shape id="Shape 2943" o:spid="_x0000_s1102" style="position:absolute;left:4867;top:12780;width:38;height:49;visibility:visible;mso-wrap-style:square;v-text-anchor:top" coordsize="3882,4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VccA&#10;AADdAAAADwAAAGRycy9kb3ducmV2LnhtbESPQWsCMRSE70L/Q3gFb5rVlqKrUVpFWqqHqj3U22Pz&#10;3F26eVmSVFN/fSMIPQ4z8w0znUfTiBM5X1tWMOhnIIgLq2suFXzuV70RCB+QNTaWScEveZjP7jpT&#10;zLU985ZOu1CKBGGfo4IqhDaX0hcVGfR92xIn72idwZCkK6V2eE5w08hhlj1JgzWnhQpbWlRUfO9+&#10;jILlIi6/LqP65cPY1zjeRHew72uluvfxeQIiUAz/4Vv7TSsYjh8f4PomPQ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7xVXHAAAA3QAAAA8AAAAAAAAAAAAAAAAAmAIAAGRy&#10;cy9kb3ducmV2LnhtbFBLBQYAAAAABAAEAPUAAACMAwAAAAA=&#10;" path="m,l3882,3897,,4840,,xe" fillcolor="red" stroked="f" strokeweight="0">
                  <v:path arrowok="t" textboxrect="0,0,3882,4840"/>
                </v:shape>
                <v:shape id="Shape 2944" o:spid="_x0000_s1103" style="position:absolute;left:4931;top:12686;width:603;height:597;visibility:visible;mso-wrap-style:square;v-text-anchor:top" coordsize="60338,59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yk8UA&#10;AADdAAAADwAAAGRycy9kb3ducmV2LnhtbESPT2sCMRTE74LfITyhN81qt1q3RhGhYI/+uXh73bxu&#10;FjcvSxLdbT99Uyh4HGbmN8xq09tG3MmH2rGC6SQDQVw6XXOl4Hx6H7+CCBFZY+OYFHxTgM16OFhh&#10;oV3HB7ofYyUShEOBCkyMbSFlKA1ZDBPXEifvy3mLMUlfSe2xS3DbyFmWzaXFmtOCwZZ2hsrr8WYV&#10;zMNP3NeVe24/u3zpF+ayO7x8KPU06rdvICL18RH+b++1gtkyz+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zKTxQAAAN0AAAAPAAAAAAAAAAAAAAAAAJgCAABkcnMv&#10;ZG93bnJldi54bWxQSwUGAAAAAAQABAD1AAAAigMAAAAA&#10;" path="m32576,508c39967,,46609,2604,52172,8407v5118,5157,7658,10211,7886,16079c60338,30048,58306,35446,53696,40500l46876,33680v2743,-3365,4038,-6413,3759,-9944c50635,20383,48882,17094,46025,14072,42469,10681,38443,9423,33553,10173v-4775,774,-9664,3899,-14706,8687c13691,23978,10668,29032,9932,33439v-1016,4547,508,8649,4025,12446c16815,48400,19863,49924,23381,49924v3632,,7391,-1258,11189,-3798l41212,53048v-5893,4305,-11697,6578,-17590,6312c18098,59118,12713,56337,7900,51524,2261,46126,,39484,508,32423,1245,25260,4775,18110,11684,11531,18339,4877,25146,1346,32576,508xe" fillcolor="red" stroked="f" strokeweight="0">
                  <v:path arrowok="t" textboxrect="0,0,60338,59626"/>
                </v:shape>
                <v:shape id="Shape 2945" o:spid="_x0000_s1104" style="position:absolute;left:4867;top:12272;width:242;height:498;visibility:visible;mso-wrap-style:square;v-text-anchor:top" coordsize="24266,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MQVscA&#10;AADdAAAADwAAAGRycy9kb3ducmV2LnhtbESPT2vCQBTE7wW/w/KE3uqm6R81ukopWBTswSiot8fu&#10;axKafRuyWxO/vVso9DjMzG+Y+bK3tbhQ6yvHCh5HCQhi7UzFhYLDfvUwAeEDssHaMSm4koflYnA3&#10;x8y4jnd0yUMhIoR9hgrKEJpMSq9LsuhHriGO3pdrLYYo20KaFrsIt7VMk+RVWqw4LpTY0HtJ+jv/&#10;sQo6fU5Xud4mx8nn6Wn8saFd40ip+2H/NgMRqA//4b/22ihIp88v8Ps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TEFbHAAAA3QAAAA8AAAAAAAAAAAAAAAAAmAIAAGRy&#10;cy9kb3ducmV2LnhtbFBLBQYAAAAABAAEAPUAAACMAwAAAAA=&#10;" path="m,l6751,983v3370,1312,6548,3423,9615,6369c21649,12991,24266,19290,23516,26720v-774,7404,-4368,14224,-11023,20866l9953,49859,,39911,,28700r8429,8434c11985,33108,14093,28993,14601,25196,15071,21056,13585,17030,9724,13499l,9759,,xe" fillcolor="red" stroked="f" strokeweight="0">
                  <v:path arrowok="t" textboxrect="0,0,24266,49859"/>
                </v:shape>
                <v:shape id="Shape 2946" o:spid="_x0000_s1105" style="position:absolute;left:6178;top:13945;width:368;height:597;visibility:visible;mso-wrap-style:square;v-text-anchor:top" coordsize="36821,5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sYA&#10;AADdAAAADwAAAGRycy9kb3ducmV2LnhtbESPQWvCQBSE7wX/w/KE3uqmQaRGVymlteKtMdgen9ln&#10;Nph9G7LbGP+9Wyh4HGbmG2a5Hmwjeup87VjB8yQBQVw6XXOloNh/PL2A8AFZY+OYFFzJw3o1elhi&#10;pt2Fv6jPQyUihH2GCkwIbSalLw1Z9BPXEkfv5DqLIcqukrrDS4TbRqZJMpMWa44LBlt6M1Se81+r&#10;4NNsdsn5OH03nB6q4vSTfvf5RqnH8fC6ABFoCPfwf3urFaTz6Qz+3s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osYAAADdAAAADwAAAAAAAAAAAAAAAACYAgAAZHJz&#10;L2Rvd25yZXYueG1sUEsFBgAAAAAEAAQA9QAAAIsDAAAAAA==&#10;" path="m32538,r4283,660l36821,10544,33896,9436v-4102,508,-7899,2273,-11760,5321l36821,29459r,11202l16573,20396v-3797,4306,-6134,8674,-6641,12205c9144,37211,10947,41796,15316,45834v2515,2845,5804,4369,9157,4890c27991,51232,31052,50444,33896,48679r2925,2930l36821,56475,24231,59639c18567,58864,13526,56007,8636,51232,2845,45326,,39014,508,31852,737,24702,4102,18123,10668,11468,17831,4318,24981,787,32538,xe" fillcolor="red" stroked="f" strokeweight="0">
                  <v:path arrowok="t" textboxrect="0,0,36821,59639"/>
                </v:shape>
                <v:shape id="Shape 2947" o:spid="_x0000_s1106" style="position:absolute;left:5817;top:13418;width:644;height:644;visibility:visible;mso-wrap-style:square;v-text-anchor:top" coordsize="64376,64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0yMUA&#10;AADdAAAADwAAAGRycy9kb3ducmV2LnhtbESPwWrDMBBE74H8g9hCb4lU0zSpEyUEQ0tPgSb+gMXa&#10;2ibWykiq7ebrq0Chx2Fm3jC7w2Q7MZAPrWMNT0sFgrhypuVaQ3l5W2xAhIhssHNMGn4owGE/n+0w&#10;N27kTxrOsRYJwiFHDU2MfS5lqBqyGJauJ07el/MWY5K+lsbjmOC2k5lSL9Jiy2mhwZ6Khqrr+dtq&#10;OI1WrS6FCkWZDSc/luvb7d1r/fgwHbcgIk3xP/zX/jAastfnNdzf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zTIxQAAAN0AAAAPAAAAAAAAAAAAAAAAAJgCAABkcnMv&#10;ZG93bnJldi54bWxQSwUGAAAAAAQABAD1AAAAigMAAAAA&#10;" path="m25895,r4140,4039l34074,8103,11188,53226,56477,30836r3860,3797l64376,38392,7328,64414,3797,60884,,57023,25895,xe" fillcolor="red" stroked="f" strokeweight="0">
                  <v:path arrowok="t" textboxrect="0,0,64376,64414"/>
                </v:shape>
                <v:shape id="Shape 2948" o:spid="_x0000_s1107" style="position:absolute;left:5643;top:13097;width:304;height:595;visibility:visible;mso-wrap-style:square;v-text-anchor:top" coordsize="30337,5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b17MIA&#10;AADdAAAADwAAAGRycy9kb3ducmV2LnhtbERPS2rDMBDdF3IHMYHuajluG7duFBMCKYWu8jnAxJpa&#10;xtbIWHLs3L5aFLp8vP+mnG0nbjT4xrGCVZKCIK6cbrhWcDkfnt5A+ICssXNMCu7kodwuHjZYaDfx&#10;kW6nUIsYwr5ABSaEvpDSV4Ys+sT1xJH7cYPFEOFQSz3gFMNtJ7M0XUuLDccGgz3tDVXtabQKajNe&#10;u6z9XJn8+fXqpjxd6+9WqcflvPsAEWgO/+I/95dWkL2/xLnxTX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vXswgAAAN0AAAAPAAAAAAAAAAAAAAAAAJgCAABkcnMvZG93&#10;bnJldi54bWxQSwUGAAAAAAQABAD1AAAAhwMAAAAA&#10;" path="m1825,229c9445,,16125,2604,21929,8166v5626,5880,8408,12560,7899,20117c29321,35954,25726,43117,19376,49416v-3320,3327,-6743,5813,-10293,7561l,59550,,48941,11998,42367v4877,-4889,7658,-9944,8407,-15100c20913,22492,19656,17844,15859,14313,12226,10782,7959,9195,2803,9932l,11536,,1160,1825,229xe" fillcolor="red" stroked="f" strokeweight="0">
                  <v:path arrowok="t" textboxrect="0,0,30337,59550"/>
                </v:shape>
                <v:shape id="Shape 2949" o:spid="_x0000_s1108" style="position:absolute;left:6546;top:14461;width:39;height:49;visibility:visible;mso-wrap-style:square;v-text-anchor:top" coordsize="3882,4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oL58QA&#10;AADdAAAADwAAAGRycy9kb3ducmV2LnhtbESPQWvCQBSE74L/YXlCb7pRSq0xGxGhkB6NrcXbI/tM&#10;gtm3IbvG5N+7hUKPw8x8wyS7wTSip87VlhUsFxEI4sLqmksFX6eP+TsI55E1NpZJwUgOdul0kmCs&#10;7YOP1Oe+FAHCLkYFlfdtLKUrKjLoFrYlDt7VdgZ9kF0pdYePADeNXEXRmzRYc1iosKVDRcUtvxsF&#10;2c/3Xrv7ecz6dcQHos8rni9KvcyG/RaEp8H/h//amVaw2rxu4PdNeAIy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KC+fEAAAA3QAAAA8AAAAAAAAAAAAAAAAAmAIAAGRycy9k&#10;b3ducmV2LnhtbFBLBQYAAAAABAAEAPUAAACJAwAAAAA=&#10;" path="m,l3882,3889,,4865,,xe" fillcolor="red" stroked="f" strokeweight="0">
                  <v:path arrowok="t" textboxrect="0,0,3882,4865"/>
                </v:shape>
                <v:shape id="Shape 2950" o:spid="_x0000_s1109" style="position:absolute;left:6557;top:14315;width:624;height:483;visibility:visible;mso-wrap-style:square;v-text-anchor:top" coordsize="62370,48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JhMQA&#10;AADdAAAADwAAAGRycy9kb3ducmV2LnhtbERPS2vCQBC+C/6HZQq9SN0oKDZ1FS0ICoKP9uBxyE6T&#10;0OxszK4x/vvOoeDx43vPl52rVEtNKD0bGA0TUMSZtyXnBr6/Nm8zUCEiW6w8k4EHBVgu+r05ptbf&#10;+UTtOeZKQjikaKCIsU61DllBDsPQ18TC/fjGYRTY5No2eJdwV+lxkky1w5KlocCaPgvKfs83Z2Dc&#10;7i+Xx25/HByu3W2zHuVbyo7GvL50qw9Qkbr4FP+7t1Z87xPZL2/kCe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ICYTEAAAA3QAAAA8AAAAAAAAAAAAAAAAAmAIAAGRycy9k&#10;b3ducmV2LnhtbFBLBQYAAAAABAAEAPUAAACJAwAAAAA=&#10;" path="m41250,r3289,3289l47892,6579r-6909,7162c42507,12954,44272,12713,45860,12446v6071,-749,11188,508,14986,4547c61354,17500,62103,18275,62370,19367r-7151,7087l53962,24930c50165,21133,46127,19367,41758,19609v-4306,,-8446,2273,-12713,6578l6909,48336,3556,44806,,41250,41250,xe" fillcolor="red" stroked="f" strokeweight="0">
                  <v:path arrowok="t" textboxrect="0,0,62370,48336"/>
                </v:shape>
                <v:shape id="Shape 2951" o:spid="_x0000_s1110" style="position:absolute;left:6546;top:13952;width:241;height:500;visibility:visible;mso-wrap-style:square;v-text-anchor:top" coordsize="24025,50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lsQA&#10;AADdAAAADwAAAGRycy9kb3ducmV2LnhtbESPQYvCMBSE7wv7H8Jb8LamKspajbIqild1Ebw9mmdb&#10;t3kJTaz13xtB8DjMzDfMdN6aSjRU+9Kygl43AUGcWV1yruDvsP7+AeEDssbKMim4k4f57PNjiqm2&#10;N95Rsw+5iBD2KSooQnCplD4ryKDvWkccvbOtDYYo61zqGm8RbirZT5KRNFhyXCjQ0bKg7H9/NQrc&#10;0S0W48spGzTr0aBpN5fd1q6U6ny1vxMQgdrwDr/aW62gPx724PkmP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vXZbEAAAA3QAAAA8AAAAAAAAAAAAAAAAAmAIAAGRycy9k&#10;b3ducmV2LnhtbFBLBQYAAAAABAAEAPUAAACJAwAAAAA=&#10;" path="m,l6645,1024v3454,1370,6718,3542,9785,6495c21751,13081,24025,19495,23516,26886v-774,7328,-4305,14249,-10947,20904l10054,50064,,40001,,28798r8530,8540c12061,33198,14093,29159,14601,25299,15071,20993,13585,17221,9788,13589l,9883,,xe" fillcolor="red" stroked="f" strokeweight="0">
                  <v:path arrowok="t" textboxrect="0,0,24025,50064"/>
                </v:shape>
                <v:shape id="Shape 2952" o:spid="_x0000_s1111" style="position:absolute;left:5572;top:5742;width:7688;height:7528;visibility:visible;mso-wrap-style:square;v-text-anchor:top" coordsize="768833,752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zk8cA&#10;AADdAAAADwAAAGRycy9kb3ducmV2LnhtbESPX0vDQBDE3wt+h2MFX4q9NFDR2GsRQS2UPjStfx6X&#10;3JpEc3vhbtvGb+8VBB+HmfkNM18OrlNHCrH1bGA6yUARV962XBvY756ub0FFQbbYeSYDPxRhubgY&#10;zbGw/sRbOpZSqwThWKCBRqQvtI5VQw7jxPfEyfv0waEkGWptA54S3HU6z7Ib7bDltNBgT48NVd/l&#10;wRkI/LGpxq9f0/WzlzKT3cvb+56NubocHu5BCQ3yH/5rr6yB/G6Ww/lNegJ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Mc5PHAAAA3QAAAA8AAAAAAAAAAAAAAAAAmAIAAGRy&#10;cy9kb3ducmV2LnhtbFBLBQYAAAAABAAEAPUAAACMAwAAAAA=&#10;" path="m393090,r19355,508l431533,2108r18847,2274l468757,7671r18237,4038l504863,16853r17323,5880l539509,29578r16497,7633l572084,45390r16002,9195l603136,64249r14745,10452l632180,85890r13463,11697l658863,110071r12510,13297l683070,136843r11214,14236l704698,165913r9931,15227l723583,196977r8407,15977l739305,229819r6884,17094l752094,264249r5042,18008l761276,300368r3251,18631l767067,337858r1537,19088l768833,376326r-229,19368l767067,414820r-2260,18758l761518,452196r-4382,18123l752361,488163r-6172,17602l739546,522757r-7556,16853l723824,555689r-9195,15748l704964,586765r-10439,14720l683336,615798r-11696,13741l659105,642493r-12954,12484l632422,666750r-14072,11201l603644,688391r-15329,9944l572592,707263r-16345,8344l539775,723265r-17081,6655l505092,736054r-17831,4813l469265,745147r-18377,3391l432041,751053r-19088,1257l393598,752818r-19355,-508l355130,751053r-18745,-2515l317767,745147r-18098,-4039l281838,736054r-17602,-5867l247256,723265r-16573,-7328l214338,707530r-15723,-8928l183566,688670,168821,678218,154610,667029,140817,655218,127826,642772,115392,629780,103353,616077,92405,601764,81724,587273,72034,571945,62878,556209,54775,539852,47155,523265,40475,506273,34684,488671,29553,470827,25248,452438,21895,433845,19621,415328,18097,395961r311,-13245l,380860,35928,294297r17602,91961l36336,384524r-408,10154l37452,412953r2273,17844l42773,448399r4103,17374l51422,482765r5893,16853l63729,515696r7048,15977l78715,547015r8635,15265l96545,576821r9932,13983l117158,604266r11188,13068l140310,629780r12204,11976l165532,652945r13728,10681l193218,673570r14313,9195l222517,691693r15557,7899l253797,706742r16345,6350l286715,718718r17018,4788l321056,727647r17590,3009l356476,732930r18276,1536l393090,734974r18339,-508l429768,732930r17869,-1994l465125,727647r17323,-3874l499542,718960r16510,-5626l532346,707022r15837,-7430l563677,691922r15049,-8916l593204,673837r13957,-9932l620725,653212r12954,-11227l646151,630047r11696,-12205l669036,604545r11011,-13474l689978,577063r9093,-14554l707746,547522r7899,-15570l722795,516217r6312,-16358l735000,483273r4813,-16993l743686,448907r3290,-17602l749236,413233r1334,-18060l751078,376834r-508,-18592l749236,340131r-2260,-18123l743915,304508r-4102,-17361l735000,270040r-5626,-16485l723075,237211r-7150,-16079l707987,205905r-8649,-15100l690220,176327,680047,162281,669366,148539,658355,135585,646392,123139,633946,111328,620966,99860,607441,89446,593471,79235,578993,70079,564185,61404,548691,53569,532854,46406,516547,39751,499809,34188,482955,29312,465633,25273,448107,22250,430047,19876,411937,18351r-18339,-241l372720,18618r-20612,1766l331495,23508r-20878,4280l306819,10211,327977,5906,349605,2616,371234,787,393090,xe" fillcolor="black" stroked="f" strokeweight="0">
                  <v:path arrowok="t" textboxrect="0,0,768833,752818"/>
                </v:shape>
                <v:shape id="Shape 2953" o:spid="_x0000_s1112" style="position:absolute;left:2107;top:14281;width:2712;height:2711;visibility:visible;mso-wrap-style:square;v-text-anchor:top" coordsize="271158,271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90sYA&#10;AADdAAAADwAAAGRycy9kb3ducmV2LnhtbESPzW7CMBCE75V4B2uRegOHn6I2YBCCtgIuQFruq3hJ&#10;IuJ1iN0Q3r6uhNTjaGa+0cwWrSlFQ7UrLCsY9CMQxKnVBWcKvr8+eq8gnEfWWFomBXdysJh3nmYY&#10;a3vjIzWJz0SAsItRQe59FUvp0pwMur6tiIN3trVBH2SdSV3jLcBNKYdRNJEGCw4LOVa0yim9JD9G&#10;QXHafrZ7eYyaar0bH94THPvsqtRzt11OQXhq/X/40d5oBcO3lx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J90sYAAADdAAAADwAAAAAAAAAAAAAAAACYAgAAZHJz&#10;L2Rvd25yZXYueG1sUEsFBgAAAAAEAAQA9QAAAIsDAAAAAA==&#10;" path="m203390,r67768,67780l67742,271056,,203276,203390,xe" stroked="f" strokeweight="0">
                  <v:path arrowok="t" textboxrect="0,0,271158,271056"/>
                </v:shape>
                <v:shape id="Shape 2954" o:spid="_x0000_s1113" style="position:absolute;left:3123;top:15298;width:1354;height:1358;visibility:visible;mso-wrap-style:square;v-text-anchor:top" coordsize="135407,135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HhsUA&#10;AADdAAAADwAAAGRycy9kb3ducmV2LnhtbESPQWsCMRSE70L/Q3hCb5pVWqmrUVpLoSfBbS+9PZLn&#10;7urmZU1S3f33RhA8DjPzDbNcd7YRZ/KhdqxgMs5AEGtnai4V/P58jd5AhIhssHFMCnoKsF49DZaY&#10;G3fhHZ2LWIoE4ZCjgirGNpcy6IoshrFriZO3d95iTNKX0ni8JLht5DTLZtJizWmhwpY2Felj8W8V&#10;nBre/536Hfnt5kP3evbZF91Bqedh974AEamLj/C9/W0UTOevL3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8MeGxQAAAN0AAAAPAAAAAAAAAAAAAAAAAJgCAABkcnMv&#10;ZG93bnJldi54bWxQSwUGAAAAAAQABAD1AAAAigMAAAAA&#10;" path="m,135827l135407,e" filled="f" strokeweight=".33197mm">
                  <v:path arrowok="t" textboxrect="0,0,135407,135827"/>
                </v:shape>
                <v:shape id="Shape 2955" o:spid="_x0000_s1114" style="position:absolute;left:2446;top:14621;width:1357;height:1354;visibility:visible;mso-wrap-style:square;v-text-anchor:top" coordsize="135725,135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jocUA&#10;AADdAAAADwAAAGRycy9kb3ducmV2LnhtbESPT4vCMBTE7wt+h/AEL4umdlG0GkVkRQ978e/50Tyb&#10;YvNSmmyt336zsLDHYWZ+wyzXna1ES40vHSsYjxIQxLnTJRcKLufdcAbCB2SNlWNS8CIP61XvbYmZ&#10;dk8+UnsKhYgQ9hkqMCHUmZQ+N2TRj1xNHL27ayyGKJtC6gafEW4rmSbJVFosOS4YrGlrKH+cvq2C&#10;7fv+dr2mn6WZfSV6f3i0H24nlRr0u80CRKAu/If/2getIJ1PJv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FGOhxQAAAN0AAAAPAAAAAAAAAAAAAAAAAJgCAABkcnMv&#10;ZG93bnJldi54bWxQSwUGAAAAAAQABAD1AAAAigMAAAAA&#10;" path="m,135496l135725,e" filled="f" strokeweight=".33197mm">
                  <v:path arrowok="t" textboxrect="0,0,135725,135496"/>
                </v:shape>
                <v:shape id="Shape 2956" o:spid="_x0000_s1115" style="position:absolute;left:14203;top:2178;width:2708;height:2713;visibility:visible;mso-wrap-style:square;v-text-anchor:top" coordsize="270878,271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un8YA&#10;AADdAAAADwAAAGRycy9kb3ducmV2LnhtbESPUUvDQBCE3wX/w7GCL2IvFiw27bXYolIQBVP7vuS2&#10;SWhuL95t2vTf9wTBx2FmvmHmy8G16kghNp4NPIwyUMSltw1XBr63r/dPoKIgW2w9k4EzRVgurq/m&#10;mFt/4i86FlKpBOGYo4FapMu1jmVNDuPId8TJ2/vgUJIMlbYBTwnuWj3Osol22HBaqLGjdU3loeid&#10;gd3PW/H+EqRfhe2qn96586d8rI25vRmeZ6CEBvkP/7U31sB4+jiB3zfpCe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xun8YAAADdAAAADwAAAAAAAAAAAAAAAACYAgAAZHJz&#10;L2Rvd25yZXYueG1sUEsFBgAAAAAEAAQA9QAAAIsDAAAAAA==&#10;" path="m203149,r67729,68047l67653,271323,,203556,203149,xe" stroked="f" strokeweight="0">
                  <v:path arrowok="t" textboxrect="0,0,270878,271323"/>
                </v:shape>
                <v:shape id="Shape 2957" o:spid="_x0000_s1116" style="position:absolute;left:15219;top:3197;width:1353;height:1355;visibility:visible;mso-wrap-style:square;v-text-anchor:top" coordsize="135395,135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4wMYA&#10;AADdAAAADwAAAGRycy9kb3ducmV2LnhtbESPzW7CMBCE70i8g7VI3MApiL+AQRWUquJWCuG6irdJ&#10;2nidxi4Jb4+RKvU4mplvNKtNa0pxpdoVlhU8DSMQxKnVBWcKTh/7wRyE88gaS8uk4EYONutuZ4Wx&#10;tg2/0/XoMxEg7GJUkHtfxVK6NCeDbmgr4uB92tqgD7LOpK6xCXBTylEUTaXBgsNCjhVtc0q/j79G&#10;QTU9f+32TTJLrMbk5+V1fNjeLkr1e+3zEoSn1v+H/9pvWsFoMZnB4014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i4wMYAAADdAAAADwAAAAAAAAAAAAAAAACYAgAAZHJz&#10;L2Rvd25yZXYueG1sUEsFBgAAAAAEAAQA9QAAAIsDAAAAAA==&#10;" path="m,135522l135395,e" filled="f" strokeweight=".33197mm">
                  <v:path arrowok="t" textboxrect="0,0,135395,135522"/>
                </v:shape>
                <v:shape id="Shape 2958" o:spid="_x0000_s1117" style="position:absolute;left:14541;top:2517;width:1354;height:1358;visibility:visible;mso-wrap-style:square;v-text-anchor:top" coordsize="135420,135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SjyMAA&#10;AADdAAAADwAAAGRycy9kb3ducmV2LnhtbERPy4rCMBTdC/MP4Q7MTtMRRrQaRTqI4s7HB1yba1Pb&#10;3NQm1s7fTxaCy8N5L1a9rUVHrS8dK/geJSCIc6dLLhScT5vhFIQPyBprx6Tgjzyslh+DBabaPflA&#10;3TEUIoawT1GBCaFJpfS5IYt+5BriyF1dazFE2BZSt/iM4baW4ySZSIslxwaDDWWG8ur4sAoyf99X&#10;3e/2trnvyGQXm1WVK5X6+uzXcxCB+vAWv9w7rWA8+4lz45v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SjyMAAAADdAAAADwAAAAAAAAAAAAAAAACYAgAAZHJzL2Rvd25y&#10;ZXYueG1sUEsFBgAAAAAEAAQA9QAAAIUDAAAAAA==&#10;" path="m,135852l135420,e" filled="f" strokeweight=".33197mm">
                  <v:path arrowok="t" textboxrect="0,0,135420,135852"/>
                </v:shape>
                <v:shape id="Shape 89892" o:spid="_x0000_s1118" style="position:absolute;left:2495;top:9108;width:2873;height:957;visibility:visible;mso-wrap-style:square;v-text-anchor:top" coordsize="287388,95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RGcUA&#10;AADeAAAADwAAAGRycy9kb3ducmV2LnhtbESPQWvCQBSE7wX/w/IK3uqmSkuSukooFTxVuur9kX1N&#10;gtm3Mbtq2l/vCoLHYWa+YebLwbbiTL1vHCt4nSQgiEtnGq4U7LarlxSED8gGW8ek4I88LBejpznm&#10;xl34h846VCJC2OeooA6hy6X0ZU0W/cR1xNH7db3FEGVfSdPjJcJtK6dJ8i4tNhwXauzos6byoE9W&#10;wVfoikxu97O3zf8BtS5OR9TfSo2fh+IDRKAhPML39tooSLM0m8LtTrw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JEZxQAAAN4AAAAPAAAAAAAAAAAAAAAAAJgCAABkcnMv&#10;ZG93bnJldi54bWxQSwUGAAAAAAQABAD1AAAAigMAAAAA&#10;" path="m,l287388,r,95725l,95725,,e" stroked="f" strokeweight="0">
                  <v:path arrowok="t" textboxrect="0,0,287388,95725"/>
                </v:shape>
                <v:shape id="Shape 2960" o:spid="_x0000_s1119" style="position:absolute;left:2973;top:10065;width:1917;height:0;visibility:visible;mso-wrap-style:square;v-text-anchor:top" coordsize="191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NMosMA&#10;AADdAAAADwAAAGRycy9kb3ducmV2LnhtbERPS2vCQBC+F/oflin0Is1GKUHTrCKC4KE9VAWvY3by&#10;oNnZkN3q9t93DoUeP753tUluUDeaQu/ZwDzLQRHX3vbcGjif9i9LUCEiWxw8k4EfCrBZPz5UWFp/&#10;50+6HWOrJIRDiQa6GMdS61B35DBkfiQWrvGTwyhwarWd8C7hbtCLPC+0w56locORdh3VX8dvJ71p&#10;lq7L1/eP7WV3KZrraOfNbGXM81PavoGKlOK/+M99sAYWq0L2yxt5An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NMosMAAADdAAAADwAAAAAAAAAAAAAAAACYAgAAZHJzL2Rv&#10;d25yZXYueG1sUEsFBgAAAAAEAAQA9QAAAIgDAAAAAA==&#10;" path="m,l191605,e" filled="f" strokeweight=".33197mm">
                  <v:path arrowok="t" textboxrect="0,0,191605,0"/>
                </v:shape>
                <v:shape id="Shape 2961" o:spid="_x0000_s1120" style="position:absolute;left:2973;top:9108;width:1917;height:0;visibility:visible;mso-wrap-style:square;v-text-anchor:top" coordsize="191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pOcQA&#10;AADdAAAADwAAAGRycy9kb3ducmV2LnhtbESPS4vCMBSF94L/IVzBjYxpZShajSKC4GJcjA64vTa3&#10;D2xuShM18+/NwIDLw3l8nNUmmFY8qHeNZQXpNAFBXFjdcKXg57z/mINwHllja5kU/JKDzXo4WGGu&#10;7ZO/6XHylYgj7HJUUHvf5VK6oiaDbmo74uiVtjfoo+wrqXt8xnHTylmSZNJgw5FQY0e7morb6W4i&#10;N0zCdf75ddxedpesvHY6LScLpcajsF2C8BT8O/zfPmgFs0WWwt+b+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v6TnEAAAA3QAAAA8AAAAAAAAAAAAAAAAAmAIAAGRycy9k&#10;b3ducmV2LnhtbFBLBQYAAAAABAAEAPUAAACJAwAAAAA=&#10;" path="m,l191605,e" filled="f" strokeweight=".33197mm">
                  <v:path arrowok="t" textboxrect="0,0,191605,0"/>
                </v:shape>
                <v:shape id="Shape 89893" o:spid="_x0000_s1121" style="position:absolute;left:16524;top:8763;width:612;height:1302;flip:x;visibility:visible;mso-wrap-style:square;v-text-anchor:top" coordsize="287465,95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i8YA&#10;AADeAAAADwAAAGRycy9kb3ducmV2LnhtbESP0WrCQBRE3wv+w3IF3+qmCiVJXUVEUfClVT/gNntN&#10;UrN34+4a4993CwUfh5k5w8wWvWlER87XlhW8jRMQxIXVNZcKTsfNawrCB2SNjWVS8CAPi/ngZYa5&#10;tnf+ou4QShEh7HNUUIXQ5lL6oiKDfmxb4uidrTMYonSl1A7vEW4aOUmSd2mw5rhQYUuriorL4WYU&#10;rNcX/eOv5+/rUk63Wbfaf3beKTUa9ssPEIH68Az/t3daQZql2RT+7s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wi8YAAADeAAAADwAAAAAAAAAAAAAAAACYAgAAZHJz&#10;L2Rvd25yZXYueG1sUEsFBgAAAAAEAAQA9QAAAIsDAAAAAA==&#10;" path="m,l287465,r,95725l,95725,,e" stroked="f" strokeweight="0">
                  <v:path arrowok="t" textboxrect="0,0,287465,95725"/>
                </v:shape>
                <v:shape id="Shape 2963" o:spid="_x0000_s1122" style="position:absolute;left:14131;top:10065;width:1915;height:0;visibility:visible;mso-wrap-style:square;v-text-anchor:top" coordsize="191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bJOMYA&#10;AADdAAAADwAAAGRycy9kb3ducmV2LnhtbESPT2vCQBTE74V+h+UJvYjZqDS0qauIpeDVP1iPj+xz&#10;E8y+TbNrkvbTdwtCj8PM/IZZrAZbi45aXzlWME1SEMSF0xUbBcfDx+QFhA/IGmvHpOCbPKyWjw8L&#10;zLXreUfdPhgRIexzVFCG0ORS+qIkiz5xDXH0Lq61GKJsjdQt9hFuazlL00xarDgulNjQpqTiur9Z&#10;BeZksuefr/N7l2Y3N/7sh4297JR6Gg3rNxCBhvAfvre3WsHsNZvD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bJOMYAAADdAAAADwAAAAAAAAAAAAAAAACYAgAAZHJz&#10;L2Rvd25yZXYueG1sUEsFBgAAAAAEAAQA9QAAAIsDAAAAAA==&#10;" path="m,l191453,e" filled="f" strokeweight=".33197mm">
                  <v:path arrowok="t" textboxrect="0,0,191453,0"/>
                </v:shape>
                <v:shape id="Shape 2964" o:spid="_x0000_s1123" style="position:absolute;left:14131;top:9108;width:1915;height:0;visibility:visible;mso-wrap-style:square;v-text-anchor:top" coordsize="191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9RTMYA&#10;AADdAAAADwAAAGRycy9kb3ducmV2LnhtbESPT2vCQBTE74V+h+UJvYjZKDa0qauIpeDVP1iPj+xz&#10;E8y+TbNrkvbTdwtCj8PM/IZZrAZbi45aXzlWME1SEMSF0xUbBcfDx+QFhA/IGmvHpOCbPKyWjw8L&#10;zLXreUfdPhgRIexzVFCG0ORS+qIkiz5xDXH0Lq61GKJsjdQt9hFuazlL00xarDgulNjQpqTiur9Z&#10;BeZksuefr/N7l2Y3N/7sh4297JR6Gg3rNxCBhvAfvre3WsHsNZvD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9RTMYAAADdAAAADwAAAAAAAAAAAAAAAACYAgAAZHJz&#10;L2Rvd25yZXYueG1sUEsFBgAAAAAEAAQA9QAAAIsDAAAAAA==&#10;" path="m,l191453,e" filled="f" strokeweight=".33197mm">
                  <v:path arrowok="t" textboxrect="0,0,191453,0"/>
                </v:shape>
                <v:shape id="Shape 89894" o:spid="_x0000_s1124" style="position:absolute;left:9021;top:2507;width:958;height:2876;visibility:visible;mso-wrap-style:square;v-text-anchor:top" coordsize="95764,287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sG8YA&#10;AADeAAAADwAAAGRycy9kb3ducmV2LnhtbESPT2vCQBTE70K/w/KEXqTZKEVjdJVaKHiteujxkX35&#10;o9m3YXdN0n76bqHgcZiZ3zDb/Wha0ZPzjWUF8yQFQVxY3XCl4HL+eMlA+ICssbVMCr7Jw373NNli&#10;ru3An9SfQiUihH2OCuoQulxKX9Rk0Ce2I45eaZ3BEKWrpHY4RLhp5SJNl9Jgw3Ghxo7eaypup7tR&#10;sHDXg//5WuHsOFh5D205P1Cv1PN0fNuACDSGR/i/fdQKsnW2foW/O/EK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usG8YAAADeAAAADwAAAAAAAAAAAAAAAACYAgAAZHJz&#10;L2Rvd25yZXYueG1sUEsFBgAAAAAEAAQA9QAAAIsDAAAAAA==&#10;" path="m,l95764,r,287655l,287655,,e" stroked="f" strokeweight="0">
                  <v:path arrowok="t" textboxrect="0,0,95764,287655"/>
                </v:shape>
                <v:shape id="Shape 2966" o:spid="_x0000_s1125" style="position:absolute;left:9979;top:2986;width:0;height:1915;visibility:visible;mso-wrap-style:square;v-text-anchor:top" coordsize="0,1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4OsMA&#10;AADdAAAADwAAAGRycy9kb3ducmV2LnhtbESPQYvCMBSE74L/ITxhL6KpBctajbIrLKxHq4c9Pptn&#10;G2xeShO1/vuNIHgcZuYbZrXpbSNu1HnjWMFsmoAgLp02XCk4Hn4mnyB8QNbYOCYFD/KwWQ8HK8y1&#10;u/OebkWoRISwz1FBHUKbS+nLmiz6qWuJo3d2ncUQZVdJ3eE9wm0j0yTJpEXDcaHGlrY1lZfiahVU&#10;aXExf4vxyX7PHmVvd9qkc63Ux6j/WoII1Id3+NX+1QrSRZbB80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l4OsMAAADdAAAADwAAAAAAAAAAAAAAAACYAgAAZHJzL2Rv&#10;d25yZXYueG1sUEsFBgAAAAAEAAQA9QAAAIgDAAAAAA==&#10;" path="m,191592l,e" filled="f" strokeweight=".33197mm">
                  <v:path arrowok="t" textboxrect="0,0,0,191592"/>
                </v:shape>
                <v:shape id="Shape 2967" o:spid="_x0000_s1126" style="position:absolute;left:9022;top:2986;width:0;height:1915;visibility:visible;mso-wrap-style:square;v-text-anchor:top" coordsize="0,1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docUA&#10;AADdAAAADwAAAGRycy9kb3ducmV2LnhtbESPQWvCQBSE74X+h+UVvBSzMVDbpK6iBUGPjT30+My+&#10;JovZtyG7Ncm/dwtCj8PMfMOsNqNtxZV6bxwrWCQpCOLKacO1gq/Tfv4Gwgdkja1jUjCRh8368WGF&#10;hXYDf9K1DLWIEPYFKmhC6AopfdWQRZ+4jjh6P663GKLsa6l7HCLctjJL06W0aDguNNjRR0PVpfy1&#10;CuqsvJjv/Plsd4upGu1Rm+xFKzV7GrfvIAKN4T98bx+0gixfvsL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d2hxQAAAN0AAAAPAAAAAAAAAAAAAAAAAJgCAABkcnMv&#10;ZG93bnJldi54bWxQSwUGAAAAAAQABAD1AAAAigMAAAAA&#10;" path="m,191592l,e" filled="f" strokeweight=".33197mm">
                  <v:path arrowok="t" textboxrect="0,0,0,191592"/>
                </v:shape>
                <v:shape id="Shape 89895" o:spid="_x0000_s1127" style="position:absolute;left:9021;top:13660;width:958;height:2876;visibility:visible;mso-wrap-style:square;v-text-anchor:top" coordsize="95764,287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i1scA&#10;AADeAAAADwAAAGRycy9kb3ducmV2LnhtbESPT2vCQBTE74LfYXlCb7qp0pKkrlKFgkf/gfb2yD6T&#10;0OzbbXZr0n56tyB4HGbmN8x82ZtGXKn1tWUFz5MEBHFhdc2lguPhY5yC8AFZY2OZFPySh+ViOJhj&#10;rm3HO7ruQykihH2OCqoQXC6lLyoy6CfWEUfvYluDIcq2lLrFLsJNI6dJ8ioN1hwXKnS0rqj42v8Y&#10;Ba7rPtd/W3fani4zHTJ3nn2vNko9jfr3NxCB+vAI39sbrSDN0uwF/u/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4tbHAAAA3gAAAA8AAAAAAAAAAAAAAAAAmAIAAGRy&#10;cy9kb3ducmV2LnhtbFBLBQYAAAAABAAEAPUAAACMAwAAAAA=&#10;" path="m,l95764,r,287642l,287642,,e" stroked="f" strokeweight="0">
                  <v:path arrowok="t" textboxrect="0,0,95764,287642"/>
                </v:shape>
                <v:shape id="Shape 2969" o:spid="_x0000_s1128" style="position:absolute;left:9979;top:14139;width:0;height:1918;visibility:visible;mso-wrap-style:square;v-text-anchor:top" coordsize="0,191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3RsgA&#10;AADdAAAADwAAAGRycy9kb3ducmV2LnhtbESPUWsCMRCE3wv9D2ELvtWcJ4pejVJaCi2loKeCfVsu&#10;6+XwsjmSqNf++qZQ6OMwO9/sLFa9bcWFfGgcKxgNMxDEldMN1wp225f7GYgQkTW2jknBFwVYLW9v&#10;Flhod+UNXcpYiwThUKACE2NXSBkqQxbD0HXEyTs6bzEm6WupPV4T3LYyz7KptNhwajDY0ZOh6lSe&#10;bXpjMrH7cf5Wms+P8ffat+70/nxQanDXPz6AiNTH/+O/9KtWkM+nc/hdkxA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0HdGyAAAAN0AAAAPAAAAAAAAAAAAAAAAAJgCAABk&#10;cnMvZG93bnJldi54bWxQSwUGAAAAAAQABAD1AAAAjQMAAAAA&#10;" path="m,191821l,e" filled="f" strokeweight=".33197mm">
                  <v:path arrowok="t" textboxrect="0,0,0,191821"/>
                </v:shape>
                <v:shape id="Shape 2970" o:spid="_x0000_s1129" style="position:absolute;left:9022;top:14139;width:0;height:1918;visibility:visible;mso-wrap-style:square;v-text-anchor:top" coordsize="0,191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NIBsgA&#10;AADdAAAADwAAAGRycy9kb3ducmV2LnhtbESPTUvDQBCG74L/YRnBm92YUj9it0UUwSIFjQrtbciO&#10;2dDsbNhd29Rf7xwEj8M77zPPzJej79WeYuoCG7icFKCIm2A7bg18vD9d3IBKGdliH5gMHCnBcnF6&#10;MsfKhgO/0b7OrRIIpwoNuJyHSuvUOPKYJmEgluwrRI9ZxthqG/EgcN/rsiiutMeO5YLDgR4cNbv6&#10;24vGbOY/p+Wqdtv19Oc19mH38rgx5vxsvL8DlWnM/8t/7WdroLy9Fn/5RhC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0gGyAAAAN0AAAAPAAAAAAAAAAAAAAAAAJgCAABk&#10;cnMvZG93bnJldi54bWxQSwUGAAAAAAQABAD1AAAAjQMAAAAA&#10;" path="m,191821l,e" filled="f" strokeweight=".33197mm">
                  <v:path arrowok="t" textboxrect="0,0,0,191821"/>
                </v:shape>
                <v:shape id="Shape 2971" o:spid="_x0000_s1130" style="position:absolute;left:6807;top:6810;width:5407;height:5413;visibility:visible;mso-wrap-style:square;v-text-anchor:top" coordsize="540753,5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QU8YA&#10;AADdAAAADwAAAGRycy9kb3ducmV2LnhtbESPzW7CMBCE70i8g7VIvYFDVKUQMIiWVuXCgZ8HWMVL&#10;EhGvQ2xC4OnrSkgcRzPzjWa+7EwlWmpcaVnBeBSBIM6sLjlXcDz8DCcgnEfWWFkmBXdysFz0e3NM&#10;tb3xjtq9z0WAsEtRQeF9nUrpsoIMupGtiYN3so1BH2STS93gLcBNJeMoSqTBksNCgTV9FZSd91ej&#10;4DM5Hs5JW27X8SXfPB7fv+/3CSv1NuhWMxCeOv8KP9sbrSCefoz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FQU8YAAADdAAAADwAAAAAAAAAAAAAAAACYAgAAZHJz&#10;L2Rvd25yZXYueG1sUEsFBgAAAAAEAAQA9QAAAIsDAAAAAA==&#10;" path="m270383,c419608,,540753,121272,540753,270827v,149289,-121145,270549,-270370,270549c120917,541376,,420116,,270827,,121272,120917,,270383,xe" fillcolor="#ff9" stroked="f" strokeweight="0">
                  <v:path arrowok="t" textboxrect="0,0,540753,541376"/>
                </v:shape>
                <v:shape id="Shape 2972" o:spid="_x0000_s1131" style="position:absolute;left:6807;top:6810;width:5407;height:5413;visibility:visible;mso-wrap-style:square;v-text-anchor:top" coordsize="540753,5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3nq8cA&#10;AADdAAAADwAAAGRycy9kb3ducmV2LnhtbESPQWvCQBSE7wX/w/KEXopujKA1dRURhCK9mNaDt0fe&#10;MwnNvo3Zrab99d2C0OMwM98wy3VvG3XlztdODEzGCSiWwlEtpYGP993oGZQPKISNEzbwzR7Wq8HD&#10;EjNyNznwNQ+lihDxGRqoQmgzrX1RsUU/di1L9M6usxii7EpNHd4i3DY6TZKZtlhLXKiw5W3FxWf+&#10;ZQ2cfvxkPn3zuzI/PB0vRPsj0cWYx2G/eQEVuA//4Xv7lQyki3kKf2/iE9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56vHAAAA3QAAAA8AAAAAAAAAAAAAAAAAmAIAAGRy&#10;cy9kb3ducmV2LnhtbFBLBQYAAAAABAAEAPUAAACMAwAAAAA=&#10;" path="m,270827c,121272,120917,,270383,,419608,,540753,121272,540753,270827v,149289,-121145,270549,-270370,270549c120917,541376,,420116,,270827xe" filled="f" strokeweight=".33197mm">
                  <v:path arrowok="t" textboxrect="0,0,540753,541376"/>
                </v:shape>
                <v:shape id="Shape 2973" o:spid="_x0000_s1132" style="position:absolute;left:4773;top:4807;width:4305;height:4306;visibility:visible;mso-wrap-style:square;v-text-anchor:top" coordsize="430517,430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lE/MYA&#10;AADdAAAADwAAAGRycy9kb3ducmV2LnhtbESPUUvDQBCE3wX/w7GCb/bSCmrSXosGCr6INe0PWHLb&#10;JDW3F+7WNu2v94SCj8PMfMMsVqPr1ZFC7DwbmE4yUMS1tx03Bnbb9cMLqCjIFnvPZOBMEVbL25sF&#10;Ftaf+IuOlTQqQTgWaKAVGQqtY92SwzjxA3Hy9j44lCRDo23AU4K7Xs+y7Ek77DgttDhQ2VL9Xf04&#10;A4dpufFn/jg0+eflsn4LImWeG3N/N77OQQmN8h++tt+tgVn+/Ah/b9I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lE/MYAAADdAAAADwAAAAAAAAAAAAAAAACYAgAAZHJz&#10;L2Rvd25yZXYueG1sUEsFBgAAAAAEAAQA9QAAAIsDAAAAAA==&#10;" path="m228651,l430517,201993,201866,430530,,228803,228651,xe" fillcolor="#ff9" stroked="f" strokeweight="0">
                  <v:path arrowok="t" textboxrect="0,0,430517,430530"/>
                </v:shape>
                <v:shape id="Shape 2974" o:spid="_x0000_s1133" style="position:absolute;left:4144;top:6339;width:484;height:837;visibility:visible;mso-wrap-style:square;v-text-anchor:top" coordsize="48379,83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PXcYA&#10;AADdAAAADwAAAGRycy9kb3ducmV2LnhtbESPQWvCQBSE7wX/w/KE3pqNEmubukorFHpSjD30+Mi+&#10;ZkOyb9Psqsm/dwWhx2FmvmFWm8G24ky9rx0rmCUpCOLS6ZorBd/Hz6cXED4ga2wdk4KRPGzWk4cV&#10;5tpd+EDnIlQiQtjnqMCE0OVS+tKQRZ+4jjh6v663GKLsK6l7vES4beU8TZ+lxZrjgsGOtobKpjhZ&#10;BbufbHR6m2HTLD5O9ayQf6PZK/U4Hd7fQAQawn/43v7SCuavywxub+IT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cPXcYAAADdAAAADwAAAAAAAAAAAAAAAACYAgAAZHJz&#10;L2Rvd25yZXYueG1sUEsFBgAAAAAEAAQA9QAAAIsDAAAAAA==&#10;" path="m48379,r,17199l47117,16450v-5143,-775,-9931,1257,-14579,5563l21628,33278,48379,60001r,23666l,35310,5867,29417,24143,10824c28105,6906,32122,4039,36262,2215l48379,xe" fillcolor="red" stroked="f" strokeweight="0">
                  <v:path arrowok="t" textboxrect="0,0,48379,83667"/>
                </v:shape>
                <v:shape id="Shape 2975" o:spid="_x0000_s1134" style="position:absolute;left:4628;top:6338;width:435;height:922;visibility:visible;mso-wrap-style:square;v-text-anchor:top" coordsize="43519,92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CFsUA&#10;AADdAAAADwAAAGRycy9kb3ducmV2LnhtbESPQWvCQBSE74X+h+UVeqsbBa2NrqKCICiIVvD6yL4m&#10;qdm3cXdrkn/vCgWPw8x8w0znranEjZwvLSvo9xIQxJnVJecKTt/rjzEIH5A1VpZJQUce5rPXlymm&#10;2jZ8oNsx5CJC2KeooAihTqX0WUEGfc/WxNH7sc5giNLlUjtsItxUcpAkI2mw5LhQYE2rgrLL8c8o&#10;2O1/T/twls1ycXC86UZX222vSr2/tYsJiEBteIb/2xutYPD1OYTH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EIWxQAAAN0AAAAPAAAAAAAAAAAAAAAAAJgCAABkcnMv&#10;ZG93bnJldi54bWxQSwUGAAAAAAQABAD1AAAAigMAAAAA&#10;" path="m745,c9178,508,18093,5398,27008,14046v9665,9944,14986,19368,15736,28804c43519,51943,39962,60897,31797,69037l14474,86398,8403,92202,,83803,,60137,10435,70561,20608,60617v4813,-4775,6909,-10173,5892,-15735c25662,39256,21891,33172,15490,26530l,17335,,136,745,xe" fillcolor="red" stroked="f" strokeweight="0">
                  <v:path arrowok="t" textboxrect="0,0,43519,92202"/>
                </v:shape>
                <v:shape id="Shape 2976" o:spid="_x0000_s1135" style="position:absolute;left:4936;top:6032;width:240;height:571;visibility:visible;mso-wrap-style:square;v-text-anchor:top" coordsize="24019,57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KccA&#10;AADdAAAADwAAAGRycy9kb3ducmV2LnhtbESPQWvCQBSE7wX/w/IEb3VjpGqiq0hpoWAvjXrw9sg+&#10;k2j2bciuJvXXdwuFHoeZ+YZZbXpTizu1rrKsYDKOQBDnVldcKDjs358XIJxH1lhbJgXf5GCzHjyt&#10;MNW24y+6Z74QAcIuRQWl900qpctLMujGtiEO3tm2Bn2QbSF1i12Am1rGUTSTBisOCyU29FpSfs1u&#10;RgHH+8ft1B0/k+mbzKLLIXmxO6/UaNhvlyA89f4//Nf+0AriZD6D3zfh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yBCnHAAAA3QAAAA8AAAAAAAAAAAAAAAAAmAIAAGRy&#10;cy9kb3ducmV2LnhtbFBLBQYAAAAABAAEAPUAAACMAwAAAAA=&#10;" path="m24019,r,9246l14719,13044c10922,16676,9423,20943,9931,26099v508,3772,2007,7671,5296,11430l24019,28767r,11161l20853,43092r3166,1726l24019,57136r-2177,-607c18443,54811,15139,52325,11938,48997,4788,42076,1257,34748,508,27115,,19457,2515,12536,8649,6732,11309,3900,14234,1915,17419,737l24019,xe" fillcolor="red" stroked="f" strokeweight="0">
                  <v:path arrowok="t" textboxrect="0,0,24019,57136"/>
                </v:shape>
                <v:shape id="Shape 2977" o:spid="_x0000_s1136" style="position:absolute;left:5176;top:6221;width:368;height:407;visibility:visible;mso-wrap-style:square;v-text-anchor:top" coordsize="36827,4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yMHcgA&#10;AADdAAAADwAAAGRycy9kb3ducmV2LnhtbESPT2vCQBTE7wW/w/KEXqRu4kFt6ipSaBEPBf8c7O2R&#10;fU1Ss+/F7Kqxn75bEHocZuY3zGzRuVpdqPWVsIF0mIAizsVWXBjY796epqB8QLZYC5OBG3lYzHsP&#10;M8ysXHlDl20oVISwz9BAGUKTae3zkhz6oTTE0fuS1mGIsi20bfEa4a7WoyQZa4cVx4USG3otKT9u&#10;z86AyOqzDoPv/emnSA+ndC35x/vBmMd+t3wBFagL/+F7e2UNjJ4nE/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IwdyAAAAN0AAAAPAAAAAAAAAAAAAAAAAJgCAABk&#10;cnMvZG93bnJldi54bWxQSwUGAAAAAAQABAD1AAAAjQMAAAAA&#10;" path="m31683,v3620,5626,5144,11189,4369,16586c35303,22149,32522,27267,27645,32321,21752,37948,15440,40729,8290,40500l,38187,,25869r9039,4928c13675,31572,17955,29807,22362,25502v2502,-2604,4267,-5627,4775,-9195c27378,12713,26896,9665,24864,6883l31683,xe" fillcolor="red" stroked="f" strokeweight="0">
                  <v:path arrowok="t" textboxrect="0,0,36827,40729"/>
                </v:shape>
                <v:shape id="Shape 2978" o:spid="_x0000_s1137" style="position:absolute;left:5176;top:6027;width:272;height:404;visibility:visible;mso-wrap-style:square;v-text-anchor:top" coordsize="27137,4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kHTsMA&#10;AADdAAAADwAAAGRycy9kb3ducmV2LnhtbERPy2oCMRTdF/oP4Qrd1YwubB2NIr5QCoqjuL5MrpOx&#10;k5thkurUr28WBZeH8x5PW1uJGzW+dKyg101AEOdOl1woOB1X758gfEDWWDkmBb/kYTp5fRljqt2d&#10;D3TLQiFiCPsUFZgQ6lRKnxuy6LuuJo7cxTUWQ4RNIXWD9xhuK9lPkoG0WHJsMFjT3FD+nf1YBY/c&#10;6F1SfF23y16237eLFZ7XlVJvnXY2AhGoDU/xv3ujFfSHH3FufBOfgJ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kHTsMAAADdAAAADwAAAAAAAAAAAAAAAACYAgAAZHJzL2Rv&#10;d25yZXYueG1sUEsFBgAAAAAEAAQA9QAAAIgDAAAAAA==&#10;" path="m3744,v7327,508,14211,4369,20878,10681l27137,13221,,40346,,29185,14183,15049c10322,11189,6258,9157,2486,8649l,9664,,418,3744,xe" fillcolor="red" stroked="f" strokeweight="0">
                  <v:path arrowok="t" textboxrect="0,0,27137,40346"/>
                </v:shape>
                <v:shape id="Shape 2979" o:spid="_x0000_s1138" style="position:absolute;left:5201;top:5528;width:597;height:716;visibility:visible;mso-wrap-style:square;v-text-anchor:top" coordsize="59741,71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excUA&#10;AADdAAAADwAAAGRycy9kb3ducmV2LnhtbESPT4vCMBTE7wt+h/AEb2uqgttWo4iw6mEX8Q94fTTP&#10;tti8lCar8dtvFhY8DjPzG2a+DKYRd+pcbVnBaJiAIC6srrlUcD59vqcgnEfW2FgmBU9ysFz03uaY&#10;a/vgA92PvhQRwi5HBZX3bS6lKyoy6Ia2JY7e1XYGfZRdKXWHjwg3jRwnyVQarDkuVNjSuqLidvwx&#10;CsL0G8+XdJKF/Wb79F9aprv1XqlBP6xmIDwF/wr/t3dawTj7yOD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h7FxQAAAN0AAAAPAAAAAAAAAAAAAAAAAJgCAABkcnMv&#10;ZG93bnJldi54bWxQSwUGAAAAAAQABAD1AAAAigMAAAAA&#10;" path="m9093,r6375,6134l12712,8915v-1524,1258,-2032,2782,-1790,4382c10922,14821,11938,16586,13462,18085r5054,5054l25400,16078r5893,5804l24143,28804,59741,64478r-3290,3530l52921,71577,17259,35687r-5829,5829l5804,35687r5626,-5639l4280,22898c1498,19876,,16827,241,13297,521,9944,2515,6642,6045,2781l9093,xe" fillcolor="red" stroked="f" strokeweight="0">
                  <v:path arrowok="t" textboxrect="0,0,59741,71577"/>
                </v:shape>
                <v:shape id="Shape 2980" o:spid="_x0000_s1139" style="position:absolute;left:5601;top:5367;width:239;height:571;visibility:visible;mso-wrap-style:square;v-text-anchor:top" coordsize="23966,57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QYcIA&#10;AADdAAAADwAAAGRycy9kb3ducmV2LnhtbERPTYvCMBC9L/gfwgje1lQPXbcaRQRFoSyoC70OzdgG&#10;m0lpoq3/3hwW9vh436vNYBvxpM4bxwpm0wQEcem04UrB73X/uQDhA7LGxjEpeJGHzXr0scJMu57P&#10;9LyESsQQ9hkqqENoMyl9WZNFP3UtceRurrMYIuwqqTvsY7ht5DxJUmnRcGyosaVdTeX98rAK+nNa&#10;3PPr6WHa1By+hiYvip9cqcl42C5BBBrCv/jPfdQK5t+LuD++iU9A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ANBhwgAAAN0AAAAPAAAAAAAAAAAAAAAAAJgCAABkcnMvZG93&#10;bnJldi54bWxQSwUGAAAAAAQABAD1AAAAhwMAAAAA&#10;" path="m23966,r,9388l14478,13061c10960,16859,9335,20999,9944,26053v229,3861,1994,7659,5283,11430l23966,28740r,11294l20854,43148r3112,1693l23966,57146r-2177,-585c18352,54813,14986,52266,11697,48939,4788,42132,1029,34702,521,27031,,19462,2515,12541,8586,6673,11278,3892,14227,1908,17418,725l23966,xe" fillcolor="red" stroked="f" strokeweight="0">
                  <v:path arrowok="t" textboxrect="0,0,23966,57146"/>
                </v:shape>
                <v:shape id="Shape 2981" o:spid="_x0000_s1140" style="position:absolute;left:5840;top:5558;width:367;height:406;visibility:visible;mso-wrap-style:square;v-text-anchor:top" coordsize="36614,40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7g+MUA&#10;AADdAAAADwAAAGRycy9kb3ducmV2LnhtbESPT2vCQBTE74LfYXlCL1I3CaVodJUiNBZvjb14e2Rf&#10;/mD27ZLdavz23YLgcZiZ3zCb3Wh6caXBd5YVpIsEBHFldceNgp/T5+sShA/IGnvLpOBOHnbb6WSD&#10;ubY3/qZrGRoRIexzVNCG4HIpfdWSQb+wjjh6tR0MhiiHRuoBbxFuepklybs02HFcaNHRvqXqUv4a&#10;BXVdnFf7tyyZZwdbFq5wx2N6VuplNn6sQQQawzP8aH9pBdlqmcL/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uD4xQAAAN0AAAAPAAAAAAAAAAAAAAAAAJgCAABkcnMv&#10;ZG93bnJldi54bWxQSwUGAAAAAAQABAD1AAAAigMAAAAA&#10;" path="m31737,v3530,5385,4877,11024,4305,16345c35267,21971,32512,27267,27698,32156,21805,37986,15163,40602,8343,40259l,38014,,25709r9093,4949c13639,31407,18046,29540,22313,25502v2541,-2782,4369,-5906,4649,-9424c27470,12789,26682,9423,24854,6921l31737,xe" fillcolor="red" stroked="f" strokeweight="0">
                  <v:path arrowok="t" textboxrect="0,0,36614,40602"/>
                </v:shape>
                <v:shape id="Shape 2982" o:spid="_x0000_s1141" style="position:absolute;left:5840;top:5363;width:270;height:404;visibility:visible;mso-wrap-style:square;v-text-anchor:top" coordsize="26962,40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npccA&#10;AADdAAAADwAAAGRycy9kb3ducmV2LnhtbESPQWvCQBSE74X+h+UVeil1Y1CJMRspLYoUL8YKHh/Z&#10;1yQ0+zZk1xj/vVso9DjMzDdMth5NKwbqXWNZwXQSgSAurW64UvB13LwmIJxH1thaJgU3crDOHx8y&#10;TLW98oGGwlciQNilqKD2vkuldGVNBt3EdsTB+7a9QR9kX0nd4zXATSvjKFpIgw2HhRo7eq+p/Cku&#10;RsH80m62gzvNzf5Dz6blyzlJPmdKPT+NbysQnkb/H/5r77SCeJnE8PsmPAGZ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Gp6XHAAAA3QAAAA8AAAAAAAAAAAAAAAAAmAIAAGRy&#10;cy9kb3ducmV2LnhtbFBLBQYAAAAABAAEAPUAAACMAwAAAAA=&#10;" path="m3733,v7392,749,14313,4305,20854,10960l26962,13475,,40448,,29154,14147,14999c10109,11468,6350,9093,2451,8852l,9801,,413,3733,xe" fillcolor="red" stroked="f" strokeweight="0">
                  <v:path arrowok="t" textboxrect="0,0,26962,40448"/>
                </v:shape>
                <v:shape id="Shape 2983" o:spid="_x0000_s1142" style="position:absolute;left:5962;top:4904;width:754;height:693;visibility:visible;mso-wrap-style:square;v-text-anchor:top" coordsize="75387,69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nIsQA&#10;AADdAAAADwAAAGRycy9kb3ducmV2LnhtbESP0YrCMBRE34X9h3AXfJE1sYJoNYrrIopv1v2AS3Nt&#10;i81Nt8lq/XsjCD4OM3OGWaw6W4srtb5yrGE0VCCIc2cqLjT8nrZfUxA+IBusHZOGO3lYLT96C0yN&#10;u/GRrlkoRISwT1FDGUKTSunzkiz6oWuIo3d2rcUQZVtI0+Itwm0tE6Um0mLFcaHEhjYl5Zfs32o4&#10;1D9Js5vcEzcw2exbreWfUmet+5/deg4iUBfe4Vd7bzQks+kY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sZyLEAAAA3QAAAA8AAAAAAAAAAAAAAAAAmAIAAGRycy9k&#10;b3ducmV2LnhtbFBLBQYAAAAABAAEAPUAAACJAwAAAAA=&#10;" path="m32576,v5117,,9664,2273,14312,6921l75387,35458r-3619,3290l68237,42266,42240,16358c38710,12725,35433,10693,32309,10452v-3023,,-6071,1257,-9183,4547c19863,18351,18339,22162,18847,26797v749,4547,3022,8928,7391,13195l48374,62154r-3289,3619l41491,69304,,27788,3289,24422,6642,21133r6071,6147l12205,23685c11697,17107,13703,11468,18339,6921,22885,2273,27762,,32576,xe" fillcolor="red" stroked="f" strokeweight="0">
                  <v:path arrowok="t" textboxrect="0,0,75387,69304"/>
                </v:shape>
                <v:shape id="Shape 2984" o:spid="_x0000_s1143" style="position:absolute;left:6466;top:4241;width:305;height:830;visibility:visible;mso-wrap-style:square;v-text-anchor:top" coordsize="30505,8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nV68YA&#10;AADdAAAADwAAAGRycy9kb3ducmV2LnhtbESPQWvCQBSE7wX/w/KE3upGazVGV5FCoUhBjF68PbLP&#10;ZDH7NmRXk/bXd4VCj8PMfMOsNr2txZ1abxwrGI8SEMSF04ZLBafjx0sKwgdkjbVjUvBNHjbrwdMK&#10;M+06PtA9D6WIEPYZKqhCaDIpfVGRRT9yDXH0Lq61GKJsS6lb7CLc1nKSJDNp0XBcqLCh94qKa36z&#10;Cvi0T28/0zd/fe1y+mp2Zn5Go9TzsN8uQQTqw3/4r/2pFUwW6RQe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nV68YAAADdAAAADwAAAAAAAAAAAAAAAACYAgAAZHJz&#10;L2Rvd25yZXYueG1sUEsFBgAAAAAEAAQA9QAAAIsDAAAAAA==&#10;" path="m12713,l30505,17816r,18903l27762,34976v-4877,-1016,-9182,241,-12713,3772c10922,42875,9423,46914,10173,50952v508,4382,3530,9195,9182,14821l30505,72536r,10459l21698,80153c18101,78207,14516,75476,10922,71946,4610,65773,1257,59131,508,52070,,45149,2274,39014,7391,33960v5055,-5156,11189,-7163,18619,-5626l27254,28562,5626,6921,9157,3632,12713,xe" fillcolor="red" stroked="f" strokeweight="0">
                  <v:path arrowok="t" textboxrect="0,0,30505,82995"/>
                </v:shape>
                <v:shape id="Shape 2985" o:spid="_x0000_s1144" style="position:absolute;left:6771;top:4419;width:390;height:668;visibility:visible;mso-wrap-style:square;v-text-anchor:top" coordsize="38990,66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KScYA&#10;AADdAAAADwAAAGRycy9kb3ducmV2LnhtbESPQWvCQBSE70L/w/IKvRTdKK1odBVpKdSL6Kr3R/aZ&#10;hGTfhuxqUn99t1DwOMzMN8xy3dta3Kj1pWMF41ECgjhzpuRcwen4NZyB8AHZYO2YFPyQh/XqabDE&#10;1LiOD3TTIRcRwj5FBUUITSqlzwqy6EeuIY7exbUWQ5RtLk2LXYTbWk6SZCotlhwXCmzoo6Cs0ler&#10;4Ix3fd1Vn69vXG2Pu07r+35bKvXy3G8WIAL14RH+b38bBZP57B3+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SKScYAAADdAAAADwAAAAAAAAAAAAAAAACYAgAAZHJz&#10;L2Rvd25yZXYueG1sUEsFBgAAAAAEAAQA9QAAAIsDAAAAAA==&#10;" path="m,l38990,39042r-3010,3289l32614,45684,26785,40058r508,2032c28080,48745,26277,54371,21400,58918,15876,64544,9462,66817,2046,65839l,65179,,54720r3570,2166c8218,57660,12243,56136,15876,52504v3518,-3251,5055,-7328,4546,-11938c19901,36020,17362,31651,13260,27333l,18903,,xe" fillcolor="red" stroked="f" strokeweight="0">
                  <v:path arrowok="t" textboxrect="0,0,38990,66817"/>
                </v:shape>
                <v:shape id="Shape 2986" o:spid="_x0000_s1145" style="position:absolute;left:7504;top:5291;width:1596;height:1600;visibility:visible;mso-wrap-style:square;v-text-anchor:top" coordsize="159626,160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p78YA&#10;AADdAAAADwAAAGRycy9kb3ducmV2LnhtbESPS2vDMBCE74X8B7GB3ho5OTipEyWUEEPbU5vHfbE2&#10;tlJrZSz50f76qFDocZiZb5jNbrS16Kn1xrGC+SwBQVw4bbhUcD7lTysQPiBrrB2Tgm/ysNtOHjaY&#10;aTfwJ/XHUIoIYZ+hgiqEJpPSFxVZ9DPXEEfv6lqLIcq2lLrFIcJtLRdJkkqLhuNChQ3tKyq+jp1V&#10;8Pbz4S46bezN5J05nYvkfb88KPU4HV/WIAKN4T/8137VChbPqxR+38QnI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rp78YAAADdAAAADwAAAAAAAAAAAAAAAACYAgAAZHJz&#10;L2Rvd25yZXYueG1sUEsFBgAAAAAEAAQA9QAAAIsDAAAAAA==&#10;" path="m159626,160007l,e" filled="f" strokeweight=".33197mm">
                  <v:path arrowok="t" textboxrect="0,0,159626,160007"/>
                </v:shape>
                <v:shape id="Shape 2987" o:spid="_x0000_s1146" style="position:absolute;left:5310;top:7589;width:1515;height:1498;visibility:visible;mso-wrap-style:square;v-text-anchor:top" coordsize="151498,149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57MgA&#10;AADdAAAADwAAAGRycy9kb3ducmV2LnhtbESPT2vCQBTE7wW/w/KEXkQ3Df2jMauEQksPXrSC12f2&#10;mcRk34bsRlM/fbcg9DjMzG+YdD2YRlyoc5VlBU+zCARxbnXFhYL998d0DsJ5ZI2NZVLwQw7Wq9FD&#10;iom2V97SZecLESDsElRQet8mUrq8JINuZlvi4J1sZ9AH2RVSd3gNcNPIOIpepcGKw0KJLb2XlNe7&#10;3ig4uJfjRt8mn9nNnOpi/9yfTTRR6nE8ZEsQngb/H763v7SCeDF/g7834Qn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XnsyAAAAN0AAAAPAAAAAAAAAAAAAAAAAJgCAABk&#10;cnMvZG93bnJldi54bWxQSwUGAAAAAAQABAD1AAAAjQMAAAAA&#10;" path="m151498,149796l,e" filled="f" strokeweight=".33197mm">
                  <v:path arrowok="t" textboxrect="0,0,151498,149796"/>
                </v:shape>
                <v:shape id="Shape 2988" o:spid="_x0000_s1147" style="position:absolute;left:7860;top:9072;width:334;height:802;visibility:visible;mso-wrap-style:square;v-text-anchor:top" coordsize="33338,80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8cQA&#10;AADdAAAADwAAAGRycy9kb3ducmV2LnhtbERPz2vCMBS+D/Y/hCfsMjSdh6HVKGUgOMTBqgePr82z&#10;qTYvJcm0/vfLYbDjx/d7uR5sJ27kQ+tYwdskA0FcO91yo+B42IxnIEJE1tg5JgUPCrBePT8tMdfu&#10;zt90K2MjUgiHHBWYGPtcylAbshgmridO3Nl5izFB30jt8Z7CbSenWfYuLbacGgz29GGovpY/VsHr&#10;uSiqjX2Y4+fJX8qw322rr0qpl9FQLEBEGuK/+M+91Qqm81mam96k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u/HEAAAA3QAAAA8AAAAAAAAAAAAAAAAAmAIAAGRycy9k&#10;b3ducmV2LnhtbFBLBQYAAAAABAAEAPUAAACJAwAAAAA=&#10;" path="m,l29591,r3747,377l33338,14152r-9869,-576l16192,13576r,53137l28283,66713r5055,-393l33338,79898r-2871,341l,80239,,xe" fillcolor="black" stroked="f" strokeweight="0">
                  <v:path arrowok="t" textboxrect="0,0,33338,80239"/>
                </v:shape>
                <v:shape id="Shape 2989" o:spid="_x0000_s1148" style="position:absolute;left:8194;top:9075;width:339;height:796;visibility:visible;mso-wrap-style:square;v-text-anchor:top" coordsize="33884,7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8g2sYA&#10;AADdAAAADwAAAGRycy9kb3ducmV2LnhtbESPzWrDMBCE74G+g9hCb4lcH4rjRglt/ijkkjgt9LhY&#10;W9uttTKWGjlvHwUCOQ4z8w0zWwymFSfqXWNZwfMkAUFcWt1wpeDzuBlnIJxH1thaJgVncrCYP4xm&#10;mGsb+ECnwlciQtjlqKD2vsuldGVNBt3EdsTR+7G9QR9lX0ndY4hw08o0SV6kwYbjQo0dLWsq/4p/&#10;owC/tutl2O2/9Sp7365SGcJvUSn19Di8vYLwNPh7+Nb+0ArSaTaF65v4BO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8g2sYAAADdAAAADwAAAAAAAAAAAAAAAACYAgAAZHJz&#10;L2Rvd25yZXYueG1sUEsFBgAAAAAEAAQA9QAAAIsDAAAAAA==&#10;" path="m,l11506,1159v4712,1384,8738,3848,12091,7392c26949,12094,29502,16412,31255,21543v1752,5131,2629,11455,2629,18961c33884,47108,33058,52810,31420,57585v-2007,5842,-4877,10554,-8585,14173c20028,74489,16230,76623,11456,78159l,79520,,65942r4737,-368c7353,64913,9538,63796,11265,62233v1740,-1574,3149,-4152,4242,-7746c16599,50892,17145,46003,17145,39793v,-6198,-546,-10960,-1638,-14275c14414,22190,12878,19600,10909,17745,8941,15878,6439,14621,3416,13974l,13774,,xe" fillcolor="black" stroked="f" strokeweight="0">
                  <v:path arrowok="t" textboxrect="0,0,33884,79520"/>
                </v:shape>
                <v:shape id="Shape 2990" o:spid="_x0000_s1149" style="position:absolute;left:8629;top:9274;width:268;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MQA&#10;AADdAAAADwAAAGRycy9kb3ducmV2LnhtbERPvW7CMBDeK/EO1iF1axwYUJPGoKqiFR06BHiAIz6S&#10;lPgcbEPSPH09VOr46fsvNqPpxJ2cby0rWCQpCOLK6pZrBcfD+9MzCB+QNXaWScEPedisZw8F5toO&#10;XNJ9H2oRQ9jnqKAJoc+l9FVDBn1ie+LIna0zGCJ0tdQOhxhuOrlM05U02HJsaLCnt4aqy/5mFGzL&#10;j+myGuT0WZWn6+IsR/f1XSr1OB9fX0AEGsO/+M+90wqWWRb3x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nZfjEAAAA3QAAAA8AAAAAAAAAAAAAAAAAmAIAAGRycy9k&#10;b3ducmV2LnhtbFBLBQYAAAAABAAEAPUAAACJAwAAAAA=&#10;" path="m26829,r,8616l26772,8591v-9068,,-16244,8408,-16244,17475l26829,26066r,7836l10528,33902v,6109,1429,10925,4272,14215l26829,52879r,8732l26213,61690c9754,61690,,49257,,32340,,18729,4915,7197,15548,2281l26829,xe" fillcolor="black" stroked="f" strokeweight="0">
                  <v:path arrowok="t" textboxrect="0,0,26829,61690"/>
                </v:shape>
                <v:shape id="Shape 2991" o:spid="_x0000_s1150" style="position:absolute;left:8897;top:9690;width:257;height:200;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1kMUA&#10;AADdAAAADwAAAGRycy9kb3ducmV2LnhtbESPUWvCMBSF3wX/Q7iDvYgmyhDtmooMhcGe5vYDrs1d&#10;W5bc1Car1V9vBoKPh3POdzj5ZnBW9NSFxrOG+UyBIC69abjS8P21n65AhIhs0HomDRcKsCnGoxwz&#10;48/8Sf0hViJBOGSooY6xzaQMZU0Ow8y3xMn78Z3DmGRXSdPhOcGdlQulltJhw2mhxpbeaip/D39O&#10;w/F0oetOfbwEnqj+2G9tS0ur9fPTsH0FEWmIj/C9/W40LNbrOfy/SU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WQxQAAAN0AAAAPAAAAAAAAAAAAAAAAAJgCAABkcnMv&#10;ZG93bnJldi54bWxQSwUGAAAAAAQABAD1AAAAigMAAAAA&#10;" path="m15843,r9868,c25368,2794,22676,11087,15284,16015v-1340,895,-2962,1905,-5426,2690l,19974,,11243r730,289c10027,11532,15513,4369,15843,xe" fillcolor="black" stroked="f" strokeweight="0">
                  <v:path arrowok="t" textboxrect="0,0,25711,19974"/>
                </v:shape>
                <v:shape id="Shape 2992" o:spid="_x0000_s1151" style="position:absolute;left:8897;top:9271;width:265;height:342;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BLgsUA&#10;AADdAAAADwAAAGRycy9kb3ducmV2LnhtbESPQWvCQBSE74L/YXlCL1I3STHV1FVEWuhVWxBvj+xr&#10;Nm32bciuMe2v7wqCx2FmvmFWm8E2oqfO144VpLMEBHHpdM2Vgs+Pt8cFCB+QNTaOScEvedisx6MV&#10;FtpdeE/9IVQiQtgXqMCE0BZS+tKQRT9zLXH0vlxnMUTZVVJ3eIlw28gsSXJpsea4YLClnaHy53C2&#10;Cr5f5yfamulzmuPT0bcp93/6qNTDZNi+gAg0hHv41n7XCrLlMoPrm/g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EuCxQAAAN0AAAAPAAAAAAAAAAAAAAAAAJgCAABkcnMv&#10;ZG93bnJldi54bWxQSwUGAAAAAAQABAD1AAAAigMAAAAA&#10;" path="m1289,c18205,,26486,13449,26486,34163l,34163,,26327r16300,c16021,21793,14929,17424,12408,14189l,8876,,261,1289,xe" fillcolor="black" stroked="f" strokeweight="0">
                  <v:path arrowok="t" textboxrect="0,0,26486,34163"/>
                </v:shape>
                <v:shape id="Shape 2993" o:spid="_x0000_s1152" style="position:absolute;left:9221;top:9059;width:278;height:815;visibility:visible;mso-wrap-style:square;v-text-anchor:top" coordsize="27775,81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CNsUA&#10;AADdAAAADwAAAGRycy9kb3ducmV2LnhtbESPT0vDQBDF74LfYRnBi7QbKxQbsy0iCKUHsY0Hexuz&#10;Y3YxOxuyYxq/vSsUPD7enx+v2kyhUyMNyUc2cDsvQBE30XpuDbzVz7N7UEmQLXaRycAPJdisLy8q&#10;LG088Z7Gg7Qqj3Aq0YAT6UutU+MoYJrHnjh7n3EIKFkOrbYDnvJ46PSiKJY6oOdMcNjTk6Pm6/Ad&#10;MneXan55dUu/PcrONx8371HImOur6fEBlNAk/+Fze2sNLFarO/h7k5+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oI2xQAAAN0AAAAPAAAAAAAAAAAAAAAAAJgCAABkcnMv&#10;ZG93bnJldi54bWxQSwUGAAAAAAQABAD1AAAAigMAAAAA&#10;" path="m23292,v1460,,2908,114,4483,228l27775,9080c26543,8966,24981,8852,23737,8852v-4242,,-5817,2133,-5817,6833l17920,22962r9855,l27775,31140r-9855,l17920,81547r-9855,l8065,31140,,31140,,22962r8065,l8065,12890c8065,4039,13665,,23292,xe" fillcolor="black" stroked="f" strokeweight="0">
                  <v:path arrowok="t" textboxrect="0,0,27775,81547"/>
                </v:shape>
                <v:shape id="Shape 2994" o:spid="_x0000_s1153" style="position:absolute;left:9568;top:9274;width:268;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xj+8YA&#10;AADdAAAADwAAAGRycy9kb3ducmV2LnhtbESPwW7CMBBE70j8g7VIvYEDqlAJGIQQoPbQQ2g/YImX&#10;JBCvg21IytfXlSpxHM3MG81i1Zla3Mn5yrKC8SgBQZxbXXGh4PtrN3wD4QOyxtoyKfghD6tlv7fA&#10;VNuWM7ofQiEihH2KCsoQmlRKn5dk0I9sQxy9k3UGQ5SukNphG+GmlpMkmUqDFceFEhvalJRfDjej&#10;YJvtH5dpKx8feXa8jk+yc5/nTKmXQbeegwjUhWf4v/2uFUxms1f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xj+8YAAADdAAAADwAAAAAAAAAAAAAAAACYAgAAZHJz&#10;L2Rvd25yZXYueG1sUEsFBgAAAAAEAAQA9QAAAIsDAAAAAA==&#10;" path="m26829,r,8616l26772,8591v-9068,,-16244,8408,-16244,17475l26829,26066r,7836l10528,33902v,6109,1429,10925,4272,14215l26829,52879r,8732l26213,61690c9754,61690,,49257,,32340,,18729,4915,7197,15548,2281l26829,xe" fillcolor="black" stroked="f" strokeweight="0">
                  <v:path arrowok="t" textboxrect="0,0,26829,61690"/>
                </v:shape>
                <v:shape id="Shape 2995" o:spid="_x0000_s1154" style="position:absolute;left:9836;top:9690;width:257;height:200;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zk8UA&#10;AADdAAAADwAAAGRycy9kb3ducmV2LnhtbESPUWvCMBSF3wf+h3AFX8ZMlE20ayoiCoM9zfkDrs1d&#10;W5bc1CbW6q9fBoM9Hs453+Hk68FZ0VMXGs8aZlMFgrj0puFKw/Fz/7QEESKyQeuZNNwowLoYPeSY&#10;GX/lD+oPsRIJwiFDDXWMbSZlKGtyGKa+JU7el+8cxiS7SpoOrwnurJwrtZAOG04LNba0ran8Plyc&#10;htP5Rveden8O/Kj6U7+xLS2s1pPxsHkFEWmI/+G/9pvRMF+tXuD3TXo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LOTxQAAAN0AAAAPAAAAAAAAAAAAAAAAAJgCAABkcnMv&#10;ZG93bnJldi54bWxQSwUGAAAAAAQABAD1AAAAigMAAAAA&#10;" path="m15843,r9868,c25368,2794,22676,11087,15284,16015v-1346,895,-2968,1905,-5431,2690l,19974,,11243r730,289c10027,11532,15513,4369,15843,xe" fillcolor="black" stroked="f" strokeweight="0">
                  <v:path arrowok="t" textboxrect="0,0,25711,19974"/>
                </v:shape>
                <v:shape id="Shape 2996" o:spid="_x0000_s1155" style="position:absolute;left:9836;top:9271;width:265;height:342;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NgcUA&#10;AADdAAAADwAAAGRycy9kb3ducmV2LnhtbESPQWvCQBSE74L/YXlCL1I3sZhq6ioiLfSqLQRvj+xr&#10;Nm32bciuMe2v7wqCx2FmvmHW28E2oqfO144VpLMEBHHpdM2Vgs+Pt8clCB+QNTaOScEvedhuxqM1&#10;5tpd+ED9MVQiQtjnqMCE0OZS+tKQRT9zLXH0vlxnMUTZVVJ3eIlw28h5kmTSYs1xwWBLe0Plz/Fs&#10;FXy/Lk60M9PnNMOnwrcp93+6UOphMuxeQAQawj18a79rBfPVKoP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02BxQAAAN0AAAAPAAAAAAAAAAAAAAAAAJgCAABkcnMv&#10;ZG93bnJldi54bWxQSwUGAAAAAAQABAD1AAAAigMAAAAA&#10;" path="m1289,c18205,,26486,13449,26486,34163l,34163,,26327r16300,c16021,21793,14929,17424,12408,14189l,8876,,261,1289,xe" fillcolor="black" stroked="f" strokeweight="0">
                  <v:path arrowok="t" textboxrect="0,0,26486,34163"/>
                </v:shape>
                <v:shape id="Shape 2997" o:spid="_x0000_s1156" style="position:absolute;left:10218;top:9271;width:477;height:603;visibility:visible;mso-wrap-style:square;v-text-anchor:top" coordsize="47714,6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RjsQA&#10;AADdAAAADwAAAGRycy9kb3ducmV2LnhtbESPQWsCMRSE70L/Q3hCb5p1D1W3RpGioKei9dDjY/O6&#10;CW5elk2M23/fFASPw8x8w6w2g2tFoj5Yzwpm0wIEce215UbB5Ws/WYAIEVlj65kU/FKAzfpltMJK&#10;+zufKJ1jIzKEQ4UKTIxdJWWoDTkMU98RZ+/H9w5jln0jdY/3DHetLIviTTq0nBcMdvRhqL6eb06B&#10;9cc0+zbHU1lbTrv9dfdp00Wp1/GwfQcRaYjP8KN90ArK5XIO/2/y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BUY7EAAAA3QAAAA8AAAAAAAAAAAAAAAAAmAIAAGRycy9k&#10;b3ducmV2LnhtbFBLBQYAAAAABAAEAPUAAACJAwAAAAA=&#10;" path="m27216,v9068,,20498,3696,20498,20383l47714,60261r-9855,l37859,24193c37859,13995,34950,8852,25311,8852v-5601,,-15456,3581,-15456,19482l9855,60261,,60261,,1676r9296,l9296,9969r216,c11646,6833,17132,,27216,xe" fillcolor="black" stroked="f" strokeweight="0">
                  <v:path arrowok="t" textboxrect="0,0,47714,60261"/>
                </v:shape>
                <v:shape id="Shape 2998" o:spid="_x0000_s1157" style="position:absolute;left:10806;top:9271;width:261;height:620;visibility:visible;mso-wrap-style:square;v-text-anchor:top" coordsize="26092,6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7MAA&#10;AADdAAAADwAAAGRycy9kb3ducmV2LnhtbERPz2uDMBS+D/Y/hDfobcaV4lpnLFuh4HFr6/1hXqOb&#10;eRGTqv3vl8Ngx4/vd7FfbC8mGn3nWMFLkoIgbpzu2Ci4nI/PWxA+IGvsHZOCO3nYl48PBebazfxF&#10;0ykYEUPY56igDWHIpfRNSxZ94gbiyF3daDFEOBqpR5xjuO3lOk0zabHj2NDiQIeWmp/TzSqoP78/&#10;cDbc1XZ6zTYZVVcdKqVWT8v7G4hAS/gX/7krrWC928W58U18ArL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u77MAAAADdAAAADwAAAAAAAAAAAAAAAACYAgAAZHJzL2Rvd25y&#10;ZXYueG1sUEsFBgAAAAAEAAQA9QAAAIUDAAAAAA==&#10;" path="m24409,r1683,529l26092,8884r-8813,2343c10628,15644,10185,25181,10185,30810v,12878,5042,22619,15799,22619l26092,53387r,8479l25755,61938c5816,61938,,43231,,29235,,12776,8839,,24409,xe" fillcolor="black" stroked="f" strokeweight="0">
                  <v:path arrowok="t" textboxrect="0,0,26092,61938"/>
                </v:shape>
                <v:shape id="Shape 2999" o:spid="_x0000_s1158" style="position:absolute;left:11067;top:9070;width:258;height:820;visibility:visible;mso-wrap-style:square;v-text-anchor:top" coordsize="25876,82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o4RcQA&#10;AADdAAAADwAAAGRycy9kb3ducmV2LnhtbESP3WoCMRSE7wu+QziCdzWroO2uRhFBsFfFrQ9w3Jz9&#10;wc3JksR17dM3gtDLYWa+YdbbwbSiJ+cbywpm0wQEcWF1w5WC88/h/ROED8gaW8uk4EEetpvR2xoz&#10;be98oj4PlYgQ9hkqqEPoMil9UZNBP7UdcfRK6wyGKF0ltcN7hJtWzpNkKQ02HBdq7GhfU3HNb0bB&#10;4XLMy9+vZCHxhv1HXpVnd/1WajIedisQgYbwH361j1rBPE1TeL6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KOEXEAAAA3QAAAA8AAAAAAAAAAAAAAAAAmAIAAGRycy9k&#10;b3ducmV2LnhtbFBLBQYAAAAABAAEAPUAAACJAwAAAAA=&#10;" path="m16021,r9855,l25876,80416r-9296,l16580,72352r-229,c14224,76327,11481,78762,8555,80204l,82021,,73542,10252,69567v3219,-2981,5654,-7908,5654,-15694c15906,44348,14344,29007,121,29007l,29039,,20684r10164,3194c12909,25949,14618,28442,15792,30125r229,l16021,xe" fillcolor="black" stroked="f" strokeweight="0">
                  <v:path arrowok="t" textboxrect="0,0,25876,82021"/>
                </v:shape>
                <w10:anchorlock/>
              </v:group>
            </w:pict>
          </mc:Fallback>
        </mc:AlternateContent>
      </w:r>
    </w:p>
    <w:p w14:paraId="00D9EE55" w14:textId="4ACEE725" w:rsidR="00B858FE" w:rsidRPr="00B858FE" w:rsidRDefault="000A5E1C" w:rsidP="00B858FE">
      <w:pPr>
        <w:overflowPunct w:val="0"/>
        <w:autoSpaceDE w:val="0"/>
        <w:autoSpaceDN w:val="0"/>
        <w:adjustRightInd w:val="0"/>
        <w:spacing w:before="0" w:after="200"/>
        <w:jc w:val="center"/>
        <w:textAlignment w:val="baseline"/>
        <w:rPr>
          <w:rFonts w:eastAsia="Times New Roman"/>
          <w:b/>
          <w:bCs/>
          <w:i/>
          <w:color w:val="000000" w:themeColor="text1"/>
          <w:sz w:val="20"/>
          <w:szCs w:val="20"/>
          <w:lang w:val="en-US" w:eastAsia="en-US"/>
        </w:rPr>
      </w:pPr>
      <w:bookmarkStart w:id="138" w:name="_Toc3820888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21</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B858FE" w:rsidRPr="00B858FE">
        <w:rPr>
          <w:rFonts w:eastAsia="Times New Roman"/>
          <w:b/>
          <w:bCs/>
          <w:i/>
          <w:color w:val="000000" w:themeColor="text1"/>
          <w:sz w:val="20"/>
          <w:szCs w:val="20"/>
          <w:lang w:val="en-US" w:eastAsia="en-US"/>
        </w:rPr>
        <w:t xml:space="preserve">- </w:t>
      </w:r>
      <w:r w:rsidR="00B858FE" w:rsidRPr="00B858FE">
        <w:rPr>
          <w:rFonts w:eastAsia="Times New Roman"/>
          <w:b/>
          <w:bCs/>
          <w:i/>
          <w:iCs/>
          <w:color w:val="000000" w:themeColor="text1"/>
          <w:sz w:val="20"/>
          <w:szCs w:val="20"/>
          <w:lang w:val="en-US" w:eastAsia="en-US"/>
        </w:rPr>
        <w:t>Closed loop resilience management strategy</w:t>
      </w:r>
      <w:bookmarkEnd w:id="138"/>
    </w:p>
    <w:p w14:paraId="4398EA40" w14:textId="77777777" w:rsidR="00B858FE" w:rsidRPr="00B858FE" w:rsidRDefault="00B858FE" w:rsidP="00B858FE">
      <w:pPr>
        <w:widowControl w:val="0"/>
        <w:autoSpaceDE w:val="0"/>
        <w:autoSpaceDN w:val="0"/>
        <w:spacing w:before="61"/>
        <w:jc w:val="both"/>
        <w:rPr>
          <w:rFonts w:eastAsia="Calibri"/>
          <w:sz w:val="20"/>
          <w:szCs w:val="20"/>
          <w:lang w:val="en-US" w:eastAsia="en-US" w:bidi="en-US"/>
        </w:rPr>
      </w:pPr>
      <w:r w:rsidRPr="00B858FE">
        <w:rPr>
          <w:rFonts w:eastAsia="Calibri"/>
          <w:sz w:val="20"/>
          <w:szCs w:val="20"/>
          <w:lang w:val="en-US" w:eastAsia="en-US" w:bidi="en-US"/>
        </w:rPr>
        <w:t>To</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design</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build,</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or</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adapt</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networked</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systems</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to</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be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resilient,</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we</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may use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D</w:t>
      </w:r>
      <w:r w:rsidRPr="00B858FE">
        <w:rPr>
          <w:rFonts w:eastAsia="Calibri"/>
          <w:sz w:val="20"/>
          <w:szCs w:val="20"/>
          <w:vertAlign w:val="superscript"/>
          <w:lang w:val="en-US" w:eastAsia="en-US" w:bidi="en-US"/>
        </w:rPr>
        <w:t>2</w:t>
      </w:r>
      <w:r w:rsidRPr="00B858FE">
        <w:rPr>
          <w:rFonts w:eastAsia="Calibri"/>
          <w:sz w:val="20"/>
          <w:szCs w:val="20"/>
          <w:lang w:val="en-US" w:eastAsia="en-US" w:bidi="en-US"/>
        </w:rPr>
        <w:t>R</w:t>
      </w:r>
      <w:r w:rsidRPr="00B858FE">
        <w:rPr>
          <w:rFonts w:eastAsia="Calibri"/>
          <w:sz w:val="20"/>
          <w:szCs w:val="20"/>
          <w:vertAlign w:val="superscript"/>
          <w:lang w:val="en-US" w:eastAsia="en-US" w:bidi="en-US"/>
        </w:rPr>
        <w:t>2</w:t>
      </w:r>
      <w:r w:rsidRPr="00B858FE">
        <w:rPr>
          <w:rFonts w:eastAsia="Calibri"/>
          <w:sz w:val="20"/>
          <w:szCs w:val="20"/>
          <w:lang w:val="en-US" w:eastAsia="en-US" w:bidi="en-US"/>
        </w:rPr>
        <w:t>+DR</w:t>
      </w:r>
      <w:r w:rsidRPr="00B858FE">
        <w:rPr>
          <w:rFonts w:eastAsia="Calibri"/>
          <w:spacing w:val="-11"/>
          <w:sz w:val="20"/>
          <w:szCs w:val="20"/>
          <w:lang w:val="en-US" w:eastAsia="en-US" w:bidi="en-US"/>
        </w:rPr>
        <w:t xml:space="preserve"> </w:t>
      </w:r>
      <w:r w:rsidRPr="00B858FE">
        <w:rPr>
          <w:rFonts w:eastAsia="Calibri"/>
          <w:sz w:val="20"/>
          <w:szCs w:val="20"/>
          <w:lang w:val="en-US" w:eastAsia="en-US" w:bidi="en-US"/>
        </w:rPr>
        <w:t>strategy,</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which is essentially two sets of steps organized in two ‘loops’ as shown in Figure 2. The inner loop, D</w:t>
      </w:r>
      <w:r w:rsidRPr="00B858FE">
        <w:rPr>
          <w:rFonts w:eastAsia="Calibri"/>
          <w:sz w:val="20"/>
          <w:szCs w:val="20"/>
          <w:vertAlign w:val="superscript"/>
          <w:lang w:val="en-US" w:eastAsia="en-US" w:bidi="en-US"/>
        </w:rPr>
        <w:t>2</w:t>
      </w:r>
      <w:r w:rsidRPr="00B858FE">
        <w:rPr>
          <w:rFonts w:eastAsia="Calibri"/>
          <w:sz w:val="20"/>
          <w:szCs w:val="20"/>
          <w:lang w:val="en-US" w:eastAsia="en-US" w:bidi="en-US"/>
        </w:rPr>
        <w:t>R</w:t>
      </w:r>
      <w:r w:rsidRPr="00B858FE">
        <w:rPr>
          <w:rFonts w:eastAsia="Calibri"/>
          <w:sz w:val="20"/>
          <w:szCs w:val="20"/>
          <w:vertAlign w:val="superscript"/>
          <w:lang w:val="en-US" w:eastAsia="en-US" w:bidi="en-US"/>
        </w:rPr>
        <w:t>2</w:t>
      </w:r>
      <w:r w:rsidRPr="00B858FE">
        <w:rPr>
          <w:rFonts w:eastAsia="Calibri"/>
          <w:sz w:val="20"/>
          <w:szCs w:val="20"/>
          <w:lang w:val="en-US" w:eastAsia="en-US" w:bidi="en-US"/>
        </w:rPr>
        <w:t>,</w:t>
      </w:r>
      <w:r w:rsidRPr="00B858FE">
        <w:rPr>
          <w:rFonts w:eastAsia="Calibri"/>
          <w:spacing w:val="-34"/>
          <w:sz w:val="20"/>
          <w:szCs w:val="20"/>
          <w:lang w:val="en-US" w:eastAsia="en-US" w:bidi="en-US"/>
        </w:rPr>
        <w:t xml:space="preserve"> </w:t>
      </w:r>
      <w:r w:rsidRPr="00B858FE">
        <w:rPr>
          <w:rFonts w:eastAsia="Calibri"/>
          <w:sz w:val="20"/>
          <w:szCs w:val="20"/>
          <w:lang w:val="en-US" w:eastAsia="en-US" w:bidi="en-US"/>
        </w:rPr>
        <w:t>is intended to operate in real time (or as fast as possible) in order to detect and correct anomalies, whereas the outer loop, DR, can act more sedately (initially offline, mediated by a human expert, but ideally in the future it will function autonomously with the help of a machine expert) (Hutchison, 2018). The components of the framework are briefly described as follows.</w:t>
      </w:r>
    </w:p>
    <w:p w14:paraId="5C5F7C01"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i/>
          <w:sz w:val="20"/>
          <w:szCs w:val="20"/>
          <w:lang w:val="en-US" w:eastAsia="en-US" w:bidi="en-US"/>
        </w:rPr>
        <w:t xml:space="preserve">Defend: </w:t>
      </w:r>
      <w:r w:rsidRPr="00B858FE">
        <w:rPr>
          <w:rFonts w:eastAsia="Calibri"/>
          <w:sz w:val="20"/>
          <w:szCs w:val="20"/>
          <w:lang w:val="en-US" w:eastAsia="en-US" w:bidi="en-US"/>
        </w:rPr>
        <w:t>Initially, a thorough system analysis needs to be carried out to decide how best to build defensively against perceived threats and vulnerabilities; this includes a risk assessment in order to prioritize</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assets</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in</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system –</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which</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of</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them</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needs</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to</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be</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protected,</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and</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which</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of</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them</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most</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or least urgently, or using more or fewer resources. Building resilience into a system inevitably incurs costs, and these need to be carefully weighed. As a result of the system analysis, the system designer will propose a range of actions including: building defensive walls (for example ‘firewalls’ to defend against cyber-attacks); adding some redundant links and nodes into the communications infrastructure; and at runtime, making appropriate adjustments such as firewall rules and</w:t>
      </w:r>
      <w:r w:rsidRPr="00B858FE">
        <w:rPr>
          <w:rFonts w:eastAsia="Calibri"/>
          <w:spacing w:val="-24"/>
          <w:sz w:val="20"/>
          <w:szCs w:val="20"/>
          <w:lang w:val="en-US" w:eastAsia="en-US" w:bidi="en-US"/>
        </w:rPr>
        <w:t xml:space="preserve"> </w:t>
      </w:r>
      <w:r w:rsidRPr="00B858FE">
        <w:rPr>
          <w:rFonts w:eastAsia="Calibri"/>
          <w:sz w:val="20"/>
          <w:szCs w:val="20"/>
          <w:lang w:val="en-US" w:eastAsia="en-US" w:bidi="en-US"/>
        </w:rPr>
        <w:t>resources.</w:t>
      </w:r>
    </w:p>
    <w:p w14:paraId="5625271A" w14:textId="77777777" w:rsidR="00B858FE" w:rsidRPr="00B858FE" w:rsidRDefault="00B858FE" w:rsidP="00B858FE">
      <w:pPr>
        <w:widowControl w:val="0"/>
        <w:autoSpaceDE w:val="0"/>
        <w:autoSpaceDN w:val="0"/>
        <w:spacing w:before="6"/>
        <w:jc w:val="both"/>
        <w:rPr>
          <w:rFonts w:eastAsia="Calibri"/>
          <w:sz w:val="20"/>
          <w:szCs w:val="20"/>
          <w:lang w:val="en-US" w:eastAsia="en-US" w:bidi="en-US"/>
        </w:rPr>
      </w:pPr>
    </w:p>
    <w:p w14:paraId="6A59EA22"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i/>
          <w:sz w:val="20"/>
          <w:szCs w:val="20"/>
          <w:lang w:val="en-US" w:eastAsia="en-US" w:bidi="en-US"/>
        </w:rPr>
        <w:t xml:space="preserve">Detect: </w:t>
      </w:r>
      <w:r w:rsidRPr="00B858FE">
        <w:rPr>
          <w:rFonts w:eastAsia="Calibri"/>
          <w:sz w:val="20"/>
          <w:szCs w:val="20"/>
          <w:lang w:val="en-US" w:eastAsia="en-US" w:bidi="en-US"/>
        </w:rPr>
        <w:t>The detect phase requires a monitoring system. Essentially, the network and/or networked system needs to be ‘instrumented’ so that the effects or symptoms of any challenge to the system’s normal operation can be rapidly observed. This is sometimes called ‘anomaly detection’ or ‘intrusion detection’, and it has been the subject of much research in past decades (</w:t>
      </w:r>
      <w:proofErr w:type="spellStart"/>
      <w:r w:rsidRPr="00B858FE">
        <w:rPr>
          <w:rFonts w:eastAsia="Calibri"/>
          <w:color w:val="212121"/>
          <w:sz w:val="20"/>
          <w:szCs w:val="20"/>
          <w:lang w:val="en-US" w:eastAsia="en-US" w:bidi="en-US"/>
        </w:rPr>
        <w:t>Chandola</w:t>
      </w:r>
      <w:proofErr w:type="spellEnd"/>
      <w:r w:rsidRPr="00B858FE">
        <w:rPr>
          <w:rFonts w:eastAsia="Calibri"/>
          <w:color w:val="212121"/>
          <w:sz w:val="20"/>
          <w:szCs w:val="20"/>
          <w:lang w:val="en-US" w:eastAsia="en-US" w:bidi="en-US"/>
        </w:rPr>
        <w:t>, 2009</w:t>
      </w:r>
      <w:r w:rsidRPr="00B858FE">
        <w:rPr>
          <w:rFonts w:eastAsia="Calibri"/>
          <w:sz w:val="20"/>
          <w:szCs w:val="20"/>
          <w:lang w:val="en-US" w:eastAsia="en-US" w:bidi="en-US"/>
        </w:rPr>
        <w:t>). Nevertheless,</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it</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is</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difficult</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to distinguish</w:t>
      </w:r>
      <w:r w:rsidRPr="00B858FE">
        <w:rPr>
          <w:rFonts w:eastAsia="Calibri"/>
          <w:spacing w:val="-1"/>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root</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cause</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of</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a</w:t>
      </w:r>
      <w:r w:rsidRPr="00B858FE">
        <w:rPr>
          <w:rFonts w:eastAsia="Calibri"/>
          <w:spacing w:val="-2"/>
          <w:sz w:val="20"/>
          <w:szCs w:val="20"/>
          <w:lang w:val="en-US" w:eastAsia="en-US" w:bidi="en-US"/>
        </w:rPr>
        <w:t xml:space="preserve"> </w:t>
      </w:r>
      <w:r w:rsidRPr="00B858FE">
        <w:rPr>
          <w:rFonts w:eastAsia="Calibri"/>
          <w:sz w:val="20"/>
          <w:szCs w:val="20"/>
          <w:lang w:val="en-US" w:eastAsia="en-US" w:bidi="en-US"/>
        </w:rPr>
        <w:t>challenge,</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and</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4"/>
          <w:sz w:val="20"/>
          <w:szCs w:val="20"/>
          <w:lang w:val="en-US" w:eastAsia="en-US" w:bidi="en-US"/>
        </w:rPr>
        <w:t xml:space="preserve"> </w:t>
      </w:r>
      <w:r w:rsidRPr="00B858FE">
        <w:rPr>
          <w:rFonts w:eastAsia="Calibri"/>
          <w:sz w:val="20"/>
          <w:szCs w:val="20"/>
          <w:lang w:val="en-US" w:eastAsia="en-US" w:bidi="en-US"/>
        </w:rPr>
        <w:t>detection</w:t>
      </w:r>
      <w:r w:rsidRPr="00B858FE">
        <w:rPr>
          <w:rFonts w:eastAsia="Calibri"/>
          <w:spacing w:val="-5"/>
          <w:sz w:val="20"/>
          <w:szCs w:val="20"/>
          <w:lang w:val="en-US" w:eastAsia="en-US" w:bidi="en-US"/>
        </w:rPr>
        <w:t xml:space="preserve"> </w:t>
      </w:r>
      <w:r w:rsidRPr="00B858FE">
        <w:rPr>
          <w:rFonts w:eastAsia="Calibri"/>
          <w:sz w:val="20"/>
          <w:szCs w:val="20"/>
          <w:lang w:val="en-US" w:eastAsia="en-US" w:bidi="en-US"/>
        </w:rPr>
        <w:t>may</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have</w:t>
      </w:r>
      <w:r w:rsidRPr="00B858FE">
        <w:rPr>
          <w:rFonts w:eastAsia="Calibri"/>
          <w:spacing w:val="-3"/>
          <w:sz w:val="20"/>
          <w:szCs w:val="20"/>
          <w:lang w:val="en-US" w:eastAsia="en-US" w:bidi="en-US"/>
        </w:rPr>
        <w:t xml:space="preserve"> </w:t>
      </w:r>
      <w:r w:rsidRPr="00B858FE">
        <w:rPr>
          <w:rFonts w:eastAsia="Calibri"/>
          <w:sz w:val="20"/>
          <w:szCs w:val="20"/>
          <w:lang w:val="en-US" w:eastAsia="en-US" w:bidi="en-US"/>
        </w:rPr>
        <w:t>to proceed</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without</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actually</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knowing</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for</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sure</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what</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is</w:t>
      </w:r>
      <w:r w:rsidRPr="00B858FE">
        <w:rPr>
          <w:rFonts w:eastAsia="Calibri"/>
          <w:spacing w:val="-8"/>
          <w:sz w:val="20"/>
          <w:szCs w:val="20"/>
          <w:lang w:val="en-US" w:eastAsia="en-US" w:bidi="en-US"/>
        </w:rPr>
        <w:t xml:space="preserve"> </w:t>
      </w:r>
      <w:r w:rsidRPr="00B858FE">
        <w:rPr>
          <w:rFonts w:eastAsia="Calibri"/>
          <w:sz w:val="20"/>
          <w:szCs w:val="20"/>
          <w:lang w:val="en-US" w:eastAsia="en-US" w:bidi="en-US"/>
        </w:rPr>
        <w:t>causing</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the</w:t>
      </w:r>
      <w:r w:rsidRPr="00B858FE">
        <w:rPr>
          <w:rFonts w:eastAsia="Calibri"/>
          <w:spacing w:val="-6"/>
          <w:sz w:val="20"/>
          <w:szCs w:val="20"/>
          <w:lang w:val="en-US" w:eastAsia="en-US" w:bidi="en-US"/>
        </w:rPr>
        <w:t xml:space="preserve"> </w:t>
      </w:r>
      <w:r w:rsidRPr="00B858FE">
        <w:rPr>
          <w:rFonts w:eastAsia="Calibri"/>
          <w:sz w:val="20"/>
          <w:szCs w:val="20"/>
          <w:lang w:val="en-US" w:eastAsia="en-US" w:bidi="en-US"/>
        </w:rPr>
        <w:t>problem.</w:t>
      </w:r>
      <w:r w:rsidRPr="00B858FE">
        <w:rPr>
          <w:rFonts w:eastAsia="Calibri"/>
          <w:spacing w:val="-9"/>
          <w:sz w:val="20"/>
          <w:szCs w:val="20"/>
          <w:lang w:val="en-US" w:eastAsia="en-US" w:bidi="en-US"/>
        </w:rPr>
        <w:t xml:space="preserve"> </w:t>
      </w:r>
      <w:r w:rsidRPr="00B858FE">
        <w:rPr>
          <w:rFonts w:eastAsia="Calibri"/>
          <w:sz w:val="20"/>
          <w:szCs w:val="20"/>
          <w:lang w:val="en-US" w:eastAsia="en-US" w:bidi="en-US"/>
        </w:rPr>
        <w:t>Typically,</w:t>
      </w:r>
      <w:r w:rsidRPr="00B858FE">
        <w:rPr>
          <w:rFonts w:eastAsia="Calibri"/>
          <w:spacing w:val="-7"/>
          <w:sz w:val="20"/>
          <w:szCs w:val="20"/>
          <w:lang w:val="en-US" w:eastAsia="en-US" w:bidi="en-US"/>
        </w:rPr>
        <w:t xml:space="preserve"> </w:t>
      </w:r>
      <w:r w:rsidRPr="00B858FE">
        <w:rPr>
          <w:rFonts w:eastAsia="Calibri"/>
          <w:sz w:val="20"/>
          <w:szCs w:val="20"/>
          <w:lang w:val="en-US" w:eastAsia="en-US" w:bidi="en-US"/>
        </w:rPr>
        <w:t>detected</w:t>
      </w:r>
      <w:r w:rsidRPr="00B858FE">
        <w:rPr>
          <w:rFonts w:eastAsia="Calibri"/>
          <w:spacing w:val="-10"/>
          <w:sz w:val="20"/>
          <w:szCs w:val="20"/>
          <w:lang w:val="en-US" w:eastAsia="en-US" w:bidi="en-US"/>
        </w:rPr>
        <w:t xml:space="preserve"> </w:t>
      </w:r>
      <w:r w:rsidRPr="00B858FE">
        <w:rPr>
          <w:rFonts w:eastAsia="Calibri"/>
          <w:sz w:val="20"/>
          <w:szCs w:val="20"/>
          <w:lang w:val="en-US" w:eastAsia="en-US" w:bidi="en-US"/>
        </w:rPr>
        <w:t>anomalies are classified and using this classification allows the next phase to be carried</w:t>
      </w:r>
      <w:r w:rsidRPr="00B858FE">
        <w:rPr>
          <w:rFonts w:eastAsia="Calibri"/>
          <w:spacing w:val="-17"/>
          <w:sz w:val="20"/>
          <w:szCs w:val="20"/>
          <w:lang w:val="en-US" w:eastAsia="en-US" w:bidi="en-US"/>
        </w:rPr>
        <w:t xml:space="preserve"> </w:t>
      </w:r>
      <w:r w:rsidRPr="00B858FE">
        <w:rPr>
          <w:rFonts w:eastAsia="Calibri"/>
          <w:sz w:val="20"/>
          <w:szCs w:val="20"/>
          <w:lang w:val="en-US" w:eastAsia="en-US" w:bidi="en-US"/>
        </w:rPr>
        <w:t>out.</w:t>
      </w:r>
    </w:p>
    <w:p w14:paraId="16780474" w14:textId="77777777" w:rsidR="00B858FE" w:rsidRPr="00B858FE" w:rsidRDefault="00B858FE" w:rsidP="00B858FE">
      <w:pPr>
        <w:widowControl w:val="0"/>
        <w:autoSpaceDE w:val="0"/>
        <w:autoSpaceDN w:val="0"/>
        <w:spacing w:before="4"/>
        <w:jc w:val="both"/>
        <w:rPr>
          <w:rFonts w:eastAsia="Calibri"/>
          <w:sz w:val="20"/>
          <w:szCs w:val="20"/>
          <w:lang w:val="en-US" w:eastAsia="en-US" w:bidi="en-US"/>
        </w:rPr>
      </w:pPr>
    </w:p>
    <w:p w14:paraId="154F9169" w14:textId="77777777" w:rsidR="00B858FE" w:rsidRPr="00B858FE" w:rsidRDefault="00B858FE" w:rsidP="00B858FE">
      <w:pPr>
        <w:widowControl w:val="0"/>
        <w:autoSpaceDE w:val="0"/>
        <w:autoSpaceDN w:val="0"/>
        <w:spacing w:before="0"/>
        <w:jc w:val="both"/>
        <w:rPr>
          <w:rFonts w:eastAsia="Calibri"/>
          <w:sz w:val="20"/>
          <w:szCs w:val="20"/>
          <w:lang w:val="en-US" w:eastAsia="en-US" w:bidi="en-US"/>
        </w:rPr>
      </w:pPr>
      <w:r w:rsidRPr="00B858FE">
        <w:rPr>
          <w:rFonts w:eastAsia="Calibri"/>
          <w:i/>
          <w:sz w:val="20"/>
          <w:szCs w:val="22"/>
          <w:lang w:val="en-US" w:eastAsia="en-US" w:bidi="en-US"/>
        </w:rPr>
        <w:t>Remediate:</w:t>
      </w:r>
      <w:r w:rsidRPr="00B858FE">
        <w:rPr>
          <w:rFonts w:eastAsia="Calibri"/>
          <w:i/>
          <w:spacing w:val="-8"/>
          <w:sz w:val="20"/>
          <w:szCs w:val="22"/>
          <w:lang w:val="en-US" w:eastAsia="en-US" w:bidi="en-US"/>
        </w:rPr>
        <w:t xml:space="preserve"> </w:t>
      </w:r>
      <w:r w:rsidRPr="00B858FE">
        <w:rPr>
          <w:rFonts w:eastAsia="Calibri"/>
          <w:sz w:val="20"/>
          <w:szCs w:val="22"/>
          <w:lang w:val="en-US" w:eastAsia="en-US" w:bidi="en-US"/>
        </w:rPr>
        <w:t>Remediation</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(or</w:t>
      </w:r>
      <w:r w:rsidRPr="00B858FE">
        <w:rPr>
          <w:rFonts w:eastAsia="Calibri"/>
          <w:spacing w:val="-8"/>
          <w:sz w:val="20"/>
          <w:szCs w:val="22"/>
          <w:lang w:val="en-US" w:eastAsia="en-US" w:bidi="en-US"/>
        </w:rPr>
        <w:t xml:space="preserve"> </w:t>
      </w:r>
      <w:r w:rsidRPr="00B858FE">
        <w:rPr>
          <w:rFonts w:eastAsia="Calibri"/>
          <w:sz w:val="20"/>
          <w:szCs w:val="22"/>
          <w:lang w:val="en-US" w:eastAsia="en-US" w:bidi="en-US"/>
        </w:rPr>
        <w:t>‘mitigation’</w:t>
      </w:r>
      <w:r w:rsidRPr="00B858FE">
        <w:rPr>
          <w:rFonts w:eastAsia="Calibri"/>
          <w:spacing w:val="-11"/>
          <w:sz w:val="20"/>
          <w:szCs w:val="22"/>
          <w:lang w:val="en-US" w:eastAsia="en-US" w:bidi="en-US"/>
        </w:rPr>
        <w:t xml:space="preserve"> </w:t>
      </w:r>
      <w:r w:rsidRPr="00B858FE">
        <w:rPr>
          <w:rFonts w:eastAsia="Calibri"/>
          <w:sz w:val="20"/>
          <w:szCs w:val="22"/>
          <w:lang w:val="en-US" w:eastAsia="en-US" w:bidi="en-US"/>
        </w:rPr>
        <w:t>as</w:t>
      </w:r>
      <w:r w:rsidRPr="00B858FE">
        <w:rPr>
          <w:rFonts w:eastAsia="Calibri"/>
          <w:spacing w:val="-8"/>
          <w:sz w:val="20"/>
          <w:szCs w:val="22"/>
          <w:lang w:val="en-US" w:eastAsia="en-US" w:bidi="en-US"/>
        </w:rPr>
        <w:t xml:space="preserve"> </w:t>
      </w:r>
      <w:r w:rsidRPr="00B858FE">
        <w:rPr>
          <w:rFonts w:eastAsia="Calibri"/>
          <w:sz w:val="20"/>
          <w:szCs w:val="22"/>
          <w:lang w:val="en-US" w:eastAsia="en-US" w:bidi="en-US"/>
        </w:rPr>
        <w:t>used</w:t>
      </w:r>
      <w:r w:rsidRPr="00B858FE">
        <w:rPr>
          <w:rFonts w:eastAsia="Calibri"/>
          <w:spacing w:val="-8"/>
          <w:sz w:val="20"/>
          <w:szCs w:val="22"/>
          <w:lang w:val="en-US" w:eastAsia="en-US" w:bidi="en-US"/>
        </w:rPr>
        <w:t xml:space="preserve"> </w:t>
      </w:r>
      <w:r w:rsidRPr="00B858FE">
        <w:rPr>
          <w:rFonts w:eastAsia="Calibri"/>
          <w:sz w:val="20"/>
          <w:szCs w:val="22"/>
          <w:lang w:val="en-US" w:eastAsia="en-US" w:bidi="en-US"/>
        </w:rPr>
        <w:t>by</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some</w:t>
      </w:r>
      <w:r w:rsidRPr="00B858FE">
        <w:rPr>
          <w:rFonts w:eastAsia="Calibri"/>
          <w:spacing w:val="-11"/>
          <w:sz w:val="20"/>
          <w:szCs w:val="22"/>
          <w:lang w:val="en-US" w:eastAsia="en-US" w:bidi="en-US"/>
        </w:rPr>
        <w:t xml:space="preserve"> </w:t>
      </w:r>
      <w:r w:rsidRPr="00B858FE">
        <w:rPr>
          <w:rFonts w:eastAsia="Calibri"/>
          <w:sz w:val="20"/>
          <w:szCs w:val="22"/>
          <w:lang w:val="en-US" w:eastAsia="en-US" w:bidi="en-US"/>
        </w:rPr>
        <w:t>resilience</w:t>
      </w:r>
      <w:r w:rsidRPr="00B858FE">
        <w:rPr>
          <w:rFonts w:eastAsia="Calibri"/>
          <w:spacing w:val="-7"/>
          <w:sz w:val="20"/>
          <w:szCs w:val="22"/>
          <w:lang w:val="en-US" w:eastAsia="en-US" w:bidi="en-US"/>
        </w:rPr>
        <w:t xml:space="preserve"> </w:t>
      </w:r>
      <w:r w:rsidRPr="00B858FE">
        <w:rPr>
          <w:rFonts w:eastAsia="Calibri"/>
          <w:sz w:val="20"/>
          <w:szCs w:val="22"/>
          <w:lang w:val="en-US" w:eastAsia="en-US" w:bidi="en-US"/>
        </w:rPr>
        <w:t>researchers)</w:t>
      </w:r>
      <w:r w:rsidRPr="00B858FE">
        <w:rPr>
          <w:rFonts w:eastAsia="Calibri"/>
          <w:spacing w:val="-10"/>
          <w:sz w:val="20"/>
          <w:szCs w:val="22"/>
          <w:lang w:val="en-US" w:eastAsia="en-US" w:bidi="en-US"/>
        </w:rPr>
        <w:t xml:space="preserve"> </w:t>
      </w:r>
      <w:r w:rsidRPr="00B858FE">
        <w:rPr>
          <w:rFonts w:eastAsia="Calibri"/>
          <w:sz w:val="20"/>
          <w:szCs w:val="22"/>
          <w:lang w:val="en-US" w:eastAsia="en-US" w:bidi="en-US"/>
        </w:rPr>
        <w:t>is</w:t>
      </w:r>
      <w:r w:rsidRPr="00B858FE">
        <w:rPr>
          <w:rFonts w:eastAsia="Calibri"/>
          <w:spacing w:val="-8"/>
          <w:sz w:val="20"/>
          <w:szCs w:val="22"/>
          <w:lang w:val="en-US" w:eastAsia="en-US" w:bidi="en-US"/>
        </w:rPr>
        <w:t xml:space="preserve"> </w:t>
      </w:r>
      <w:r w:rsidRPr="00B858FE">
        <w:rPr>
          <w:rFonts w:eastAsia="Calibri"/>
          <w:sz w:val="20"/>
          <w:szCs w:val="22"/>
          <w:lang w:val="en-US" w:eastAsia="en-US" w:bidi="en-US"/>
        </w:rPr>
        <w:t>the</w:t>
      </w:r>
      <w:r w:rsidRPr="00B858FE">
        <w:rPr>
          <w:rFonts w:eastAsia="Calibri"/>
          <w:spacing w:val="-11"/>
          <w:sz w:val="20"/>
          <w:szCs w:val="22"/>
          <w:lang w:val="en-US" w:eastAsia="en-US" w:bidi="en-US"/>
        </w:rPr>
        <w:t xml:space="preserve"> </w:t>
      </w:r>
      <w:r w:rsidRPr="00B858FE">
        <w:rPr>
          <w:rFonts w:eastAsia="Calibri"/>
          <w:sz w:val="20"/>
          <w:szCs w:val="22"/>
          <w:lang w:val="en-US" w:eastAsia="en-US" w:bidi="en-US"/>
        </w:rPr>
        <w:t>phase</w:t>
      </w:r>
      <w:r w:rsidRPr="00B858FE">
        <w:rPr>
          <w:rFonts w:eastAsia="Calibri"/>
          <w:spacing w:val="-10"/>
          <w:sz w:val="20"/>
          <w:szCs w:val="22"/>
          <w:lang w:val="en-US" w:eastAsia="en-US" w:bidi="en-US"/>
        </w:rPr>
        <w:t xml:space="preserve"> </w:t>
      </w:r>
      <w:r w:rsidRPr="00B858FE">
        <w:rPr>
          <w:rFonts w:eastAsia="Calibri"/>
          <w:sz w:val="20"/>
          <w:szCs w:val="22"/>
          <w:lang w:val="en-US" w:eastAsia="en-US" w:bidi="en-US"/>
        </w:rPr>
        <w:t>whereby some</w:t>
      </w:r>
      <w:r w:rsidRPr="00B858FE">
        <w:rPr>
          <w:rFonts w:eastAsia="Calibri"/>
          <w:spacing w:val="-5"/>
          <w:sz w:val="20"/>
          <w:szCs w:val="22"/>
          <w:lang w:val="en-US" w:eastAsia="en-US" w:bidi="en-US"/>
        </w:rPr>
        <w:t xml:space="preserve"> </w:t>
      </w:r>
      <w:r w:rsidRPr="00B858FE">
        <w:rPr>
          <w:rFonts w:eastAsia="Calibri"/>
          <w:sz w:val="20"/>
          <w:szCs w:val="22"/>
          <w:lang w:val="en-US" w:eastAsia="en-US" w:bidi="en-US"/>
        </w:rPr>
        <w:t>action</w:t>
      </w:r>
      <w:r w:rsidRPr="00B858FE">
        <w:rPr>
          <w:rFonts w:eastAsia="Calibri"/>
          <w:spacing w:val="-4"/>
          <w:sz w:val="20"/>
          <w:szCs w:val="22"/>
          <w:lang w:val="en-US" w:eastAsia="en-US" w:bidi="en-US"/>
        </w:rPr>
        <w:t xml:space="preserve"> </w:t>
      </w:r>
      <w:r w:rsidRPr="00B858FE">
        <w:rPr>
          <w:rFonts w:eastAsia="Calibri"/>
          <w:sz w:val="20"/>
          <w:szCs w:val="22"/>
          <w:lang w:val="en-US" w:eastAsia="en-US" w:bidi="en-US"/>
        </w:rPr>
        <w:t>is</w:t>
      </w:r>
      <w:r w:rsidRPr="00B858FE">
        <w:rPr>
          <w:rFonts w:eastAsia="Calibri"/>
          <w:spacing w:val="-5"/>
          <w:sz w:val="20"/>
          <w:szCs w:val="22"/>
          <w:lang w:val="en-US" w:eastAsia="en-US" w:bidi="en-US"/>
        </w:rPr>
        <w:t xml:space="preserve"> </w:t>
      </w:r>
      <w:r w:rsidRPr="00B858FE">
        <w:rPr>
          <w:rFonts w:eastAsia="Calibri"/>
          <w:sz w:val="20"/>
          <w:szCs w:val="22"/>
          <w:lang w:val="en-US" w:eastAsia="en-US" w:bidi="en-US"/>
        </w:rPr>
        <w:t>carried</w:t>
      </w:r>
      <w:r w:rsidRPr="00B858FE">
        <w:rPr>
          <w:rFonts w:eastAsia="Calibri"/>
          <w:spacing w:val="-6"/>
          <w:sz w:val="20"/>
          <w:szCs w:val="22"/>
          <w:lang w:val="en-US" w:eastAsia="en-US" w:bidi="en-US"/>
        </w:rPr>
        <w:t xml:space="preserve"> </w:t>
      </w:r>
      <w:r w:rsidRPr="00B858FE">
        <w:rPr>
          <w:rFonts w:eastAsia="Calibri"/>
          <w:sz w:val="20"/>
          <w:szCs w:val="22"/>
          <w:lang w:val="en-US" w:eastAsia="en-US" w:bidi="en-US"/>
        </w:rPr>
        <w:t>out</w:t>
      </w:r>
      <w:r w:rsidRPr="00B858FE">
        <w:rPr>
          <w:rFonts w:eastAsia="Calibri"/>
          <w:spacing w:val="-5"/>
          <w:sz w:val="20"/>
          <w:szCs w:val="22"/>
          <w:lang w:val="en-US" w:eastAsia="en-US" w:bidi="en-US"/>
        </w:rPr>
        <w:t xml:space="preserve"> </w:t>
      </w:r>
      <w:r w:rsidRPr="00B858FE">
        <w:rPr>
          <w:rFonts w:eastAsia="Calibri"/>
          <w:sz w:val="20"/>
          <w:szCs w:val="22"/>
          <w:lang w:val="en-US" w:eastAsia="en-US" w:bidi="en-US"/>
        </w:rPr>
        <w:t>to</w:t>
      </w:r>
      <w:r w:rsidRPr="00B858FE">
        <w:rPr>
          <w:rFonts w:eastAsia="Calibri"/>
          <w:spacing w:val="-1"/>
          <w:sz w:val="20"/>
          <w:szCs w:val="22"/>
          <w:lang w:val="en-US" w:eastAsia="en-US" w:bidi="en-US"/>
        </w:rPr>
        <w:t xml:space="preserve"> </w:t>
      </w:r>
      <w:r w:rsidRPr="00B858FE">
        <w:rPr>
          <w:rFonts w:eastAsia="Calibri"/>
          <w:sz w:val="20"/>
          <w:szCs w:val="22"/>
          <w:lang w:val="en-US" w:eastAsia="en-US" w:bidi="en-US"/>
        </w:rPr>
        <w:t>remove</w:t>
      </w:r>
      <w:r w:rsidRPr="00B858FE">
        <w:rPr>
          <w:rFonts w:eastAsia="Calibri"/>
          <w:spacing w:val="-7"/>
          <w:sz w:val="20"/>
          <w:szCs w:val="22"/>
          <w:lang w:val="en-US" w:eastAsia="en-US" w:bidi="en-US"/>
        </w:rPr>
        <w:t xml:space="preserve"> </w:t>
      </w:r>
      <w:r w:rsidRPr="00B858FE">
        <w:rPr>
          <w:rFonts w:eastAsia="Calibri"/>
          <w:sz w:val="20"/>
          <w:szCs w:val="22"/>
          <w:lang w:val="en-US" w:eastAsia="en-US" w:bidi="en-US"/>
        </w:rPr>
        <w:t>or</w:t>
      </w:r>
      <w:r w:rsidRPr="00B858FE">
        <w:rPr>
          <w:rFonts w:eastAsia="Calibri"/>
          <w:spacing w:val="-2"/>
          <w:sz w:val="20"/>
          <w:szCs w:val="22"/>
          <w:lang w:val="en-US" w:eastAsia="en-US" w:bidi="en-US"/>
        </w:rPr>
        <w:t xml:space="preserve"> </w:t>
      </w:r>
      <w:r w:rsidRPr="00B858FE">
        <w:rPr>
          <w:rFonts w:eastAsia="Calibri"/>
          <w:sz w:val="20"/>
          <w:szCs w:val="22"/>
          <w:lang w:val="en-US" w:eastAsia="en-US" w:bidi="en-US"/>
        </w:rPr>
        <w:t>improve</w:t>
      </w:r>
      <w:r w:rsidRPr="00B858FE">
        <w:rPr>
          <w:rFonts w:eastAsia="Calibri"/>
          <w:spacing w:val="-5"/>
          <w:sz w:val="20"/>
          <w:szCs w:val="22"/>
          <w:lang w:val="en-US" w:eastAsia="en-US" w:bidi="en-US"/>
        </w:rPr>
        <w:t xml:space="preserve"> </w:t>
      </w:r>
      <w:r w:rsidRPr="00B858FE">
        <w:rPr>
          <w:rFonts w:eastAsia="Calibri"/>
          <w:sz w:val="20"/>
          <w:szCs w:val="22"/>
          <w:lang w:val="en-US" w:eastAsia="en-US" w:bidi="en-US"/>
        </w:rPr>
        <w:t>the</w:t>
      </w:r>
      <w:r w:rsidRPr="00B858FE">
        <w:rPr>
          <w:rFonts w:eastAsia="Calibri"/>
          <w:spacing w:val="-6"/>
          <w:sz w:val="20"/>
          <w:szCs w:val="22"/>
          <w:lang w:val="en-US" w:eastAsia="en-US" w:bidi="en-US"/>
        </w:rPr>
        <w:t xml:space="preserve"> </w:t>
      </w:r>
      <w:r w:rsidRPr="00B858FE">
        <w:rPr>
          <w:rFonts w:eastAsia="Calibri"/>
          <w:sz w:val="20"/>
          <w:szCs w:val="22"/>
          <w:lang w:val="en-US" w:eastAsia="en-US" w:bidi="en-US"/>
        </w:rPr>
        <w:t>symptoms</w:t>
      </w:r>
      <w:r w:rsidRPr="00B858FE">
        <w:rPr>
          <w:rFonts w:eastAsia="Calibri"/>
          <w:spacing w:val="-7"/>
          <w:sz w:val="20"/>
          <w:szCs w:val="22"/>
          <w:lang w:val="en-US" w:eastAsia="en-US" w:bidi="en-US"/>
        </w:rPr>
        <w:t xml:space="preserve"> </w:t>
      </w:r>
      <w:r w:rsidRPr="00B858FE">
        <w:rPr>
          <w:rFonts w:eastAsia="Calibri"/>
          <w:sz w:val="20"/>
          <w:szCs w:val="22"/>
          <w:lang w:val="en-US" w:eastAsia="en-US" w:bidi="en-US"/>
        </w:rPr>
        <w:t>of</w:t>
      </w:r>
      <w:r w:rsidRPr="00B858FE">
        <w:rPr>
          <w:rFonts w:eastAsia="Calibri"/>
          <w:spacing w:val="-6"/>
          <w:sz w:val="20"/>
          <w:szCs w:val="22"/>
          <w:lang w:val="en-US" w:eastAsia="en-US" w:bidi="en-US"/>
        </w:rPr>
        <w:t xml:space="preserve"> </w:t>
      </w:r>
      <w:r w:rsidRPr="00B858FE">
        <w:rPr>
          <w:rFonts w:eastAsia="Calibri"/>
          <w:sz w:val="20"/>
          <w:szCs w:val="22"/>
          <w:lang w:val="en-US" w:eastAsia="en-US" w:bidi="en-US"/>
        </w:rPr>
        <w:t>a</w:t>
      </w:r>
      <w:r w:rsidRPr="00B858FE">
        <w:rPr>
          <w:rFonts w:eastAsia="Calibri"/>
          <w:spacing w:val="-6"/>
          <w:sz w:val="20"/>
          <w:szCs w:val="22"/>
          <w:lang w:val="en-US" w:eastAsia="en-US" w:bidi="en-US"/>
        </w:rPr>
        <w:t xml:space="preserve"> </w:t>
      </w:r>
      <w:r w:rsidRPr="00B858FE">
        <w:rPr>
          <w:rFonts w:eastAsia="Calibri"/>
          <w:sz w:val="20"/>
          <w:szCs w:val="22"/>
          <w:lang w:val="en-US" w:eastAsia="en-US" w:bidi="en-US"/>
        </w:rPr>
        <w:t>challenge</w:t>
      </w:r>
      <w:r w:rsidRPr="00B858FE">
        <w:rPr>
          <w:rFonts w:eastAsia="Calibri"/>
          <w:spacing w:val="-4"/>
          <w:sz w:val="20"/>
          <w:szCs w:val="22"/>
          <w:lang w:val="en-US" w:eastAsia="en-US" w:bidi="en-US"/>
        </w:rPr>
        <w:t xml:space="preserve"> </w:t>
      </w:r>
      <w:r w:rsidRPr="00B858FE">
        <w:rPr>
          <w:rFonts w:eastAsia="Calibri"/>
          <w:sz w:val="20"/>
          <w:szCs w:val="22"/>
          <w:lang w:val="en-US" w:eastAsia="en-US" w:bidi="en-US"/>
        </w:rPr>
        <w:t>or</w:t>
      </w:r>
      <w:r w:rsidRPr="00B858FE">
        <w:rPr>
          <w:rFonts w:eastAsia="Calibri"/>
          <w:spacing w:val="-6"/>
          <w:sz w:val="20"/>
          <w:szCs w:val="22"/>
          <w:lang w:val="en-US" w:eastAsia="en-US" w:bidi="en-US"/>
        </w:rPr>
        <w:t xml:space="preserve"> </w:t>
      </w:r>
      <w:r w:rsidRPr="00B858FE">
        <w:rPr>
          <w:rFonts w:eastAsia="Calibri"/>
          <w:sz w:val="20"/>
          <w:szCs w:val="22"/>
          <w:lang w:val="en-US" w:eastAsia="en-US" w:bidi="en-US"/>
        </w:rPr>
        <w:t>threat.</w:t>
      </w:r>
      <w:r w:rsidRPr="00B858FE">
        <w:rPr>
          <w:rFonts w:eastAsia="Calibri"/>
          <w:spacing w:val="-2"/>
          <w:sz w:val="20"/>
          <w:szCs w:val="22"/>
          <w:lang w:val="en-US" w:eastAsia="en-US" w:bidi="en-US"/>
        </w:rPr>
        <w:t xml:space="preserve"> </w:t>
      </w:r>
      <w:r w:rsidRPr="00B858FE">
        <w:rPr>
          <w:rFonts w:eastAsia="Calibri"/>
          <w:sz w:val="20"/>
          <w:szCs w:val="22"/>
          <w:lang w:val="en-US" w:eastAsia="en-US" w:bidi="en-US"/>
        </w:rPr>
        <w:t>In</w:t>
      </w:r>
      <w:r w:rsidRPr="00B858FE">
        <w:rPr>
          <w:rFonts w:eastAsia="Calibri"/>
          <w:spacing w:val="-7"/>
          <w:sz w:val="20"/>
          <w:szCs w:val="22"/>
          <w:lang w:val="en-US" w:eastAsia="en-US" w:bidi="en-US"/>
        </w:rPr>
        <w:t xml:space="preserve"> </w:t>
      </w:r>
      <w:r w:rsidRPr="00B858FE">
        <w:rPr>
          <w:rFonts w:eastAsia="Calibri"/>
          <w:sz w:val="20"/>
          <w:szCs w:val="22"/>
          <w:lang w:val="en-US" w:eastAsia="en-US" w:bidi="en-US"/>
        </w:rPr>
        <w:t>networked systems, it is typical to use ‘traffic engineering’ to improve the situation – for example, to remove or re-direct</w:t>
      </w:r>
      <w:r w:rsidRPr="00B858FE">
        <w:rPr>
          <w:rFonts w:eastAsia="Calibri"/>
          <w:spacing w:val="-13"/>
          <w:sz w:val="20"/>
          <w:szCs w:val="22"/>
          <w:lang w:val="en-US" w:eastAsia="en-US" w:bidi="en-US"/>
        </w:rPr>
        <w:t xml:space="preserve"> </w:t>
      </w:r>
      <w:r w:rsidRPr="00B858FE">
        <w:rPr>
          <w:rFonts w:eastAsia="Calibri"/>
          <w:sz w:val="20"/>
          <w:szCs w:val="22"/>
          <w:lang w:val="en-US" w:eastAsia="en-US" w:bidi="en-US"/>
        </w:rPr>
        <w:t>a</w:t>
      </w:r>
      <w:r w:rsidRPr="00B858FE">
        <w:rPr>
          <w:rFonts w:eastAsia="Calibri"/>
          <w:spacing w:val="-11"/>
          <w:sz w:val="20"/>
          <w:szCs w:val="22"/>
          <w:lang w:val="en-US" w:eastAsia="en-US" w:bidi="en-US"/>
        </w:rPr>
        <w:t xml:space="preserve"> </w:t>
      </w:r>
      <w:r w:rsidRPr="00B858FE">
        <w:rPr>
          <w:rFonts w:eastAsia="Calibri"/>
          <w:sz w:val="20"/>
          <w:szCs w:val="22"/>
          <w:lang w:val="en-US" w:eastAsia="en-US" w:bidi="en-US"/>
        </w:rPr>
        <w:t>particular</w:t>
      </w:r>
      <w:r w:rsidRPr="00B858FE">
        <w:rPr>
          <w:rFonts w:eastAsia="Calibri"/>
          <w:spacing w:val="-14"/>
          <w:sz w:val="20"/>
          <w:szCs w:val="22"/>
          <w:lang w:val="en-US" w:eastAsia="en-US" w:bidi="en-US"/>
        </w:rPr>
        <w:t xml:space="preserve"> </w:t>
      </w:r>
      <w:r w:rsidRPr="00B858FE">
        <w:rPr>
          <w:rFonts w:eastAsia="Calibri"/>
          <w:sz w:val="20"/>
          <w:szCs w:val="22"/>
          <w:lang w:val="en-US" w:eastAsia="en-US" w:bidi="en-US"/>
        </w:rPr>
        <w:t>stream</w:t>
      </w:r>
      <w:r w:rsidRPr="00B858FE">
        <w:rPr>
          <w:rFonts w:eastAsia="Calibri"/>
          <w:spacing w:val="-12"/>
          <w:sz w:val="20"/>
          <w:szCs w:val="22"/>
          <w:lang w:val="en-US" w:eastAsia="en-US" w:bidi="en-US"/>
        </w:rPr>
        <w:t xml:space="preserve"> </w:t>
      </w:r>
      <w:r w:rsidRPr="00B858FE">
        <w:rPr>
          <w:rFonts w:eastAsia="Calibri"/>
          <w:sz w:val="20"/>
          <w:szCs w:val="22"/>
          <w:lang w:val="en-US" w:eastAsia="en-US" w:bidi="en-US"/>
        </w:rPr>
        <w:t>of</w:t>
      </w:r>
      <w:r w:rsidRPr="00B858FE">
        <w:rPr>
          <w:rFonts w:eastAsia="Calibri"/>
          <w:spacing w:val="-11"/>
          <w:sz w:val="20"/>
          <w:szCs w:val="22"/>
          <w:lang w:val="en-US" w:eastAsia="en-US" w:bidi="en-US"/>
        </w:rPr>
        <w:t xml:space="preserve"> </w:t>
      </w:r>
      <w:r w:rsidRPr="00B858FE">
        <w:rPr>
          <w:rFonts w:eastAsia="Calibri"/>
          <w:sz w:val="20"/>
          <w:szCs w:val="22"/>
          <w:lang w:val="en-US" w:eastAsia="en-US" w:bidi="en-US"/>
        </w:rPr>
        <w:t>packets</w:t>
      </w:r>
      <w:r w:rsidRPr="00B858FE">
        <w:rPr>
          <w:rFonts w:eastAsia="Calibri"/>
          <w:spacing w:val="-10"/>
          <w:sz w:val="20"/>
          <w:szCs w:val="22"/>
          <w:lang w:val="en-US" w:eastAsia="en-US" w:bidi="en-US"/>
        </w:rPr>
        <w:t xml:space="preserve"> </w:t>
      </w:r>
      <w:r w:rsidRPr="00B858FE">
        <w:rPr>
          <w:rFonts w:eastAsia="Calibri"/>
          <w:sz w:val="20"/>
          <w:szCs w:val="22"/>
          <w:lang w:val="en-US" w:eastAsia="en-US" w:bidi="en-US"/>
        </w:rPr>
        <w:t>that</w:t>
      </w:r>
      <w:r w:rsidRPr="00B858FE">
        <w:rPr>
          <w:rFonts w:eastAsia="Calibri"/>
          <w:spacing w:val="-11"/>
          <w:sz w:val="20"/>
          <w:szCs w:val="22"/>
          <w:lang w:val="en-US" w:eastAsia="en-US" w:bidi="en-US"/>
        </w:rPr>
        <w:t xml:space="preserve"> </w:t>
      </w:r>
      <w:r w:rsidRPr="00B858FE">
        <w:rPr>
          <w:rFonts w:eastAsia="Calibri"/>
          <w:sz w:val="20"/>
          <w:szCs w:val="22"/>
          <w:lang w:val="en-US" w:eastAsia="en-US" w:bidi="en-US"/>
        </w:rPr>
        <w:t>come</w:t>
      </w:r>
      <w:r w:rsidRPr="00B858FE">
        <w:rPr>
          <w:rFonts w:eastAsia="Calibri"/>
          <w:spacing w:val="-10"/>
          <w:sz w:val="20"/>
          <w:szCs w:val="22"/>
          <w:lang w:val="en-US" w:eastAsia="en-US" w:bidi="en-US"/>
        </w:rPr>
        <w:t xml:space="preserve"> </w:t>
      </w:r>
      <w:r w:rsidRPr="00B858FE">
        <w:rPr>
          <w:rFonts w:eastAsia="Calibri"/>
          <w:sz w:val="20"/>
          <w:szCs w:val="22"/>
          <w:lang w:val="en-US" w:eastAsia="en-US" w:bidi="en-US"/>
        </w:rPr>
        <w:t>from</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a</w:t>
      </w:r>
      <w:r w:rsidRPr="00B858FE">
        <w:rPr>
          <w:rFonts w:eastAsia="Calibri"/>
          <w:spacing w:val="-11"/>
          <w:sz w:val="20"/>
          <w:szCs w:val="22"/>
          <w:lang w:val="en-US" w:eastAsia="en-US" w:bidi="en-US"/>
        </w:rPr>
        <w:t xml:space="preserve"> </w:t>
      </w:r>
      <w:r w:rsidRPr="00B858FE">
        <w:rPr>
          <w:rFonts w:eastAsia="Calibri"/>
          <w:sz w:val="20"/>
          <w:szCs w:val="22"/>
          <w:lang w:val="en-US" w:eastAsia="en-US" w:bidi="en-US"/>
        </w:rPr>
        <w:t>suspicious</w:t>
      </w:r>
      <w:r w:rsidRPr="00B858FE">
        <w:rPr>
          <w:rFonts w:eastAsia="Calibri"/>
          <w:spacing w:val="-13"/>
          <w:sz w:val="20"/>
          <w:szCs w:val="22"/>
          <w:lang w:val="en-US" w:eastAsia="en-US" w:bidi="en-US"/>
        </w:rPr>
        <w:t xml:space="preserve"> </w:t>
      </w:r>
      <w:r w:rsidRPr="00B858FE">
        <w:rPr>
          <w:rFonts w:eastAsia="Calibri"/>
          <w:sz w:val="20"/>
          <w:szCs w:val="22"/>
          <w:lang w:val="en-US" w:eastAsia="en-US" w:bidi="en-US"/>
        </w:rPr>
        <w:t>source</w:t>
      </w:r>
      <w:r w:rsidRPr="00B858FE">
        <w:rPr>
          <w:rFonts w:eastAsia="Calibri"/>
          <w:spacing w:val="-10"/>
          <w:sz w:val="20"/>
          <w:szCs w:val="22"/>
          <w:lang w:val="en-US" w:eastAsia="en-US" w:bidi="en-US"/>
        </w:rPr>
        <w:t xml:space="preserve"> </w:t>
      </w:r>
      <w:r w:rsidRPr="00B858FE">
        <w:rPr>
          <w:rFonts w:eastAsia="Calibri"/>
          <w:sz w:val="20"/>
          <w:szCs w:val="22"/>
          <w:lang w:val="en-US" w:eastAsia="en-US" w:bidi="en-US"/>
        </w:rPr>
        <w:t>in</w:t>
      </w:r>
      <w:r w:rsidRPr="00B858FE">
        <w:rPr>
          <w:rFonts w:eastAsia="Calibri"/>
          <w:spacing w:val="-14"/>
          <w:sz w:val="20"/>
          <w:szCs w:val="22"/>
          <w:lang w:val="en-US" w:eastAsia="en-US" w:bidi="en-US"/>
        </w:rPr>
        <w:t xml:space="preserve"> </w:t>
      </w:r>
      <w:r w:rsidRPr="00B858FE">
        <w:rPr>
          <w:rFonts w:eastAsia="Calibri"/>
          <w:sz w:val="20"/>
          <w:szCs w:val="22"/>
          <w:lang w:val="en-US" w:eastAsia="en-US" w:bidi="en-US"/>
        </w:rPr>
        <w:t>the</w:t>
      </w:r>
      <w:r w:rsidRPr="00B858FE">
        <w:rPr>
          <w:rFonts w:eastAsia="Calibri"/>
          <w:spacing w:val="-11"/>
          <w:sz w:val="20"/>
          <w:szCs w:val="22"/>
          <w:lang w:val="en-US" w:eastAsia="en-US" w:bidi="en-US"/>
        </w:rPr>
        <w:t xml:space="preserve"> </w:t>
      </w:r>
      <w:r w:rsidRPr="00B858FE">
        <w:rPr>
          <w:rFonts w:eastAsia="Calibri"/>
          <w:sz w:val="20"/>
          <w:szCs w:val="22"/>
          <w:lang w:val="en-US" w:eastAsia="en-US" w:bidi="en-US"/>
        </w:rPr>
        <w:t>network and that is adversely affecting a destination in the network such as a server that may be saturated with</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this</w:t>
      </w:r>
      <w:r w:rsidRPr="00B858FE">
        <w:rPr>
          <w:rFonts w:eastAsia="Calibri"/>
          <w:spacing w:val="-8"/>
          <w:sz w:val="20"/>
          <w:szCs w:val="22"/>
          <w:lang w:val="en-US" w:eastAsia="en-US" w:bidi="en-US"/>
        </w:rPr>
        <w:t xml:space="preserve"> </w:t>
      </w:r>
      <w:r w:rsidRPr="00B858FE">
        <w:rPr>
          <w:rFonts w:eastAsia="Calibri"/>
          <w:sz w:val="20"/>
          <w:szCs w:val="22"/>
          <w:lang w:val="en-US" w:eastAsia="en-US" w:bidi="en-US"/>
        </w:rPr>
        <w:t>traffic.</w:t>
      </w:r>
      <w:r w:rsidRPr="00B858FE">
        <w:rPr>
          <w:rFonts w:eastAsia="Calibri"/>
          <w:spacing w:val="-8"/>
          <w:sz w:val="20"/>
          <w:szCs w:val="22"/>
          <w:lang w:val="en-US" w:eastAsia="en-US" w:bidi="en-US"/>
        </w:rPr>
        <w:t xml:space="preserve"> </w:t>
      </w:r>
      <w:r w:rsidRPr="00B858FE">
        <w:rPr>
          <w:rFonts w:eastAsia="Calibri"/>
          <w:sz w:val="20"/>
          <w:szCs w:val="22"/>
          <w:lang w:val="en-US" w:eastAsia="en-US" w:bidi="en-US"/>
        </w:rPr>
        <w:t>Ideally,</w:t>
      </w:r>
      <w:r w:rsidRPr="00B858FE">
        <w:rPr>
          <w:rFonts w:eastAsia="Calibri"/>
          <w:spacing w:val="-8"/>
          <w:sz w:val="20"/>
          <w:szCs w:val="22"/>
          <w:lang w:val="en-US" w:eastAsia="en-US" w:bidi="en-US"/>
        </w:rPr>
        <w:t xml:space="preserve"> </w:t>
      </w:r>
      <w:r w:rsidRPr="00B858FE">
        <w:rPr>
          <w:rFonts w:eastAsia="Calibri"/>
          <w:sz w:val="20"/>
          <w:szCs w:val="22"/>
          <w:lang w:val="en-US" w:eastAsia="en-US" w:bidi="en-US"/>
        </w:rPr>
        <w:t>remediation</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should</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be</w:t>
      </w:r>
      <w:r w:rsidRPr="00B858FE">
        <w:rPr>
          <w:rFonts w:eastAsia="Calibri"/>
          <w:spacing w:val="-7"/>
          <w:sz w:val="20"/>
          <w:szCs w:val="22"/>
          <w:lang w:val="en-US" w:eastAsia="en-US" w:bidi="en-US"/>
        </w:rPr>
        <w:t xml:space="preserve"> </w:t>
      </w:r>
      <w:r w:rsidRPr="00B858FE">
        <w:rPr>
          <w:rFonts w:eastAsia="Calibri"/>
          <w:sz w:val="20"/>
          <w:szCs w:val="22"/>
          <w:lang w:val="en-US" w:eastAsia="en-US" w:bidi="en-US"/>
        </w:rPr>
        <w:t>done</w:t>
      </w:r>
      <w:r w:rsidRPr="00B858FE">
        <w:rPr>
          <w:rFonts w:eastAsia="Calibri"/>
          <w:spacing w:val="-7"/>
          <w:sz w:val="20"/>
          <w:szCs w:val="22"/>
          <w:lang w:val="en-US" w:eastAsia="en-US" w:bidi="en-US"/>
        </w:rPr>
        <w:t xml:space="preserve"> </w:t>
      </w:r>
      <w:r w:rsidRPr="00B858FE">
        <w:rPr>
          <w:rFonts w:eastAsia="Calibri"/>
          <w:sz w:val="20"/>
          <w:szCs w:val="22"/>
          <w:lang w:val="en-US" w:eastAsia="en-US" w:bidi="en-US"/>
        </w:rPr>
        <w:t>in</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real</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time,</w:t>
      </w:r>
      <w:r w:rsidRPr="00B858FE">
        <w:rPr>
          <w:rFonts w:eastAsia="Calibri"/>
          <w:spacing w:val="-7"/>
          <w:sz w:val="20"/>
          <w:szCs w:val="22"/>
          <w:lang w:val="en-US" w:eastAsia="en-US" w:bidi="en-US"/>
        </w:rPr>
        <w:t xml:space="preserve"> </w:t>
      </w:r>
      <w:r w:rsidRPr="00B858FE">
        <w:rPr>
          <w:rFonts w:eastAsia="Calibri"/>
          <w:sz w:val="20"/>
          <w:szCs w:val="22"/>
          <w:lang w:val="en-US" w:eastAsia="en-US" w:bidi="en-US"/>
        </w:rPr>
        <w:t>and</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it</w:t>
      </w:r>
      <w:r w:rsidRPr="00B858FE">
        <w:rPr>
          <w:rFonts w:eastAsia="Calibri"/>
          <w:spacing w:val="-8"/>
          <w:sz w:val="20"/>
          <w:szCs w:val="22"/>
          <w:lang w:val="en-US" w:eastAsia="en-US" w:bidi="en-US"/>
        </w:rPr>
        <w:t xml:space="preserve"> </w:t>
      </w:r>
      <w:r w:rsidRPr="00B858FE">
        <w:rPr>
          <w:rFonts w:eastAsia="Calibri"/>
          <w:sz w:val="20"/>
          <w:szCs w:val="22"/>
          <w:lang w:val="en-US" w:eastAsia="en-US" w:bidi="en-US"/>
        </w:rPr>
        <w:t>should</w:t>
      </w:r>
      <w:r w:rsidRPr="00B858FE">
        <w:rPr>
          <w:rFonts w:eastAsia="Calibri"/>
          <w:spacing w:val="-9"/>
          <w:sz w:val="20"/>
          <w:szCs w:val="22"/>
          <w:lang w:val="en-US" w:eastAsia="en-US" w:bidi="en-US"/>
        </w:rPr>
        <w:t xml:space="preserve"> </w:t>
      </w:r>
      <w:r w:rsidRPr="00B858FE">
        <w:rPr>
          <w:rFonts w:eastAsia="Calibri"/>
          <w:sz w:val="20"/>
          <w:szCs w:val="22"/>
          <w:lang w:val="en-US" w:eastAsia="en-US" w:bidi="en-US"/>
        </w:rPr>
        <w:t>be</w:t>
      </w:r>
      <w:r w:rsidRPr="00B858FE">
        <w:rPr>
          <w:rFonts w:eastAsia="Calibri"/>
          <w:spacing w:val="-7"/>
          <w:sz w:val="20"/>
          <w:szCs w:val="22"/>
          <w:lang w:val="en-US" w:eastAsia="en-US" w:bidi="en-US"/>
        </w:rPr>
        <w:t xml:space="preserve"> </w:t>
      </w:r>
      <w:r w:rsidRPr="00B858FE">
        <w:rPr>
          <w:rFonts w:eastAsia="Calibri"/>
          <w:sz w:val="20"/>
          <w:szCs w:val="22"/>
          <w:lang w:val="en-US" w:eastAsia="en-US" w:bidi="en-US"/>
        </w:rPr>
        <w:t>done</w:t>
      </w:r>
      <w:r w:rsidRPr="00B858FE">
        <w:rPr>
          <w:rFonts w:eastAsia="Calibri"/>
          <w:spacing w:val="-7"/>
          <w:sz w:val="20"/>
          <w:szCs w:val="22"/>
          <w:lang w:val="en-US" w:eastAsia="en-US" w:bidi="en-US"/>
        </w:rPr>
        <w:t xml:space="preserve"> </w:t>
      </w:r>
      <w:r w:rsidRPr="00B858FE">
        <w:rPr>
          <w:rFonts w:eastAsia="Calibri"/>
          <w:sz w:val="20"/>
          <w:szCs w:val="22"/>
          <w:lang w:val="en-US" w:eastAsia="en-US" w:bidi="en-US"/>
        </w:rPr>
        <w:t>autonomously</w:t>
      </w:r>
      <w:r w:rsidRPr="00B858FE">
        <w:rPr>
          <w:rFonts w:eastAsia="Calibri"/>
          <w:sz w:val="20"/>
          <w:szCs w:val="20"/>
          <w:lang w:val="en-US" w:eastAsia="en-US" w:bidi="en-US"/>
        </w:rPr>
        <w:t>, i.e. the resilience management mechanism makes the decision what to remediate and how and carries this out without human intervention. This is still a sensitive topic, and in existing systems the remediation will usually be carried out under the supervision of a human expert.</w:t>
      </w:r>
    </w:p>
    <w:p w14:paraId="288A369F" w14:textId="77777777" w:rsidR="00B858FE" w:rsidRPr="00B858FE" w:rsidRDefault="00B858FE" w:rsidP="00B858FE">
      <w:pPr>
        <w:widowControl w:val="0"/>
        <w:autoSpaceDE w:val="0"/>
        <w:autoSpaceDN w:val="0"/>
        <w:spacing w:before="4"/>
        <w:jc w:val="both"/>
        <w:rPr>
          <w:rFonts w:eastAsia="Calibri"/>
          <w:sz w:val="20"/>
          <w:szCs w:val="20"/>
          <w:lang w:val="en-US" w:eastAsia="en-US" w:bidi="en-US"/>
        </w:rPr>
      </w:pPr>
    </w:p>
    <w:p w14:paraId="595E448E" w14:textId="77777777" w:rsidR="00B858FE" w:rsidRPr="00B858FE" w:rsidRDefault="00B858FE" w:rsidP="00B858FE">
      <w:pPr>
        <w:widowControl w:val="0"/>
        <w:autoSpaceDE w:val="0"/>
        <w:autoSpaceDN w:val="0"/>
        <w:spacing w:before="1"/>
        <w:jc w:val="both"/>
        <w:rPr>
          <w:rFonts w:eastAsia="Calibri"/>
          <w:sz w:val="20"/>
          <w:szCs w:val="20"/>
          <w:lang w:val="en-US" w:eastAsia="en-US" w:bidi="en-US"/>
        </w:rPr>
      </w:pPr>
      <w:r w:rsidRPr="00B858FE">
        <w:rPr>
          <w:rFonts w:eastAsia="Calibri"/>
          <w:i/>
          <w:sz w:val="20"/>
          <w:szCs w:val="20"/>
          <w:lang w:val="en-US" w:eastAsia="en-US" w:bidi="en-US"/>
        </w:rPr>
        <w:t>Recover: I</w:t>
      </w:r>
      <w:r w:rsidRPr="00B858FE">
        <w:rPr>
          <w:rFonts w:eastAsia="Calibri"/>
          <w:sz w:val="20"/>
          <w:szCs w:val="20"/>
          <w:lang w:val="en-US" w:eastAsia="en-US" w:bidi="en-US"/>
        </w:rPr>
        <w:t>n the recovery phase, the aim is to return the networked system to normal behavior if possible, and to try to make sure that the system takes account of the conditions that caused the anomalies. This implies some form of machine or human learning in order to improve the system’s resilience. The recover activity should of course be carried out once the source of the challenge has been removed. Policies for high-level guidance may be used in this phase (</w:t>
      </w:r>
      <w:proofErr w:type="spellStart"/>
      <w:r w:rsidRPr="00B858FE">
        <w:rPr>
          <w:rFonts w:eastAsia="Calibri"/>
          <w:sz w:val="20"/>
          <w:szCs w:val="20"/>
          <w:lang w:val="en-US" w:eastAsia="en-US" w:bidi="en-US"/>
        </w:rPr>
        <w:t>Gouglidis</w:t>
      </w:r>
      <w:proofErr w:type="spellEnd"/>
      <w:r w:rsidRPr="00B858FE">
        <w:rPr>
          <w:rFonts w:eastAsia="Calibri"/>
          <w:sz w:val="20"/>
          <w:szCs w:val="20"/>
          <w:lang w:val="en-US" w:eastAsia="en-US" w:bidi="en-US"/>
        </w:rPr>
        <w:t>, 2017).</w:t>
      </w:r>
    </w:p>
    <w:p w14:paraId="1078F0C7" w14:textId="77777777" w:rsidR="00B858FE" w:rsidRPr="00B858FE" w:rsidRDefault="00B858FE" w:rsidP="00B858FE">
      <w:pPr>
        <w:widowControl w:val="0"/>
        <w:autoSpaceDE w:val="0"/>
        <w:autoSpaceDN w:val="0"/>
        <w:spacing w:before="5"/>
        <w:jc w:val="both"/>
        <w:rPr>
          <w:rFonts w:eastAsia="Calibri"/>
          <w:sz w:val="20"/>
          <w:szCs w:val="20"/>
          <w:lang w:val="en-US" w:eastAsia="en-US" w:bidi="en-US"/>
        </w:rPr>
      </w:pPr>
    </w:p>
    <w:p w14:paraId="5341DE26" w14:textId="3CECE50B" w:rsidR="004E4249" w:rsidRPr="004E4249" w:rsidRDefault="00B858FE" w:rsidP="00B858FE">
      <w:pPr>
        <w:widowControl w:val="0"/>
        <w:autoSpaceDE w:val="0"/>
        <w:autoSpaceDN w:val="0"/>
        <w:spacing w:before="0"/>
        <w:jc w:val="both"/>
        <w:rPr>
          <w:rFonts w:eastAsia="Calibri"/>
          <w:sz w:val="20"/>
          <w:szCs w:val="20"/>
          <w:lang w:val="en-US" w:eastAsia="en-US" w:bidi="en-US"/>
        </w:rPr>
      </w:pPr>
      <w:r w:rsidRPr="00B858FE">
        <w:rPr>
          <w:rFonts w:eastAsia="Times New Roman"/>
          <w:i/>
          <w:sz w:val="20"/>
          <w:szCs w:val="20"/>
          <w:lang w:eastAsia="en-US"/>
        </w:rPr>
        <w:t>Diagnose</w:t>
      </w:r>
      <w:r w:rsidRPr="00B858FE">
        <w:rPr>
          <w:rFonts w:eastAsia="Times New Roman"/>
          <w:i/>
          <w:spacing w:val="-8"/>
          <w:sz w:val="20"/>
          <w:szCs w:val="20"/>
          <w:lang w:eastAsia="en-US"/>
        </w:rPr>
        <w:t xml:space="preserve"> </w:t>
      </w:r>
      <w:r w:rsidRPr="00B858FE">
        <w:rPr>
          <w:rFonts w:eastAsia="Times New Roman"/>
          <w:i/>
          <w:sz w:val="20"/>
          <w:szCs w:val="20"/>
          <w:lang w:eastAsia="en-US"/>
        </w:rPr>
        <w:t>and</w:t>
      </w:r>
      <w:r w:rsidRPr="00B858FE">
        <w:rPr>
          <w:rFonts w:eastAsia="Times New Roman"/>
          <w:i/>
          <w:spacing w:val="-9"/>
          <w:sz w:val="20"/>
          <w:szCs w:val="20"/>
          <w:lang w:eastAsia="en-US"/>
        </w:rPr>
        <w:t xml:space="preserve"> </w:t>
      </w:r>
      <w:r w:rsidRPr="00B858FE">
        <w:rPr>
          <w:rFonts w:eastAsia="Times New Roman"/>
          <w:i/>
          <w:sz w:val="20"/>
          <w:szCs w:val="20"/>
          <w:lang w:eastAsia="en-US"/>
        </w:rPr>
        <w:t>Refine:</w:t>
      </w:r>
      <w:r w:rsidRPr="00B858FE">
        <w:rPr>
          <w:rFonts w:eastAsia="Times New Roman"/>
          <w:i/>
          <w:spacing w:val="-6"/>
          <w:sz w:val="20"/>
          <w:szCs w:val="20"/>
          <w:lang w:eastAsia="en-US"/>
        </w:rPr>
        <w:t xml:space="preserve"> </w:t>
      </w:r>
      <w:r w:rsidRPr="00B858FE">
        <w:rPr>
          <w:rFonts w:eastAsia="Times New Roman"/>
          <w:sz w:val="20"/>
          <w:szCs w:val="20"/>
          <w:lang w:eastAsia="en-US"/>
        </w:rPr>
        <w:t>The</w:t>
      </w:r>
      <w:r w:rsidRPr="00B858FE">
        <w:rPr>
          <w:rFonts w:eastAsia="Times New Roman"/>
          <w:spacing w:val="-10"/>
          <w:sz w:val="20"/>
          <w:szCs w:val="20"/>
          <w:lang w:eastAsia="en-US"/>
        </w:rPr>
        <w:t xml:space="preserve"> </w:t>
      </w:r>
      <w:r w:rsidRPr="00B858FE">
        <w:rPr>
          <w:rFonts w:eastAsia="Times New Roman"/>
          <w:sz w:val="20"/>
          <w:szCs w:val="20"/>
          <w:lang w:eastAsia="en-US"/>
        </w:rPr>
        <w:t>outer</w:t>
      </w:r>
      <w:r w:rsidRPr="00B858FE">
        <w:rPr>
          <w:rFonts w:eastAsia="Times New Roman"/>
          <w:spacing w:val="-8"/>
          <w:sz w:val="20"/>
          <w:szCs w:val="20"/>
          <w:lang w:eastAsia="en-US"/>
        </w:rPr>
        <w:t xml:space="preserve"> </w:t>
      </w:r>
      <w:r w:rsidRPr="00B858FE">
        <w:rPr>
          <w:rFonts w:eastAsia="Times New Roman"/>
          <w:sz w:val="20"/>
          <w:szCs w:val="20"/>
          <w:lang w:eastAsia="en-US"/>
        </w:rPr>
        <w:t>loop</w:t>
      </w:r>
      <w:r w:rsidRPr="00B858FE">
        <w:rPr>
          <w:rFonts w:eastAsia="Times New Roman"/>
          <w:spacing w:val="-8"/>
          <w:sz w:val="20"/>
          <w:szCs w:val="20"/>
          <w:lang w:eastAsia="en-US"/>
        </w:rPr>
        <w:t xml:space="preserve"> </w:t>
      </w:r>
      <w:r w:rsidRPr="00B858FE">
        <w:rPr>
          <w:rFonts w:eastAsia="Times New Roman"/>
          <w:sz w:val="20"/>
          <w:szCs w:val="20"/>
          <w:lang w:eastAsia="en-US"/>
        </w:rPr>
        <w:t>of</w:t>
      </w:r>
      <w:r w:rsidRPr="00B858FE">
        <w:rPr>
          <w:rFonts w:eastAsia="Times New Roman"/>
          <w:spacing w:val="-8"/>
          <w:sz w:val="20"/>
          <w:szCs w:val="20"/>
          <w:lang w:eastAsia="en-US"/>
        </w:rPr>
        <w:t xml:space="preserve"> </w:t>
      </w:r>
      <w:r w:rsidRPr="00B858FE">
        <w:rPr>
          <w:rFonts w:eastAsia="Times New Roman"/>
          <w:sz w:val="20"/>
          <w:szCs w:val="20"/>
          <w:lang w:eastAsia="en-US"/>
        </w:rPr>
        <w:t>the</w:t>
      </w:r>
      <w:r w:rsidRPr="00B858FE">
        <w:rPr>
          <w:rFonts w:eastAsia="Times New Roman"/>
          <w:spacing w:val="-7"/>
          <w:sz w:val="20"/>
          <w:szCs w:val="20"/>
          <w:lang w:eastAsia="en-US"/>
        </w:rPr>
        <w:t xml:space="preserve"> </w:t>
      </w:r>
      <w:r w:rsidRPr="00B858FE">
        <w:rPr>
          <w:rFonts w:eastAsia="Times New Roman"/>
          <w:sz w:val="20"/>
          <w:szCs w:val="20"/>
          <w:lang w:eastAsia="en-US"/>
        </w:rPr>
        <w:t>resilience</w:t>
      </w:r>
      <w:r w:rsidRPr="00B858FE">
        <w:rPr>
          <w:rFonts w:eastAsia="Times New Roman"/>
          <w:spacing w:val="-6"/>
          <w:sz w:val="20"/>
          <w:szCs w:val="20"/>
          <w:lang w:eastAsia="en-US"/>
        </w:rPr>
        <w:t xml:space="preserve"> </w:t>
      </w:r>
      <w:r w:rsidRPr="00B858FE">
        <w:rPr>
          <w:rFonts w:eastAsia="Times New Roman"/>
          <w:sz w:val="20"/>
          <w:szCs w:val="20"/>
          <w:lang w:eastAsia="en-US"/>
        </w:rPr>
        <w:t>strategy</w:t>
      </w:r>
      <w:r w:rsidRPr="00B858FE">
        <w:rPr>
          <w:rFonts w:eastAsia="Times New Roman"/>
          <w:spacing w:val="-7"/>
          <w:sz w:val="20"/>
          <w:szCs w:val="20"/>
          <w:lang w:eastAsia="en-US"/>
        </w:rPr>
        <w:t xml:space="preserve"> </w:t>
      </w:r>
      <w:r w:rsidRPr="00B858FE">
        <w:rPr>
          <w:rFonts w:eastAsia="Times New Roman"/>
          <w:sz w:val="20"/>
          <w:szCs w:val="20"/>
          <w:lang w:eastAsia="en-US"/>
        </w:rPr>
        <w:t>is</w:t>
      </w:r>
      <w:r w:rsidRPr="00B858FE">
        <w:rPr>
          <w:rFonts w:eastAsia="Times New Roman"/>
          <w:spacing w:val="-8"/>
          <w:sz w:val="20"/>
          <w:szCs w:val="20"/>
          <w:lang w:eastAsia="en-US"/>
        </w:rPr>
        <w:t xml:space="preserve"> </w:t>
      </w:r>
      <w:r w:rsidRPr="00B858FE">
        <w:rPr>
          <w:rFonts w:eastAsia="Times New Roman"/>
          <w:sz w:val="20"/>
          <w:szCs w:val="20"/>
          <w:lang w:eastAsia="en-US"/>
        </w:rPr>
        <w:t>an</w:t>
      </w:r>
      <w:r w:rsidRPr="00B858FE">
        <w:rPr>
          <w:rFonts w:eastAsia="Times New Roman"/>
          <w:spacing w:val="-8"/>
          <w:sz w:val="20"/>
          <w:szCs w:val="20"/>
          <w:lang w:eastAsia="en-US"/>
        </w:rPr>
        <w:t xml:space="preserve"> </w:t>
      </w:r>
      <w:r w:rsidRPr="00B858FE">
        <w:rPr>
          <w:rFonts w:eastAsia="Times New Roman"/>
          <w:sz w:val="20"/>
          <w:szCs w:val="20"/>
          <w:lang w:eastAsia="en-US"/>
        </w:rPr>
        <w:t>under-explored</w:t>
      </w:r>
      <w:r w:rsidRPr="00B858FE">
        <w:rPr>
          <w:rFonts w:eastAsia="Times New Roman"/>
          <w:spacing w:val="-9"/>
          <w:sz w:val="20"/>
          <w:szCs w:val="20"/>
          <w:lang w:eastAsia="en-US"/>
        </w:rPr>
        <w:t xml:space="preserve"> </w:t>
      </w:r>
      <w:r w:rsidRPr="00B858FE">
        <w:rPr>
          <w:rFonts w:eastAsia="Times New Roman"/>
          <w:sz w:val="20"/>
          <w:szCs w:val="20"/>
          <w:lang w:eastAsia="en-US"/>
        </w:rPr>
        <w:t>research</w:t>
      </w:r>
      <w:r w:rsidRPr="00B858FE">
        <w:rPr>
          <w:rFonts w:eastAsia="Times New Roman"/>
          <w:spacing w:val="-9"/>
          <w:sz w:val="20"/>
          <w:szCs w:val="20"/>
          <w:lang w:eastAsia="en-US"/>
        </w:rPr>
        <w:t xml:space="preserve"> </w:t>
      </w:r>
      <w:r w:rsidRPr="00B858FE">
        <w:rPr>
          <w:rFonts w:eastAsia="Times New Roman"/>
          <w:sz w:val="20"/>
          <w:szCs w:val="20"/>
          <w:lang w:eastAsia="en-US"/>
        </w:rPr>
        <w:t>area.</w:t>
      </w:r>
      <w:r w:rsidRPr="00B858FE">
        <w:rPr>
          <w:rFonts w:eastAsia="Times New Roman"/>
          <w:spacing w:val="-7"/>
          <w:sz w:val="20"/>
          <w:szCs w:val="20"/>
          <w:lang w:eastAsia="en-US"/>
        </w:rPr>
        <w:t xml:space="preserve"> </w:t>
      </w:r>
      <w:r w:rsidRPr="00B858FE">
        <w:rPr>
          <w:rFonts w:eastAsia="Times New Roman"/>
          <w:sz w:val="20"/>
          <w:szCs w:val="20"/>
          <w:lang w:eastAsia="en-US"/>
        </w:rPr>
        <w:t>The idea is that in future there will be a machine learning phase that steadily learns from previous experiences and builds up a body of expert knowledge on which to draw to improve the remediation and</w:t>
      </w:r>
      <w:r w:rsidRPr="00B858FE">
        <w:rPr>
          <w:rFonts w:eastAsia="Times New Roman"/>
          <w:spacing w:val="-7"/>
          <w:sz w:val="20"/>
          <w:szCs w:val="20"/>
          <w:lang w:eastAsia="en-US"/>
        </w:rPr>
        <w:t xml:space="preserve"> </w:t>
      </w:r>
      <w:r w:rsidRPr="00B858FE">
        <w:rPr>
          <w:rFonts w:eastAsia="Times New Roman"/>
          <w:sz w:val="20"/>
          <w:szCs w:val="20"/>
          <w:lang w:eastAsia="en-US"/>
        </w:rPr>
        <w:t>recovery</w:t>
      </w:r>
      <w:r w:rsidRPr="00B858FE">
        <w:rPr>
          <w:rFonts w:eastAsia="Times New Roman"/>
          <w:spacing w:val="-5"/>
          <w:sz w:val="20"/>
          <w:szCs w:val="20"/>
          <w:lang w:eastAsia="en-US"/>
        </w:rPr>
        <w:t xml:space="preserve"> </w:t>
      </w:r>
      <w:r w:rsidRPr="00B858FE">
        <w:rPr>
          <w:rFonts w:eastAsia="Times New Roman"/>
          <w:sz w:val="20"/>
          <w:szCs w:val="20"/>
          <w:lang w:eastAsia="en-US"/>
        </w:rPr>
        <w:t>activities</w:t>
      </w:r>
      <w:r w:rsidRPr="00B858FE">
        <w:rPr>
          <w:rFonts w:eastAsia="Times New Roman"/>
          <w:spacing w:val="-5"/>
          <w:sz w:val="20"/>
          <w:szCs w:val="20"/>
          <w:lang w:eastAsia="en-US"/>
        </w:rPr>
        <w:t xml:space="preserve"> </w:t>
      </w:r>
      <w:r w:rsidRPr="00B858FE">
        <w:rPr>
          <w:rFonts w:eastAsia="Times New Roman"/>
          <w:sz w:val="20"/>
          <w:szCs w:val="20"/>
          <w:lang w:eastAsia="en-US"/>
        </w:rPr>
        <w:t>and</w:t>
      </w:r>
      <w:r w:rsidRPr="00B858FE">
        <w:rPr>
          <w:rFonts w:eastAsia="Times New Roman"/>
          <w:spacing w:val="-9"/>
          <w:sz w:val="20"/>
          <w:szCs w:val="20"/>
          <w:lang w:eastAsia="en-US"/>
        </w:rPr>
        <w:t xml:space="preserve"> </w:t>
      </w:r>
      <w:r w:rsidRPr="00B858FE">
        <w:rPr>
          <w:rFonts w:eastAsia="Times New Roman"/>
          <w:sz w:val="20"/>
          <w:szCs w:val="20"/>
          <w:lang w:eastAsia="en-US"/>
        </w:rPr>
        <w:t>the</w:t>
      </w:r>
      <w:r w:rsidRPr="00B858FE">
        <w:rPr>
          <w:rFonts w:eastAsia="Times New Roman"/>
          <w:spacing w:val="-6"/>
          <w:sz w:val="20"/>
          <w:szCs w:val="20"/>
          <w:lang w:eastAsia="en-US"/>
        </w:rPr>
        <w:t xml:space="preserve"> </w:t>
      </w:r>
      <w:r w:rsidRPr="00B858FE">
        <w:rPr>
          <w:rFonts w:eastAsia="Times New Roman"/>
          <w:sz w:val="20"/>
          <w:szCs w:val="20"/>
          <w:lang w:eastAsia="en-US"/>
        </w:rPr>
        <w:t>resilience</w:t>
      </w:r>
      <w:r w:rsidRPr="00B858FE">
        <w:rPr>
          <w:rFonts w:eastAsia="Times New Roman"/>
          <w:spacing w:val="-8"/>
          <w:sz w:val="20"/>
          <w:szCs w:val="20"/>
          <w:lang w:eastAsia="en-US"/>
        </w:rPr>
        <w:t xml:space="preserve"> </w:t>
      </w:r>
      <w:r w:rsidRPr="00B858FE">
        <w:rPr>
          <w:rFonts w:eastAsia="Times New Roman"/>
          <w:sz w:val="20"/>
          <w:szCs w:val="20"/>
          <w:lang w:eastAsia="en-US"/>
        </w:rPr>
        <w:t>model</w:t>
      </w:r>
      <w:r w:rsidRPr="00B858FE">
        <w:rPr>
          <w:rFonts w:eastAsia="Times New Roman"/>
          <w:spacing w:val="-5"/>
          <w:sz w:val="20"/>
          <w:szCs w:val="20"/>
          <w:lang w:eastAsia="en-US"/>
        </w:rPr>
        <w:t xml:space="preserve"> </w:t>
      </w:r>
      <w:r w:rsidRPr="00B858FE">
        <w:rPr>
          <w:rFonts w:eastAsia="Times New Roman"/>
          <w:sz w:val="20"/>
          <w:szCs w:val="20"/>
          <w:lang w:eastAsia="en-US"/>
        </w:rPr>
        <w:t>that</w:t>
      </w:r>
      <w:r w:rsidRPr="00B858FE">
        <w:rPr>
          <w:rFonts w:eastAsia="Times New Roman"/>
          <w:spacing w:val="-5"/>
          <w:sz w:val="20"/>
          <w:szCs w:val="20"/>
          <w:lang w:eastAsia="en-US"/>
        </w:rPr>
        <w:t xml:space="preserve"> </w:t>
      </w:r>
      <w:r w:rsidRPr="00B858FE">
        <w:rPr>
          <w:rFonts w:eastAsia="Times New Roman"/>
          <w:sz w:val="20"/>
          <w:szCs w:val="20"/>
          <w:lang w:eastAsia="en-US"/>
        </w:rPr>
        <w:t>underlies</w:t>
      </w:r>
      <w:r w:rsidRPr="00B858FE">
        <w:rPr>
          <w:rFonts w:eastAsia="Times New Roman"/>
          <w:spacing w:val="-6"/>
          <w:sz w:val="20"/>
          <w:szCs w:val="20"/>
          <w:lang w:eastAsia="en-US"/>
        </w:rPr>
        <w:t xml:space="preserve"> </w:t>
      </w:r>
      <w:r w:rsidRPr="00B858FE">
        <w:rPr>
          <w:rFonts w:eastAsia="Times New Roman"/>
          <w:sz w:val="20"/>
          <w:szCs w:val="20"/>
          <w:lang w:eastAsia="en-US"/>
        </w:rPr>
        <w:t>them</w:t>
      </w:r>
      <w:r w:rsidRPr="00B858FE">
        <w:rPr>
          <w:rFonts w:eastAsia="Times New Roman"/>
          <w:spacing w:val="-5"/>
          <w:sz w:val="20"/>
          <w:szCs w:val="20"/>
          <w:lang w:eastAsia="en-US"/>
        </w:rPr>
        <w:t xml:space="preserve"> </w:t>
      </w:r>
      <w:r w:rsidRPr="00B858FE">
        <w:rPr>
          <w:rFonts w:eastAsia="Times New Roman"/>
          <w:sz w:val="20"/>
          <w:szCs w:val="20"/>
          <w:lang w:eastAsia="en-US"/>
        </w:rPr>
        <w:t>both.</w:t>
      </w:r>
      <w:r w:rsidRPr="00B858FE">
        <w:rPr>
          <w:rFonts w:eastAsia="Times New Roman"/>
          <w:spacing w:val="-6"/>
          <w:sz w:val="20"/>
          <w:szCs w:val="20"/>
          <w:lang w:eastAsia="en-US"/>
        </w:rPr>
        <w:t xml:space="preserve"> </w:t>
      </w:r>
      <w:r w:rsidRPr="00B858FE">
        <w:rPr>
          <w:rFonts w:eastAsia="Times New Roman"/>
          <w:sz w:val="20"/>
          <w:szCs w:val="20"/>
          <w:lang w:eastAsia="en-US"/>
        </w:rPr>
        <w:t>This</w:t>
      </w:r>
      <w:r w:rsidRPr="00B858FE">
        <w:rPr>
          <w:rFonts w:eastAsia="Times New Roman"/>
          <w:spacing w:val="-8"/>
          <w:sz w:val="20"/>
          <w:szCs w:val="20"/>
          <w:lang w:eastAsia="en-US"/>
        </w:rPr>
        <w:t xml:space="preserve"> </w:t>
      </w:r>
      <w:r w:rsidRPr="00B858FE">
        <w:rPr>
          <w:rFonts w:eastAsia="Times New Roman"/>
          <w:sz w:val="20"/>
          <w:szCs w:val="20"/>
          <w:lang w:eastAsia="en-US"/>
        </w:rPr>
        <w:t>requires</w:t>
      </w:r>
      <w:r w:rsidRPr="00B858FE">
        <w:rPr>
          <w:rFonts w:eastAsia="Times New Roman"/>
          <w:spacing w:val="-6"/>
          <w:sz w:val="20"/>
          <w:szCs w:val="20"/>
          <w:lang w:eastAsia="en-US"/>
        </w:rPr>
        <w:t xml:space="preserve"> </w:t>
      </w:r>
      <w:r w:rsidRPr="00B858FE">
        <w:rPr>
          <w:rFonts w:eastAsia="Times New Roman"/>
          <w:sz w:val="20"/>
          <w:szCs w:val="20"/>
          <w:lang w:eastAsia="en-US"/>
        </w:rPr>
        <w:t>providing</w:t>
      </w:r>
      <w:r w:rsidRPr="00B858FE">
        <w:rPr>
          <w:rFonts w:eastAsia="Times New Roman"/>
          <w:spacing w:val="-6"/>
          <w:sz w:val="20"/>
          <w:szCs w:val="20"/>
          <w:lang w:eastAsia="en-US"/>
        </w:rPr>
        <w:t xml:space="preserve"> </w:t>
      </w:r>
      <w:r w:rsidRPr="00B858FE">
        <w:rPr>
          <w:rFonts w:eastAsia="Times New Roman"/>
          <w:sz w:val="20"/>
          <w:szCs w:val="20"/>
          <w:lang w:eastAsia="en-US"/>
        </w:rPr>
        <w:t>real historical data for a DR prototype, and in turn the development of resilience subsystems that are subsequently</w:t>
      </w:r>
      <w:r w:rsidRPr="00B858FE">
        <w:rPr>
          <w:rFonts w:eastAsia="Times New Roman"/>
          <w:spacing w:val="-13"/>
          <w:sz w:val="20"/>
          <w:szCs w:val="20"/>
          <w:lang w:eastAsia="en-US"/>
        </w:rPr>
        <w:t xml:space="preserve"> </w:t>
      </w:r>
      <w:r w:rsidRPr="00B858FE">
        <w:rPr>
          <w:rFonts w:eastAsia="Times New Roman"/>
          <w:sz w:val="20"/>
          <w:szCs w:val="20"/>
          <w:lang w:eastAsia="en-US"/>
        </w:rPr>
        <w:t>deployed</w:t>
      </w:r>
      <w:r w:rsidRPr="00B858FE">
        <w:rPr>
          <w:rFonts w:eastAsia="Times New Roman"/>
          <w:spacing w:val="-11"/>
          <w:sz w:val="20"/>
          <w:szCs w:val="20"/>
          <w:lang w:eastAsia="en-US"/>
        </w:rPr>
        <w:t xml:space="preserve"> </w:t>
      </w:r>
      <w:r w:rsidRPr="00B858FE">
        <w:rPr>
          <w:rFonts w:eastAsia="Times New Roman"/>
          <w:sz w:val="20"/>
          <w:szCs w:val="20"/>
          <w:lang w:eastAsia="en-US"/>
        </w:rPr>
        <w:t>in</w:t>
      </w:r>
      <w:r w:rsidRPr="00B858FE">
        <w:rPr>
          <w:rFonts w:eastAsia="Times New Roman"/>
          <w:spacing w:val="-14"/>
          <w:sz w:val="20"/>
          <w:szCs w:val="20"/>
          <w:lang w:eastAsia="en-US"/>
        </w:rPr>
        <w:t xml:space="preserve"> </w:t>
      </w:r>
      <w:r w:rsidRPr="00B858FE">
        <w:rPr>
          <w:rFonts w:eastAsia="Times New Roman"/>
          <w:sz w:val="20"/>
          <w:szCs w:val="20"/>
          <w:lang w:eastAsia="en-US"/>
        </w:rPr>
        <w:t>the</w:t>
      </w:r>
      <w:r w:rsidRPr="00B858FE">
        <w:rPr>
          <w:rFonts w:eastAsia="Times New Roman"/>
          <w:spacing w:val="-11"/>
          <w:sz w:val="20"/>
          <w:szCs w:val="20"/>
          <w:lang w:eastAsia="en-US"/>
        </w:rPr>
        <w:t xml:space="preserve"> </w:t>
      </w:r>
      <w:r w:rsidRPr="00B858FE">
        <w:rPr>
          <w:rFonts w:eastAsia="Times New Roman"/>
          <w:sz w:val="20"/>
          <w:szCs w:val="20"/>
          <w:lang w:eastAsia="en-US"/>
        </w:rPr>
        <w:t>field.</w:t>
      </w:r>
      <w:r w:rsidRPr="00B858FE">
        <w:rPr>
          <w:rFonts w:eastAsia="Times New Roman"/>
          <w:spacing w:val="-13"/>
          <w:sz w:val="20"/>
          <w:szCs w:val="20"/>
          <w:lang w:eastAsia="en-US"/>
        </w:rPr>
        <w:t xml:space="preserve"> </w:t>
      </w:r>
      <w:r w:rsidRPr="00B858FE">
        <w:rPr>
          <w:rFonts w:eastAsia="Times New Roman"/>
          <w:sz w:val="20"/>
          <w:szCs w:val="20"/>
          <w:lang w:eastAsia="en-US"/>
        </w:rPr>
        <w:t>This</w:t>
      </w:r>
      <w:r w:rsidRPr="00B858FE">
        <w:rPr>
          <w:rFonts w:eastAsia="Times New Roman"/>
          <w:spacing w:val="-12"/>
          <w:sz w:val="20"/>
          <w:szCs w:val="20"/>
          <w:lang w:eastAsia="en-US"/>
        </w:rPr>
        <w:t xml:space="preserve"> </w:t>
      </w:r>
      <w:r w:rsidRPr="00B858FE">
        <w:rPr>
          <w:rFonts w:eastAsia="Times New Roman"/>
          <w:sz w:val="20"/>
          <w:szCs w:val="20"/>
          <w:lang w:eastAsia="en-US"/>
        </w:rPr>
        <w:t>raises</w:t>
      </w:r>
      <w:r w:rsidRPr="00B858FE">
        <w:rPr>
          <w:rFonts w:eastAsia="Times New Roman"/>
          <w:spacing w:val="-10"/>
          <w:sz w:val="20"/>
          <w:szCs w:val="20"/>
          <w:lang w:eastAsia="en-US"/>
        </w:rPr>
        <w:t xml:space="preserve"> </w:t>
      </w:r>
      <w:r w:rsidRPr="00B858FE">
        <w:rPr>
          <w:rFonts w:eastAsia="Times New Roman"/>
          <w:sz w:val="20"/>
          <w:szCs w:val="20"/>
          <w:lang w:eastAsia="en-US"/>
        </w:rPr>
        <w:t>a very</w:t>
      </w:r>
      <w:r w:rsidRPr="00B858FE">
        <w:rPr>
          <w:rFonts w:eastAsia="Times New Roman"/>
          <w:spacing w:val="-15"/>
          <w:sz w:val="20"/>
          <w:szCs w:val="20"/>
          <w:lang w:eastAsia="en-US"/>
        </w:rPr>
        <w:t xml:space="preserve"> </w:t>
      </w:r>
      <w:r w:rsidRPr="00B858FE">
        <w:rPr>
          <w:rFonts w:eastAsia="Times New Roman"/>
          <w:sz w:val="20"/>
          <w:szCs w:val="20"/>
          <w:lang w:eastAsia="en-US"/>
        </w:rPr>
        <w:t>important</w:t>
      </w:r>
      <w:r w:rsidRPr="00B858FE">
        <w:rPr>
          <w:rFonts w:eastAsia="Times New Roman"/>
          <w:spacing w:val="-10"/>
          <w:sz w:val="20"/>
          <w:szCs w:val="20"/>
          <w:lang w:eastAsia="en-US"/>
        </w:rPr>
        <w:t xml:space="preserve"> </w:t>
      </w:r>
      <w:r w:rsidRPr="00B858FE">
        <w:rPr>
          <w:rFonts w:eastAsia="Times New Roman"/>
          <w:sz w:val="20"/>
          <w:szCs w:val="20"/>
          <w:lang w:eastAsia="en-US"/>
        </w:rPr>
        <w:t>ethical</w:t>
      </w:r>
      <w:r w:rsidRPr="00B858FE">
        <w:rPr>
          <w:rFonts w:eastAsia="Times New Roman"/>
          <w:spacing w:val="-12"/>
          <w:sz w:val="20"/>
          <w:szCs w:val="20"/>
          <w:lang w:eastAsia="en-US"/>
        </w:rPr>
        <w:t xml:space="preserve"> </w:t>
      </w:r>
      <w:r w:rsidRPr="00B858FE">
        <w:rPr>
          <w:rFonts w:eastAsia="Times New Roman"/>
          <w:sz w:val="20"/>
          <w:szCs w:val="20"/>
          <w:lang w:eastAsia="en-US"/>
        </w:rPr>
        <w:t>question</w:t>
      </w:r>
      <w:r w:rsidRPr="00B858FE">
        <w:rPr>
          <w:rFonts w:eastAsia="Times New Roman"/>
          <w:spacing w:val="-14"/>
          <w:sz w:val="20"/>
          <w:szCs w:val="20"/>
          <w:lang w:eastAsia="en-US"/>
        </w:rPr>
        <w:t xml:space="preserve"> </w:t>
      </w:r>
      <w:r w:rsidRPr="00B858FE">
        <w:rPr>
          <w:rFonts w:eastAsia="Times New Roman"/>
          <w:sz w:val="20"/>
          <w:szCs w:val="20"/>
          <w:lang w:eastAsia="en-US"/>
        </w:rPr>
        <w:t>–</w:t>
      </w:r>
      <w:r w:rsidRPr="00B858FE">
        <w:rPr>
          <w:rFonts w:eastAsia="Times New Roman"/>
          <w:spacing w:val="-12"/>
          <w:sz w:val="20"/>
          <w:szCs w:val="20"/>
          <w:lang w:eastAsia="en-US"/>
        </w:rPr>
        <w:t xml:space="preserve"> </w:t>
      </w:r>
      <w:r w:rsidRPr="00B858FE">
        <w:rPr>
          <w:rFonts w:eastAsia="Times New Roman"/>
          <w:sz w:val="20"/>
          <w:szCs w:val="20"/>
          <w:lang w:eastAsia="en-US"/>
        </w:rPr>
        <w:t>for</w:t>
      </w:r>
      <w:r w:rsidRPr="00B858FE">
        <w:rPr>
          <w:rFonts w:eastAsia="Times New Roman"/>
          <w:spacing w:val="-14"/>
          <w:sz w:val="20"/>
          <w:szCs w:val="20"/>
          <w:lang w:eastAsia="en-US"/>
        </w:rPr>
        <w:t xml:space="preserve"> </w:t>
      </w:r>
      <w:r w:rsidRPr="00B858FE">
        <w:rPr>
          <w:rFonts w:eastAsia="Times New Roman"/>
          <w:sz w:val="20"/>
          <w:szCs w:val="20"/>
          <w:lang w:eastAsia="en-US"/>
        </w:rPr>
        <w:t>networked systems</w:t>
      </w:r>
      <w:r w:rsidRPr="00B858FE">
        <w:rPr>
          <w:rFonts w:eastAsia="Times New Roman"/>
          <w:spacing w:val="-10"/>
          <w:sz w:val="20"/>
          <w:szCs w:val="20"/>
          <w:lang w:eastAsia="en-US"/>
        </w:rPr>
        <w:t xml:space="preserve"> </w:t>
      </w:r>
      <w:r w:rsidRPr="00B858FE">
        <w:rPr>
          <w:rFonts w:eastAsia="Times New Roman"/>
          <w:sz w:val="20"/>
          <w:szCs w:val="20"/>
          <w:lang w:eastAsia="en-US"/>
        </w:rPr>
        <w:t>that</w:t>
      </w:r>
      <w:r w:rsidRPr="00B858FE">
        <w:rPr>
          <w:rFonts w:eastAsia="Times New Roman"/>
          <w:spacing w:val="-8"/>
          <w:sz w:val="20"/>
          <w:szCs w:val="20"/>
          <w:lang w:eastAsia="en-US"/>
        </w:rPr>
        <w:t xml:space="preserve"> </w:t>
      </w:r>
      <w:r w:rsidRPr="00B858FE">
        <w:rPr>
          <w:rFonts w:eastAsia="Times New Roman"/>
          <w:sz w:val="20"/>
          <w:szCs w:val="20"/>
          <w:lang w:eastAsia="en-US"/>
        </w:rPr>
        <w:t>operate</w:t>
      </w:r>
      <w:r w:rsidRPr="00B858FE">
        <w:rPr>
          <w:rFonts w:eastAsia="Times New Roman"/>
          <w:spacing w:val="-7"/>
          <w:sz w:val="20"/>
          <w:szCs w:val="20"/>
          <w:lang w:eastAsia="en-US"/>
        </w:rPr>
        <w:t xml:space="preserve"> </w:t>
      </w:r>
      <w:r w:rsidRPr="00B858FE">
        <w:rPr>
          <w:rFonts w:eastAsia="Times New Roman"/>
          <w:sz w:val="20"/>
          <w:szCs w:val="20"/>
          <w:lang w:eastAsia="en-US"/>
        </w:rPr>
        <w:t>critical</w:t>
      </w:r>
      <w:r w:rsidRPr="00B858FE">
        <w:rPr>
          <w:rFonts w:eastAsia="Times New Roman"/>
          <w:spacing w:val="-9"/>
          <w:sz w:val="20"/>
          <w:szCs w:val="20"/>
          <w:lang w:eastAsia="en-US"/>
        </w:rPr>
        <w:t xml:space="preserve"> </w:t>
      </w:r>
      <w:r w:rsidRPr="00B858FE">
        <w:rPr>
          <w:rFonts w:eastAsia="Times New Roman"/>
          <w:sz w:val="20"/>
          <w:szCs w:val="20"/>
          <w:lang w:eastAsia="en-US"/>
        </w:rPr>
        <w:t>infrastructures</w:t>
      </w:r>
      <w:r w:rsidRPr="00B858FE">
        <w:rPr>
          <w:rFonts w:eastAsia="Times New Roman"/>
          <w:spacing w:val="-8"/>
          <w:sz w:val="20"/>
          <w:szCs w:val="20"/>
          <w:lang w:eastAsia="en-US"/>
        </w:rPr>
        <w:t xml:space="preserve"> </w:t>
      </w:r>
      <w:r w:rsidRPr="00B858FE">
        <w:rPr>
          <w:rFonts w:eastAsia="Times New Roman"/>
          <w:sz w:val="20"/>
          <w:szCs w:val="20"/>
          <w:lang w:eastAsia="en-US"/>
        </w:rPr>
        <w:t>and</w:t>
      </w:r>
      <w:r w:rsidRPr="00B858FE">
        <w:rPr>
          <w:rFonts w:eastAsia="Times New Roman"/>
          <w:spacing w:val="-9"/>
          <w:sz w:val="20"/>
          <w:szCs w:val="20"/>
          <w:lang w:eastAsia="en-US"/>
        </w:rPr>
        <w:t xml:space="preserve"> </w:t>
      </w:r>
      <w:r w:rsidRPr="00B858FE">
        <w:rPr>
          <w:rFonts w:eastAsia="Times New Roman"/>
          <w:sz w:val="20"/>
          <w:szCs w:val="20"/>
          <w:lang w:eastAsia="en-US"/>
        </w:rPr>
        <w:t>services,</w:t>
      </w:r>
      <w:r w:rsidRPr="00B858FE">
        <w:rPr>
          <w:rFonts w:eastAsia="Times New Roman"/>
          <w:spacing w:val="-8"/>
          <w:sz w:val="20"/>
          <w:szCs w:val="20"/>
          <w:lang w:eastAsia="en-US"/>
        </w:rPr>
        <w:t xml:space="preserve"> </w:t>
      </w:r>
      <w:r w:rsidRPr="00B858FE">
        <w:rPr>
          <w:rFonts w:eastAsia="Times New Roman"/>
          <w:sz w:val="20"/>
          <w:szCs w:val="20"/>
          <w:lang w:eastAsia="en-US"/>
        </w:rPr>
        <w:t>should</w:t>
      </w:r>
      <w:r w:rsidRPr="00B858FE">
        <w:rPr>
          <w:rFonts w:eastAsia="Times New Roman"/>
          <w:spacing w:val="-9"/>
          <w:sz w:val="20"/>
          <w:szCs w:val="20"/>
          <w:lang w:eastAsia="en-US"/>
        </w:rPr>
        <w:t xml:space="preserve"> there </w:t>
      </w:r>
      <w:r w:rsidRPr="00B858FE">
        <w:rPr>
          <w:rFonts w:eastAsia="Times New Roman"/>
          <w:sz w:val="20"/>
          <w:szCs w:val="20"/>
          <w:lang w:eastAsia="en-US"/>
        </w:rPr>
        <w:t>always</w:t>
      </w:r>
      <w:r w:rsidRPr="00B858FE">
        <w:rPr>
          <w:rFonts w:eastAsia="Times New Roman"/>
          <w:spacing w:val="-8"/>
          <w:sz w:val="20"/>
          <w:szCs w:val="20"/>
          <w:lang w:eastAsia="en-US"/>
        </w:rPr>
        <w:t xml:space="preserve"> </w:t>
      </w:r>
      <w:r w:rsidRPr="00B858FE">
        <w:rPr>
          <w:rFonts w:eastAsia="Times New Roman"/>
          <w:sz w:val="20"/>
          <w:szCs w:val="20"/>
          <w:lang w:eastAsia="en-US"/>
        </w:rPr>
        <w:t>be</w:t>
      </w:r>
      <w:r w:rsidRPr="00B858FE">
        <w:rPr>
          <w:rFonts w:eastAsia="Times New Roman"/>
          <w:spacing w:val="-9"/>
          <w:sz w:val="20"/>
          <w:szCs w:val="20"/>
          <w:lang w:eastAsia="en-US"/>
        </w:rPr>
        <w:t xml:space="preserve"> </w:t>
      </w:r>
      <w:r w:rsidRPr="00B858FE">
        <w:rPr>
          <w:rFonts w:eastAsia="Times New Roman"/>
          <w:sz w:val="20"/>
          <w:szCs w:val="20"/>
          <w:lang w:eastAsia="en-US"/>
        </w:rPr>
        <w:t>a</w:t>
      </w:r>
      <w:r w:rsidRPr="00B858FE">
        <w:rPr>
          <w:rFonts w:eastAsia="Times New Roman"/>
          <w:spacing w:val="-8"/>
          <w:sz w:val="20"/>
          <w:szCs w:val="20"/>
          <w:lang w:eastAsia="en-US"/>
        </w:rPr>
        <w:t xml:space="preserve"> </w:t>
      </w:r>
      <w:r w:rsidRPr="00B858FE">
        <w:rPr>
          <w:rFonts w:eastAsia="Times New Roman"/>
          <w:sz w:val="20"/>
          <w:szCs w:val="20"/>
          <w:lang w:eastAsia="en-US"/>
        </w:rPr>
        <w:t>human</w:t>
      </w:r>
      <w:r w:rsidRPr="00B858FE">
        <w:rPr>
          <w:rFonts w:eastAsia="Times New Roman"/>
          <w:spacing w:val="-9"/>
          <w:sz w:val="20"/>
          <w:szCs w:val="20"/>
          <w:lang w:eastAsia="en-US"/>
        </w:rPr>
        <w:t xml:space="preserve"> </w:t>
      </w:r>
      <w:r w:rsidRPr="00B858FE">
        <w:rPr>
          <w:rFonts w:eastAsia="Times New Roman"/>
          <w:sz w:val="20"/>
          <w:szCs w:val="20"/>
          <w:lang w:eastAsia="en-US"/>
        </w:rPr>
        <w:t>in</w:t>
      </w:r>
      <w:r w:rsidRPr="00B858FE">
        <w:rPr>
          <w:rFonts w:eastAsia="Times New Roman"/>
          <w:spacing w:val="-9"/>
          <w:sz w:val="20"/>
          <w:szCs w:val="20"/>
          <w:lang w:eastAsia="en-US"/>
        </w:rPr>
        <w:t xml:space="preserve"> </w:t>
      </w:r>
      <w:r w:rsidRPr="00B858FE">
        <w:rPr>
          <w:rFonts w:eastAsia="Times New Roman"/>
          <w:sz w:val="20"/>
          <w:szCs w:val="20"/>
          <w:lang w:eastAsia="en-US"/>
        </w:rPr>
        <w:t>the</w:t>
      </w:r>
      <w:r w:rsidRPr="00B858FE">
        <w:rPr>
          <w:rFonts w:eastAsia="Times New Roman"/>
          <w:spacing w:val="-8"/>
          <w:sz w:val="20"/>
          <w:szCs w:val="20"/>
          <w:lang w:eastAsia="en-US"/>
        </w:rPr>
        <w:t xml:space="preserve"> </w:t>
      </w:r>
      <w:proofErr w:type="gramStart"/>
      <w:r w:rsidR="005B718A">
        <w:rPr>
          <w:rFonts w:eastAsia="Times New Roman"/>
          <w:sz w:val="20"/>
          <w:szCs w:val="20"/>
          <w:lang w:eastAsia="en-US"/>
        </w:rPr>
        <w:t>loop.</w:t>
      </w:r>
      <w:r w:rsidR="004E4249" w:rsidRPr="004E4249">
        <w:rPr>
          <w:rFonts w:eastAsia="Calibri"/>
          <w:sz w:val="20"/>
          <w:szCs w:val="20"/>
          <w:lang w:val="en-US" w:eastAsia="en-US" w:bidi="en-US"/>
        </w:rPr>
        <w:t>.</w:t>
      </w:r>
      <w:proofErr w:type="gramEnd"/>
    </w:p>
    <w:p w14:paraId="58DEF7EB" w14:textId="51A0F307" w:rsidR="00232508" w:rsidRDefault="00232508" w:rsidP="009C4E22">
      <w:pPr>
        <w:pStyle w:val="ListParagraph"/>
        <w:numPr>
          <w:ilvl w:val="0"/>
          <w:numId w:val="60"/>
        </w:numPr>
        <w:ind w:left="720"/>
        <w:rPr>
          <w:rFonts w:asciiTheme="majorBidi" w:hAnsiTheme="majorBidi" w:cstheme="majorBidi"/>
          <w:b/>
        </w:rPr>
      </w:pPr>
      <w:r w:rsidRPr="00232508">
        <w:rPr>
          <w:rFonts w:asciiTheme="majorBidi" w:hAnsiTheme="majorBidi" w:cstheme="majorBidi"/>
          <w:b/>
        </w:rPr>
        <w:t xml:space="preserve">Knowledge Plane and Autonomic Management </w:t>
      </w:r>
    </w:p>
    <w:p w14:paraId="34F6AAC1" w14:textId="77777777" w:rsidR="000D53F6" w:rsidRDefault="000D53F6" w:rsidP="00A04F7F">
      <w:pPr>
        <w:rPr>
          <w:rFonts w:asciiTheme="majorBidi" w:hAnsiTheme="majorBidi" w:cstheme="majorBidi"/>
          <w:b/>
        </w:rPr>
      </w:pPr>
    </w:p>
    <w:p w14:paraId="77CC1078" w14:textId="77777777" w:rsidR="001822A7" w:rsidRPr="001822A7" w:rsidRDefault="001822A7" w:rsidP="001822A7">
      <w:pPr>
        <w:widowControl w:val="0"/>
        <w:autoSpaceDE w:val="0"/>
        <w:autoSpaceDN w:val="0"/>
        <w:spacing w:before="0"/>
        <w:jc w:val="both"/>
        <w:rPr>
          <w:rFonts w:eastAsia="Calibri"/>
          <w:sz w:val="20"/>
          <w:szCs w:val="20"/>
          <w:lang w:val="en-US" w:eastAsia="en-US" w:bidi="en-US"/>
        </w:rPr>
      </w:pPr>
      <w:r w:rsidRPr="001822A7">
        <w:rPr>
          <w:rFonts w:eastAsia="Calibri"/>
          <w:sz w:val="20"/>
          <w:szCs w:val="20"/>
          <w:lang w:val="en-US" w:eastAsia="en-US" w:bidi="en-US"/>
        </w:rPr>
        <w:t>The acquisition and use of expert knowledge in networks and networked systems has been hinted at in the Knowledge Plane proposal by David Clark and others (Clark, 2003); adopting and extending this idea should be investigated as an approach for building a situational awareness subsystem along with autonomic network and service management within the Network 2030 context. The resulting subsystem should be able to assist with the assurance of QoS and resilience by providing a measurement-based framework that informs management decisions.</w:t>
      </w:r>
    </w:p>
    <w:p w14:paraId="6AA0B28B" w14:textId="77777777" w:rsidR="001822A7" w:rsidRPr="001822A7" w:rsidRDefault="001822A7" w:rsidP="001822A7">
      <w:pPr>
        <w:widowControl w:val="0"/>
        <w:autoSpaceDE w:val="0"/>
        <w:autoSpaceDN w:val="0"/>
        <w:spacing w:before="5"/>
        <w:jc w:val="both"/>
        <w:rPr>
          <w:rFonts w:eastAsia="Calibri"/>
          <w:sz w:val="20"/>
          <w:szCs w:val="20"/>
          <w:lang w:val="en-US" w:eastAsia="en-US" w:bidi="en-US"/>
        </w:rPr>
      </w:pPr>
    </w:p>
    <w:p w14:paraId="31EE6E84" w14:textId="77777777" w:rsidR="001822A7" w:rsidRPr="001822A7" w:rsidRDefault="001822A7" w:rsidP="001822A7">
      <w:pPr>
        <w:widowControl w:val="0"/>
        <w:autoSpaceDE w:val="0"/>
        <w:autoSpaceDN w:val="0"/>
        <w:spacing w:before="0"/>
        <w:jc w:val="both"/>
        <w:rPr>
          <w:rFonts w:eastAsia="Calibri"/>
          <w:sz w:val="20"/>
          <w:szCs w:val="20"/>
          <w:lang w:val="en-US" w:eastAsia="en-US" w:bidi="en-US"/>
        </w:rPr>
      </w:pPr>
      <w:r w:rsidRPr="001822A7">
        <w:rPr>
          <w:rFonts w:eastAsia="Calibri"/>
          <w:sz w:val="20"/>
          <w:szCs w:val="20"/>
          <w:lang w:val="en-US" w:eastAsia="en-US" w:bidi="en-US"/>
        </w:rPr>
        <w:t>Autonomic</w:t>
      </w:r>
      <w:r w:rsidRPr="001822A7">
        <w:rPr>
          <w:rFonts w:eastAsia="Calibri"/>
          <w:spacing w:val="-10"/>
          <w:sz w:val="20"/>
          <w:szCs w:val="20"/>
          <w:lang w:val="en-US" w:eastAsia="en-US" w:bidi="en-US"/>
        </w:rPr>
        <w:t xml:space="preserve"> </w:t>
      </w:r>
      <w:r w:rsidRPr="001822A7">
        <w:rPr>
          <w:rFonts w:eastAsia="Calibri"/>
          <w:sz w:val="20"/>
          <w:szCs w:val="20"/>
          <w:lang w:val="en-US" w:eastAsia="en-US" w:bidi="en-US"/>
        </w:rPr>
        <w:t>management</w:t>
      </w:r>
      <w:r w:rsidRPr="001822A7">
        <w:rPr>
          <w:rFonts w:eastAsia="Calibri"/>
          <w:spacing w:val="-8"/>
          <w:sz w:val="20"/>
          <w:szCs w:val="20"/>
          <w:lang w:val="en-US" w:eastAsia="en-US" w:bidi="en-US"/>
        </w:rPr>
        <w:t xml:space="preserve"> </w:t>
      </w:r>
      <w:r w:rsidRPr="001822A7">
        <w:rPr>
          <w:rFonts w:eastAsia="Calibri"/>
          <w:sz w:val="20"/>
          <w:szCs w:val="20"/>
          <w:lang w:val="en-US" w:eastAsia="en-US" w:bidi="en-US"/>
        </w:rPr>
        <w:t>is</w:t>
      </w:r>
      <w:r w:rsidRPr="001822A7">
        <w:rPr>
          <w:rFonts w:eastAsia="Calibri"/>
          <w:spacing w:val="-11"/>
          <w:sz w:val="20"/>
          <w:szCs w:val="20"/>
          <w:lang w:val="en-US" w:eastAsia="en-US" w:bidi="en-US"/>
        </w:rPr>
        <w:t xml:space="preserve"> </w:t>
      </w:r>
      <w:r w:rsidRPr="001822A7">
        <w:rPr>
          <w:rFonts w:eastAsia="Calibri"/>
          <w:sz w:val="20"/>
          <w:szCs w:val="20"/>
          <w:lang w:val="en-US" w:eastAsia="en-US" w:bidi="en-US"/>
        </w:rPr>
        <w:t>not</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only</w:t>
      </w:r>
      <w:r w:rsidRPr="001822A7">
        <w:rPr>
          <w:rFonts w:eastAsia="Calibri"/>
          <w:spacing w:val="-8"/>
          <w:sz w:val="20"/>
          <w:szCs w:val="20"/>
          <w:lang w:val="en-US" w:eastAsia="en-US" w:bidi="en-US"/>
        </w:rPr>
        <w:t xml:space="preserve"> </w:t>
      </w:r>
      <w:r w:rsidRPr="001822A7">
        <w:rPr>
          <w:rFonts w:eastAsia="Calibri"/>
          <w:sz w:val="20"/>
          <w:szCs w:val="20"/>
          <w:lang w:val="en-US" w:eastAsia="en-US" w:bidi="en-US"/>
        </w:rPr>
        <w:t>about</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t>having</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an</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autonomic</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t>network</w:t>
      </w:r>
      <w:r w:rsidRPr="001822A7">
        <w:rPr>
          <w:rFonts w:eastAsia="Calibri"/>
          <w:spacing w:val="-10"/>
          <w:sz w:val="20"/>
          <w:szCs w:val="20"/>
          <w:lang w:val="en-US" w:eastAsia="en-US" w:bidi="en-US"/>
        </w:rPr>
        <w:t xml:space="preserve"> </w:t>
      </w:r>
      <w:r w:rsidRPr="001822A7">
        <w:rPr>
          <w:rFonts w:eastAsia="Calibri"/>
          <w:sz w:val="20"/>
          <w:szCs w:val="20"/>
          <w:lang w:val="en-US" w:eastAsia="en-US" w:bidi="en-US"/>
        </w:rPr>
        <w:t>taking</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decisions</w:t>
      </w:r>
      <w:r w:rsidRPr="001822A7">
        <w:rPr>
          <w:rFonts w:eastAsia="Calibri"/>
          <w:spacing w:val="-10"/>
          <w:sz w:val="20"/>
          <w:szCs w:val="20"/>
          <w:lang w:val="en-US" w:eastAsia="en-US" w:bidi="en-US"/>
        </w:rPr>
        <w:t xml:space="preserve"> </w:t>
      </w:r>
      <w:r w:rsidRPr="001822A7">
        <w:rPr>
          <w:rFonts w:eastAsia="Calibri"/>
          <w:sz w:val="20"/>
          <w:szCs w:val="20"/>
          <w:lang w:val="en-US" w:eastAsia="en-US" w:bidi="en-US"/>
        </w:rPr>
        <w:t>by</w:t>
      </w:r>
      <w:r w:rsidRPr="001822A7">
        <w:rPr>
          <w:rFonts w:eastAsia="Calibri"/>
          <w:spacing w:val="-6"/>
          <w:sz w:val="20"/>
          <w:szCs w:val="20"/>
          <w:lang w:val="en-US" w:eastAsia="en-US" w:bidi="en-US"/>
        </w:rPr>
        <w:t xml:space="preserve"> </w:t>
      </w:r>
      <w:r w:rsidRPr="001822A7">
        <w:rPr>
          <w:rFonts w:eastAsia="Calibri"/>
          <w:sz w:val="20"/>
          <w:szCs w:val="20"/>
          <w:lang w:val="en-US" w:eastAsia="en-US" w:bidi="en-US"/>
        </w:rPr>
        <w:t>itself,</w:t>
      </w:r>
      <w:r w:rsidRPr="001822A7">
        <w:rPr>
          <w:rFonts w:eastAsia="Calibri"/>
          <w:spacing w:val="-8"/>
          <w:sz w:val="20"/>
          <w:szCs w:val="20"/>
          <w:lang w:val="en-US" w:eastAsia="en-US" w:bidi="en-US"/>
        </w:rPr>
        <w:t xml:space="preserve"> </w:t>
      </w:r>
      <w:r w:rsidRPr="001822A7">
        <w:rPr>
          <w:rFonts w:eastAsia="Calibri"/>
          <w:sz w:val="20"/>
          <w:szCs w:val="20"/>
          <w:lang w:val="en-US" w:eastAsia="en-US" w:bidi="en-US"/>
        </w:rPr>
        <w:t>but it</w:t>
      </w:r>
      <w:r w:rsidRPr="001822A7">
        <w:rPr>
          <w:rFonts w:eastAsia="Calibri"/>
          <w:spacing w:val="-6"/>
          <w:sz w:val="20"/>
          <w:szCs w:val="20"/>
          <w:lang w:val="en-US" w:eastAsia="en-US" w:bidi="en-US"/>
        </w:rPr>
        <w:t xml:space="preserve"> </w:t>
      </w:r>
      <w:r w:rsidRPr="001822A7">
        <w:rPr>
          <w:rFonts w:eastAsia="Calibri"/>
          <w:sz w:val="20"/>
          <w:szCs w:val="20"/>
          <w:lang w:val="en-US" w:eastAsia="en-US" w:bidi="en-US"/>
        </w:rPr>
        <w:t>is</w:t>
      </w:r>
      <w:r w:rsidRPr="001822A7">
        <w:rPr>
          <w:rFonts w:eastAsia="Calibri"/>
          <w:spacing w:val="-8"/>
          <w:sz w:val="20"/>
          <w:szCs w:val="20"/>
          <w:lang w:val="en-US" w:eastAsia="en-US" w:bidi="en-US"/>
        </w:rPr>
        <w:t xml:space="preserve"> </w:t>
      </w:r>
      <w:r w:rsidRPr="001822A7">
        <w:rPr>
          <w:rFonts w:eastAsia="Calibri"/>
          <w:sz w:val="20"/>
          <w:szCs w:val="20"/>
          <w:lang w:val="en-US" w:eastAsia="en-US" w:bidi="en-US"/>
        </w:rPr>
        <w:t>also</w:t>
      </w:r>
      <w:r w:rsidRPr="001822A7">
        <w:rPr>
          <w:rFonts w:eastAsia="Calibri"/>
          <w:spacing w:val="-4"/>
          <w:sz w:val="20"/>
          <w:szCs w:val="20"/>
          <w:lang w:val="en-US" w:eastAsia="en-US" w:bidi="en-US"/>
        </w:rPr>
        <w:t xml:space="preserve"> </w:t>
      </w:r>
      <w:r w:rsidRPr="001822A7">
        <w:rPr>
          <w:rFonts w:eastAsia="Calibri"/>
          <w:sz w:val="20"/>
          <w:szCs w:val="20"/>
          <w:lang w:val="en-US" w:eastAsia="en-US" w:bidi="en-US"/>
        </w:rPr>
        <w:t>about</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lastRenderedPageBreak/>
        <w:t>detecting</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t>failures,</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making</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improvements,</w:t>
      </w:r>
      <w:r w:rsidRPr="001822A7">
        <w:rPr>
          <w:rFonts w:eastAsia="Calibri"/>
          <w:spacing w:val="-6"/>
          <w:sz w:val="20"/>
          <w:szCs w:val="20"/>
          <w:lang w:val="en-US" w:eastAsia="en-US" w:bidi="en-US"/>
        </w:rPr>
        <w:t xml:space="preserve"> </w:t>
      </w:r>
      <w:r w:rsidRPr="001822A7">
        <w:rPr>
          <w:rFonts w:eastAsia="Calibri"/>
          <w:sz w:val="20"/>
          <w:szCs w:val="20"/>
          <w:lang w:val="en-US" w:eastAsia="en-US" w:bidi="en-US"/>
        </w:rPr>
        <w:t>and</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offering</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possibilities</w:t>
      </w:r>
      <w:r w:rsidRPr="001822A7">
        <w:rPr>
          <w:rFonts w:eastAsia="Calibri"/>
          <w:spacing w:val="-10"/>
          <w:sz w:val="20"/>
          <w:szCs w:val="20"/>
          <w:lang w:val="en-US" w:eastAsia="en-US" w:bidi="en-US"/>
        </w:rPr>
        <w:t xml:space="preserve"> </w:t>
      </w:r>
      <w:r w:rsidRPr="001822A7">
        <w:rPr>
          <w:rFonts w:eastAsia="Calibri"/>
          <w:sz w:val="20"/>
          <w:szCs w:val="20"/>
          <w:lang w:val="en-US" w:eastAsia="en-US" w:bidi="en-US"/>
        </w:rPr>
        <w:t>to</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t>the</w:t>
      </w:r>
      <w:r w:rsidRPr="001822A7">
        <w:rPr>
          <w:rFonts w:eastAsia="Calibri"/>
          <w:spacing w:val="-8"/>
          <w:sz w:val="20"/>
          <w:szCs w:val="20"/>
          <w:lang w:val="en-US" w:eastAsia="en-US" w:bidi="en-US"/>
        </w:rPr>
        <w:t xml:space="preserve"> </w:t>
      </w:r>
      <w:r w:rsidRPr="001822A7">
        <w:rPr>
          <w:rFonts w:eastAsia="Calibri"/>
          <w:sz w:val="20"/>
          <w:szCs w:val="20"/>
          <w:lang w:val="en-US" w:eastAsia="en-US" w:bidi="en-US"/>
        </w:rPr>
        <w:t>human</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being to take actions. It is also about predicting behaviors and changes that can enhance the</w:t>
      </w:r>
      <w:r w:rsidRPr="001822A7">
        <w:rPr>
          <w:rFonts w:eastAsia="Calibri"/>
          <w:spacing w:val="-18"/>
          <w:sz w:val="20"/>
          <w:szCs w:val="20"/>
          <w:lang w:val="en-US" w:eastAsia="en-US" w:bidi="en-US"/>
        </w:rPr>
        <w:t xml:space="preserve"> </w:t>
      </w:r>
      <w:r w:rsidRPr="001822A7">
        <w:rPr>
          <w:rFonts w:eastAsia="Calibri"/>
          <w:sz w:val="20"/>
          <w:szCs w:val="20"/>
          <w:lang w:val="en-US" w:eastAsia="en-US" w:bidi="en-US"/>
        </w:rPr>
        <w:t>system, for example using patterns (Smith, 2014).</w:t>
      </w:r>
    </w:p>
    <w:p w14:paraId="231286A3" w14:textId="77777777" w:rsidR="001822A7" w:rsidRPr="001822A7" w:rsidRDefault="001822A7" w:rsidP="001822A7">
      <w:pPr>
        <w:widowControl w:val="0"/>
        <w:autoSpaceDE w:val="0"/>
        <w:autoSpaceDN w:val="0"/>
        <w:spacing w:before="4"/>
        <w:jc w:val="both"/>
        <w:rPr>
          <w:rFonts w:eastAsia="Calibri"/>
          <w:sz w:val="20"/>
          <w:szCs w:val="20"/>
          <w:lang w:val="en-US" w:eastAsia="en-US" w:bidi="en-US"/>
        </w:rPr>
      </w:pPr>
    </w:p>
    <w:p w14:paraId="18C3D609" w14:textId="77777777" w:rsidR="001822A7" w:rsidRPr="001822A7" w:rsidRDefault="001822A7" w:rsidP="001822A7">
      <w:pPr>
        <w:widowControl w:val="0"/>
        <w:autoSpaceDE w:val="0"/>
        <w:autoSpaceDN w:val="0"/>
        <w:spacing w:before="4"/>
        <w:jc w:val="both"/>
        <w:rPr>
          <w:rFonts w:eastAsia="Calibri"/>
          <w:sz w:val="20"/>
          <w:szCs w:val="20"/>
          <w:lang w:val="en-US" w:eastAsia="en-US" w:bidi="en-US"/>
        </w:rPr>
      </w:pPr>
      <w:r w:rsidRPr="001822A7">
        <w:rPr>
          <w:rFonts w:eastAsia="Calibri"/>
          <w:sz w:val="20"/>
          <w:szCs w:val="20"/>
          <w:lang w:val="en-US" w:eastAsia="en-US" w:bidi="en-US"/>
        </w:rPr>
        <w:t>As shown in Figure 5, intents provided by the user (which could be the network Operator – see section 4) go to the Intent Plane, where the request is translated, normalized, decomposed and validated before it gets transferred to the Management Plane.</w:t>
      </w:r>
    </w:p>
    <w:p w14:paraId="2BF6E14D" w14:textId="77777777" w:rsidR="001822A7" w:rsidRPr="001822A7" w:rsidRDefault="001822A7" w:rsidP="001822A7">
      <w:pPr>
        <w:widowControl w:val="0"/>
        <w:autoSpaceDE w:val="0"/>
        <w:autoSpaceDN w:val="0"/>
        <w:spacing w:before="6"/>
        <w:jc w:val="both"/>
        <w:rPr>
          <w:rFonts w:eastAsia="Calibri"/>
          <w:sz w:val="20"/>
          <w:szCs w:val="20"/>
          <w:lang w:val="en-US" w:eastAsia="en-US" w:bidi="en-US"/>
        </w:rPr>
      </w:pPr>
      <w:r w:rsidRPr="001822A7">
        <w:rPr>
          <w:rFonts w:eastAsia="Calibri"/>
          <w:sz w:val="20"/>
          <w:szCs w:val="20"/>
          <w:lang w:val="en-US" w:eastAsia="en-US" w:bidi="en-US"/>
        </w:rPr>
        <w:t xml:space="preserve"> </w:t>
      </w:r>
    </w:p>
    <w:p w14:paraId="392E0C22" w14:textId="77777777" w:rsidR="001822A7" w:rsidRPr="001822A7" w:rsidRDefault="001822A7" w:rsidP="001822A7">
      <w:pPr>
        <w:widowControl w:val="0"/>
        <w:autoSpaceDE w:val="0"/>
        <w:autoSpaceDN w:val="0"/>
        <w:spacing w:before="1"/>
        <w:jc w:val="both"/>
        <w:rPr>
          <w:rFonts w:eastAsia="Calibri"/>
          <w:sz w:val="20"/>
          <w:szCs w:val="20"/>
          <w:lang w:val="en-US" w:eastAsia="en-US" w:bidi="en-US"/>
        </w:rPr>
      </w:pPr>
      <w:r w:rsidRPr="001822A7">
        <w:rPr>
          <w:rFonts w:eastAsia="Calibri"/>
          <w:sz w:val="20"/>
          <w:szCs w:val="20"/>
          <w:lang w:val="en-US" w:eastAsia="en-US" w:bidi="en-US"/>
        </w:rPr>
        <w:t>The</w:t>
      </w:r>
      <w:r w:rsidRPr="001822A7">
        <w:rPr>
          <w:rFonts w:eastAsia="Calibri"/>
          <w:spacing w:val="-6"/>
          <w:sz w:val="20"/>
          <w:szCs w:val="20"/>
          <w:lang w:val="en-US" w:eastAsia="en-US" w:bidi="en-US"/>
        </w:rPr>
        <w:t xml:space="preserve"> </w:t>
      </w:r>
      <w:r w:rsidRPr="001822A7">
        <w:rPr>
          <w:rFonts w:eastAsia="Calibri"/>
          <w:sz w:val="20"/>
          <w:szCs w:val="20"/>
          <w:lang w:val="en-US" w:eastAsia="en-US" w:bidi="en-US"/>
        </w:rPr>
        <w:t>Management</w:t>
      </w:r>
      <w:r w:rsidRPr="001822A7">
        <w:rPr>
          <w:rFonts w:eastAsia="Calibri"/>
          <w:spacing w:val="-4"/>
          <w:sz w:val="20"/>
          <w:szCs w:val="20"/>
          <w:lang w:val="en-US" w:eastAsia="en-US" w:bidi="en-US"/>
        </w:rPr>
        <w:t xml:space="preserve"> </w:t>
      </w:r>
      <w:r w:rsidRPr="001822A7">
        <w:rPr>
          <w:rFonts w:eastAsia="Calibri"/>
          <w:sz w:val="20"/>
          <w:szCs w:val="20"/>
          <w:lang w:val="en-US" w:eastAsia="en-US" w:bidi="en-US"/>
        </w:rPr>
        <w:t>Plane</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t>makes</w:t>
      </w:r>
      <w:r w:rsidRPr="001822A7">
        <w:rPr>
          <w:rFonts w:eastAsia="Calibri"/>
          <w:spacing w:val="-5"/>
          <w:sz w:val="20"/>
          <w:szCs w:val="20"/>
          <w:lang w:val="en-US" w:eastAsia="en-US" w:bidi="en-US"/>
        </w:rPr>
        <w:t xml:space="preserve"> </w:t>
      </w:r>
      <w:r w:rsidRPr="001822A7">
        <w:rPr>
          <w:rFonts w:eastAsia="Calibri"/>
          <w:sz w:val="20"/>
          <w:szCs w:val="20"/>
          <w:lang w:val="en-US" w:eastAsia="en-US" w:bidi="en-US"/>
        </w:rPr>
        <w:t>sure</w:t>
      </w:r>
      <w:r w:rsidRPr="001822A7">
        <w:rPr>
          <w:rFonts w:eastAsia="Calibri"/>
          <w:spacing w:val="-5"/>
          <w:sz w:val="20"/>
          <w:szCs w:val="20"/>
          <w:lang w:val="en-US" w:eastAsia="en-US" w:bidi="en-US"/>
        </w:rPr>
        <w:t xml:space="preserve"> </w:t>
      </w:r>
      <w:r w:rsidRPr="001822A7">
        <w:rPr>
          <w:rFonts w:eastAsia="Calibri"/>
          <w:sz w:val="20"/>
          <w:szCs w:val="20"/>
          <w:lang w:val="en-US" w:eastAsia="en-US" w:bidi="en-US"/>
        </w:rPr>
        <w:t>that</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t>there</w:t>
      </w:r>
      <w:r w:rsidRPr="001822A7">
        <w:rPr>
          <w:rFonts w:eastAsia="Calibri"/>
          <w:spacing w:val="-4"/>
          <w:sz w:val="20"/>
          <w:szCs w:val="20"/>
          <w:lang w:val="en-US" w:eastAsia="en-US" w:bidi="en-US"/>
        </w:rPr>
        <w:t xml:space="preserve"> </w:t>
      </w:r>
      <w:r w:rsidRPr="001822A7">
        <w:rPr>
          <w:rFonts w:eastAsia="Calibri"/>
          <w:sz w:val="20"/>
          <w:szCs w:val="20"/>
          <w:lang w:val="en-US" w:eastAsia="en-US" w:bidi="en-US"/>
        </w:rPr>
        <w:t>are</w:t>
      </w:r>
      <w:r w:rsidRPr="001822A7">
        <w:rPr>
          <w:rFonts w:eastAsia="Calibri"/>
          <w:spacing w:val="-5"/>
          <w:sz w:val="20"/>
          <w:szCs w:val="20"/>
          <w:lang w:val="en-US" w:eastAsia="en-US" w:bidi="en-US"/>
        </w:rPr>
        <w:t xml:space="preserve"> </w:t>
      </w:r>
      <w:r w:rsidRPr="001822A7">
        <w:rPr>
          <w:rFonts w:eastAsia="Calibri"/>
          <w:sz w:val="20"/>
          <w:szCs w:val="20"/>
          <w:lang w:val="en-US" w:eastAsia="en-US" w:bidi="en-US"/>
        </w:rPr>
        <w:t>enough</w:t>
      </w:r>
      <w:r w:rsidRPr="001822A7">
        <w:rPr>
          <w:rFonts w:eastAsia="Calibri"/>
          <w:spacing w:val="-5"/>
          <w:sz w:val="20"/>
          <w:szCs w:val="20"/>
          <w:lang w:val="en-US" w:eastAsia="en-US" w:bidi="en-US"/>
        </w:rPr>
        <w:t xml:space="preserve"> </w:t>
      </w:r>
      <w:r w:rsidRPr="001822A7">
        <w:rPr>
          <w:rFonts w:eastAsia="Calibri"/>
          <w:sz w:val="20"/>
          <w:szCs w:val="20"/>
          <w:lang w:val="en-US" w:eastAsia="en-US" w:bidi="en-US"/>
        </w:rPr>
        <w:t>resources</w:t>
      </w:r>
      <w:r w:rsidRPr="001822A7">
        <w:rPr>
          <w:rFonts w:eastAsia="Calibri"/>
          <w:spacing w:val="-5"/>
          <w:sz w:val="20"/>
          <w:szCs w:val="20"/>
          <w:lang w:val="en-US" w:eastAsia="en-US" w:bidi="en-US"/>
        </w:rPr>
        <w:t xml:space="preserve"> </w:t>
      </w:r>
      <w:r w:rsidRPr="001822A7">
        <w:rPr>
          <w:rFonts w:eastAsia="Calibri"/>
          <w:sz w:val="20"/>
          <w:szCs w:val="20"/>
          <w:lang w:val="en-US" w:eastAsia="en-US" w:bidi="en-US"/>
        </w:rPr>
        <w:t>available</w:t>
      </w:r>
      <w:r w:rsidRPr="001822A7">
        <w:rPr>
          <w:rFonts w:eastAsia="Calibri"/>
          <w:spacing w:val="-4"/>
          <w:sz w:val="20"/>
          <w:szCs w:val="20"/>
          <w:lang w:val="en-US" w:eastAsia="en-US" w:bidi="en-US"/>
        </w:rPr>
        <w:t xml:space="preserve"> </w:t>
      </w:r>
      <w:r w:rsidRPr="001822A7">
        <w:rPr>
          <w:rFonts w:eastAsia="Calibri"/>
          <w:sz w:val="20"/>
          <w:szCs w:val="20"/>
          <w:lang w:val="en-US" w:eastAsia="en-US" w:bidi="en-US"/>
        </w:rPr>
        <w:t>to</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t>answer</w:t>
      </w:r>
      <w:r w:rsidRPr="001822A7">
        <w:rPr>
          <w:rFonts w:eastAsia="Calibri"/>
          <w:spacing w:val="-5"/>
          <w:sz w:val="20"/>
          <w:szCs w:val="20"/>
          <w:lang w:val="en-US" w:eastAsia="en-US" w:bidi="en-US"/>
        </w:rPr>
        <w:t xml:space="preserve"> </w:t>
      </w:r>
      <w:r w:rsidRPr="001822A7">
        <w:rPr>
          <w:rFonts w:eastAsia="Calibri"/>
          <w:sz w:val="20"/>
          <w:szCs w:val="20"/>
          <w:lang w:val="en-US" w:eastAsia="en-US" w:bidi="en-US"/>
        </w:rPr>
        <w:t>the</w:t>
      </w:r>
      <w:r w:rsidRPr="001822A7">
        <w:rPr>
          <w:rFonts w:eastAsia="Calibri"/>
          <w:spacing w:val="-5"/>
          <w:sz w:val="20"/>
          <w:szCs w:val="20"/>
          <w:lang w:val="en-US" w:eastAsia="en-US" w:bidi="en-US"/>
        </w:rPr>
        <w:t xml:space="preserve"> </w:t>
      </w:r>
      <w:r w:rsidRPr="001822A7">
        <w:rPr>
          <w:rFonts w:eastAsia="Calibri"/>
          <w:sz w:val="20"/>
          <w:szCs w:val="20"/>
          <w:lang w:val="en-US" w:eastAsia="en-US" w:bidi="en-US"/>
        </w:rPr>
        <w:t>intent.</w:t>
      </w:r>
      <w:r w:rsidRPr="001822A7">
        <w:rPr>
          <w:rFonts w:eastAsia="Calibri"/>
          <w:spacing w:val="-6"/>
          <w:sz w:val="20"/>
          <w:szCs w:val="20"/>
          <w:lang w:val="en-US" w:eastAsia="en-US" w:bidi="en-US"/>
        </w:rPr>
        <w:t xml:space="preserve"> </w:t>
      </w:r>
      <w:r w:rsidRPr="001822A7">
        <w:rPr>
          <w:rFonts w:eastAsia="Calibri"/>
          <w:sz w:val="20"/>
          <w:szCs w:val="20"/>
          <w:lang w:val="en-US" w:eastAsia="en-US" w:bidi="en-US"/>
        </w:rPr>
        <w:t>It actively</w:t>
      </w:r>
      <w:r w:rsidRPr="001822A7">
        <w:rPr>
          <w:rFonts w:eastAsia="Calibri"/>
          <w:spacing w:val="-11"/>
          <w:sz w:val="20"/>
          <w:szCs w:val="20"/>
          <w:lang w:val="en-US" w:eastAsia="en-US" w:bidi="en-US"/>
        </w:rPr>
        <w:t xml:space="preserve"> </w:t>
      </w:r>
      <w:r w:rsidRPr="001822A7">
        <w:rPr>
          <w:rFonts w:eastAsia="Calibri"/>
          <w:sz w:val="20"/>
          <w:szCs w:val="20"/>
          <w:lang w:val="en-US" w:eastAsia="en-US" w:bidi="en-US"/>
        </w:rPr>
        <w:t>collects</w:t>
      </w:r>
      <w:r w:rsidRPr="001822A7">
        <w:rPr>
          <w:rFonts w:eastAsia="Calibri"/>
          <w:spacing w:val="-8"/>
          <w:sz w:val="20"/>
          <w:szCs w:val="20"/>
          <w:lang w:val="en-US" w:eastAsia="en-US" w:bidi="en-US"/>
        </w:rPr>
        <w:t xml:space="preserve"> </w:t>
      </w:r>
      <w:r w:rsidRPr="001822A7">
        <w:rPr>
          <w:rFonts w:eastAsia="Calibri"/>
          <w:sz w:val="20"/>
          <w:szCs w:val="20"/>
          <w:lang w:val="en-US" w:eastAsia="en-US" w:bidi="en-US"/>
        </w:rPr>
        <w:t>data</w:t>
      </w:r>
      <w:r w:rsidRPr="001822A7">
        <w:rPr>
          <w:rFonts w:eastAsia="Calibri"/>
          <w:spacing w:val="-8"/>
          <w:sz w:val="20"/>
          <w:szCs w:val="20"/>
          <w:lang w:val="en-US" w:eastAsia="en-US" w:bidi="en-US"/>
        </w:rPr>
        <w:t xml:space="preserve"> </w:t>
      </w:r>
      <w:r w:rsidRPr="001822A7">
        <w:rPr>
          <w:rFonts w:eastAsia="Calibri"/>
          <w:sz w:val="20"/>
          <w:szCs w:val="20"/>
          <w:lang w:val="en-US" w:eastAsia="en-US" w:bidi="en-US"/>
        </w:rPr>
        <w:t>from</w:t>
      </w:r>
      <w:r w:rsidRPr="001822A7">
        <w:rPr>
          <w:rFonts w:eastAsia="Calibri"/>
          <w:spacing w:val="-10"/>
          <w:sz w:val="20"/>
          <w:szCs w:val="20"/>
          <w:lang w:val="en-US" w:eastAsia="en-US" w:bidi="en-US"/>
        </w:rPr>
        <w:t xml:space="preserve"> </w:t>
      </w:r>
      <w:r w:rsidRPr="001822A7">
        <w:rPr>
          <w:rFonts w:eastAsia="Calibri"/>
          <w:sz w:val="20"/>
          <w:szCs w:val="20"/>
          <w:lang w:val="en-US" w:eastAsia="en-US" w:bidi="en-US"/>
        </w:rPr>
        <w:t>the</w:t>
      </w:r>
      <w:r w:rsidRPr="001822A7">
        <w:rPr>
          <w:rFonts w:eastAsia="Calibri"/>
          <w:spacing w:val="-6"/>
          <w:sz w:val="20"/>
          <w:szCs w:val="20"/>
          <w:lang w:val="en-US" w:eastAsia="en-US" w:bidi="en-US"/>
        </w:rPr>
        <w:t xml:space="preserve"> </w:t>
      </w:r>
      <w:r w:rsidRPr="001822A7">
        <w:rPr>
          <w:rFonts w:eastAsia="Calibri"/>
          <w:sz w:val="20"/>
          <w:szCs w:val="20"/>
          <w:lang w:val="en-US" w:eastAsia="en-US" w:bidi="en-US"/>
        </w:rPr>
        <w:t>Data</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Plane</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t>and</w:t>
      </w:r>
      <w:r w:rsidRPr="001822A7">
        <w:rPr>
          <w:rFonts w:eastAsia="Calibri"/>
          <w:spacing w:val="-10"/>
          <w:sz w:val="20"/>
          <w:szCs w:val="20"/>
          <w:lang w:val="en-US" w:eastAsia="en-US" w:bidi="en-US"/>
        </w:rPr>
        <w:t xml:space="preserve"> </w:t>
      </w:r>
      <w:r w:rsidRPr="001822A7">
        <w:rPr>
          <w:rFonts w:eastAsia="Calibri"/>
          <w:sz w:val="20"/>
          <w:szCs w:val="20"/>
          <w:lang w:val="en-US" w:eastAsia="en-US" w:bidi="en-US"/>
        </w:rPr>
        <w:t>uses</w:t>
      </w:r>
      <w:r w:rsidRPr="001822A7">
        <w:rPr>
          <w:rFonts w:eastAsia="Calibri"/>
          <w:spacing w:val="-10"/>
          <w:sz w:val="20"/>
          <w:szCs w:val="20"/>
          <w:lang w:val="en-US" w:eastAsia="en-US" w:bidi="en-US"/>
        </w:rPr>
        <w:t xml:space="preserve"> </w:t>
      </w:r>
      <w:r w:rsidRPr="001822A7">
        <w:rPr>
          <w:rFonts w:eastAsia="Calibri"/>
          <w:sz w:val="20"/>
          <w:szCs w:val="20"/>
          <w:lang w:val="en-US" w:eastAsia="en-US" w:bidi="en-US"/>
        </w:rPr>
        <w:t>techniques</w:t>
      </w:r>
      <w:r w:rsidRPr="001822A7">
        <w:rPr>
          <w:rFonts w:eastAsia="Calibri"/>
          <w:spacing w:val="-8"/>
          <w:sz w:val="20"/>
          <w:szCs w:val="20"/>
          <w:lang w:val="en-US" w:eastAsia="en-US" w:bidi="en-US"/>
        </w:rPr>
        <w:t xml:space="preserve"> </w:t>
      </w:r>
      <w:r w:rsidRPr="001822A7">
        <w:rPr>
          <w:rFonts w:eastAsia="Calibri"/>
          <w:sz w:val="20"/>
          <w:szCs w:val="20"/>
          <w:lang w:val="en-US" w:eastAsia="en-US" w:bidi="en-US"/>
        </w:rPr>
        <w:t>like</w:t>
      </w:r>
      <w:r w:rsidRPr="001822A7">
        <w:rPr>
          <w:rFonts w:eastAsia="Calibri"/>
          <w:spacing w:val="-7"/>
          <w:sz w:val="20"/>
          <w:szCs w:val="20"/>
          <w:lang w:val="en-US" w:eastAsia="en-US" w:bidi="en-US"/>
        </w:rPr>
        <w:t xml:space="preserve"> </w:t>
      </w:r>
      <w:r w:rsidRPr="001822A7">
        <w:rPr>
          <w:rFonts w:eastAsia="Calibri"/>
          <w:sz w:val="20"/>
          <w:szCs w:val="20"/>
          <w:lang w:val="en-US" w:eastAsia="en-US" w:bidi="en-US"/>
        </w:rPr>
        <w:t>continuous</w:t>
      </w:r>
      <w:r w:rsidRPr="001822A7">
        <w:rPr>
          <w:rFonts w:eastAsia="Calibri"/>
          <w:spacing w:val="-9"/>
          <w:sz w:val="20"/>
          <w:szCs w:val="20"/>
          <w:lang w:val="en-US" w:eastAsia="en-US" w:bidi="en-US"/>
        </w:rPr>
        <w:t xml:space="preserve"> </w:t>
      </w:r>
      <w:r w:rsidRPr="001822A7">
        <w:rPr>
          <w:rFonts w:eastAsia="Calibri"/>
          <w:sz w:val="20"/>
          <w:szCs w:val="20"/>
          <w:lang w:val="en-US" w:eastAsia="en-US" w:bidi="en-US"/>
        </w:rPr>
        <w:t>integration,</w:t>
      </w:r>
      <w:r w:rsidRPr="001822A7">
        <w:rPr>
          <w:rFonts w:eastAsia="Calibri"/>
          <w:spacing w:val="-10"/>
          <w:sz w:val="20"/>
          <w:szCs w:val="20"/>
          <w:lang w:val="en-US" w:eastAsia="en-US" w:bidi="en-US"/>
        </w:rPr>
        <w:t xml:space="preserve"> </w:t>
      </w:r>
      <w:r w:rsidRPr="001822A7">
        <w:rPr>
          <w:rFonts w:eastAsia="Calibri"/>
          <w:sz w:val="20"/>
          <w:szCs w:val="20"/>
          <w:lang w:val="en-US" w:eastAsia="en-US" w:bidi="en-US"/>
        </w:rPr>
        <w:t>continuous deployment (CI/CD) to ensure that the new intent will not adversely impact the existing intents in the system. Once the verification has been done, the new configuration will be delivered to the Control Plane to be applied.</w:t>
      </w:r>
    </w:p>
    <w:p w14:paraId="369440EE" w14:textId="77777777" w:rsidR="001822A7" w:rsidRPr="001822A7" w:rsidRDefault="001822A7" w:rsidP="001822A7">
      <w:pPr>
        <w:widowControl w:val="0"/>
        <w:autoSpaceDE w:val="0"/>
        <w:autoSpaceDN w:val="0"/>
        <w:spacing w:before="5"/>
        <w:jc w:val="both"/>
        <w:rPr>
          <w:rFonts w:eastAsia="Calibri"/>
          <w:sz w:val="20"/>
          <w:szCs w:val="20"/>
          <w:lang w:val="en-US" w:eastAsia="en-US" w:bidi="en-US"/>
        </w:rPr>
      </w:pPr>
    </w:p>
    <w:p w14:paraId="708BB65C" w14:textId="77777777" w:rsidR="001822A7" w:rsidRPr="001822A7" w:rsidRDefault="001822A7" w:rsidP="001822A7">
      <w:pPr>
        <w:widowControl w:val="0"/>
        <w:autoSpaceDE w:val="0"/>
        <w:autoSpaceDN w:val="0"/>
        <w:spacing w:before="0"/>
        <w:jc w:val="both"/>
        <w:rPr>
          <w:rFonts w:eastAsia="Calibri"/>
          <w:sz w:val="20"/>
          <w:szCs w:val="20"/>
          <w:lang w:val="en-US" w:eastAsia="en-US" w:bidi="en-US"/>
        </w:rPr>
      </w:pPr>
      <w:r w:rsidRPr="001822A7">
        <w:rPr>
          <w:rFonts w:eastAsia="Calibri"/>
          <w:sz w:val="20"/>
          <w:szCs w:val="20"/>
          <w:lang w:val="en-US" w:eastAsia="en-US" w:bidi="en-US"/>
        </w:rPr>
        <w:t>In parallel to the user's intent, the system collects data from different sources (for example, weather, political or</w:t>
      </w:r>
      <w:r w:rsidRPr="001822A7">
        <w:rPr>
          <w:rFonts w:eastAsia="Calibri"/>
          <w:spacing w:val="-13"/>
          <w:sz w:val="20"/>
          <w:szCs w:val="20"/>
          <w:lang w:val="en-US" w:eastAsia="en-US" w:bidi="en-US"/>
        </w:rPr>
        <w:t xml:space="preserve"> </w:t>
      </w:r>
      <w:r w:rsidRPr="001822A7">
        <w:rPr>
          <w:rFonts w:eastAsia="Calibri"/>
          <w:sz w:val="20"/>
          <w:szCs w:val="20"/>
          <w:lang w:val="en-US" w:eastAsia="en-US" w:bidi="en-US"/>
        </w:rPr>
        <w:t>social</w:t>
      </w:r>
      <w:r w:rsidRPr="001822A7">
        <w:rPr>
          <w:rFonts w:eastAsia="Calibri"/>
          <w:spacing w:val="-13"/>
          <w:sz w:val="20"/>
          <w:szCs w:val="20"/>
          <w:lang w:val="en-US" w:eastAsia="en-US" w:bidi="en-US"/>
        </w:rPr>
        <w:t xml:space="preserve"> </w:t>
      </w:r>
      <w:r w:rsidRPr="001822A7">
        <w:rPr>
          <w:rFonts w:eastAsia="Calibri"/>
          <w:sz w:val="20"/>
          <w:szCs w:val="20"/>
          <w:lang w:val="en-US" w:eastAsia="en-US" w:bidi="en-US"/>
        </w:rPr>
        <w:t>networking</w:t>
      </w:r>
      <w:r w:rsidRPr="001822A7">
        <w:rPr>
          <w:rFonts w:eastAsia="Calibri"/>
          <w:spacing w:val="-14"/>
          <w:sz w:val="20"/>
          <w:szCs w:val="20"/>
          <w:lang w:val="en-US" w:eastAsia="en-US" w:bidi="en-US"/>
        </w:rPr>
        <w:t xml:space="preserve"> </w:t>
      </w:r>
      <w:r w:rsidRPr="001822A7">
        <w:rPr>
          <w:rFonts w:eastAsia="Calibri"/>
          <w:sz w:val="20"/>
          <w:szCs w:val="20"/>
          <w:lang w:val="en-US" w:eastAsia="en-US" w:bidi="en-US"/>
        </w:rPr>
        <w:t>information)</w:t>
      </w:r>
      <w:r w:rsidRPr="001822A7">
        <w:rPr>
          <w:rFonts w:eastAsia="Calibri"/>
          <w:spacing w:val="-13"/>
          <w:sz w:val="20"/>
          <w:szCs w:val="20"/>
          <w:lang w:val="en-US" w:eastAsia="en-US" w:bidi="en-US"/>
        </w:rPr>
        <w:t xml:space="preserve"> </w:t>
      </w:r>
      <w:r w:rsidRPr="001822A7">
        <w:rPr>
          <w:rFonts w:eastAsia="Calibri"/>
          <w:sz w:val="20"/>
          <w:szCs w:val="20"/>
          <w:lang w:val="en-US" w:eastAsia="en-US" w:bidi="en-US"/>
        </w:rPr>
        <w:t>and</w:t>
      </w:r>
      <w:r w:rsidRPr="001822A7">
        <w:rPr>
          <w:rFonts w:eastAsia="Calibri"/>
          <w:spacing w:val="-13"/>
          <w:sz w:val="20"/>
          <w:szCs w:val="20"/>
          <w:lang w:val="en-US" w:eastAsia="en-US" w:bidi="en-US"/>
        </w:rPr>
        <w:t xml:space="preserve"> </w:t>
      </w:r>
      <w:r w:rsidRPr="001822A7">
        <w:rPr>
          <w:rFonts w:eastAsia="Calibri"/>
          <w:sz w:val="20"/>
          <w:szCs w:val="20"/>
          <w:lang w:val="en-US" w:eastAsia="en-US" w:bidi="en-US"/>
        </w:rPr>
        <w:t>provides</w:t>
      </w:r>
      <w:r w:rsidRPr="001822A7">
        <w:rPr>
          <w:rFonts w:eastAsia="Calibri"/>
          <w:spacing w:val="-12"/>
          <w:sz w:val="20"/>
          <w:szCs w:val="20"/>
          <w:lang w:val="en-US" w:eastAsia="en-US" w:bidi="en-US"/>
        </w:rPr>
        <w:t xml:space="preserve"> </w:t>
      </w:r>
      <w:r w:rsidRPr="001822A7">
        <w:rPr>
          <w:rFonts w:eastAsia="Calibri"/>
          <w:sz w:val="20"/>
          <w:szCs w:val="20"/>
          <w:lang w:val="en-US" w:eastAsia="en-US" w:bidi="en-US"/>
        </w:rPr>
        <w:t>them</w:t>
      </w:r>
      <w:r w:rsidRPr="001822A7">
        <w:rPr>
          <w:rFonts w:eastAsia="Calibri"/>
          <w:spacing w:val="-14"/>
          <w:sz w:val="20"/>
          <w:szCs w:val="20"/>
          <w:lang w:val="en-US" w:eastAsia="en-US" w:bidi="en-US"/>
        </w:rPr>
        <w:t xml:space="preserve"> </w:t>
      </w:r>
      <w:r w:rsidRPr="001822A7">
        <w:rPr>
          <w:rFonts w:eastAsia="Calibri"/>
          <w:sz w:val="20"/>
          <w:szCs w:val="20"/>
          <w:lang w:val="en-US" w:eastAsia="en-US" w:bidi="en-US"/>
        </w:rPr>
        <w:t>to</w:t>
      </w:r>
      <w:r w:rsidRPr="001822A7">
        <w:rPr>
          <w:rFonts w:eastAsia="Calibri"/>
          <w:spacing w:val="-12"/>
          <w:sz w:val="20"/>
          <w:szCs w:val="20"/>
          <w:lang w:val="en-US" w:eastAsia="en-US" w:bidi="en-US"/>
        </w:rPr>
        <w:t xml:space="preserve"> </w:t>
      </w:r>
      <w:r w:rsidRPr="001822A7">
        <w:rPr>
          <w:rFonts w:eastAsia="Calibri"/>
          <w:sz w:val="20"/>
          <w:szCs w:val="20"/>
          <w:lang w:val="en-US" w:eastAsia="en-US" w:bidi="en-US"/>
        </w:rPr>
        <w:t>the</w:t>
      </w:r>
      <w:r w:rsidRPr="001822A7">
        <w:rPr>
          <w:rFonts w:eastAsia="Calibri"/>
          <w:spacing w:val="-11"/>
          <w:sz w:val="20"/>
          <w:szCs w:val="20"/>
          <w:lang w:val="en-US" w:eastAsia="en-US" w:bidi="en-US"/>
        </w:rPr>
        <w:t xml:space="preserve"> </w:t>
      </w:r>
      <w:r w:rsidRPr="001822A7">
        <w:rPr>
          <w:rFonts w:eastAsia="Calibri"/>
          <w:sz w:val="20"/>
          <w:szCs w:val="20"/>
          <w:lang w:val="en-US" w:eastAsia="en-US" w:bidi="en-US"/>
        </w:rPr>
        <w:t>Knowledge</w:t>
      </w:r>
      <w:r w:rsidRPr="001822A7">
        <w:rPr>
          <w:rFonts w:eastAsia="Calibri"/>
          <w:spacing w:val="-14"/>
          <w:sz w:val="20"/>
          <w:szCs w:val="20"/>
          <w:lang w:val="en-US" w:eastAsia="en-US" w:bidi="en-US"/>
        </w:rPr>
        <w:t xml:space="preserve"> </w:t>
      </w:r>
      <w:r w:rsidRPr="001822A7">
        <w:rPr>
          <w:rFonts w:eastAsia="Calibri"/>
          <w:sz w:val="20"/>
          <w:szCs w:val="20"/>
          <w:lang w:val="en-US" w:eastAsia="en-US" w:bidi="en-US"/>
        </w:rPr>
        <w:t>Plane</w:t>
      </w:r>
      <w:r w:rsidRPr="001822A7">
        <w:rPr>
          <w:rFonts w:eastAsia="Calibri"/>
          <w:spacing w:val="-15"/>
          <w:sz w:val="20"/>
          <w:szCs w:val="20"/>
          <w:lang w:val="en-US" w:eastAsia="en-US" w:bidi="en-US"/>
        </w:rPr>
        <w:t xml:space="preserve"> </w:t>
      </w:r>
      <w:r w:rsidRPr="001822A7">
        <w:rPr>
          <w:rFonts w:eastAsia="Calibri"/>
          <w:sz w:val="20"/>
          <w:szCs w:val="20"/>
          <w:lang w:val="en-US" w:eastAsia="en-US" w:bidi="en-US"/>
        </w:rPr>
        <w:t>as</w:t>
      </w:r>
      <w:r w:rsidRPr="001822A7">
        <w:rPr>
          <w:rFonts w:eastAsia="Calibri"/>
          <w:spacing w:val="-13"/>
          <w:sz w:val="20"/>
          <w:szCs w:val="20"/>
          <w:lang w:val="en-US" w:eastAsia="en-US" w:bidi="en-US"/>
        </w:rPr>
        <w:t xml:space="preserve"> </w:t>
      </w:r>
      <w:r w:rsidRPr="001822A7">
        <w:rPr>
          <w:rFonts w:eastAsia="Calibri"/>
          <w:sz w:val="20"/>
          <w:szCs w:val="20"/>
          <w:lang w:val="en-US" w:eastAsia="en-US" w:bidi="en-US"/>
        </w:rPr>
        <w:t>an</w:t>
      </w:r>
      <w:r w:rsidRPr="001822A7">
        <w:rPr>
          <w:rFonts w:eastAsia="Calibri"/>
          <w:spacing w:val="-14"/>
          <w:sz w:val="20"/>
          <w:szCs w:val="20"/>
          <w:lang w:val="en-US" w:eastAsia="en-US" w:bidi="en-US"/>
        </w:rPr>
        <w:t xml:space="preserve"> </w:t>
      </w:r>
      <w:r w:rsidRPr="001822A7">
        <w:rPr>
          <w:rFonts w:eastAsia="Calibri"/>
          <w:sz w:val="20"/>
          <w:szCs w:val="20"/>
          <w:lang w:val="en-US" w:eastAsia="en-US" w:bidi="en-US"/>
        </w:rPr>
        <w:t>input.</w:t>
      </w:r>
      <w:r w:rsidRPr="001822A7">
        <w:rPr>
          <w:rFonts w:eastAsia="Calibri"/>
          <w:spacing w:val="-12"/>
          <w:sz w:val="20"/>
          <w:szCs w:val="20"/>
          <w:lang w:val="en-US" w:eastAsia="en-US" w:bidi="en-US"/>
        </w:rPr>
        <w:t xml:space="preserve"> </w:t>
      </w:r>
      <w:r w:rsidRPr="001822A7">
        <w:rPr>
          <w:rFonts w:eastAsia="Calibri"/>
          <w:sz w:val="20"/>
          <w:szCs w:val="20"/>
          <w:lang w:val="en-US" w:eastAsia="en-US" w:bidi="en-US"/>
        </w:rPr>
        <w:t>The</w:t>
      </w:r>
      <w:r w:rsidRPr="001822A7">
        <w:rPr>
          <w:rFonts w:eastAsia="Calibri"/>
          <w:spacing w:val="-13"/>
          <w:sz w:val="20"/>
          <w:szCs w:val="20"/>
          <w:lang w:val="en-US" w:eastAsia="en-US" w:bidi="en-US"/>
        </w:rPr>
        <w:t xml:space="preserve"> </w:t>
      </w:r>
      <w:r w:rsidRPr="001822A7">
        <w:rPr>
          <w:rFonts w:eastAsia="Calibri"/>
          <w:sz w:val="20"/>
          <w:szCs w:val="20"/>
          <w:lang w:val="en-US" w:eastAsia="en-US" w:bidi="en-US"/>
        </w:rPr>
        <w:t>Knowledge Plane filters, adapts and classifies the data in the first place, then using for example big data algorithms, machine learning or deep learning, analyses and carries out some reasoning to predict actions and then applies them autonomously to the Management Plane, or else offers different possible behaviors to the Business Plane, where an appropriate or designated human can take the relevant</w:t>
      </w:r>
      <w:r w:rsidRPr="001822A7">
        <w:rPr>
          <w:rFonts w:eastAsia="Calibri"/>
          <w:spacing w:val="-17"/>
          <w:sz w:val="20"/>
          <w:szCs w:val="20"/>
          <w:lang w:val="en-US" w:eastAsia="en-US" w:bidi="en-US"/>
        </w:rPr>
        <w:t xml:space="preserve"> </w:t>
      </w:r>
      <w:r w:rsidRPr="001822A7">
        <w:rPr>
          <w:rFonts w:eastAsia="Calibri"/>
          <w:sz w:val="20"/>
          <w:szCs w:val="20"/>
          <w:lang w:val="en-US" w:eastAsia="en-US" w:bidi="en-US"/>
        </w:rPr>
        <w:t>actions.</w:t>
      </w:r>
    </w:p>
    <w:p w14:paraId="3ADFE7B3" w14:textId="77777777" w:rsidR="001822A7" w:rsidRPr="001822A7" w:rsidRDefault="001822A7" w:rsidP="001822A7">
      <w:pPr>
        <w:widowControl w:val="0"/>
        <w:autoSpaceDE w:val="0"/>
        <w:autoSpaceDN w:val="0"/>
        <w:spacing w:before="0"/>
        <w:ind w:right="533"/>
        <w:jc w:val="both"/>
        <w:rPr>
          <w:rFonts w:eastAsia="Calibri"/>
          <w:sz w:val="20"/>
          <w:szCs w:val="20"/>
          <w:lang w:val="en-US" w:eastAsia="en-US" w:bidi="en-US"/>
        </w:rPr>
      </w:pPr>
    </w:p>
    <w:p w14:paraId="3AC896AB" w14:textId="77777777" w:rsidR="001822A7" w:rsidRPr="001822A7" w:rsidRDefault="001822A7" w:rsidP="001822A7">
      <w:pPr>
        <w:widowControl w:val="0"/>
        <w:autoSpaceDE w:val="0"/>
        <w:autoSpaceDN w:val="0"/>
        <w:spacing w:before="0"/>
        <w:ind w:right="531"/>
        <w:jc w:val="both"/>
        <w:rPr>
          <w:rFonts w:eastAsia="Calibri"/>
          <w:sz w:val="20"/>
          <w:szCs w:val="20"/>
          <w:lang w:val="en-US" w:eastAsia="en-US" w:bidi="en-US"/>
        </w:rPr>
      </w:pPr>
      <w:r w:rsidRPr="001822A7">
        <w:rPr>
          <w:rFonts w:ascii="Calibri" w:eastAsia="Calibri" w:hAnsi="Calibri" w:cs="Calibri"/>
          <w:noProof/>
          <w:sz w:val="20"/>
          <w:szCs w:val="20"/>
          <w:lang w:val="en-US" w:eastAsia="en-US"/>
        </w:rPr>
        <w:drawing>
          <wp:inline distT="0" distB="0" distL="0" distR="0" wp14:anchorId="4EB53A47" wp14:editId="19899B79">
            <wp:extent cx="4681415" cy="2461260"/>
            <wp:effectExtent l="0" t="0" r="5080" b="2540"/>
            <wp:docPr id="42" name="image2.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6" cstate="print"/>
                    <a:stretch>
                      <a:fillRect/>
                    </a:stretch>
                  </pic:blipFill>
                  <pic:spPr>
                    <a:xfrm>
                      <a:off x="0" y="0"/>
                      <a:ext cx="4713559" cy="2478160"/>
                    </a:xfrm>
                    <a:prstGeom prst="rect">
                      <a:avLst/>
                    </a:prstGeom>
                  </pic:spPr>
                </pic:pic>
              </a:graphicData>
            </a:graphic>
          </wp:inline>
        </w:drawing>
      </w:r>
    </w:p>
    <w:p w14:paraId="3C48F364" w14:textId="77777777" w:rsidR="001822A7" w:rsidRPr="001822A7" w:rsidRDefault="001822A7" w:rsidP="001822A7">
      <w:pPr>
        <w:overflowPunct w:val="0"/>
        <w:autoSpaceDE w:val="0"/>
        <w:autoSpaceDN w:val="0"/>
        <w:adjustRightInd w:val="0"/>
        <w:spacing w:before="93"/>
        <w:ind w:left="2967" w:right="2687"/>
        <w:jc w:val="center"/>
        <w:textAlignment w:val="baseline"/>
        <w:rPr>
          <w:rFonts w:eastAsia="Times New Roman"/>
          <w:b/>
          <w:iCs/>
          <w:color w:val="000000" w:themeColor="text1"/>
          <w:sz w:val="20"/>
          <w:szCs w:val="20"/>
          <w:lang w:val="en-US" w:eastAsia="en-US"/>
        </w:rPr>
      </w:pPr>
    </w:p>
    <w:p w14:paraId="55AE11ED" w14:textId="0801BFD9" w:rsidR="001822A7" w:rsidRPr="001822A7" w:rsidRDefault="000A5E1C" w:rsidP="001822A7">
      <w:pPr>
        <w:overflowPunct w:val="0"/>
        <w:autoSpaceDE w:val="0"/>
        <w:autoSpaceDN w:val="0"/>
        <w:adjustRightInd w:val="0"/>
        <w:spacing w:before="0" w:after="200"/>
        <w:jc w:val="center"/>
        <w:textAlignment w:val="baseline"/>
        <w:rPr>
          <w:rFonts w:eastAsia="Times New Roman"/>
          <w:b/>
          <w:bCs/>
          <w:i/>
          <w:color w:val="000000" w:themeColor="text1"/>
          <w:sz w:val="20"/>
          <w:szCs w:val="20"/>
          <w:lang w:val="en-US" w:eastAsia="en-US"/>
        </w:rPr>
      </w:pPr>
      <w:bookmarkStart w:id="139" w:name="_Toc3820888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22</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1822A7" w:rsidRPr="001822A7">
        <w:rPr>
          <w:rFonts w:eastAsia="Times New Roman"/>
          <w:b/>
          <w:bCs/>
          <w:i/>
          <w:color w:val="000000" w:themeColor="text1"/>
          <w:sz w:val="20"/>
          <w:szCs w:val="20"/>
          <w:lang w:val="en-US" w:eastAsia="en-US"/>
        </w:rPr>
        <w:t>- Automated, knowledge-based management</w:t>
      </w:r>
      <w:bookmarkEnd w:id="139"/>
    </w:p>
    <w:p w14:paraId="11F29FB2" w14:textId="77777777" w:rsidR="001822A7" w:rsidRPr="001822A7" w:rsidRDefault="001822A7" w:rsidP="001822A7">
      <w:pPr>
        <w:widowControl w:val="0"/>
        <w:autoSpaceDE w:val="0"/>
        <w:autoSpaceDN w:val="0"/>
        <w:spacing w:before="0"/>
        <w:jc w:val="both"/>
        <w:rPr>
          <w:rFonts w:eastAsia="Calibri" w:hAnsi="Calibri" w:cs="Calibri"/>
          <w:i/>
          <w:sz w:val="20"/>
          <w:szCs w:val="20"/>
          <w:lang w:val="en-US" w:eastAsia="en-US" w:bidi="en-US"/>
        </w:rPr>
      </w:pPr>
    </w:p>
    <w:p w14:paraId="23E5270A" w14:textId="77777777" w:rsidR="001822A7" w:rsidRPr="001822A7" w:rsidRDefault="001822A7" w:rsidP="001822A7">
      <w:pPr>
        <w:widowControl w:val="0"/>
        <w:autoSpaceDE w:val="0"/>
        <w:autoSpaceDN w:val="0"/>
        <w:spacing w:before="0"/>
        <w:jc w:val="both"/>
        <w:rPr>
          <w:rFonts w:eastAsia="Calibri" w:hAnsi="Calibri" w:cs="Calibri"/>
          <w:i/>
          <w:sz w:val="20"/>
          <w:szCs w:val="20"/>
          <w:lang w:val="en-US" w:eastAsia="en-US" w:bidi="en-US"/>
        </w:rPr>
      </w:pPr>
    </w:p>
    <w:p w14:paraId="29176707" w14:textId="77777777" w:rsidR="001822A7" w:rsidRPr="001822A7" w:rsidRDefault="001822A7" w:rsidP="001822A7">
      <w:pPr>
        <w:widowControl w:val="0"/>
        <w:autoSpaceDE w:val="0"/>
        <w:autoSpaceDN w:val="0"/>
        <w:spacing w:before="0"/>
        <w:jc w:val="both"/>
        <w:rPr>
          <w:rFonts w:ascii="Calibri" w:eastAsia="Calibri" w:hAnsi="Calibri" w:cs="Calibri"/>
          <w:sz w:val="22"/>
          <w:szCs w:val="22"/>
          <w:lang w:val="en-US" w:eastAsia="en-US" w:bidi="en-US"/>
        </w:rPr>
      </w:pPr>
      <w:r w:rsidRPr="001822A7">
        <w:rPr>
          <w:rFonts w:eastAsia="Calibri"/>
          <w:sz w:val="20"/>
          <w:szCs w:val="20"/>
          <w:lang w:val="en-US" w:eastAsia="en-US" w:bidi="en-US"/>
        </w:rPr>
        <w:t>Our interpretation of the Knowledge Plane is depicted in Figure 4.</w:t>
      </w:r>
      <w:r w:rsidRPr="001822A7">
        <w:rPr>
          <w:rFonts w:ascii="Calibri" w:eastAsia="Calibri" w:hAnsi="Calibri" w:cs="Calibri"/>
          <w:noProof/>
          <w:sz w:val="22"/>
          <w:szCs w:val="22"/>
          <w:lang w:val="en-US" w:eastAsia="en-US"/>
        </w:rPr>
        <w:drawing>
          <wp:anchor distT="0" distB="0" distL="0" distR="0" simplePos="0" relativeHeight="251659264" behindDoc="0" locked="0" layoutInCell="1" allowOverlap="1" wp14:anchorId="4F1E3717" wp14:editId="553447CB">
            <wp:simplePos x="0" y="0"/>
            <wp:positionH relativeFrom="page">
              <wp:posOffset>1007745</wp:posOffset>
            </wp:positionH>
            <wp:positionV relativeFrom="paragraph">
              <wp:posOffset>238125</wp:posOffset>
            </wp:positionV>
            <wp:extent cx="4647565" cy="2486025"/>
            <wp:effectExtent l="0" t="0" r="635" b="3175"/>
            <wp:wrapTopAndBottom/>
            <wp:docPr id="43" name="image3.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7" cstate="print"/>
                    <a:stretch>
                      <a:fillRect/>
                    </a:stretch>
                  </pic:blipFill>
                  <pic:spPr>
                    <a:xfrm>
                      <a:off x="0" y="0"/>
                      <a:ext cx="4647565" cy="2486025"/>
                    </a:xfrm>
                    <a:prstGeom prst="rect">
                      <a:avLst/>
                    </a:prstGeom>
                  </pic:spPr>
                </pic:pic>
              </a:graphicData>
            </a:graphic>
            <wp14:sizeRelH relativeFrom="margin">
              <wp14:pctWidth>0</wp14:pctWidth>
            </wp14:sizeRelH>
            <wp14:sizeRelV relativeFrom="margin">
              <wp14:pctHeight>0</wp14:pctHeight>
            </wp14:sizeRelV>
          </wp:anchor>
        </w:drawing>
      </w:r>
    </w:p>
    <w:p w14:paraId="01D83A75" w14:textId="77777777" w:rsidR="001822A7" w:rsidRPr="001822A7" w:rsidRDefault="001822A7" w:rsidP="001822A7">
      <w:pPr>
        <w:overflowPunct w:val="0"/>
        <w:autoSpaceDE w:val="0"/>
        <w:autoSpaceDN w:val="0"/>
        <w:adjustRightInd w:val="0"/>
        <w:jc w:val="center"/>
        <w:textAlignment w:val="baseline"/>
        <w:rPr>
          <w:rFonts w:eastAsia="Times New Roman"/>
          <w:sz w:val="20"/>
          <w:szCs w:val="20"/>
          <w:lang w:val="en-US" w:eastAsia="en-US"/>
        </w:rPr>
      </w:pPr>
    </w:p>
    <w:p w14:paraId="373B3133" w14:textId="4DF5B9BF" w:rsidR="00232508" w:rsidRPr="00232508" w:rsidRDefault="000A5E1C" w:rsidP="001822A7">
      <w:pPr>
        <w:overflowPunct w:val="0"/>
        <w:autoSpaceDE w:val="0"/>
        <w:autoSpaceDN w:val="0"/>
        <w:adjustRightInd w:val="0"/>
        <w:spacing w:before="0" w:after="200"/>
        <w:jc w:val="center"/>
        <w:textAlignment w:val="baseline"/>
        <w:rPr>
          <w:rFonts w:eastAsia="Times New Roman"/>
          <w:b/>
          <w:bCs/>
          <w:i/>
          <w:iCs/>
          <w:color w:val="000000" w:themeColor="text1"/>
          <w:sz w:val="20"/>
          <w:szCs w:val="18"/>
          <w:lang w:val="en-US" w:eastAsia="en-US"/>
        </w:rPr>
      </w:pPr>
      <w:bookmarkStart w:id="140" w:name="_Toc3820888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23</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1822A7" w:rsidRPr="001822A7">
        <w:rPr>
          <w:rFonts w:eastAsia="Times New Roman"/>
          <w:b/>
          <w:bCs/>
          <w:color w:val="000000" w:themeColor="text1"/>
          <w:sz w:val="20"/>
          <w:szCs w:val="20"/>
          <w:lang w:val="en-US" w:eastAsia="en-US"/>
        </w:rPr>
        <w:t>- Knowledge Plane</w:t>
      </w:r>
      <w:bookmarkEnd w:id="140"/>
    </w:p>
    <w:p w14:paraId="5BCCBF97" w14:textId="77777777" w:rsidR="00232508" w:rsidRDefault="00232508" w:rsidP="00A04F7F">
      <w:pPr>
        <w:rPr>
          <w:rFonts w:asciiTheme="majorBidi" w:hAnsiTheme="majorBidi" w:cstheme="majorBidi"/>
          <w:b/>
        </w:rPr>
      </w:pPr>
    </w:p>
    <w:p w14:paraId="5E0F7CE5" w14:textId="19512ADE" w:rsidR="00232508" w:rsidRDefault="00232508" w:rsidP="009C4E22">
      <w:pPr>
        <w:pStyle w:val="ListParagraph"/>
        <w:numPr>
          <w:ilvl w:val="0"/>
          <w:numId w:val="60"/>
        </w:numPr>
        <w:ind w:left="720"/>
        <w:rPr>
          <w:rFonts w:asciiTheme="majorBidi" w:hAnsiTheme="majorBidi" w:cstheme="majorBidi"/>
          <w:b/>
        </w:rPr>
      </w:pPr>
      <w:r w:rsidRPr="00232508">
        <w:rPr>
          <w:rFonts w:asciiTheme="majorBidi" w:hAnsiTheme="majorBidi" w:cstheme="majorBidi"/>
          <w:b/>
        </w:rPr>
        <w:t>Intent Management Framework</w:t>
      </w:r>
    </w:p>
    <w:p w14:paraId="58424DD2" w14:textId="77777777" w:rsidR="00232508" w:rsidRDefault="00232508" w:rsidP="00A04F7F">
      <w:pPr>
        <w:ind w:left="720"/>
        <w:rPr>
          <w:rFonts w:asciiTheme="majorBidi" w:hAnsiTheme="majorBidi" w:cstheme="majorBidi"/>
          <w:b/>
        </w:rPr>
      </w:pPr>
    </w:p>
    <w:p w14:paraId="16B11D0C" w14:textId="77777777" w:rsidR="00FF5C53" w:rsidRPr="00FF5C53" w:rsidRDefault="00FF5C53" w:rsidP="00FF5C53">
      <w:pPr>
        <w:overflowPunct w:val="0"/>
        <w:autoSpaceDE w:val="0"/>
        <w:autoSpaceDN w:val="0"/>
        <w:adjustRightInd w:val="0"/>
        <w:spacing w:before="0" w:afterLines="50" w:after="120"/>
        <w:jc w:val="both"/>
        <w:textAlignment w:val="baseline"/>
        <w:rPr>
          <w:rFonts w:eastAsia="Times New Roman"/>
          <w:sz w:val="20"/>
          <w:szCs w:val="20"/>
          <w:lang w:val="en-US" w:eastAsia="zh-CN"/>
        </w:rPr>
      </w:pPr>
      <w:r w:rsidRPr="00FF5C53">
        <w:rPr>
          <w:rFonts w:eastAsia="Times New Roman"/>
          <w:sz w:val="20"/>
          <w:szCs w:val="20"/>
          <w:lang w:val="en-US" w:eastAsia="zh-CN"/>
        </w:rPr>
        <w:t xml:space="preserve">For future network 2030, improving the level of automation and intelligence has become the intrinsic demand for network management operation and maintenance. With key characterizes of intelligent and closed-loop intent assurance, Intent-Based Networking (IBN) can be a powerful solution to achieve in the context of Network 2030 predictive and protective autonomic management, including the specification of Quality of Service (QoS) and resilience covered in later sections. </w:t>
      </w:r>
    </w:p>
    <w:p w14:paraId="23B40C22" w14:textId="77777777" w:rsidR="00FF5C53" w:rsidRPr="00FF5C53" w:rsidRDefault="00FF5C53" w:rsidP="00FF5C53">
      <w:pPr>
        <w:overflowPunct w:val="0"/>
        <w:autoSpaceDE w:val="0"/>
        <w:autoSpaceDN w:val="0"/>
        <w:adjustRightInd w:val="0"/>
        <w:spacing w:before="0" w:afterLines="50" w:after="120"/>
        <w:jc w:val="both"/>
        <w:textAlignment w:val="baseline"/>
        <w:rPr>
          <w:rFonts w:eastAsia="Times New Roman"/>
          <w:sz w:val="20"/>
          <w:szCs w:val="20"/>
          <w:lang w:val="en-US" w:eastAsia="zh-CN"/>
        </w:rPr>
      </w:pPr>
      <w:r w:rsidRPr="00FF5C53">
        <w:rPr>
          <w:rFonts w:eastAsia="Times New Roman"/>
          <w:sz w:val="20"/>
          <w:szCs w:val="20"/>
          <w:lang w:val="en-US" w:eastAsia="zh-CN"/>
        </w:rPr>
        <w:t>As described in Section 4, the automated and knowledge-based network management architecture consists of several planes including the intent plane. In this section, we introduce an IBN framework for Network 2030 by describing the intent plane and different interactions with other planes. Figure 5 introduces a high-level IBN framework, specifically, it shows the interaction between the intent plane and the other planes.</w:t>
      </w:r>
    </w:p>
    <w:p w14:paraId="4D4245B9" w14:textId="77777777" w:rsidR="00FF5C53" w:rsidRPr="00FF5C53" w:rsidRDefault="00FF5C53" w:rsidP="00FF5C53">
      <w:pPr>
        <w:overflowPunct w:val="0"/>
        <w:autoSpaceDE w:val="0"/>
        <w:autoSpaceDN w:val="0"/>
        <w:adjustRightInd w:val="0"/>
        <w:spacing w:before="0" w:after="200"/>
        <w:jc w:val="center"/>
        <w:textAlignment w:val="baseline"/>
        <w:rPr>
          <w:rFonts w:eastAsia="Times New Roman"/>
          <w:i/>
          <w:iCs/>
          <w:color w:val="44546A" w:themeColor="text2"/>
          <w:sz w:val="20"/>
          <w:szCs w:val="18"/>
          <w:lang w:val="en-US" w:eastAsia="zh-CN"/>
        </w:rPr>
      </w:pPr>
      <w:r w:rsidRPr="00FF5C53">
        <w:rPr>
          <w:rFonts w:eastAsia="Times New Roman"/>
          <w:i/>
          <w:iCs/>
          <w:noProof/>
          <w:color w:val="44546A" w:themeColor="text2"/>
          <w:sz w:val="20"/>
          <w:szCs w:val="18"/>
          <w:lang w:val="en-US" w:eastAsia="en-US"/>
        </w:rPr>
        <w:drawing>
          <wp:inline distT="0" distB="0" distL="0" distR="0" wp14:anchorId="76D9314F" wp14:editId="054594C5">
            <wp:extent cx="4202864" cy="3331029"/>
            <wp:effectExtent l="0" t="0" r="1270" b="0"/>
            <wp:docPr id="44" name="Picture 44" descr="A picture containing parking, meter,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arking, meter, outdoor, building&#10;&#10;Description automatically generated"/>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4244855" cy="3364310"/>
                    </a:xfrm>
                    <a:prstGeom prst="rect">
                      <a:avLst/>
                    </a:prstGeom>
                    <a:noFill/>
                    <a:ln>
                      <a:noFill/>
                    </a:ln>
                  </pic:spPr>
                </pic:pic>
              </a:graphicData>
            </a:graphic>
          </wp:inline>
        </w:drawing>
      </w:r>
    </w:p>
    <w:p w14:paraId="0279AE17" w14:textId="1D16A2B1" w:rsidR="00FF5C53" w:rsidRPr="00FF5C53" w:rsidRDefault="000F497F" w:rsidP="00FF5C53">
      <w:pPr>
        <w:overflowPunct w:val="0"/>
        <w:autoSpaceDE w:val="0"/>
        <w:autoSpaceDN w:val="0"/>
        <w:adjustRightInd w:val="0"/>
        <w:spacing w:before="0" w:after="200"/>
        <w:jc w:val="center"/>
        <w:textAlignment w:val="baseline"/>
        <w:rPr>
          <w:rFonts w:eastAsia="Times New Roman"/>
          <w:b/>
          <w:bCs/>
          <w:i/>
          <w:iCs/>
          <w:color w:val="000000" w:themeColor="text1"/>
          <w:sz w:val="20"/>
          <w:szCs w:val="20"/>
          <w:lang w:val="en-US" w:eastAsia="en-US"/>
        </w:rPr>
      </w:pPr>
      <w:bookmarkStart w:id="141" w:name="_Toc38208889"/>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24</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FF5C53" w:rsidRPr="00FF5C53">
        <w:rPr>
          <w:rFonts w:eastAsia="Times New Roman"/>
          <w:b/>
          <w:bCs/>
          <w:i/>
          <w:iCs/>
          <w:color w:val="000000" w:themeColor="text1"/>
          <w:sz w:val="20"/>
          <w:szCs w:val="20"/>
          <w:lang w:val="en-US" w:eastAsia="en-US"/>
        </w:rPr>
        <w:t xml:space="preserve">- </w:t>
      </w:r>
      <w:r w:rsidR="00FF5C53" w:rsidRPr="00FF5C53">
        <w:rPr>
          <w:rFonts w:eastAsia="Times New Roman"/>
          <w:b/>
          <w:bCs/>
          <w:i/>
          <w:iCs/>
          <w:color w:val="000000" w:themeColor="text1"/>
          <w:sz w:val="20"/>
          <w:szCs w:val="20"/>
          <w:lang w:val="en-US" w:eastAsia="zh-CN"/>
        </w:rPr>
        <w:t>Framework</w:t>
      </w:r>
      <w:r w:rsidR="00FF5C53" w:rsidRPr="00FF5C53">
        <w:rPr>
          <w:rFonts w:eastAsia="Times New Roman"/>
          <w:b/>
          <w:bCs/>
          <w:i/>
          <w:iCs/>
          <w:color w:val="000000" w:themeColor="text1"/>
          <w:sz w:val="20"/>
          <w:szCs w:val="20"/>
          <w:lang w:val="en-US" w:eastAsia="en-US"/>
        </w:rPr>
        <w:t xml:space="preserve"> </w:t>
      </w:r>
      <w:r w:rsidR="00FF5C53" w:rsidRPr="00FF5C53">
        <w:rPr>
          <w:rFonts w:eastAsia="Times New Roman"/>
          <w:b/>
          <w:bCs/>
          <w:i/>
          <w:iCs/>
          <w:color w:val="000000" w:themeColor="text1"/>
          <w:sz w:val="20"/>
          <w:szCs w:val="20"/>
          <w:lang w:val="en-US" w:eastAsia="zh-CN"/>
        </w:rPr>
        <w:t xml:space="preserve">of </w:t>
      </w:r>
      <w:r w:rsidR="00FF5C53" w:rsidRPr="00FF5C53">
        <w:rPr>
          <w:rFonts w:eastAsia="Times New Roman"/>
          <w:b/>
          <w:bCs/>
          <w:i/>
          <w:iCs/>
          <w:color w:val="000000" w:themeColor="text1"/>
          <w:sz w:val="20"/>
          <w:szCs w:val="20"/>
          <w:lang w:val="en-US" w:eastAsia="en-US"/>
        </w:rPr>
        <w:t>Intent-Based Networking for Network 2030</w:t>
      </w:r>
      <w:bookmarkEnd w:id="141"/>
    </w:p>
    <w:p w14:paraId="111860B4" w14:textId="77777777" w:rsidR="00FF5C53" w:rsidRPr="00FF5C53" w:rsidRDefault="00FF5C53" w:rsidP="00FF5C53">
      <w:pPr>
        <w:overflowPunct w:val="0"/>
        <w:autoSpaceDE w:val="0"/>
        <w:autoSpaceDN w:val="0"/>
        <w:adjustRightInd w:val="0"/>
        <w:textAlignment w:val="baseline"/>
        <w:rPr>
          <w:rFonts w:eastAsia="Times New Roman"/>
          <w:szCs w:val="20"/>
          <w:lang w:val="en-US" w:eastAsia="en-US"/>
        </w:rPr>
      </w:pPr>
    </w:p>
    <w:p w14:paraId="6F42A3A5" w14:textId="77777777" w:rsidR="00FF5C53" w:rsidRPr="00FF5C53" w:rsidRDefault="00FF5C53" w:rsidP="00FF5C53">
      <w:pPr>
        <w:overflowPunct w:val="0"/>
        <w:autoSpaceDE w:val="0"/>
        <w:autoSpaceDN w:val="0"/>
        <w:adjustRightInd w:val="0"/>
        <w:jc w:val="both"/>
        <w:textAlignment w:val="baseline"/>
        <w:rPr>
          <w:rFonts w:eastAsia="Times New Roman"/>
          <w:sz w:val="20"/>
          <w:szCs w:val="20"/>
          <w:lang w:val="en-US" w:eastAsia="zh-CN"/>
        </w:rPr>
      </w:pPr>
      <w:r w:rsidRPr="00FF5C53">
        <w:rPr>
          <w:rFonts w:eastAsia="Times New Roman"/>
          <w:sz w:val="20"/>
          <w:szCs w:val="20"/>
          <w:lang w:val="en-US" w:eastAsia="zh-CN"/>
        </w:rPr>
        <w:t xml:space="preserve">Intent-based management system is subject to a lifecycle as </w:t>
      </w:r>
      <w:proofErr w:type="gramStart"/>
      <w:r w:rsidRPr="00FF5C53">
        <w:rPr>
          <w:rFonts w:eastAsia="Times New Roman"/>
          <w:sz w:val="20"/>
          <w:szCs w:val="20"/>
          <w:lang w:val="en-US" w:eastAsia="zh-CN"/>
        </w:rPr>
        <w:t>it  changes</w:t>
      </w:r>
      <w:proofErr w:type="gramEnd"/>
      <w:r w:rsidRPr="00FF5C53">
        <w:rPr>
          <w:rFonts w:eastAsia="Times New Roman"/>
          <w:sz w:val="20"/>
          <w:szCs w:val="20"/>
          <w:lang w:val="en-US" w:eastAsia="zh-CN"/>
        </w:rPr>
        <w:t xml:space="preserve"> over the course of time ([https://tools.ietf.org/html/draft-irtf-nmrg-ibn-concepts-definitions-01], [Clemm]).This lifecycle is closely tied to various interconnection functions that are associated with the management concepts and operations. Figure 6 depicts an Intent-based management system lifecycle and its main functions.  These life-</w:t>
      </w:r>
      <w:proofErr w:type="gramStart"/>
      <w:r w:rsidRPr="00FF5C53">
        <w:rPr>
          <w:rFonts w:eastAsia="Times New Roman"/>
          <w:sz w:val="20"/>
          <w:szCs w:val="20"/>
          <w:lang w:val="en-US" w:eastAsia="zh-CN"/>
        </w:rPr>
        <w:t>cycle  functions</w:t>
      </w:r>
      <w:proofErr w:type="gramEnd"/>
      <w:r w:rsidRPr="00FF5C53">
        <w:rPr>
          <w:rFonts w:eastAsia="Times New Roman"/>
          <w:sz w:val="20"/>
          <w:szCs w:val="20"/>
          <w:lang w:val="en-US" w:eastAsia="zh-CN"/>
        </w:rPr>
        <w:t xml:space="preserve"> are grouped  into two (horizontal) functional artefacts, reflecting the distinction between fulfillment and assurance and into  (vertical) three  groups of artefacts: user-space, intend-base systems, network operation space.</w:t>
      </w:r>
    </w:p>
    <w:p w14:paraId="6A8CE202" w14:textId="77777777" w:rsidR="00FF5C53" w:rsidRPr="00FF5C53" w:rsidRDefault="00FF5C53" w:rsidP="00FF5C53">
      <w:pPr>
        <w:overflowPunct w:val="0"/>
        <w:autoSpaceDE w:val="0"/>
        <w:autoSpaceDN w:val="0"/>
        <w:adjustRightInd w:val="0"/>
        <w:jc w:val="both"/>
        <w:textAlignment w:val="baseline"/>
        <w:rPr>
          <w:rFonts w:eastAsia="Times New Roman"/>
          <w:sz w:val="20"/>
          <w:szCs w:val="20"/>
          <w:lang w:val="en-US" w:eastAsia="zh-CN"/>
        </w:rPr>
      </w:pPr>
    </w:p>
    <w:p w14:paraId="39C74450" w14:textId="77777777" w:rsidR="00FF5C53" w:rsidRPr="00FF5C53" w:rsidRDefault="00FF5C53" w:rsidP="00FF5C53">
      <w:pPr>
        <w:overflowPunct w:val="0"/>
        <w:autoSpaceDE w:val="0"/>
        <w:autoSpaceDN w:val="0"/>
        <w:adjustRightInd w:val="0"/>
        <w:jc w:val="both"/>
        <w:textAlignment w:val="baseline"/>
        <w:rPr>
          <w:rFonts w:eastAsia="Times New Roman"/>
          <w:sz w:val="20"/>
          <w:szCs w:val="20"/>
          <w:lang w:val="en-US" w:eastAsia="zh-CN"/>
        </w:rPr>
      </w:pPr>
      <w:r w:rsidRPr="00FF5C53">
        <w:rPr>
          <w:rFonts w:eastAsia="Times New Roman"/>
          <w:noProof/>
          <w:sz w:val="20"/>
          <w:szCs w:val="20"/>
          <w:lang w:val="en-US" w:eastAsia="en-US"/>
        </w:rPr>
        <w:drawing>
          <wp:inline distT="0" distB="0" distL="0" distR="0" wp14:anchorId="596900CA" wp14:editId="2C501A34">
            <wp:extent cx="6120765" cy="2633345"/>
            <wp:effectExtent l="0" t="0" r="635" b="0"/>
            <wp:docPr id="45" name="Picture 4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BN diagram.png"/>
                    <pic:cNvPicPr/>
                  </pic:nvPicPr>
                  <pic:blipFill>
                    <a:blip r:embed="rId40"/>
                    <a:stretch>
                      <a:fillRect/>
                    </a:stretch>
                  </pic:blipFill>
                  <pic:spPr>
                    <a:xfrm>
                      <a:off x="0" y="0"/>
                      <a:ext cx="6120765" cy="2633345"/>
                    </a:xfrm>
                    <a:prstGeom prst="rect">
                      <a:avLst/>
                    </a:prstGeom>
                  </pic:spPr>
                </pic:pic>
              </a:graphicData>
            </a:graphic>
          </wp:inline>
        </w:drawing>
      </w:r>
    </w:p>
    <w:p w14:paraId="2C9485E2" w14:textId="36B81A06" w:rsidR="00FF5C53" w:rsidRPr="00FF5C53" w:rsidRDefault="000F497F" w:rsidP="00FF5C53">
      <w:pPr>
        <w:overflowPunct w:val="0"/>
        <w:autoSpaceDE w:val="0"/>
        <w:autoSpaceDN w:val="0"/>
        <w:adjustRightInd w:val="0"/>
        <w:jc w:val="center"/>
        <w:textAlignment w:val="baseline"/>
        <w:rPr>
          <w:rFonts w:eastAsia="Times New Roman"/>
          <w:b/>
          <w:bCs/>
          <w:i/>
          <w:iCs/>
          <w:sz w:val="20"/>
          <w:szCs w:val="20"/>
          <w:lang w:val="en-US" w:eastAsia="zh-CN"/>
        </w:rPr>
      </w:pPr>
      <w:bookmarkStart w:id="142" w:name="_Toc38208890"/>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25</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proofErr w:type="gramStart"/>
      <w:r w:rsidR="00FF5C53" w:rsidRPr="00FF5C53">
        <w:rPr>
          <w:rFonts w:eastAsia="Times New Roman"/>
          <w:b/>
          <w:bCs/>
          <w:i/>
          <w:iCs/>
          <w:sz w:val="20"/>
          <w:szCs w:val="20"/>
          <w:lang w:val="en-US" w:eastAsia="zh-CN"/>
        </w:rPr>
        <w:t>-  Intent</w:t>
      </w:r>
      <w:proofErr w:type="gramEnd"/>
      <w:r w:rsidR="00FF5C53" w:rsidRPr="00FF5C53">
        <w:rPr>
          <w:rFonts w:eastAsia="Times New Roman"/>
          <w:b/>
          <w:bCs/>
          <w:i/>
          <w:iCs/>
          <w:sz w:val="20"/>
          <w:szCs w:val="20"/>
          <w:lang w:val="en-US" w:eastAsia="zh-CN"/>
        </w:rPr>
        <w:t>-based Management Lifecycle</w:t>
      </w:r>
      <w:bookmarkEnd w:id="142"/>
    </w:p>
    <w:p w14:paraId="58E0FA41" w14:textId="77777777" w:rsidR="00FF5C53" w:rsidRPr="00FF5C53" w:rsidRDefault="00FF5C53" w:rsidP="00FF5C53">
      <w:pPr>
        <w:spacing w:before="0" w:afterLines="50" w:after="120"/>
        <w:ind w:left="720"/>
        <w:contextualSpacing/>
        <w:jc w:val="both"/>
        <w:outlineLvl w:val="2"/>
        <w:rPr>
          <w:rFonts w:eastAsia="Times New Roman"/>
          <w:b/>
          <w:sz w:val="20"/>
          <w:szCs w:val="20"/>
          <w:lang w:val="en-US" w:eastAsia="zh-CN"/>
        </w:rPr>
      </w:pPr>
    </w:p>
    <w:p w14:paraId="49ED7092" w14:textId="77777777" w:rsidR="00FF5C53" w:rsidRPr="00FF5C53" w:rsidRDefault="00FF5C53" w:rsidP="00FF5C53">
      <w:pPr>
        <w:spacing w:before="0" w:afterLines="50" w:after="120"/>
        <w:contextualSpacing/>
        <w:jc w:val="both"/>
        <w:outlineLvl w:val="2"/>
        <w:rPr>
          <w:rFonts w:eastAsia="Times New Roman"/>
          <w:b/>
          <w:sz w:val="20"/>
          <w:szCs w:val="20"/>
          <w:lang w:val="en-US" w:eastAsia="zh-CN"/>
        </w:rPr>
      </w:pPr>
      <w:bookmarkStart w:id="143" w:name="_Toc38215984"/>
      <w:r w:rsidRPr="00FF5C53">
        <w:rPr>
          <w:rFonts w:eastAsia="Times New Roman"/>
          <w:b/>
          <w:sz w:val="20"/>
          <w:szCs w:val="20"/>
          <w:lang w:val="en-US" w:eastAsia="zh-CN"/>
        </w:rPr>
        <w:lastRenderedPageBreak/>
        <w:t>Intent Plane</w:t>
      </w:r>
      <w:bookmarkEnd w:id="143"/>
    </w:p>
    <w:p w14:paraId="35046C87" w14:textId="77777777" w:rsidR="00FF5C53" w:rsidRPr="00FF5C53" w:rsidRDefault="00FF5C53" w:rsidP="00FF5C53">
      <w:pPr>
        <w:overflowPunct w:val="0"/>
        <w:autoSpaceDE w:val="0"/>
        <w:autoSpaceDN w:val="0"/>
        <w:adjustRightInd w:val="0"/>
        <w:spacing w:before="0" w:afterLines="50" w:after="120"/>
        <w:jc w:val="both"/>
        <w:textAlignment w:val="baseline"/>
        <w:rPr>
          <w:rFonts w:eastAsia="Times New Roman"/>
          <w:b/>
          <w:sz w:val="20"/>
          <w:szCs w:val="20"/>
          <w:lang w:val="en-US" w:eastAsia="zh-CN"/>
        </w:rPr>
      </w:pPr>
      <w:r w:rsidRPr="00FF5C53">
        <w:rPr>
          <w:rFonts w:eastAsia="Times New Roman"/>
          <w:sz w:val="20"/>
          <w:szCs w:val="20"/>
          <w:lang w:val="en-US" w:eastAsia="zh-CN"/>
        </w:rPr>
        <w:t>The Intent Plane is decomposed to four main modules that translate, validate, decompose the original intent into network tasks, and keep track of its fulfillment once it is handed to the management plane.</w:t>
      </w:r>
    </w:p>
    <w:p w14:paraId="05C44892" w14:textId="77777777" w:rsidR="00FF5C53" w:rsidRPr="00FF5C53" w:rsidRDefault="00FF5C53" w:rsidP="009C4E22">
      <w:pPr>
        <w:numPr>
          <w:ilvl w:val="0"/>
          <w:numId w:val="19"/>
        </w:numPr>
        <w:overflowPunct w:val="0"/>
        <w:autoSpaceDE w:val="0"/>
        <w:autoSpaceDN w:val="0"/>
        <w:adjustRightInd w:val="0"/>
        <w:spacing w:before="0" w:afterLines="50" w:after="120"/>
        <w:ind w:left="720"/>
        <w:contextualSpacing/>
        <w:textAlignment w:val="baseline"/>
        <w:rPr>
          <w:rFonts w:eastAsia="Times New Roman"/>
          <w:b/>
          <w:sz w:val="20"/>
          <w:szCs w:val="20"/>
          <w:lang w:val="en-US" w:eastAsia="zh-CN"/>
        </w:rPr>
      </w:pPr>
      <w:r w:rsidRPr="00FF5C53">
        <w:rPr>
          <w:rFonts w:eastAsia="Times New Roman"/>
          <w:b/>
          <w:sz w:val="20"/>
          <w:szCs w:val="20"/>
          <w:lang w:val="en-US" w:eastAsia="zh-CN"/>
        </w:rPr>
        <w:t xml:space="preserve">Intent Translation </w:t>
      </w:r>
    </w:p>
    <w:p w14:paraId="5620AE21" w14:textId="77777777" w:rsidR="00FF5C53" w:rsidRPr="00FF5C53" w:rsidRDefault="00FF5C53" w:rsidP="00FF5C53">
      <w:pPr>
        <w:overflowPunct w:val="0"/>
        <w:autoSpaceDE w:val="0"/>
        <w:autoSpaceDN w:val="0"/>
        <w:adjustRightInd w:val="0"/>
        <w:spacing w:before="0" w:afterLines="50" w:after="120"/>
        <w:ind w:left="360"/>
        <w:jc w:val="both"/>
        <w:textAlignment w:val="baseline"/>
        <w:rPr>
          <w:rFonts w:eastAsia="Times New Roman"/>
          <w:sz w:val="20"/>
          <w:szCs w:val="20"/>
          <w:lang w:val="en-US" w:eastAsia="zh-CN"/>
        </w:rPr>
      </w:pPr>
      <w:r w:rsidRPr="00FF5C53">
        <w:rPr>
          <w:rFonts w:eastAsia="Times New Roman"/>
          <w:sz w:val="20"/>
          <w:szCs w:val="20"/>
          <w:lang w:val="en-US" w:eastAsia="zh-CN"/>
        </w:rPr>
        <w:t>When an intent is exposed to the intent plane, the first module that deals with it is the “</w:t>
      </w:r>
      <w:r w:rsidRPr="00FF5C53">
        <w:rPr>
          <w:rFonts w:eastAsia="Times New Roman"/>
          <w:i/>
          <w:iCs/>
          <w:sz w:val="20"/>
          <w:szCs w:val="20"/>
          <w:lang w:val="en-US" w:eastAsia="zh-CN"/>
        </w:rPr>
        <w:t>Intent Translation</w:t>
      </w:r>
      <w:r w:rsidRPr="00FF5C53">
        <w:rPr>
          <w:rFonts w:eastAsia="Times New Roman"/>
          <w:sz w:val="20"/>
          <w:szCs w:val="20"/>
          <w:lang w:val="en-US" w:eastAsia="zh-CN"/>
        </w:rPr>
        <w:t>”. Intention translation consists of mapping the intent from a certain high-level form to a more system-oriented request. This process can be done through a service template or a sort of language transformation.</w:t>
      </w:r>
    </w:p>
    <w:p w14:paraId="3EC4FE75" w14:textId="77777777" w:rsidR="00FF5C53" w:rsidRPr="00FF5C53" w:rsidRDefault="00FF5C53" w:rsidP="009C4E22">
      <w:pPr>
        <w:numPr>
          <w:ilvl w:val="0"/>
          <w:numId w:val="19"/>
        </w:numPr>
        <w:overflowPunct w:val="0"/>
        <w:autoSpaceDE w:val="0"/>
        <w:autoSpaceDN w:val="0"/>
        <w:adjustRightInd w:val="0"/>
        <w:spacing w:before="0" w:afterLines="50" w:after="120"/>
        <w:ind w:left="720"/>
        <w:contextualSpacing/>
        <w:textAlignment w:val="baseline"/>
        <w:rPr>
          <w:rFonts w:eastAsia="Times New Roman"/>
          <w:b/>
          <w:sz w:val="20"/>
          <w:szCs w:val="20"/>
          <w:lang w:val="en-US" w:eastAsia="zh-CN"/>
        </w:rPr>
      </w:pPr>
      <w:r w:rsidRPr="00FF5C53">
        <w:rPr>
          <w:rFonts w:eastAsia="Times New Roman"/>
          <w:b/>
          <w:sz w:val="20"/>
          <w:szCs w:val="20"/>
          <w:lang w:val="en-US" w:eastAsia="zh-CN"/>
        </w:rPr>
        <w:t xml:space="preserve">Intent Validation </w:t>
      </w:r>
    </w:p>
    <w:p w14:paraId="26629982" w14:textId="77777777" w:rsidR="00FF5C53" w:rsidRPr="00FF5C53" w:rsidRDefault="00FF5C53" w:rsidP="00FF5C53">
      <w:pPr>
        <w:overflowPunct w:val="0"/>
        <w:autoSpaceDE w:val="0"/>
        <w:autoSpaceDN w:val="0"/>
        <w:adjustRightInd w:val="0"/>
        <w:spacing w:before="0" w:afterLines="50" w:after="120"/>
        <w:ind w:left="360"/>
        <w:jc w:val="both"/>
        <w:textAlignment w:val="baseline"/>
        <w:rPr>
          <w:rFonts w:eastAsia="Times New Roman"/>
          <w:sz w:val="20"/>
          <w:szCs w:val="20"/>
          <w:lang w:val="en-US" w:eastAsia="zh-CN"/>
        </w:rPr>
      </w:pPr>
      <w:r w:rsidRPr="00FF5C53">
        <w:rPr>
          <w:rFonts w:eastAsia="Times New Roman"/>
          <w:sz w:val="20"/>
          <w:szCs w:val="20"/>
          <w:lang w:val="en-US" w:eastAsia="zh-CN"/>
        </w:rPr>
        <w:t>The “</w:t>
      </w:r>
      <w:r w:rsidRPr="00FF5C53">
        <w:rPr>
          <w:rFonts w:eastAsia="Times New Roman"/>
          <w:i/>
          <w:iCs/>
          <w:sz w:val="20"/>
          <w:szCs w:val="20"/>
          <w:lang w:val="en-US" w:eastAsia="zh-CN"/>
        </w:rPr>
        <w:t xml:space="preserve">Intent </w:t>
      </w:r>
      <w:proofErr w:type="gramStart"/>
      <w:r w:rsidRPr="00FF5C53">
        <w:rPr>
          <w:rFonts w:eastAsia="Times New Roman"/>
          <w:i/>
          <w:iCs/>
          <w:sz w:val="20"/>
          <w:szCs w:val="20"/>
          <w:lang w:val="en-US" w:eastAsia="zh-CN"/>
        </w:rPr>
        <w:t>Validation</w:t>
      </w:r>
      <w:r w:rsidRPr="00FF5C53">
        <w:rPr>
          <w:rFonts w:eastAsia="Times New Roman"/>
          <w:sz w:val="20"/>
          <w:szCs w:val="20"/>
          <w:lang w:val="en-US" w:eastAsia="zh-CN"/>
        </w:rPr>
        <w:t>“ module</w:t>
      </w:r>
      <w:proofErr w:type="gramEnd"/>
      <w:r w:rsidRPr="00FF5C53">
        <w:rPr>
          <w:rFonts w:eastAsia="Times New Roman"/>
          <w:sz w:val="20"/>
          <w:szCs w:val="20"/>
          <w:lang w:val="en-US" w:eastAsia="zh-CN"/>
        </w:rPr>
        <w:t xml:space="preserve"> checks the syntax of the transformation and if everything is understandable to the system. If it is not the case, it can recommend a new syntax to the intent’s originator. This micro-loop is the first control point to make sure that the intent can be processed correctly.</w:t>
      </w:r>
    </w:p>
    <w:p w14:paraId="2FA7E340" w14:textId="77777777" w:rsidR="00FF5C53" w:rsidRPr="00FF5C53" w:rsidRDefault="00FF5C53" w:rsidP="009C4E22">
      <w:pPr>
        <w:numPr>
          <w:ilvl w:val="0"/>
          <w:numId w:val="19"/>
        </w:numPr>
        <w:overflowPunct w:val="0"/>
        <w:autoSpaceDE w:val="0"/>
        <w:autoSpaceDN w:val="0"/>
        <w:adjustRightInd w:val="0"/>
        <w:spacing w:before="0" w:afterLines="50" w:after="120"/>
        <w:ind w:left="720"/>
        <w:contextualSpacing/>
        <w:textAlignment w:val="baseline"/>
        <w:rPr>
          <w:rFonts w:eastAsia="Times New Roman"/>
          <w:b/>
          <w:sz w:val="20"/>
          <w:szCs w:val="20"/>
          <w:lang w:val="en-US" w:eastAsia="zh-CN"/>
        </w:rPr>
      </w:pPr>
      <w:r w:rsidRPr="00FF5C53">
        <w:rPr>
          <w:rFonts w:eastAsia="Times New Roman"/>
          <w:b/>
          <w:sz w:val="20"/>
          <w:szCs w:val="20"/>
          <w:lang w:val="en-US" w:eastAsia="zh-CN"/>
        </w:rPr>
        <w:t xml:space="preserve">Intent Processing </w:t>
      </w:r>
    </w:p>
    <w:p w14:paraId="56C5CB9D" w14:textId="77777777" w:rsidR="00FF5C53" w:rsidRPr="00FF5C53" w:rsidRDefault="00FF5C53" w:rsidP="00FF5C53">
      <w:pPr>
        <w:overflowPunct w:val="0"/>
        <w:autoSpaceDE w:val="0"/>
        <w:autoSpaceDN w:val="0"/>
        <w:adjustRightInd w:val="0"/>
        <w:spacing w:before="0" w:afterLines="50" w:after="120"/>
        <w:ind w:left="360"/>
        <w:jc w:val="both"/>
        <w:textAlignment w:val="baseline"/>
        <w:rPr>
          <w:rFonts w:eastAsia="Times New Roman"/>
          <w:sz w:val="20"/>
          <w:szCs w:val="20"/>
          <w:lang w:val="en-US" w:eastAsia="zh-CN"/>
        </w:rPr>
      </w:pPr>
      <w:r w:rsidRPr="00FF5C53">
        <w:rPr>
          <w:rFonts w:eastAsia="Times New Roman"/>
          <w:sz w:val="20"/>
          <w:szCs w:val="20"/>
          <w:lang w:val="en-US" w:eastAsia="zh-CN"/>
        </w:rPr>
        <w:t>Once the intent is validated, the “</w:t>
      </w:r>
      <w:r w:rsidRPr="00FF5C53">
        <w:rPr>
          <w:rFonts w:eastAsia="Times New Roman"/>
          <w:i/>
          <w:iCs/>
          <w:sz w:val="20"/>
          <w:szCs w:val="20"/>
          <w:lang w:val="en-US" w:eastAsia="zh-CN"/>
        </w:rPr>
        <w:t xml:space="preserve">Intent </w:t>
      </w:r>
      <w:proofErr w:type="gramStart"/>
      <w:r w:rsidRPr="00FF5C53">
        <w:rPr>
          <w:rFonts w:eastAsia="Times New Roman"/>
          <w:i/>
          <w:iCs/>
          <w:sz w:val="20"/>
          <w:szCs w:val="20"/>
          <w:lang w:val="en-US" w:eastAsia="zh-CN"/>
        </w:rPr>
        <w:t>Processor</w:t>
      </w:r>
      <w:r w:rsidRPr="00FF5C53">
        <w:rPr>
          <w:rFonts w:eastAsia="Times New Roman"/>
          <w:sz w:val="20"/>
          <w:szCs w:val="20"/>
          <w:lang w:val="en-US" w:eastAsia="zh-CN"/>
        </w:rPr>
        <w:t>“ takes</w:t>
      </w:r>
      <w:proofErr w:type="gramEnd"/>
      <w:r w:rsidRPr="00FF5C53">
        <w:rPr>
          <w:rFonts w:eastAsia="Times New Roman"/>
          <w:sz w:val="20"/>
          <w:szCs w:val="20"/>
          <w:lang w:val="en-US" w:eastAsia="zh-CN"/>
        </w:rPr>
        <w:t xml:space="preserve"> into account the SLAs and service profiles (from the business plane) to normalize the intent and decompose it into small network tasks. It also checks if there are any conflicts with existing intents. The intent processing module interacts with the knowledge plane to analyze if any improvement can be done.</w:t>
      </w:r>
    </w:p>
    <w:p w14:paraId="7D213D2B" w14:textId="77777777" w:rsidR="00FF5C53" w:rsidRPr="00FF5C53" w:rsidRDefault="00FF5C53" w:rsidP="009C4E22">
      <w:pPr>
        <w:numPr>
          <w:ilvl w:val="0"/>
          <w:numId w:val="19"/>
        </w:numPr>
        <w:overflowPunct w:val="0"/>
        <w:autoSpaceDE w:val="0"/>
        <w:autoSpaceDN w:val="0"/>
        <w:adjustRightInd w:val="0"/>
        <w:spacing w:before="0" w:afterLines="50" w:after="120"/>
        <w:ind w:left="720"/>
        <w:contextualSpacing/>
        <w:textAlignment w:val="baseline"/>
        <w:rPr>
          <w:rFonts w:eastAsia="Times New Roman"/>
          <w:b/>
          <w:sz w:val="20"/>
          <w:szCs w:val="20"/>
          <w:lang w:val="en-US" w:eastAsia="zh-CN"/>
        </w:rPr>
      </w:pPr>
      <w:r w:rsidRPr="00FF5C53">
        <w:rPr>
          <w:rFonts w:eastAsia="Times New Roman"/>
          <w:b/>
          <w:sz w:val="20"/>
          <w:szCs w:val="20"/>
          <w:lang w:val="en-US" w:eastAsia="zh-CN"/>
        </w:rPr>
        <w:t xml:space="preserve">Intent Assurance </w:t>
      </w:r>
    </w:p>
    <w:p w14:paraId="7F34937A" w14:textId="77777777" w:rsidR="00FF5C53" w:rsidRPr="00FF5C53" w:rsidRDefault="00FF5C53" w:rsidP="00FF5C53">
      <w:pPr>
        <w:overflowPunct w:val="0"/>
        <w:autoSpaceDE w:val="0"/>
        <w:autoSpaceDN w:val="0"/>
        <w:adjustRightInd w:val="0"/>
        <w:spacing w:before="0" w:afterLines="50" w:after="120"/>
        <w:ind w:left="360"/>
        <w:jc w:val="both"/>
        <w:textAlignment w:val="baseline"/>
        <w:rPr>
          <w:rFonts w:eastAsia="Times New Roman"/>
          <w:sz w:val="20"/>
          <w:szCs w:val="20"/>
          <w:lang w:val="en-US" w:eastAsia="zh-CN"/>
        </w:rPr>
      </w:pPr>
      <w:r w:rsidRPr="00FF5C53">
        <w:rPr>
          <w:rFonts w:eastAsia="Times New Roman"/>
          <w:sz w:val="20"/>
          <w:szCs w:val="20"/>
          <w:lang w:val="en-US" w:eastAsia="zh-CN"/>
        </w:rPr>
        <w:t>The “</w:t>
      </w:r>
      <w:r w:rsidRPr="00FF5C53">
        <w:rPr>
          <w:rFonts w:eastAsia="Times New Roman"/>
          <w:i/>
          <w:iCs/>
          <w:sz w:val="20"/>
          <w:szCs w:val="20"/>
          <w:lang w:val="en-US" w:eastAsia="zh-CN"/>
        </w:rPr>
        <w:t>Intent assurance</w:t>
      </w:r>
      <w:r w:rsidRPr="00FF5C53">
        <w:rPr>
          <w:rFonts w:eastAsia="Times New Roman"/>
          <w:sz w:val="20"/>
          <w:szCs w:val="20"/>
          <w:lang w:val="en-US" w:eastAsia="zh-CN"/>
        </w:rPr>
        <w:t xml:space="preserve">” module fulfills, observes, and assures in real-time whether the final result of the user's intent execution in network infrastructure meets the user's expectation. The intent assurance module interacts with the intent processing module and the network digital twin (from the management plane) in a closed-loop process of monitoring, tracking, diagnosing and restoring based on user intents. </w:t>
      </w:r>
    </w:p>
    <w:p w14:paraId="1F0AAF13" w14:textId="77777777" w:rsidR="00FF5C53" w:rsidRPr="00FF5C53" w:rsidRDefault="00FF5C53" w:rsidP="00FF5C53">
      <w:pPr>
        <w:overflowPunct w:val="0"/>
        <w:autoSpaceDE w:val="0"/>
        <w:autoSpaceDN w:val="0"/>
        <w:adjustRightInd w:val="0"/>
        <w:spacing w:before="0" w:afterLines="50" w:after="120"/>
        <w:textAlignment w:val="baseline"/>
        <w:rPr>
          <w:rFonts w:eastAsia="Times New Roman"/>
          <w:sz w:val="20"/>
          <w:szCs w:val="20"/>
          <w:lang w:val="en-US" w:eastAsia="zh-CN"/>
        </w:rPr>
      </w:pPr>
    </w:p>
    <w:p w14:paraId="77EB3A33" w14:textId="77777777" w:rsidR="00FF5C53" w:rsidRPr="00FF5C53" w:rsidRDefault="00FF5C53" w:rsidP="00FF5C53">
      <w:pPr>
        <w:spacing w:before="0" w:afterLines="50" w:after="120"/>
        <w:contextualSpacing/>
        <w:outlineLvl w:val="2"/>
        <w:rPr>
          <w:rFonts w:eastAsia="Times New Roman"/>
          <w:b/>
          <w:sz w:val="20"/>
          <w:szCs w:val="20"/>
          <w:lang w:val="en-US" w:eastAsia="zh-CN"/>
        </w:rPr>
      </w:pPr>
      <w:bookmarkStart w:id="144" w:name="_Toc38215985"/>
      <w:r w:rsidRPr="00FF5C53">
        <w:rPr>
          <w:rFonts w:eastAsia="Times New Roman"/>
          <w:b/>
          <w:sz w:val="20"/>
          <w:szCs w:val="20"/>
          <w:lang w:val="en-US" w:eastAsia="zh-CN"/>
        </w:rPr>
        <w:t>Management Plane</w:t>
      </w:r>
      <w:bookmarkEnd w:id="144"/>
    </w:p>
    <w:p w14:paraId="1624AF9D" w14:textId="77777777" w:rsidR="00FF5C53" w:rsidRPr="00FF5C53" w:rsidRDefault="00FF5C53" w:rsidP="00FF5C53">
      <w:pPr>
        <w:overflowPunct w:val="0"/>
        <w:autoSpaceDE w:val="0"/>
        <w:autoSpaceDN w:val="0"/>
        <w:adjustRightInd w:val="0"/>
        <w:spacing w:before="0" w:afterLines="50" w:after="120"/>
        <w:jc w:val="both"/>
        <w:textAlignment w:val="baseline"/>
        <w:rPr>
          <w:rFonts w:eastAsia="Times New Roman"/>
          <w:sz w:val="20"/>
          <w:szCs w:val="20"/>
          <w:lang w:val="en-US" w:eastAsia="zh-CN"/>
        </w:rPr>
      </w:pPr>
      <w:r w:rsidRPr="00FF5C53">
        <w:rPr>
          <w:rFonts w:eastAsia="Times New Roman"/>
          <w:sz w:val="20"/>
          <w:szCs w:val="20"/>
          <w:lang w:val="en-US" w:eastAsia="zh-CN"/>
        </w:rPr>
        <w:t>The management plane is formed by two main modules that make sure that the new intent has enough available resources to run correctly and without affecting existing already running intents.</w:t>
      </w:r>
    </w:p>
    <w:p w14:paraId="1871E1E5" w14:textId="77777777" w:rsidR="00FF5C53" w:rsidRPr="00FF5C53" w:rsidRDefault="00FF5C53" w:rsidP="009C4E22">
      <w:pPr>
        <w:numPr>
          <w:ilvl w:val="0"/>
          <w:numId w:val="19"/>
        </w:numPr>
        <w:overflowPunct w:val="0"/>
        <w:autoSpaceDE w:val="0"/>
        <w:autoSpaceDN w:val="0"/>
        <w:adjustRightInd w:val="0"/>
        <w:spacing w:before="0" w:afterLines="50" w:after="120"/>
        <w:ind w:left="927"/>
        <w:contextualSpacing/>
        <w:textAlignment w:val="baseline"/>
        <w:rPr>
          <w:rFonts w:eastAsia="Times New Roman"/>
          <w:b/>
          <w:sz w:val="20"/>
          <w:szCs w:val="20"/>
          <w:lang w:val="en-US" w:eastAsia="zh-CN"/>
        </w:rPr>
      </w:pPr>
      <w:r w:rsidRPr="00FF5C53">
        <w:rPr>
          <w:rFonts w:eastAsia="Times New Roman"/>
          <w:b/>
          <w:sz w:val="20"/>
          <w:szCs w:val="20"/>
          <w:lang w:val="en-US" w:eastAsia="zh-CN"/>
        </w:rPr>
        <w:t>Network Resources</w:t>
      </w:r>
    </w:p>
    <w:p w14:paraId="63F3C915" w14:textId="77777777" w:rsidR="00FF5C53" w:rsidRPr="00FF5C53" w:rsidRDefault="00FF5C53" w:rsidP="00FF5C53">
      <w:pPr>
        <w:overflowPunct w:val="0"/>
        <w:autoSpaceDE w:val="0"/>
        <w:autoSpaceDN w:val="0"/>
        <w:adjustRightInd w:val="0"/>
        <w:spacing w:before="0" w:afterLines="50" w:after="120"/>
        <w:ind w:left="567"/>
        <w:jc w:val="both"/>
        <w:textAlignment w:val="baseline"/>
        <w:rPr>
          <w:rFonts w:eastAsia="Times New Roman"/>
          <w:b/>
          <w:sz w:val="20"/>
          <w:szCs w:val="20"/>
          <w:lang w:val="en-US" w:eastAsia="zh-CN"/>
        </w:rPr>
      </w:pPr>
      <w:r w:rsidRPr="00FF5C53">
        <w:rPr>
          <w:rFonts w:eastAsia="Times New Roman"/>
          <w:sz w:val="20"/>
          <w:szCs w:val="20"/>
          <w:lang w:val="en-US" w:eastAsia="zh-CN"/>
        </w:rPr>
        <w:t>The “</w:t>
      </w:r>
      <w:r w:rsidRPr="00FF5C53">
        <w:rPr>
          <w:rFonts w:eastAsia="Times New Roman"/>
          <w:i/>
          <w:iCs/>
          <w:sz w:val="20"/>
          <w:szCs w:val="20"/>
          <w:lang w:val="en-US" w:eastAsia="zh-CN"/>
        </w:rPr>
        <w:t>Network Resources</w:t>
      </w:r>
      <w:r w:rsidRPr="00FF5C53">
        <w:rPr>
          <w:rFonts w:eastAsia="Times New Roman"/>
          <w:sz w:val="20"/>
          <w:szCs w:val="20"/>
          <w:lang w:val="en-US" w:eastAsia="zh-CN"/>
        </w:rPr>
        <w:t>” module collects lively data from the network elements and lists an up to date inventory of all available resources in the system. It communicates this information with the network digital twin through the resource management API, which helps the network digital twin to allocate properly the available resources for new requests.</w:t>
      </w:r>
    </w:p>
    <w:p w14:paraId="1A7621FE" w14:textId="77777777" w:rsidR="00FF5C53" w:rsidRPr="00FF5C53" w:rsidRDefault="00FF5C53" w:rsidP="009C4E22">
      <w:pPr>
        <w:numPr>
          <w:ilvl w:val="0"/>
          <w:numId w:val="19"/>
        </w:numPr>
        <w:overflowPunct w:val="0"/>
        <w:autoSpaceDE w:val="0"/>
        <w:autoSpaceDN w:val="0"/>
        <w:adjustRightInd w:val="0"/>
        <w:spacing w:before="0" w:afterLines="50" w:after="120"/>
        <w:ind w:left="927"/>
        <w:contextualSpacing/>
        <w:textAlignment w:val="baseline"/>
        <w:rPr>
          <w:rFonts w:eastAsia="Times New Roman"/>
          <w:b/>
          <w:sz w:val="20"/>
          <w:szCs w:val="20"/>
          <w:lang w:val="en-US" w:eastAsia="zh-CN"/>
        </w:rPr>
      </w:pPr>
      <w:r w:rsidRPr="00FF5C53">
        <w:rPr>
          <w:rFonts w:eastAsia="Times New Roman"/>
          <w:b/>
          <w:sz w:val="20"/>
          <w:szCs w:val="20"/>
          <w:lang w:val="en-US" w:eastAsia="zh-CN"/>
        </w:rPr>
        <w:t xml:space="preserve">Network Digital Twin </w:t>
      </w:r>
    </w:p>
    <w:p w14:paraId="4102CE50" w14:textId="77777777" w:rsidR="00FF5C53" w:rsidRPr="00FF5C53" w:rsidRDefault="00FF5C53" w:rsidP="00FF5C53">
      <w:pPr>
        <w:overflowPunct w:val="0"/>
        <w:autoSpaceDE w:val="0"/>
        <w:autoSpaceDN w:val="0"/>
        <w:adjustRightInd w:val="0"/>
        <w:spacing w:before="0" w:afterLines="50" w:after="120"/>
        <w:ind w:left="567"/>
        <w:jc w:val="both"/>
        <w:textAlignment w:val="baseline"/>
        <w:rPr>
          <w:rFonts w:eastAsia="Times New Roman"/>
          <w:sz w:val="20"/>
          <w:szCs w:val="20"/>
          <w:lang w:val="en-US" w:eastAsia="zh-CN"/>
        </w:rPr>
      </w:pPr>
      <w:r w:rsidRPr="00FF5C53">
        <w:rPr>
          <w:rFonts w:eastAsia="Times New Roman"/>
          <w:sz w:val="20"/>
          <w:szCs w:val="20"/>
          <w:lang w:val="en-US" w:eastAsia="zh-CN"/>
        </w:rPr>
        <w:t>Using the available resources (from the network resources module) and DevOps techniques like continuous integration continuous deployment (CI/CD), the “</w:t>
      </w:r>
      <w:r w:rsidRPr="00FF5C53">
        <w:rPr>
          <w:rFonts w:eastAsia="Times New Roman"/>
          <w:i/>
          <w:iCs/>
          <w:sz w:val="20"/>
          <w:szCs w:val="20"/>
          <w:lang w:val="en-US" w:eastAsia="zh-CN"/>
        </w:rPr>
        <w:t>Network Digital Twin</w:t>
      </w:r>
      <w:r w:rsidRPr="00FF5C53">
        <w:rPr>
          <w:rFonts w:eastAsia="Times New Roman"/>
          <w:sz w:val="20"/>
          <w:szCs w:val="20"/>
          <w:lang w:val="en-US" w:eastAsia="zh-CN"/>
        </w:rPr>
        <w:t xml:space="preserve">” module creates a virtual real-time representation of the physical assets and builds and deploys virtually the new configurations (that answer the intent). Finally, it tests to be sure that the configuration is bugs-free, and the output corresponds to the requested intent. If the CI/CD technique validates the configuration, the code will be pushed for real deployment. </w:t>
      </w:r>
    </w:p>
    <w:p w14:paraId="23B1A004" w14:textId="77777777" w:rsidR="00FF5C53" w:rsidRPr="00FF5C53" w:rsidRDefault="00FF5C53" w:rsidP="00FF5C53">
      <w:pPr>
        <w:overflowPunct w:val="0"/>
        <w:autoSpaceDE w:val="0"/>
        <w:autoSpaceDN w:val="0"/>
        <w:adjustRightInd w:val="0"/>
        <w:textAlignment w:val="baseline"/>
        <w:rPr>
          <w:rFonts w:eastAsia="Times New Roman"/>
          <w:b/>
          <w:sz w:val="20"/>
          <w:szCs w:val="20"/>
          <w:lang w:val="en-US" w:eastAsia="zh-CN"/>
        </w:rPr>
      </w:pPr>
    </w:p>
    <w:p w14:paraId="705481D5" w14:textId="77777777" w:rsidR="00FF5C53" w:rsidRPr="00FF5C53" w:rsidRDefault="00FF5C53" w:rsidP="00FF5C53">
      <w:pPr>
        <w:spacing w:before="0" w:afterLines="50" w:after="120"/>
        <w:outlineLvl w:val="2"/>
        <w:rPr>
          <w:rFonts w:eastAsia="Times New Roman"/>
          <w:b/>
          <w:sz w:val="20"/>
          <w:szCs w:val="20"/>
          <w:lang w:val="en-US" w:eastAsia="zh-CN"/>
        </w:rPr>
      </w:pPr>
      <w:bookmarkStart w:id="145" w:name="_Toc38215986"/>
      <w:r w:rsidRPr="00FF5C53">
        <w:rPr>
          <w:rFonts w:eastAsia="Times New Roman"/>
          <w:b/>
          <w:sz w:val="20"/>
          <w:szCs w:val="20"/>
          <w:lang w:val="en-US" w:eastAsia="zh-CN"/>
        </w:rPr>
        <w:t>Business Plane</w:t>
      </w:r>
      <w:bookmarkEnd w:id="145"/>
    </w:p>
    <w:p w14:paraId="7B671780" w14:textId="7505B40C" w:rsidR="004B34DA" w:rsidRPr="004B34DA" w:rsidRDefault="00FF5C53" w:rsidP="00FF5C53">
      <w:pPr>
        <w:overflowPunct w:val="0"/>
        <w:autoSpaceDE w:val="0"/>
        <w:autoSpaceDN w:val="0"/>
        <w:adjustRightInd w:val="0"/>
        <w:spacing w:before="0" w:afterLines="50" w:after="120"/>
        <w:jc w:val="both"/>
        <w:textAlignment w:val="baseline"/>
        <w:rPr>
          <w:rFonts w:eastAsia="Times New Roman"/>
          <w:sz w:val="20"/>
          <w:szCs w:val="20"/>
          <w:lang w:val="en-US" w:eastAsia="zh-CN"/>
        </w:rPr>
      </w:pPr>
      <w:r w:rsidRPr="00FF5C53">
        <w:rPr>
          <w:rFonts w:eastAsia="Times New Roman"/>
          <w:sz w:val="20"/>
          <w:szCs w:val="20"/>
          <w:lang w:val="en-US" w:eastAsia="zh-CN"/>
        </w:rPr>
        <w:t>In our framework, the business plane represents the network’s operator. It communicates existing SLAs and service profiles to the intent processing module in order to ensure that the new intents are not impacting the existing SLAs. From all information/predictions received from the knowledge plane, it also can generate and inject low-level intent to the system</w:t>
      </w:r>
    </w:p>
    <w:p w14:paraId="5B3443AC" w14:textId="77777777" w:rsidR="004B34DA" w:rsidRDefault="004B34DA" w:rsidP="00A04F7F">
      <w:pPr>
        <w:rPr>
          <w:rFonts w:asciiTheme="majorBidi" w:hAnsiTheme="majorBidi" w:cstheme="majorBidi"/>
          <w:b/>
        </w:rPr>
      </w:pPr>
    </w:p>
    <w:p w14:paraId="65E7DBBD" w14:textId="2BBA9C3B" w:rsidR="004B34DA" w:rsidRDefault="004B34DA" w:rsidP="009C4E22">
      <w:pPr>
        <w:pStyle w:val="ListParagraph"/>
        <w:numPr>
          <w:ilvl w:val="0"/>
          <w:numId w:val="60"/>
        </w:numPr>
        <w:ind w:left="720"/>
        <w:outlineLvl w:val="1"/>
        <w:rPr>
          <w:rFonts w:asciiTheme="majorBidi" w:hAnsiTheme="majorBidi" w:cstheme="majorBidi"/>
          <w:b/>
        </w:rPr>
      </w:pPr>
      <w:bookmarkStart w:id="146" w:name="_Toc38215987"/>
      <w:r w:rsidRPr="004B34DA">
        <w:rPr>
          <w:rFonts w:asciiTheme="majorBidi" w:hAnsiTheme="majorBidi" w:cstheme="majorBidi"/>
          <w:b/>
        </w:rPr>
        <w:t>Compatibility with OSS/BSS</w:t>
      </w:r>
      <w:bookmarkEnd w:id="146"/>
    </w:p>
    <w:p w14:paraId="31085BA0" w14:textId="77777777" w:rsidR="004B34DA" w:rsidRDefault="004B34DA" w:rsidP="00A04F7F">
      <w:pPr>
        <w:rPr>
          <w:rFonts w:asciiTheme="majorBidi" w:hAnsiTheme="majorBidi" w:cstheme="majorBidi"/>
          <w:b/>
        </w:rPr>
      </w:pPr>
    </w:p>
    <w:p w14:paraId="007262F0" w14:textId="77777777" w:rsidR="00EA2412" w:rsidRPr="00EA2412" w:rsidRDefault="00EA2412" w:rsidP="00EA2412">
      <w:pPr>
        <w:overflowPunct w:val="0"/>
        <w:autoSpaceDE w:val="0"/>
        <w:autoSpaceDN w:val="0"/>
        <w:adjustRightInd w:val="0"/>
        <w:jc w:val="both"/>
        <w:textAlignment w:val="baseline"/>
        <w:rPr>
          <w:rFonts w:asciiTheme="majorBidi" w:eastAsia="Times New Roman" w:hAnsiTheme="majorBidi" w:cstheme="majorBidi"/>
          <w:sz w:val="20"/>
          <w:szCs w:val="20"/>
          <w:lang w:val="en-US" w:eastAsia="en-US"/>
        </w:rPr>
      </w:pPr>
      <w:r w:rsidRPr="00EA2412">
        <w:rPr>
          <w:rFonts w:asciiTheme="majorBidi" w:eastAsia="Times New Roman" w:hAnsiTheme="majorBidi" w:cstheme="majorBidi"/>
          <w:sz w:val="20"/>
          <w:szCs w:val="20"/>
          <w:lang w:val="en-US" w:eastAsia="en-US"/>
        </w:rPr>
        <w:t>As described in Figure 6, each Operator providing a segment of Internet assigns an Orchestrator to manage all the resources and associated services in its domain and interoperate with Orchestrators of other Operators involved in the same service. Our management approach (intent-based, measurement-based, emphasis on the business view, resilience and autonomic operation) is a progression from a classic OSS/BSS-based approach, and it can even be backwards-compatible.</w:t>
      </w:r>
    </w:p>
    <w:p w14:paraId="3F4A4F3A" w14:textId="77777777" w:rsidR="00EA2412" w:rsidRPr="00EA2412" w:rsidRDefault="00EA2412" w:rsidP="00EA2412">
      <w:pPr>
        <w:overflowPunct w:val="0"/>
        <w:autoSpaceDE w:val="0"/>
        <w:autoSpaceDN w:val="0"/>
        <w:adjustRightInd w:val="0"/>
        <w:textAlignment w:val="baseline"/>
        <w:rPr>
          <w:rFonts w:asciiTheme="majorBidi" w:eastAsia="Times New Roman" w:hAnsiTheme="majorBidi" w:cstheme="majorBidi"/>
          <w:b/>
          <w:szCs w:val="20"/>
          <w:lang w:val="en-US" w:eastAsia="en-US"/>
        </w:rPr>
      </w:pPr>
    </w:p>
    <w:p w14:paraId="20CE4D33" w14:textId="77777777" w:rsidR="00EA2412" w:rsidRPr="00EA2412" w:rsidRDefault="00EA2412" w:rsidP="00EA2412">
      <w:pPr>
        <w:overflowPunct w:val="0"/>
        <w:autoSpaceDE w:val="0"/>
        <w:autoSpaceDN w:val="0"/>
        <w:adjustRightInd w:val="0"/>
        <w:spacing w:before="0" w:afterLines="50" w:after="120"/>
        <w:jc w:val="center"/>
        <w:textAlignment w:val="baseline"/>
        <w:rPr>
          <w:rFonts w:eastAsia="Times New Roman"/>
          <w:bCs/>
          <w:sz w:val="20"/>
          <w:szCs w:val="20"/>
          <w:lang w:val="en-US" w:eastAsia="en-US"/>
        </w:rPr>
      </w:pPr>
    </w:p>
    <w:p w14:paraId="25745666" w14:textId="77777777" w:rsidR="00EA2412" w:rsidRPr="00EA2412" w:rsidRDefault="00EA2412" w:rsidP="00EA2412">
      <w:pPr>
        <w:overflowPunct w:val="0"/>
        <w:autoSpaceDE w:val="0"/>
        <w:autoSpaceDN w:val="0"/>
        <w:adjustRightInd w:val="0"/>
        <w:spacing w:before="0" w:afterLines="50" w:after="120"/>
        <w:jc w:val="center"/>
        <w:textAlignment w:val="baseline"/>
        <w:rPr>
          <w:rFonts w:eastAsia="Times New Roman"/>
          <w:bCs/>
          <w:sz w:val="20"/>
          <w:szCs w:val="20"/>
          <w:lang w:val="en-US" w:eastAsia="en-US"/>
        </w:rPr>
      </w:pPr>
      <w:r w:rsidRPr="00EA2412">
        <w:rPr>
          <w:rFonts w:eastAsia="Times New Roman"/>
          <w:noProof/>
          <w:sz w:val="22"/>
          <w:szCs w:val="22"/>
          <w:lang w:val="en-US" w:eastAsia="en-US"/>
        </w:rPr>
        <w:lastRenderedPageBreak/>
        <w:drawing>
          <wp:inline distT="0" distB="0" distL="0" distR="0" wp14:anchorId="1682ABCA" wp14:editId="2E05274C">
            <wp:extent cx="6120765" cy="2537460"/>
            <wp:effectExtent l="0" t="0" r="635" b="254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esvsOSSBSS2.png"/>
                    <pic:cNvPicPr/>
                  </pic:nvPicPr>
                  <pic:blipFill>
                    <a:blip r:embed="rId41"/>
                    <a:stretch>
                      <a:fillRect/>
                    </a:stretch>
                  </pic:blipFill>
                  <pic:spPr>
                    <a:xfrm>
                      <a:off x="0" y="0"/>
                      <a:ext cx="6120765" cy="2537460"/>
                    </a:xfrm>
                    <a:prstGeom prst="rect">
                      <a:avLst/>
                    </a:prstGeom>
                  </pic:spPr>
                </pic:pic>
              </a:graphicData>
            </a:graphic>
          </wp:inline>
        </w:drawing>
      </w:r>
    </w:p>
    <w:p w14:paraId="478F5477" w14:textId="0C86A4FB" w:rsidR="004B34DA" w:rsidRDefault="000F497F" w:rsidP="00EA2BAD">
      <w:pPr>
        <w:ind w:left="2160" w:firstLine="720"/>
        <w:rPr>
          <w:rFonts w:asciiTheme="majorBidi" w:hAnsiTheme="majorBidi" w:cstheme="majorBidi"/>
          <w:b/>
        </w:rPr>
      </w:pPr>
      <w:bookmarkStart w:id="147" w:name="_Toc38208891"/>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26</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EA2412" w:rsidRPr="00EA2412">
        <w:rPr>
          <w:rFonts w:eastAsia="Times New Roman"/>
          <w:b/>
          <w:bCs/>
          <w:color w:val="000000" w:themeColor="text1"/>
          <w:sz w:val="20"/>
          <w:szCs w:val="20"/>
          <w:lang w:val="en-US" w:eastAsia="en-US"/>
        </w:rPr>
        <w:t>- IBN interworking interfaces with OSS/BSS</w:t>
      </w:r>
      <w:bookmarkEnd w:id="147"/>
    </w:p>
    <w:p w14:paraId="73153E5C" w14:textId="77777777" w:rsidR="004B34DA" w:rsidRDefault="004B34DA" w:rsidP="00A04F7F">
      <w:pPr>
        <w:ind w:left="360"/>
        <w:outlineLvl w:val="1"/>
        <w:rPr>
          <w:rFonts w:asciiTheme="majorBidi" w:hAnsiTheme="majorBidi" w:cstheme="majorBidi"/>
          <w:b/>
        </w:rPr>
      </w:pPr>
    </w:p>
    <w:p w14:paraId="11064969" w14:textId="5A14D23D" w:rsidR="004B34DA" w:rsidRDefault="004B34DA" w:rsidP="009C4E22">
      <w:pPr>
        <w:pStyle w:val="ListParagraph"/>
        <w:numPr>
          <w:ilvl w:val="0"/>
          <w:numId w:val="60"/>
        </w:numPr>
        <w:ind w:left="360"/>
        <w:outlineLvl w:val="1"/>
        <w:rPr>
          <w:rFonts w:asciiTheme="majorBidi" w:hAnsiTheme="majorBidi" w:cstheme="majorBidi"/>
          <w:b/>
        </w:rPr>
      </w:pPr>
      <w:bookmarkStart w:id="148" w:name="_Toc38215988"/>
      <w:r w:rsidRPr="004B34DA">
        <w:rPr>
          <w:rFonts w:asciiTheme="majorBidi" w:hAnsiTheme="majorBidi" w:cstheme="majorBidi"/>
          <w:b/>
        </w:rPr>
        <w:t>AI/ML role in Management &amp; Orchestration</w:t>
      </w:r>
      <w:bookmarkEnd w:id="148"/>
    </w:p>
    <w:p w14:paraId="3615FF03" w14:textId="77777777" w:rsidR="004B34DA" w:rsidRDefault="004B34DA" w:rsidP="00A04F7F">
      <w:pPr>
        <w:rPr>
          <w:rFonts w:asciiTheme="majorBidi" w:hAnsiTheme="majorBidi" w:cstheme="majorBidi"/>
          <w:b/>
        </w:rPr>
      </w:pPr>
    </w:p>
    <w:p w14:paraId="43CEB49B" w14:textId="77777777" w:rsidR="00D7414D" w:rsidRPr="00D7414D" w:rsidRDefault="00D7414D" w:rsidP="00D7414D">
      <w:pPr>
        <w:overflowPunct w:val="0"/>
        <w:autoSpaceDE w:val="0"/>
        <w:autoSpaceDN w:val="0"/>
        <w:adjustRightInd w:val="0"/>
        <w:contextualSpacing/>
        <w:jc w:val="both"/>
        <w:textAlignment w:val="baseline"/>
        <w:rPr>
          <w:rFonts w:eastAsia="Times New Roman"/>
          <w:sz w:val="20"/>
          <w:szCs w:val="20"/>
          <w:lang w:val="en-US" w:eastAsia="en-US"/>
        </w:rPr>
      </w:pPr>
      <w:r w:rsidRPr="00D7414D">
        <w:rPr>
          <w:rFonts w:eastAsia="Times New Roman"/>
          <w:sz w:val="20"/>
          <w:szCs w:val="20"/>
          <w:lang w:val="en-US" w:eastAsia="en-US"/>
        </w:rPr>
        <w:t>Different artificial intelligence (AI) and machine learning (ML) techniques have been proposed and extensively developed for the materialization of the future networks in their different facets. The introduction of those ML techniques has become a necessity due to the complexity of future networks in order to supply the intended Future services [Jiang]. The scope of deployment Future networks ranges from an efficient use of the scarce radio resources to the proper management of the core network resources [Li]. The required flexibility, adaptability and programmability behavior can only be envisioned thanks to the use of artificial intelligence (AI) techniques [Gutierrez-Estevez]. Those AI techniques will be responsible for the implementation of the management and orchestration modules, focusing on the execution of configuration and reconfiguration control loops, so necessary to simultaneously accommodate in an efficient way multiple tenants onto the same network infrastructure [Raza].</w:t>
      </w:r>
    </w:p>
    <w:p w14:paraId="6BF37047" w14:textId="77777777" w:rsidR="00D7414D" w:rsidRPr="00D7414D" w:rsidRDefault="00D7414D" w:rsidP="00D7414D">
      <w:pPr>
        <w:overflowPunct w:val="0"/>
        <w:autoSpaceDE w:val="0"/>
        <w:autoSpaceDN w:val="0"/>
        <w:adjustRightInd w:val="0"/>
        <w:contextualSpacing/>
        <w:jc w:val="both"/>
        <w:textAlignment w:val="baseline"/>
        <w:rPr>
          <w:rFonts w:eastAsia="Times New Roman"/>
          <w:sz w:val="20"/>
          <w:szCs w:val="20"/>
          <w:lang w:val="en-US" w:eastAsia="en-US"/>
        </w:rPr>
      </w:pPr>
    </w:p>
    <w:p w14:paraId="7527490E" w14:textId="77777777" w:rsidR="00D7414D" w:rsidRPr="00D7414D" w:rsidRDefault="00D7414D" w:rsidP="00D7414D">
      <w:pPr>
        <w:overflowPunct w:val="0"/>
        <w:autoSpaceDE w:val="0"/>
        <w:autoSpaceDN w:val="0"/>
        <w:adjustRightInd w:val="0"/>
        <w:contextualSpacing/>
        <w:jc w:val="both"/>
        <w:textAlignment w:val="baseline"/>
        <w:rPr>
          <w:rFonts w:eastAsia="Times New Roman"/>
          <w:sz w:val="20"/>
          <w:szCs w:val="20"/>
          <w:lang w:val="en-US" w:eastAsia="en-US"/>
        </w:rPr>
      </w:pPr>
      <w:r w:rsidRPr="00D7414D">
        <w:rPr>
          <w:rFonts w:eastAsia="Times New Roman"/>
          <w:sz w:val="20"/>
          <w:szCs w:val="20"/>
          <w:lang w:val="en-US" w:eastAsia="en-US"/>
        </w:rPr>
        <w:t xml:space="preserve">Traditionally, machine learning techniques have been classified into supervised, unsupervised and reinforcement learning techniques [Jiang]. In its most extensive form, supervised and unsupervised techniques are used for the implementation of data classifiers, and with this purpose they have extensively been used in wired and wireless communication networks to implement traffic classification and prediction, fault-detection, intrusion-detection, anomaly-detection or channel and interference estimation. As a representative example, one of the main challenges of Future networks comes from the necessity to provide higher throughputs in more densified areas. In order to achieve that goal one possibility comes from the use of massive MIMO systems working with hundreds of antennas. That becomes a high-dimensional detection and channel estimation problem which can be solved applying supervised learning [Wen]. In spite of the usefulness of the supervised and unsupervised techniques, their scope is restricted to solve specific classification problems within the overall infrastructure of any communication network. </w:t>
      </w:r>
    </w:p>
    <w:p w14:paraId="7F2A8243" w14:textId="77777777" w:rsidR="00D7414D" w:rsidRPr="00D7414D" w:rsidRDefault="00D7414D" w:rsidP="00D7414D">
      <w:pPr>
        <w:overflowPunct w:val="0"/>
        <w:autoSpaceDE w:val="0"/>
        <w:autoSpaceDN w:val="0"/>
        <w:adjustRightInd w:val="0"/>
        <w:contextualSpacing/>
        <w:jc w:val="both"/>
        <w:textAlignment w:val="baseline"/>
        <w:rPr>
          <w:rFonts w:eastAsia="Times New Roman"/>
          <w:sz w:val="20"/>
          <w:szCs w:val="20"/>
          <w:lang w:val="en-US" w:eastAsia="en-US"/>
        </w:rPr>
      </w:pPr>
    </w:p>
    <w:p w14:paraId="1CD43F00" w14:textId="77777777" w:rsidR="00D7414D" w:rsidRPr="00D7414D" w:rsidRDefault="00D7414D" w:rsidP="00D7414D">
      <w:pPr>
        <w:overflowPunct w:val="0"/>
        <w:autoSpaceDE w:val="0"/>
        <w:autoSpaceDN w:val="0"/>
        <w:adjustRightInd w:val="0"/>
        <w:contextualSpacing/>
        <w:jc w:val="both"/>
        <w:textAlignment w:val="baseline"/>
        <w:rPr>
          <w:rFonts w:eastAsia="Times New Roman"/>
          <w:sz w:val="20"/>
          <w:szCs w:val="20"/>
          <w:lang w:val="en-US" w:eastAsia="en-US"/>
        </w:rPr>
      </w:pPr>
      <w:r w:rsidRPr="00D7414D">
        <w:rPr>
          <w:rFonts w:eastAsia="Times New Roman"/>
          <w:sz w:val="20"/>
          <w:szCs w:val="20"/>
          <w:lang w:val="en-US" w:eastAsia="en-US"/>
        </w:rPr>
        <w:t>The reinforcement learning (RL) technique learns from experience by taking new actions to explore and increase its knowledge of the environment and uses a predefined goal to achieve its target in the long term, optimizing a given performance criterion. That is the reason why RL has been used in those tasks devoted to tuning some working parameters looking for the improvement of the system performance, like the antenna tilt of the base stations [</w:t>
      </w:r>
      <w:proofErr w:type="spellStart"/>
      <w:r w:rsidRPr="00D7414D">
        <w:rPr>
          <w:rFonts w:eastAsia="Times New Roman"/>
          <w:sz w:val="20"/>
          <w:szCs w:val="20"/>
          <w:lang w:val="en-US" w:eastAsia="en-US"/>
        </w:rPr>
        <w:t>Razavi</w:t>
      </w:r>
      <w:proofErr w:type="spellEnd"/>
      <w:r w:rsidRPr="00D7414D">
        <w:rPr>
          <w:rFonts w:eastAsia="Times New Roman"/>
          <w:sz w:val="20"/>
          <w:szCs w:val="20"/>
          <w:lang w:val="en-US" w:eastAsia="en-US"/>
        </w:rPr>
        <w:t>] or the transmitted power from the base stations [</w:t>
      </w:r>
      <w:proofErr w:type="spellStart"/>
      <w:r w:rsidRPr="00D7414D">
        <w:rPr>
          <w:rFonts w:eastAsia="Times New Roman"/>
          <w:sz w:val="20"/>
          <w:szCs w:val="20"/>
          <w:lang w:val="en-US" w:eastAsia="en-US"/>
        </w:rPr>
        <w:t>Dirani</w:t>
      </w:r>
      <w:proofErr w:type="spellEnd"/>
      <w:r w:rsidRPr="00D7414D">
        <w:rPr>
          <w:rFonts w:eastAsia="Times New Roman"/>
          <w:sz w:val="20"/>
          <w:szCs w:val="20"/>
          <w:lang w:val="en-US" w:eastAsia="en-US"/>
        </w:rPr>
        <w:t>], or to decide to which base station or with which radio access technology a new connection will be set up [Kudo]. More recently, it has also been used to implement the admission control mechanism [Raza] or the resource orchestration [Chen].</w:t>
      </w:r>
    </w:p>
    <w:p w14:paraId="1581A3D1" w14:textId="77777777" w:rsidR="00D7414D" w:rsidRPr="00D7414D" w:rsidRDefault="00D7414D" w:rsidP="00D7414D">
      <w:pPr>
        <w:overflowPunct w:val="0"/>
        <w:autoSpaceDE w:val="0"/>
        <w:autoSpaceDN w:val="0"/>
        <w:adjustRightInd w:val="0"/>
        <w:contextualSpacing/>
        <w:jc w:val="both"/>
        <w:textAlignment w:val="baseline"/>
        <w:rPr>
          <w:rFonts w:eastAsia="Times New Roman"/>
          <w:sz w:val="20"/>
          <w:szCs w:val="20"/>
          <w:lang w:val="en-US" w:eastAsia="en-US"/>
        </w:rPr>
      </w:pPr>
    </w:p>
    <w:p w14:paraId="297640F9" w14:textId="77777777" w:rsidR="00D7414D" w:rsidRPr="00D7414D" w:rsidRDefault="00D7414D" w:rsidP="00D7414D">
      <w:pPr>
        <w:overflowPunct w:val="0"/>
        <w:autoSpaceDE w:val="0"/>
        <w:autoSpaceDN w:val="0"/>
        <w:adjustRightInd w:val="0"/>
        <w:contextualSpacing/>
        <w:jc w:val="both"/>
        <w:textAlignment w:val="baseline"/>
        <w:rPr>
          <w:rFonts w:eastAsia="Times New Roman"/>
          <w:sz w:val="20"/>
          <w:szCs w:val="20"/>
          <w:lang w:val="en-US" w:eastAsia="en-US"/>
        </w:rPr>
      </w:pPr>
      <w:r w:rsidRPr="00D7414D">
        <w:rPr>
          <w:rFonts w:eastAsia="Times New Roman"/>
          <w:sz w:val="20"/>
          <w:szCs w:val="20"/>
          <w:lang w:val="en-US" w:eastAsia="en-US"/>
        </w:rPr>
        <w:t>Complementary, the recent success in the development of deep learning techniques, as another form of supervised learning, has also greatly contributed to the improvement of the RL technique. One of the main drawbacks of the RL technique came from the lack of stable training techniques when using approximation functions as a substitute of the traditional Q-table used with the Q-Learning technique. Nevertheless, when trying to notably increase the number of states or actions, the use of tables becomes impractical, and there was no way to achieve a stable training behavior when using neural networks as approximation functions. Presently, thanks to the use of deep learning techniques, that drawback has been overcome, achieving not only the practical implementation of deep Q networks, but also directly learning action policies without using the Q-Learning technique, for both, discrete and continuous actions [</w:t>
      </w:r>
      <w:proofErr w:type="spellStart"/>
      <w:r w:rsidRPr="00D7414D">
        <w:rPr>
          <w:rFonts w:eastAsia="Times New Roman"/>
          <w:sz w:val="20"/>
          <w:szCs w:val="20"/>
          <w:lang w:val="en-US" w:eastAsia="en-US"/>
        </w:rPr>
        <w:t>Mnih</w:t>
      </w:r>
      <w:proofErr w:type="spellEnd"/>
      <w:r w:rsidRPr="00D7414D">
        <w:rPr>
          <w:rFonts w:eastAsia="Times New Roman"/>
          <w:sz w:val="20"/>
          <w:szCs w:val="20"/>
          <w:lang w:val="en-US" w:eastAsia="en-US"/>
        </w:rPr>
        <w:t>].</w:t>
      </w:r>
    </w:p>
    <w:p w14:paraId="38A76534" w14:textId="77777777" w:rsidR="00D7414D" w:rsidRPr="00D7414D" w:rsidRDefault="00D7414D" w:rsidP="00D7414D">
      <w:pPr>
        <w:overflowPunct w:val="0"/>
        <w:autoSpaceDE w:val="0"/>
        <w:autoSpaceDN w:val="0"/>
        <w:adjustRightInd w:val="0"/>
        <w:contextualSpacing/>
        <w:jc w:val="both"/>
        <w:textAlignment w:val="baseline"/>
        <w:rPr>
          <w:rFonts w:eastAsia="Times New Roman"/>
          <w:sz w:val="20"/>
          <w:szCs w:val="20"/>
          <w:lang w:val="en-US" w:eastAsia="en-US"/>
        </w:rPr>
      </w:pPr>
    </w:p>
    <w:p w14:paraId="08E24014" w14:textId="77777777" w:rsidR="00D7414D" w:rsidRPr="00D7414D" w:rsidRDefault="00D7414D" w:rsidP="00D7414D">
      <w:pPr>
        <w:overflowPunct w:val="0"/>
        <w:autoSpaceDE w:val="0"/>
        <w:autoSpaceDN w:val="0"/>
        <w:adjustRightInd w:val="0"/>
        <w:contextualSpacing/>
        <w:jc w:val="both"/>
        <w:textAlignment w:val="baseline"/>
        <w:rPr>
          <w:rFonts w:eastAsia="Times New Roman"/>
          <w:szCs w:val="20"/>
          <w:lang w:val="en-US" w:eastAsia="en-US"/>
        </w:rPr>
      </w:pPr>
      <w:r w:rsidRPr="00D7414D">
        <w:rPr>
          <w:rFonts w:eastAsia="Times New Roman"/>
          <w:sz w:val="20"/>
          <w:szCs w:val="20"/>
          <w:lang w:val="en-US" w:eastAsia="en-US"/>
        </w:rPr>
        <w:t xml:space="preserve">Machine intelligence encompasses advanced machine learning algorithms that can rapidly correlate information from multiple data sets in order to extract real-time insights for driving network and service orchestration. Cognitive AI techniques that emulate the decision-making processes of the human mind will be applied for automating operator workflows. Due to the promising possibilities of Deep Reinforcement Learning techniques, we envisage a successful </w:t>
      </w:r>
      <w:r w:rsidRPr="00D7414D">
        <w:rPr>
          <w:rFonts w:eastAsia="Times New Roman"/>
          <w:sz w:val="20"/>
          <w:szCs w:val="20"/>
          <w:lang w:val="en-US" w:eastAsia="en-US"/>
        </w:rPr>
        <w:lastRenderedPageBreak/>
        <w:t>approach using these techniques for the implementation of the intelligence within the Network 2030 architecture. The diversity of specific requirements due to the increasing complexity of the services to be demanded by the future service tenants’ results in an even more complex implementation of the management and orchestration functionality. In order to cope with that complexity, and to also provide a scalable solution, presently only a deep reinforcement learning approach is foreseen as a plausible alternative. The use of deep learning in networking is not straightforward. Although it has been used successfully in other AI &amp; ML techniques would need to be adapted to the specific context of problems addressed in Network2030. As such it will constitute one of the major research challenges in Network 2030.</w:t>
      </w:r>
    </w:p>
    <w:p w14:paraId="665EE039" w14:textId="3A4D5550" w:rsidR="00620D93" w:rsidRPr="00620D93" w:rsidRDefault="00620D93" w:rsidP="00620D93">
      <w:pPr>
        <w:overflowPunct w:val="0"/>
        <w:autoSpaceDE w:val="0"/>
        <w:autoSpaceDN w:val="0"/>
        <w:adjustRightInd w:val="0"/>
        <w:contextualSpacing/>
        <w:jc w:val="both"/>
        <w:textAlignment w:val="baseline"/>
        <w:rPr>
          <w:rFonts w:eastAsia="Times New Roman"/>
          <w:sz w:val="20"/>
          <w:szCs w:val="20"/>
          <w:lang w:val="en-US" w:eastAsia="en-US"/>
        </w:rPr>
      </w:pPr>
      <w:r w:rsidRPr="00620D93">
        <w:rPr>
          <w:rFonts w:eastAsia="Times New Roman"/>
          <w:sz w:val="20"/>
          <w:szCs w:val="20"/>
          <w:lang w:val="en-US" w:eastAsia="en-US"/>
        </w:rPr>
        <w:t>.</w:t>
      </w:r>
    </w:p>
    <w:p w14:paraId="72DE884F" w14:textId="77777777" w:rsidR="00620D93" w:rsidRDefault="00620D93" w:rsidP="00A04F7F">
      <w:pPr>
        <w:rPr>
          <w:rFonts w:asciiTheme="majorBidi" w:hAnsiTheme="majorBidi" w:cstheme="majorBidi"/>
          <w:b/>
        </w:rPr>
      </w:pPr>
    </w:p>
    <w:p w14:paraId="4E173902" w14:textId="346C7791" w:rsidR="008E696C" w:rsidRDefault="008E696C" w:rsidP="009C4E22">
      <w:pPr>
        <w:pStyle w:val="ListParagraph"/>
        <w:numPr>
          <w:ilvl w:val="0"/>
          <w:numId w:val="60"/>
        </w:numPr>
        <w:ind w:left="720"/>
        <w:outlineLvl w:val="1"/>
        <w:rPr>
          <w:rFonts w:asciiTheme="majorBidi" w:hAnsiTheme="majorBidi" w:cstheme="majorBidi"/>
          <w:b/>
        </w:rPr>
      </w:pPr>
      <w:bookmarkStart w:id="149" w:name="_Toc38215989"/>
      <w:r w:rsidRPr="00A04F7F">
        <w:rPr>
          <w:rFonts w:asciiTheme="majorBidi" w:hAnsiTheme="majorBidi" w:cstheme="majorBidi"/>
          <w:b/>
        </w:rPr>
        <w:t>Network Logical Architectural Integration of multiple AI/MF methods</w:t>
      </w:r>
      <w:bookmarkEnd w:id="149"/>
    </w:p>
    <w:p w14:paraId="7A6F4C25" w14:textId="77777777" w:rsidR="008E696C" w:rsidRDefault="008E696C" w:rsidP="00A04F7F">
      <w:pPr>
        <w:rPr>
          <w:rFonts w:asciiTheme="majorBidi" w:hAnsiTheme="majorBidi" w:cstheme="majorBidi"/>
          <w:b/>
        </w:rPr>
      </w:pPr>
    </w:p>
    <w:p w14:paraId="50C0C254" w14:textId="77777777" w:rsidR="008E696C" w:rsidRPr="008E696C" w:rsidRDefault="008E696C" w:rsidP="008E696C">
      <w:pPr>
        <w:overflowPunct w:val="0"/>
        <w:autoSpaceDE w:val="0"/>
        <w:autoSpaceDN w:val="0"/>
        <w:adjustRightInd w:val="0"/>
        <w:jc w:val="both"/>
        <w:textAlignment w:val="baseline"/>
        <w:rPr>
          <w:rFonts w:eastAsia="Times New Roman"/>
          <w:sz w:val="20"/>
          <w:szCs w:val="20"/>
          <w:lang w:val="en-US" w:eastAsia="en-US"/>
        </w:rPr>
      </w:pPr>
    </w:p>
    <w:p w14:paraId="786272C9" w14:textId="77777777" w:rsidR="00125CD5" w:rsidRPr="00125CD5" w:rsidRDefault="00125CD5" w:rsidP="00125CD5">
      <w:pPr>
        <w:overflowPunct w:val="0"/>
        <w:autoSpaceDE w:val="0"/>
        <w:autoSpaceDN w:val="0"/>
        <w:adjustRightInd w:val="0"/>
        <w:jc w:val="center"/>
        <w:textAlignment w:val="baseline"/>
        <w:rPr>
          <w:rFonts w:eastAsia="Times New Roman"/>
          <w:sz w:val="20"/>
          <w:szCs w:val="20"/>
          <w:lang w:val="en-US" w:eastAsia="en-US"/>
        </w:rPr>
      </w:pPr>
      <w:r w:rsidRPr="00125CD5">
        <w:rPr>
          <w:rFonts w:eastAsia="Times New Roman"/>
          <w:noProof/>
          <w:sz w:val="20"/>
          <w:szCs w:val="20"/>
          <w:lang w:val="en-US" w:eastAsia="en-US"/>
        </w:rPr>
        <w:drawing>
          <wp:inline distT="0" distB="0" distL="0" distR="0" wp14:anchorId="15BCC3F3" wp14:editId="05B5F0DC">
            <wp:extent cx="4250055" cy="2039815"/>
            <wp:effectExtent l="0" t="0" r="444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3022" cy="2050838"/>
                    </a:xfrm>
                    <a:prstGeom prst="rect">
                      <a:avLst/>
                    </a:prstGeom>
                  </pic:spPr>
                </pic:pic>
              </a:graphicData>
            </a:graphic>
          </wp:inline>
        </w:drawing>
      </w:r>
    </w:p>
    <w:p w14:paraId="4E37DCD9" w14:textId="77777777" w:rsidR="009C43EF" w:rsidRDefault="009C43EF" w:rsidP="00125CD5">
      <w:pPr>
        <w:overflowPunct w:val="0"/>
        <w:autoSpaceDE w:val="0"/>
        <w:autoSpaceDN w:val="0"/>
        <w:adjustRightInd w:val="0"/>
        <w:spacing w:before="0" w:after="200"/>
        <w:jc w:val="center"/>
        <w:textAlignment w:val="baseline"/>
        <w:rPr>
          <w:rFonts w:eastAsia="Times New Roman"/>
          <w:b/>
          <w:bCs/>
          <w:lang w:val="en-US" w:eastAsia="en-US"/>
        </w:rPr>
      </w:pPr>
    </w:p>
    <w:p w14:paraId="73DA92BC" w14:textId="6E5F0461" w:rsidR="00125CD5" w:rsidRPr="00125CD5" w:rsidRDefault="009C43EF" w:rsidP="009C43EF">
      <w:pPr>
        <w:overflowPunct w:val="0"/>
        <w:autoSpaceDE w:val="0"/>
        <w:autoSpaceDN w:val="0"/>
        <w:adjustRightInd w:val="0"/>
        <w:spacing w:before="0" w:after="200"/>
        <w:ind w:firstLine="720"/>
        <w:jc w:val="center"/>
        <w:textAlignment w:val="baseline"/>
        <w:rPr>
          <w:rFonts w:eastAsia="Times New Roman"/>
          <w:b/>
          <w:bCs/>
          <w:i/>
          <w:iCs/>
          <w:color w:val="000000" w:themeColor="text1"/>
          <w:sz w:val="20"/>
          <w:szCs w:val="20"/>
          <w:lang w:val="en-US" w:eastAsia="en-US"/>
        </w:rPr>
      </w:pPr>
      <w:bookmarkStart w:id="150" w:name="_Toc3820889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27</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125CD5" w:rsidRPr="00125CD5">
        <w:rPr>
          <w:rFonts w:eastAsia="Times New Roman"/>
          <w:b/>
          <w:bCs/>
          <w:i/>
          <w:iCs/>
          <w:color w:val="000000" w:themeColor="text1"/>
          <w:sz w:val="20"/>
          <w:szCs w:val="20"/>
          <w:lang w:val="en-US" w:eastAsia="en-US"/>
        </w:rPr>
        <w:t>- Logical Architecture – Network Integration with multiple AI/MF Methods</w:t>
      </w:r>
      <w:bookmarkEnd w:id="150"/>
    </w:p>
    <w:p w14:paraId="233C311B"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r w:rsidRPr="00125CD5">
        <w:rPr>
          <w:rFonts w:eastAsia="Times New Roman"/>
          <w:sz w:val="20"/>
          <w:szCs w:val="20"/>
          <w:lang w:val="en-US" w:eastAsia="en-US"/>
        </w:rPr>
        <w:t>A set of concepts related to AI/MF life cycle and its interaction with its network context are depicted in Figure 8 as follows:</w:t>
      </w:r>
    </w:p>
    <w:p w14:paraId="5734A78F" w14:textId="77777777" w:rsidR="00125CD5" w:rsidRPr="00125CD5" w:rsidRDefault="00125CD5" w:rsidP="009C4E22">
      <w:pPr>
        <w:numPr>
          <w:ilvl w:val="0"/>
          <w:numId w:val="28"/>
        </w:numPr>
        <w:overflowPunct w:val="0"/>
        <w:autoSpaceDE w:val="0"/>
        <w:autoSpaceDN w:val="0"/>
        <w:adjustRightInd w:val="0"/>
        <w:spacing w:before="60" w:after="120"/>
        <w:ind w:left="357" w:hanging="357"/>
        <w:contextualSpacing/>
        <w:jc w:val="both"/>
        <w:textAlignment w:val="baseline"/>
        <w:rPr>
          <w:rFonts w:eastAsia="Times New Roman"/>
          <w:sz w:val="20"/>
          <w:szCs w:val="20"/>
          <w:lang w:val="en-US" w:eastAsia="en-US"/>
        </w:rPr>
      </w:pPr>
      <w:r w:rsidRPr="00125CD5">
        <w:rPr>
          <w:rFonts w:eastAsia="Times New Roman"/>
          <w:sz w:val="20"/>
          <w:szCs w:val="20"/>
          <w:lang w:val="en-US" w:eastAsia="en-US"/>
        </w:rPr>
        <w:t xml:space="preserve">A </w:t>
      </w:r>
      <w:r w:rsidRPr="00125CD5">
        <w:rPr>
          <w:rFonts w:eastAsia="Times New Roman"/>
          <w:b/>
          <w:bCs/>
          <w:sz w:val="20"/>
          <w:szCs w:val="20"/>
          <w:lang w:val="en-US" w:eastAsia="en-US"/>
        </w:rPr>
        <w:t xml:space="preserve">Network AI/MF </w:t>
      </w:r>
      <w:r w:rsidRPr="00125CD5">
        <w:rPr>
          <w:rFonts w:eastAsia="Times New Roman"/>
          <w:b/>
          <w:bCs/>
          <w:sz w:val="20"/>
          <w:szCs w:val="20"/>
          <w:lang w:val="en-US" w:eastAsia="en-GB"/>
        </w:rPr>
        <w:t>Empowerment Method</w:t>
      </w:r>
      <w:r w:rsidRPr="00125CD5">
        <w:rPr>
          <w:rFonts w:eastAsia="Times New Roman"/>
          <w:b/>
          <w:sz w:val="20"/>
          <w:szCs w:val="20"/>
          <w:lang w:val="en-US" w:eastAsia="en-GB"/>
        </w:rPr>
        <w:t xml:space="preserve"> (AIMEM)</w:t>
      </w:r>
      <w:r w:rsidRPr="00125CD5">
        <w:rPr>
          <w:rFonts w:eastAsia="Times New Roman"/>
          <w:sz w:val="20"/>
          <w:szCs w:val="20"/>
          <w:lang w:val="en-US" w:eastAsia="en-US"/>
        </w:rPr>
        <w:t xml:space="preserve"> is a piece of software that contains the logic achieving a specific autonomic function specified by AI/MF specific methods. Such software is deployed in a network system and requires being instantiated on a set of concrete network elements or Network functions to effectively perform its functionality.</w:t>
      </w:r>
    </w:p>
    <w:p w14:paraId="1A0CEF1F" w14:textId="77777777" w:rsidR="00125CD5" w:rsidRPr="00125CD5" w:rsidRDefault="00125CD5" w:rsidP="00125CD5">
      <w:pPr>
        <w:spacing w:before="60" w:after="120"/>
        <w:ind w:left="357"/>
        <w:contextualSpacing/>
        <w:jc w:val="both"/>
        <w:rPr>
          <w:rFonts w:eastAsia="Times New Roman"/>
          <w:sz w:val="20"/>
          <w:szCs w:val="20"/>
          <w:lang w:val="en-US" w:eastAsia="en-US"/>
        </w:rPr>
      </w:pPr>
    </w:p>
    <w:p w14:paraId="7D3E2763" w14:textId="77777777" w:rsidR="00125CD5" w:rsidRPr="00125CD5" w:rsidRDefault="00125CD5" w:rsidP="009C4E22">
      <w:pPr>
        <w:numPr>
          <w:ilvl w:val="0"/>
          <w:numId w:val="28"/>
        </w:numPr>
        <w:overflowPunct w:val="0"/>
        <w:autoSpaceDE w:val="0"/>
        <w:autoSpaceDN w:val="0"/>
        <w:adjustRightInd w:val="0"/>
        <w:spacing w:before="60" w:after="120"/>
        <w:ind w:left="357" w:hanging="357"/>
        <w:contextualSpacing/>
        <w:jc w:val="both"/>
        <w:textAlignment w:val="baseline"/>
        <w:rPr>
          <w:rFonts w:eastAsia="Times New Roman"/>
          <w:sz w:val="20"/>
          <w:szCs w:val="20"/>
          <w:lang w:val="en-US" w:eastAsia="en-US"/>
        </w:rPr>
      </w:pPr>
      <w:r w:rsidRPr="00125CD5">
        <w:rPr>
          <w:rFonts w:eastAsia="Times New Roman"/>
          <w:sz w:val="20"/>
          <w:szCs w:val="20"/>
          <w:lang w:val="en-US" w:eastAsia="en-US"/>
        </w:rPr>
        <w:t xml:space="preserve">An </w:t>
      </w:r>
      <w:r w:rsidRPr="00125CD5">
        <w:rPr>
          <w:rFonts w:eastAsia="Times New Roman"/>
          <w:b/>
          <w:bCs/>
          <w:sz w:val="20"/>
          <w:szCs w:val="20"/>
          <w:lang w:val="en-US" w:eastAsia="en-US"/>
        </w:rPr>
        <w:t>instance of a given AIMEN class</w:t>
      </w:r>
      <w:r w:rsidRPr="00125CD5">
        <w:rPr>
          <w:rFonts w:eastAsia="Times New Roman"/>
          <w:sz w:val="20"/>
          <w:szCs w:val="20"/>
          <w:lang w:val="en-US" w:eastAsia="en-US"/>
        </w:rPr>
        <w:t xml:space="preserve"> performs a given function onto a given sub-set of network elements. This is achieved by binding the code of an AIMEN class to a set of identified network resources/network functions. This AIMEN instance is identified by an instance ID and its unique interface with the Network Orchestration. This AIMEN instance at any given time is handling a set of identified network resources (this set can evolve with time). Hence, there may be multiple instances of a given AIMEN class inside the same network (e.g. one per domain). An AIMEN instance is managed by the Management &amp; Orchestration system as an atomic entity, while its internal functioning can rely on separated pieces of software running on different Network Functions (NF).</w:t>
      </w:r>
    </w:p>
    <w:p w14:paraId="547A0AD5" w14:textId="77777777" w:rsidR="00125CD5" w:rsidRPr="00125CD5" w:rsidRDefault="00125CD5" w:rsidP="00125CD5">
      <w:pPr>
        <w:spacing w:before="60" w:after="120"/>
        <w:ind w:left="357"/>
        <w:contextualSpacing/>
        <w:jc w:val="both"/>
        <w:rPr>
          <w:rFonts w:eastAsia="Times New Roman"/>
          <w:sz w:val="20"/>
          <w:szCs w:val="20"/>
          <w:lang w:val="en-US" w:eastAsia="en-US"/>
        </w:rPr>
      </w:pPr>
    </w:p>
    <w:p w14:paraId="68FE6F9C" w14:textId="77777777" w:rsidR="00125CD5" w:rsidRPr="00125CD5" w:rsidRDefault="00125CD5" w:rsidP="009C4E22">
      <w:pPr>
        <w:numPr>
          <w:ilvl w:val="0"/>
          <w:numId w:val="28"/>
        </w:numPr>
        <w:overflowPunct w:val="0"/>
        <w:autoSpaceDE w:val="0"/>
        <w:autoSpaceDN w:val="0"/>
        <w:adjustRightInd w:val="0"/>
        <w:spacing w:before="60" w:after="120"/>
        <w:ind w:left="357" w:hanging="357"/>
        <w:contextualSpacing/>
        <w:jc w:val="both"/>
        <w:textAlignment w:val="baseline"/>
        <w:rPr>
          <w:rFonts w:eastAsia="Times New Roman"/>
          <w:sz w:val="20"/>
          <w:szCs w:val="20"/>
          <w:lang w:val="en-US" w:eastAsia="en-US"/>
        </w:rPr>
      </w:pPr>
      <w:r w:rsidRPr="00125CD5">
        <w:rPr>
          <w:rFonts w:eastAsia="Times New Roman"/>
          <w:sz w:val="20"/>
          <w:szCs w:val="20"/>
          <w:lang w:val="en-US" w:eastAsia="en-US"/>
        </w:rPr>
        <w:t xml:space="preserve">The following </w:t>
      </w:r>
      <w:r w:rsidRPr="00125CD5">
        <w:rPr>
          <w:rFonts w:eastAsia="Times New Roman"/>
          <w:b/>
          <w:bCs/>
          <w:sz w:val="20"/>
          <w:szCs w:val="20"/>
          <w:lang w:val="en-US" w:eastAsia="en-US"/>
        </w:rPr>
        <w:t>machine-readable descriptions of the above concepts</w:t>
      </w:r>
      <w:r w:rsidRPr="00125CD5">
        <w:rPr>
          <w:rFonts w:eastAsia="Times New Roman"/>
          <w:sz w:val="20"/>
          <w:szCs w:val="20"/>
          <w:lang w:val="en-US" w:eastAsia="en-US"/>
        </w:rPr>
        <w:t xml:space="preserve"> are explained below:</w:t>
      </w:r>
    </w:p>
    <w:p w14:paraId="040C9289" w14:textId="77777777" w:rsidR="00125CD5" w:rsidRPr="00125CD5" w:rsidRDefault="00125CD5" w:rsidP="00125CD5">
      <w:pPr>
        <w:spacing w:before="0"/>
        <w:ind w:left="360"/>
        <w:contextualSpacing/>
        <w:jc w:val="both"/>
        <w:rPr>
          <w:rFonts w:eastAsia="Times New Roman"/>
          <w:sz w:val="20"/>
          <w:szCs w:val="20"/>
          <w:lang w:val="en-US" w:eastAsia="en-US"/>
        </w:rPr>
      </w:pPr>
    </w:p>
    <w:p w14:paraId="715E4398" w14:textId="77777777" w:rsidR="00125CD5" w:rsidRPr="00125CD5" w:rsidRDefault="00125CD5" w:rsidP="009C4E22">
      <w:pPr>
        <w:numPr>
          <w:ilvl w:val="0"/>
          <w:numId w:val="29"/>
        </w:numPr>
        <w:overflowPunct w:val="0"/>
        <w:autoSpaceDE w:val="0"/>
        <w:autoSpaceDN w:val="0"/>
        <w:adjustRightInd w:val="0"/>
        <w:spacing w:before="0" w:line="276" w:lineRule="auto"/>
        <w:contextualSpacing/>
        <w:jc w:val="both"/>
        <w:textAlignment w:val="baseline"/>
        <w:rPr>
          <w:rFonts w:eastAsia="Times New Roman"/>
          <w:sz w:val="20"/>
          <w:szCs w:val="20"/>
          <w:lang w:val="en-US" w:eastAsia="en-US"/>
        </w:rPr>
      </w:pPr>
      <w:r w:rsidRPr="00125CD5">
        <w:rPr>
          <w:rFonts w:eastAsia="Times New Roman"/>
          <w:b/>
          <w:bCs/>
          <w:sz w:val="20"/>
          <w:szCs w:val="20"/>
          <w:lang w:val="en-US" w:eastAsia="en-US"/>
        </w:rPr>
        <w:t>A given AIMEN manifest</w:t>
      </w:r>
      <w:r w:rsidRPr="00125CD5">
        <w:rPr>
          <w:rFonts w:eastAsia="Times New Roman"/>
          <w:sz w:val="20"/>
          <w:szCs w:val="20"/>
          <w:lang w:val="en-US" w:eastAsia="en-US"/>
        </w:rPr>
        <w:t xml:space="preserve"> provides guidance to the network operator in order to install and configure an instance of this AIMEN class </w:t>
      </w:r>
    </w:p>
    <w:p w14:paraId="48541667" w14:textId="77777777" w:rsidR="00125CD5" w:rsidRPr="00125CD5" w:rsidRDefault="00125CD5" w:rsidP="009C4E22">
      <w:pPr>
        <w:numPr>
          <w:ilvl w:val="0"/>
          <w:numId w:val="29"/>
        </w:numPr>
        <w:overflowPunct w:val="0"/>
        <w:autoSpaceDE w:val="0"/>
        <w:autoSpaceDN w:val="0"/>
        <w:adjustRightInd w:val="0"/>
        <w:spacing w:before="0" w:line="276" w:lineRule="auto"/>
        <w:contextualSpacing/>
        <w:jc w:val="both"/>
        <w:textAlignment w:val="baseline"/>
        <w:rPr>
          <w:rFonts w:eastAsia="Times New Roman"/>
          <w:sz w:val="20"/>
          <w:szCs w:val="20"/>
          <w:lang w:val="en-US" w:eastAsia="en-US"/>
        </w:rPr>
      </w:pPr>
      <w:r w:rsidRPr="00125CD5">
        <w:rPr>
          <w:rFonts w:eastAsia="Times New Roman"/>
          <w:b/>
          <w:bCs/>
          <w:sz w:val="20"/>
          <w:szCs w:val="20"/>
          <w:lang w:val="en-US" w:eastAsia="en-US"/>
        </w:rPr>
        <w:t>The AIMEN instance sends this description</w:t>
      </w:r>
      <w:r w:rsidRPr="00125CD5">
        <w:rPr>
          <w:rFonts w:eastAsia="Times New Roman"/>
          <w:sz w:val="20"/>
          <w:szCs w:val="20"/>
          <w:lang w:val="en-US" w:eastAsia="en-US"/>
        </w:rPr>
        <w:t xml:space="preserve"> towards Management and Orchestration system. This description is used for registration of the NET_AI/MF_EM. It tells which information is monitored and which range of actions can be taken. It provides AIMEN instance information when starting so as to register: (1) Capabilities of this AIMEN instance regarding information/knowledge sharing; (2) Requirements of this AIMEN instance regarding knowledge inputs; (3) Conflicts of this AIMEN instance with already running AIMEN instances of any AIMEN class.</w:t>
      </w:r>
    </w:p>
    <w:p w14:paraId="5CEC54BE" w14:textId="77777777" w:rsidR="00125CD5" w:rsidRPr="00125CD5" w:rsidRDefault="00125CD5" w:rsidP="009C4E22">
      <w:pPr>
        <w:numPr>
          <w:ilvl w:val="0"/>
          <w:numId w:val="29"/>
        </w:numPr>
        <w:overflowPunct w:val="0"/>
        <w:autoSpaceDE w:val="0"/>
        <w:autoSpaceDN w:val="0"/>
        <w:adjustRightInd w:val="0"/>
        <w:spacing w:before="0" w:line="276" w:lineRule="auto"/>
        <w:contextualSpacing/>
        <w:jc w:val="both"/>
        <w:textAlignment w:val="baseline"/>
        <w:rPr>
          <w:rFonts w:eastAsia="Times New Roman"/>
          <w:sz w:val="20"/>
          <w:szCs w:val="20"/>
          <w:lang w:val="en-US" w:eastAsia="en-US"/>
        </w:rPr>
      </w:pPr>
      <w:r w:rsidRPr="00125CD5">
        <w:rPr>
          <w:rFonts w:eastAsia="Times New Roman"/>
          <w:b/>
          <w:bCs/>
          <w:sz w:val="20"/>
          <w:szCs w:val="20"/>
          <w:lang w:val="en-US" w:eastAsia="en-US"/>
        </w:rPr>
        <w:t>An AIMEN mandate</w:t>
      </w:r>
      <w:r w:rsidRPr="00125CD5">
        <w:rPr>
          <w:rFonts w:eastAsia="Times New Roman"/>
          <w:sz w:val="20"/>
          <w:szCs w:val="20"/>
          <w:lang w:val="en-US" w:eastAsia="en-US"/>
        </w:rPr>
        <w:t xml:space="preserve"> is a set of instructions telling which network functions or services must be handled by this AIMEN instance and which settings this AIMEN instance MUST work with. </w:t>
      </w:r>
    </w:p>
    <w:p w14:paraId="717BE95E"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r w:rsidRPr="00125CD5">
        <w:rPr>
          <w:rFonts w:eastAsia="Times New Roman"/>
          <w:sz w:val="20"/>
          <w:szCs w:val="20"/>
          <w:lang w:val="en-US" w:eastAsia="en-US"/>
        </w:rPr>
        <w:t xml:space="preserve">To illustrate the previous definitions, let us sketch a very simplified </w:t>
      </w:r>
      <w:r w:rsidRPr="00125CD5">
        <w:rPr>
          <w:rFonts w:eastAsia="Times New Roman"/>
          <w:b/>
          <w:bCs/>
          <w:sz w:val="20"/>
          <w:szCs w:val="20"/>
          <w:lang w:val="en-US" w:eastAsia="en-US"/>
        </w:rPr>
        <w:t>AIMEN Life cycle</w:t>
      </w:r>
      <w:r w:rsidRPr="00125CD5">
        <w:rPr>
          <w:rFonts w:eastAsia="Times New Roman"/>
          <w:sz w:val="20"/>
          <w:szCs w:val="20"/>
          <w:lang w:val="en-US" w:eastAsia="en-US"/>
        </w:rPr>
        <w:t xml:space="preserve"> process used to start an AI/MF method (coming as an AIMEN class) inside a Network system. </w:t>
      </w:r>
    </w:p>
    <w:p w14:paraId="39B4AE04"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p>
    <w:p w14:paraId="63849476" w14:textId="77777777" w:rsidR="00125CD5" w:rsidRPr="00125CD5" w:rsidRDefault="00125CD5" w:rsidP="009C4E22">
      <w:pPr>
        <w:numPr>
          <w:ilvl w:val="0"/>
          <w:numId w:val="30"/>
        </w:numPr>
        <w:overflowPunct w:val="0"/>
        <w:autoSpaceDE w:val="0"/>
        <w:autoSpaceDN w:val="0"/>
        <w:adjustRightInd w:val="0"/>
        <w:spacing w:after="120" w:line="276" w:lineRule="auto"/>
        <w:ind w:left="357" w:hanging="357"/>
        <w:contextualSpacing/>
        <w:jc w:val="both"/>
        <w:textAlignment w:val="baseline"/>
        <w:rPr>
          <w:rFonts w:eastAsia="Times New Roman"/>
          <w:sz w:val="20"/>
          <w:szCs w:val="20"/>
          <w:lang w:val="en-US" w:eastAsia="en-US"/>
        </w:rPr>
      </w:pPr>
      <w:r w:rsidRPr="00125CD5">
        <w:rPr>
          <w:rFonts w:eastAsia="Times New Roman"/>
          <w:sz w:val="20"/>
          <w:szCs w:val="20"/>
          <w:lang w:val="en-US" w:eastAsia="en-US"/>
        </w:rPr>
        <w:lastRenderedPageBreak/>
        <w:t xml:space="preserve">First, the software corresponding to the AIMEN class is being installed on the relevant machines/network functions (helped in this by the indications available in the AIMEN Manifest). </w:t>
      </w:r>
    </w:p>
    <w:p w14:paraId="704057DE" w14:textId="77777777" w:rsidR="00125CD5" w:rsidRPr="00125CD5" w:rsidRDefault="00125CD5" w:rsidP="009C4E22">
      <w:pPr>
        <w:numPr>
          <w:ilvl w:val="0"/>
          <w:numId w:val="30"/>
        </w:numPr>
        <w:overflowPunct w:val="0"/>
        <w:autoSpaceDE w:val="0"/>
        <w:autoSpaceDN w:val="0"/>
        <w:adjustRightInd w:val="0"/>
        <w:spacing w:after="120" w:line="276" w:lineRule="auto"/>
        <w:ind w:left="357" w:hanging="357"/>
        <w:contextualSpacing/>
        <w:jc w:val="both"/>
        <w:textAlignment w:val="baseline"/>
        <w:rPr>
          <w:rFonts w:eastAsia="Times New Roman"/>
          <w:sz w:val="20"/>
          <w:szCs w:val="20"/>
          <w:lang w:val="en-US" w:eastAsia="en-US"/>
        </w:rPr>
      </w:pPr>
      <w:r w:rsidRPr="00125CD5">
        <w:rPr>
          <w:rFonts w:eastAsia="Times New Roman"/>
          <w:sz w:val="20"/>
          <w:szCs w:val="20"/>
          <w:lang w:val="en-US" w:eastAsia="en-US"/>
        </w:rPr>
        <w:t xml:space="preserve">Second, the Network Orchestration is demanding to the installed software the creation of </w:t>
      </w:r>
      <w:proofErr w:type="spellStart"/>
      <w:r w:rsidRPr="00125CD5">
        <w:rPr>
          <w:rFonts w:eastAsia="Times New Roman"/>
          <w:sz w:val="20"/>
          <w:szCs w:val="20"/>
          <w:lang w:val="en-US" w:eastAsia="en-US"/>
        </w:rPr>
        <w:t>ans</w:t>
      </w:r>
      <w:proofErr w:type="spellEnd"/>
      <w:r w:rsidRPr="00125CD5">
        <w:rPr>
          <w:rFonts w:eastAsia="Times New Roman"/>
          <w:sz w:val="20"/>
          <w:szCs w:val="20"/>
          <w:lang w:val="en-US" w:eastAsia="en-US"/>
        </w:rPr>
        <w:t xml:space="preserve"> AIMEN instance. Then the Orchestration block sends a mandate for the AIMEN instance to deploy itself. The process ends with an AIMEN instance ready to register to Management and Orchestration. </w:t>
      </w:r>
    </w:p>
    <w:p w14:paraId="6F77DA27" w14:textId="77777777" w:rsidR="00125CD5" w:rsidRPr="00125CD5" w:rsidRDefault="00125CD5" w:rsidP="009C4E22">
      <w:pPr>
        <w:numPr>
          <w:ilvl w:val="0"/>
          <w:numId w:val="30"/>
        </w:numPr>
        <w:overflowPunct w:val="0"/>
        <w:autoSpaceDE w:val="0"/>
        <w:autoSpaceDN w:val="0"/>
        <w:adjustRightInd w:val="0"/>
        <w:spacing w:after="120" w:line="276" w:lineRule="auto"/>
        <w:ind w:left="357" w:hanging="357"/>
        <w:contextualSpacing/>
        <w:jc w:val="both"/>
        <w:textAlignment w:val="baseline"/>
        <w:rPr>
          <w:rFonts w:eastAsia="Times New Roman"/>
          <w:sz w:val="20"/>
          <w:szCs w:val="20"/>
          <w:lang w:val="en-US" w:eastAsia="en-US"/>
        </w:rPr>
      </w:pPr>
      <w:r w:rsidRPr="00125CD5">
        <w:rPr>
          <w:rFonts w:eastAsia="Times New Roman"/>
          <w:sz w:val="20"/>
          <w:szCs w:val="20"/>
          <w:lang w:val="en-US" w:eastAsia="en-US"/>
        </w:rPr>
        <w:t xml:space="preserve">Third, this AIMEN instance is sending its AIMEN instance description to the all Orchestration functions (Governance, Coordination, Knowledge) in order to complete registration. Once the registration is successfully completed, the AIMEN instance is ready to start upon command from the Orchestration. This process is part of what it is called the AIMEN lifecycle which is illustrated in the following figure. </w:t>
      </w:r>
    </w:p>
    <w:p w14:paraId="63F909C5"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p>
    <w:p w14:paraId="63F8B14B"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r w:rsidRPr="00125CD5">
        <w:rPr>
          <w:rFonts w:eastAsia="Times New Roman"/>
          <w:sz w:val="20"/>
          <w:szCs w:val="20"/>
          <w:lang w:val="en-US" w:eastAsia="en-US"/>
        </w:rPr>
        <w:t>This process is repeated when AIMEN functionality is concatenated as a pipeline across different domains (i.e. operator administrative domains, Access/Core/Edge domains) [ITU-T FG-ML5G-ARC5G]. The following concepts are identified.</w:t>
      </w:r>
    </w:p>
    <w:p w14:paraId="56B66535"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r w:rsidRPr="00125CD5">
        <w:rPr>
          <w:rFonts w:eastAsia="Times New Roman"/>
          <w:b/>
          <w:bCs/>
          <w:sz w:val="20"/>
          <w:szCs w:val="20"/>
          <w:lang w:val="en-US" w:eastAsia="en-US"/>
        </w:rPr>
        <w:t xml:space="preserve">Chaining </w:t>
      </w:r>
      <w:r w:rsidRPr="00125CD5">
        <w:rPr>
          <w:rFonts w:eastAsia="Times New Roman"/>
          <w:sz w:val="20"/>
          <w:szCs w:val="20"/>
          <w:lang w:val="en-US" w:eastAsia="en-US"/>
        </w:rPr>
        <w:t>is the process of connecting AI/ML functions together to form a complete e-2-e AI/ML pipeline.</w:t>
      </w:r>
    </w:p>
    <w:p w14:paraId="2E558FBA"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r w:rsidRPr="00125CD5">
        <w:rPr>
          <w:rFonts w:eastAsia="Times New Roman"/>
          <w:b/>
          <w:bCs/>
          <w:sz w:val="20"/>
          <w:szCs w:val="20"/>
          <w:lang w:val="en-US" w:eastAsia="en-US"/>
        </w:rPr>
        <w:t xml:space="preserve">Intent </w:t>
      </w:r>
      <w:r w:rsidRPr="00125CD5">
        <w:rPr>
          <w:rFonts w:eastAsia="Times New Roman"/>
          <w:sz w:val="20"/>
          <w:szCs w:val="20"/>
          <w:lang w:val="en-US" w:eastAsia="en-US"/>
        </w:rPr>
        <w:t>- a declarative mechanism which is used by network operator to specify the machine learning use case.</w:t>
      </w:r>
    </w:p>
    <w:p w14:paraId="23779482"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r w:rsidRPr="00125CD5">
        <w:rPr>
          <w:rFonts w:eastAsia="Times New Roman"/>
          <w:b/>
          <w:bCs/>
          <w:sz w:val="20"/>
          <w:szCs w:val="20"/>
          <w:lang w:val="en-US" w:eastAsia="en-US"/>
        </w:rPr>
        <w:t>Source</w:t>
      </w:r>
      <w:r w:rsidRPr="00125CD5">
        <w:rPr>
          <w:rFonts w:eastAsia="Times New Roman"/>
          <w:sz w:val="20"/>
          <w:szCs w:val="20"/>
          <w:lang w:val="en-US" w:eastAsia="en-US"/>
        </w:rPr>
        <w:t xml:space="preserve"> - this node is the source of data that can be used as input for the AI/ML function. </w:t>
      </w:r>
    </w:p>
    <w:p w14:paraId="3D891312"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r w:rsidRPr="00125CD5">
        <w:rPr>
          <w:rFonts w:eastAsia="Times New Roman"/>
          <w:b/>
          <w:bCs/>
          <w:sz w:val="20"/>
          <w:szCs w:val="20"/>
          <w:lang w:val="en-US" w:eastAsia="en-US"/>
        </w:rPr>
        <w:t>Collector/Aggregator/Distributor</w:t>
      </w:r>
      <w:r w:rsidRPr="00125CD5">
        <w:rPr>
          <w:rFonts w:eastAsia="Times New Roman"/>
          <w:sz w:val="20"/>
          <w:szCs w:val="20"/>
          <w:lang w:val="en-US" w:eastAsia="en-US"/>
        </w:rPr>
        <w:t xml:space="preserve"> - this node is responsible for collecting data from the Source. It is responsible for aggregating data and for distributing the AI/ML output to the corresponding sinks</w:t>
      </w:r>
    </w:p>
    <w:p w14:paraId="4EAD7D31"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r w:rsidRPr="00125CD5">
        <w:rPr>
          <w:rFonts w:eastAsia="Times New Roman"/>
          <w:b/>
          <w:bCs/>
          <w:sz w:val="20"/>
          <w:szCs w:val="20"/>
          <w:lang w:val="en-US" w:eastAsia="en-US"/>
        </w:rPr>
        <w:t>Sink</w:t>
      </w:r>
      <w:r w:rsidRPr="00125CD5">
        <w:rPr>
          <w:rFonts w:eastAsia="Times New Roman"/>
          <w:sz w:val="20"/>
          <w:szCs w:val="20"/>
          <w:lang w:val="en-US" w:eastAsia="en-US"/>
        </w:rPr>
        <w:t xml:space="preserve"> - this node is the target of the AI/ML output, on which it takes action (e.g. adjusting the measured KPIs periodicity based on AI/ML output)</w:t>
      </w:r>
    </w:p>
    <w:p w14:paraId="70A8B0F7" w14:textId="77777777" w:rsidR="00125CD5" w:rsidRPr="00125CD5" w:rsidRDefault="00125CD5" w:rsidP="00125CD5">
      <w:pPr>
        <w:overflowPunct w:val="0"/>
        <w:autoSpaceDE w:val="0"/>
        <w:autoSpaceDN w:val="0"/>
        <w:adjustRightInd w:val="0"/>
        <w:jc w:val="both"/>
        <w:textAlignment w:val="baseline"/>
        <w:rPr>
          <w:rFonts w:eastAsia="Times New Roman"/>
          <w:sz w:val="20"/>
          <w:szCs w:val="20"/>
          <w:lang w:val="en-US" w:eastAsia="en-US"/>
        </w:rPr>
      </w:pPr>
      <w:r w:rsidRPr="00125CD5">
        <w:rPr>
          <w:rFonts w:eastAsia="Times New Roman"/>
          <w:sz w:val="20"/>
          <w:szCs w:val="20"/>
          <w:lang w:val="en-US" w:eastAsia="en-US"/>
        </w:rPr>
        <w:t>The flow of information in an AI/ML-based use case can be represented by an AI/ML pipeline – Figure 9. The data collected at various collection points (</w:t>
      </w:r>
      <w:r w:rsidRPr="00125CD5">
        <w:rPr>
          <w:rFonts w:eastAsia="Times New Roman"/>
          <w:b/>
          <w:bCs/>
          <w:sz w:val="20"/>
          <w:szCs w:val="20"/>
          <w:lang w:val="en-US" w:eastAsia="en-US"/>
        </w:rPr>
        <w:t>Source</w:t>
      </w:r>
      <w:r w:rsidRPr="00125CD5">
        <w:rPr>
          <w:rFonts w:eastAsia="Times New Roman"/>
          <w:sz w:val="20"/>
          <w:szCs w:val="20"/>
          <w:lang w:val="en-US" w:eastAsia="en-US"/>
        </w:rPr>
        <w:t xml:space="preserve">) need to be gathered (by a </w:t>
      </w:r>
      <w:r w:rsidRPr="00125CD5">
        <w:rPr>
          <w:rFonts w:eastAsia="Times New Roman"/>
          <w:b/>
          <w:bCs/>
          <w:sz w:val="20"/>
          <w:szCs w:val="20"/>
          <w:lang w:val="en-US" w:eastAsia="en-US"/>
        </w:rPr>
        <w:t>Collector</w:t>
      </w:r>
      <w:r w:rsidRPr="00125CD5">
        <w:rPr>
          <w:rFonts w:eastAsia="Times New Roman"/>
          <w:sz w:val="20"/>
          <w:szCs w:val="20"/>
          <w:lang w:val="en-US" w:eastAsia="en-US"/>
        </w:rPr>
        <w:t xml:space="preserve">), processed (by an </w:t>
      </w:r>
      <w:r w:rsidRPr="00125CD5">
        <w:rPr>
          <w:rFonts w:eastAsia="Times New Roman"/>
          <w:b/>
          <w:bCs/>
          <w:sz w:val="20"/>
          <w:szCs w:val="20"/>
          <w:lang w:val="en-US" w:eastAsia="en-US"/>
        </w:rPr>
        <w:t>Aggregator</w:t>
      </w:r>
      <w:r w:rsidRPr="00125CD5">
        <w:rPr>
          <w:rFonts w:eastAsia="Times New Roman"/>
          <w:sz w:val="20"/>
          <w:szCs w:val="20"/>
          <w:lang w:val="en-US" w:eastAsia="en-US"/>
        </w:rPr>
        <w:t xml:space="preserve">) and distributed (by a </w:t>
      </w:r>
      <w:r w:rsidRPr="00125CD5">
        <w:rPr>
          <w:rFonts w:eastAsia="Times New Roman"/>
          <w:b/>
          <w:bCs/>
          <w:sz w:val="20"/>
          <w:szCs w:val="20"/>
          <w:lang w:val="en-US" w:eastAsia="en-US"/>
        </w:rPr>
        <w:t>Distributor</w:t>
      </w:r>
      <w:r w:rsidRPr="00125CD5">
        <w:rPr>
          <w:rFonts w:eastAsia="Times New Roman"/>
          <w:sz w:val="20"/>
          <w:szCs w:val="20"/>
          <w:lang w:val="en-US" w:eastAsia="en-US"/>
        </w:rPr>
        <w:t>) before feeding these data to the AI/ML method. The output of the AI/ML method is then activated / implemented in sink points (</w:t>
      </w:r>
      <w:r w:rsidRPr="00125CD5">
        <w:rPr>
          <w:rFonts w:eastAsia="Times New Roman"/>
          <w:b/>
          <w:bCs/>
          <w:sz w:val="20"/>
          <w:szCs w:val="20"/>
          <w:lang w:val="en-US" w:eastAsia="en-US"/>
        </w:rPr>
        <w:t>Sink</w:t>
      </w:r>
      <w:r w:rsidRPr="00125CD5">
        <w:rPr>
          <w:rFonts w:eastAsia="Times New Roman"/>
          <w:sz w:val="20"/>
          <w:szCs w:val="20"/>
          <w:lang w:val="en-US" w:eastAsia="en-US"/>
        </w:rPr>
        <w:t>).</w:t>
      </w:r>
    </w:p>
    <w:p w14:paraId="1299F0B7" w14:textId="77777777" w:rsidR="00125CD5" w:rsidRPr="00125CD5" w:rsidRDefault="00125CD5" w:rsidP="00125CD5">
      <w:pPr>
        <w:overflowPunct w:val="0"/>
        <w:autoSpaceDE w:val="0"/>
        <w:autoSpaceDN w:val="0"/>
        <w:adjustRightInd w:val="0"/>
        <w:jc w:val="both"/>
        <w:textAlignment w:val="baseline"/>
        <w:rPr>
          <w:rFonts w:eastAsia="Times New Roman"/>
          <w:sz w:val="20"/>
          <w:szCs w:val="20"/>
          <w:u w:val="single"/>
          <w:lang w:val="en-US" w:eastAsia="en-US"/>
        </w:rPr>
      </w:pPr>
      <w:r w:rsidRPr="00125CD5">
        <w:rPr>
          <w:rFonts w:eastAsia="Times New Roman"/>
          <w:sz w:val="20"/>
          <w:szCs w:val="20"/>
          <w:lang w:val="en-US" w:eastAsia="en-US"/>
        </w:rPr>
        <w:t xml:space="preserve"> </w:t>
      </w:r>
    </w:p>
    <w:tbl>
      <w:tblPr>
        <w:tblStyle w:val="TableGrid5"/>
        <w:tblW w:w="0" w:type="auto"/>
        <w:tblLook w:val="04A0" w:firstRow="1" w:lastRow="0" w:firstColumn="1" w:lastColumn="0" w:noHBand="0" w:noVBand="1"/>
      </w:tblPr>
      <w:tblGrid>
        <w:gridCol w:w="7040"/>
        <w:gridCol w:w="2589"/>
      </w:tblGrid>
      <w:tr w:rsidR="00125CD5" w:rsidRPr="00125CD5" w14:paraId="2DED3E8D" w14:textId="77777777" w:rsidTr="00A32B19">
        <w:tc>
          <w:tcPr>
            <w:tcW w:w="4505" w:type="dxa"/>
          </w:tcPr>
          <w:p w14:paraId="36B44F0F" w14:textId="77777777" w:rsidR="00125CD5" w:rsidRPr="00125CD5" w:rsidRDefault="00125CD5" w:rsidP="00125CD5">
            <w:pPr>
              <w:overflowPunct w:val="0"/>
              <w:autoSpaceDE w:val="0"/>
              <w:autoSpaceDN w:val="0"/>
              <w:adjustRightInd w:val="0"/>
              <w:jc w:val="both"/>
              <w:textAlignment w:val="baseline"/>
              <w:rPr>
                <w:sz w:val="20"/>
                <w:szCs w:val="20"/>
                <w:u w:val="single"/>
                <w:lang w:val="en-US" w:eastAsia="en-US"/>
              </w:rPr>
            </w:pPr>
            <w:r w:rsidRPr="00125CD5">
              <w:rPr>
                <w:noProof/>
                <w:szCs w:val="20"/>
                <w:lang w:val="en-US" w:eastAsia="en-US"/>
              </w:rPr>
              <w:drawing>
                <wp:inline distT="0" distB="0" distL="0" distR="0" wp14:anchorId="2FE5E883" wp14:editId="2215B319">
                  <wp:extent cx="4333442" cy="11097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5419" cy="1120534"/>
                          </a:xfrm>
                          <a:prstGeom prst="rect">
                            <a:avLst/>
                          </a:prstGeom>
                        </pic:spPr>
                      </pic:pic>
                    </a:graphicData>
                  </a:graphic>
                </wp:inline>
              </w:drawing>
            </w:r>
          </w:p>
        </w:tc>
        <w:tc>
          <w:tcPr>
            <w:tcW w:w="4505" w:type="dxa"/>
          </w:tcPr>
          <w:p w14:paraId="3E49BD3A" w14:textId="77777777" w:rsidR="00125CD5" w:rsidRPr="00125CD5" w:rsidRDefault="00125CD5" w:rsidP="00125CD5">
            <w:pPr>
              <w:overflowPunct w:val="0"/>
              <w:autoSpaceDE w:val="0"/>
              <w:autoSpaceDN w:val="0"/>
              <w:adjustRightInd w:val="0"/>
              <w:jc w:val="both"/>
              <w:textAlignment w:val="baseline"/>
              <w:rPr>
                <w:sz w:val="20"/>
                <w:szCs w:val="20"/>
                <w:u w:val="single"/>
                <w:lang w:val="en-US" w:eastAsia="en-US"/>
              </w:rPr>
            </w:pPr>
            <w:r w:rsidRPr="00125CD5">
              <w:rPr>
                <w:noProof/>
                <w:szCs w:val="20"/>
                <w:lang w:val="en-US" w:eastAsia="en-US"/>
              </w:rPr>
              <w:drawing>
                <wp:inline distT="0" distB="0" distL="0" distR="0" wp14:anchorId="358480D4" wp14:editId="374F0814">
                  <wp:extent cx="1101970" cy="85153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68140" cy="902667"/>
                          </a:xfrm>
                          <a:prstGeom prst="rect">
                            <a:avLst/>
                          </a:prstGeom>
                        </pic:spPr>
                      </pic:pic>
                    </a:graphicData>
                  </a:graphic>
                </wp:inline>
              </w:drawing>
            </w:r>
          </w:p>
        </w:tc>
      </w:tr>
    </w:tbl>
    <w:p w14:paraId="018570F5" w14:textId="77777777" w:rsidR="00125CD5" w:rsidRPr="00125CD5" w:rsidRDefault="00125CD5" w:rsidP="00125CD5">
      <w:pPr>
        <w:overflowPunct w:val="0"/>
        <w:autoSpaceDE w:val="0"/>
        <w:autoSpaceDN w:val="0"/>
        <w:adjustRightInd w:val="0"/>
        <w:jc w:val="both"/>
        <w:textAlignment w:val="baseline"/>
        <w:rPr>
          <w:rFonts w:eastAsia="Times New Roman"/>
          <w:sz w:val="20"/>
          <w:szCs w:val="20"/>
          <w:u w:val="single"/>
          <w:lang w:val="en-US" w:eastAsia="en-US"/>
        </w:rPr>
      </w:pPr>
    </w:p>
    <w:p w14:paraId="774B1049" w14:textId="46246390" w:rsidR="00125CD5" w:rsidRPr="00125CD5" w:rsidRDefault="00DB01E6" w:rsidP="00125CD5">
      <w:pPr>
        <w:overflowPunct w:val="0"/>
        <w:autoSpaceDE w:val="0"/>
        <w:autoSpaceDN w:val="0"/>
        <w:adjustRightInd w:val="0"/>
        <w:spacing w:before="0" w:after="200"/>
        <w:jc w:val="center"/>
        <w:textAlignment w:val="baseline"/>
        <w:rPr>
          <w:rFonts w:eastAsia="Times New Roman"/>
          <w:b/>
          <w:bCs/>
          <w:color w:val="000000" w:themeColor="text1"/>
          <w:sz w:val="20"/>
          <w:szCs w:val="20"/>
          <w:lang w:val="en-US" w:eastAsia="en-US"/>
        </w:rPr>
      </w:pPr>
      <w:bookmarkStart w:id="151" w:name="_Toc38208893"/>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28</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125CD5" w:rsidRPr="00125CD5">
        <w:rPr>
          <w:rFonts w:eastAsia="Times New Roman"/>
          <w:b/>
          <w:bCs/>
          <w:color w:val="000000" w:themeColor="text1"/>
          <w:sz w:val="20"/>
          <w:szCs w:val="20"/>
          <w:lang w:val="en-US" w:eastAsia="en-US"/>
        </w:rPr>
        <w:t>- Chaining AI/ML functions together: Multi -domain AI/ML Pipeline</w:t>
      </w:r>
      <w:bookmarkEnd w:id="151"/>
    </w:p>
    <w:p w14:paraId="292B01E4" w14:textId="77777777" w:rsidR="008E696C" w:rsidRPr="008E696C" w:rsidRDefault="008E696C" w:rsidP="008E696C">
      <w:pPr>
        <w:overflowPunct w:val="0"/>
        <w:autoSpaceDE w:val="0"/>
        <w:autoSpaceDN w:val="0"/>
        <w:adjustRightInd w:val="0"/>
        <w:jc w:val="both"/>
        <w:textAlignment w:val="baseline"/>
        <w:rPr>
          <w:rFonts w:eastAsia="Times New Roman"/>
          <w:sz w:val="20"/>
          <w:szCs w:val="20"/>
          <w:lang w:val="en-US" w:eastAsia="en-US"/>
        </w:rPr>
      </w:pPr>
    </w:p>
    <w:p w14:paraId="2EAA1D3B" w14:textId="77777777" w:rsidR="008E696C" w:rsidRDefault="008E696C" w:rsidP="00A04F7F">
      <w:pPr>
        <w:rPr>
          <w:rFonts w:asciiTheme="majorBidi" w:hAnsiTheme="majorBidi" w:cstheme="majorBidi"/>
          <w:b/>
        </w:rPr>
      </w:pPr>
    </w:p>
    <w:p w14:paraId="1AC91151" w14:textId="77777777" w:rsidR="008E696C" w:rsidRPr="006241C5" w:rsidRDefault="008E696C" w:rsidP="006241C5">
      <w:pPr>
        <w:ind w:left="360"/>
        <w:outlineLvl w:val="1"/>
        <w:rPr>
          <w:rFonts w:asciiTheme="majorBidi" w:hAnsiTheme="majorBidi" w:cstheme="majorBidi"/>
          <w:b/>
        </w:rPr>
      </w:pPr>
    </w:p>
    <w:p w14:paraId="50A7CC36" w14:textId="09ACB795" w:rsidR="00675118" w:rsidRDefault="00675118" w:rsidP="009C4E22">
      <w:pPr>
        <w:pStyle w:val="ListParagraph"/>
        <w:numPr>
          <w:ilvl w:val="0"/>
          <w:numId w:val="60"/>
        </w:numPr>
        <w:ind w:left="720"/>
        <w:outlineLvl w:val="1"/>
        <w:rPr>
          <w:rFonts w:asciiTheme="majorBidi" w:hAnsiTheme="majorBidi" w:cstheme="majorBidi"/>
          <w:b/>
        </w:rPr>
      </w:pPr>
      <w:bookmarkStart w:id="152" w:name="_Toc38215990"/>
      <w:r>
        <w:rPr>
          <w:rFonts w:asciiTheme="majorBidi" w:hAnsiTheme="majorBidi" w:cstheme="majorBidi"/>
          <w:b/>
        </w:rPr>
        <w:t xml:space="preserve">Intent Based Network </w:t>
      </w:r>
      <w:proofErr w:type="gramStart"/>
      <w:r>
        <w:rPr>
          <w:rFonts w:asciiTheme="majorBidi" w:hAnsiTheme="majorBidi" w:cstheme="majorBidi"/>
          <w:b/>
        </w:rPr>
        <w:t xml:space="preserve">Management </w:t>
      </w:r>
      <w:r w:rsidR="00690575">
        <w:rPr>
          <w:rFonts w:asciiTheme="majorBidi" w:hAnsiTheme="majorBidi" w:cstheme="majorBidi"/>
          <w:b/>
        </w:rPr>
        <w:t xml:space="preserve"> (</w:t>
      </w:r>
      <w:proofErr w:type="gramEnd"/>
      <w:r w:rsidR="00690575">
        <w:rPr>
          <w:rFonts w:asciiTheme="majorBidi" w:hAnsiTheme="majorBidi" w:cstheme="majorBidi"/>
          <w:b/>
        </w:rPr>
        <w:t xml:space="preserve">Cheng Zhou, Mehdi </w:t>
      </w:r>
      <w:r w:rsidR="00D44DA9">
        <w:rPr>
          <w:rFonts w:asciiTheme="majorBidi" w:hAnsiTheme="majorBidi" w:cstheme="majorBidi"/>
          <w:b/>
        </w:rPr>
        <w:t xml:space="preserve"> </w:t>
      </w:r>
      <w:proofErr w:type="spellStart"/>
      <w:r w:rsidR="00D44DA9">
        <w:rPr>
          <w:rFonts w:asciiTheme="majorBidi" w:hAnsiTheme="majorBidi" w:cstheme="majorBidi"/>
          <w:b/>
        </w:rPr>
        <w:t>Bezahaf</w:t>
      </w:r>
      <w:proofErr w:type="spellEnd"/>
      <w:r w:rsidR="009A7C38">
        <w:rPr>
          <w:rFonts w:asciiTheme="majorBidi" w:hAnsiTheme="majorBidi" w:cstheme="majorBidi"/>
          <w:b/>
        </w:rPr>
        <w:t xml:space="preserve">, David </w:t>
      </w:r>
      <w:proofErr w:type="spellStart"/>
      <w:r w:rsidR="009A7C38">
        <w:rPr>
          <w:rFonts w:asciiTheme="majorBidi" w:hAnsiTheme="majorBidi" w:cstheme="majorBidi"/>
          <w:b/>
        </w:rPr>
        <w:t>Hutchenson</w:t>
      </w:r>
      <w:proofErr w:type="spellEnd"/>
      <w:r w:rsidR="009A7C38">
        <w:rPr>
          <w:rFonts w:asciiTheme="majorBidi" w:hAnsiTheme="majorBidi" w:cstheme="majorBidi"/>
          <w:b/>
        </w:rPr>
        <w:t>?</w:t>
      </w:r>
      <w:r w:rsidR="00DB6286">
        <w:rPr>
          <w:rFonts w:asciiTheme="majorBidi" w:hAnsiTheme="majorBidi" w:cstheme="majorBidi"/>
          <w:b/>
        </w:rPr>
        <w:t>)</w:t>
      </w:r>
      <w:bookmarkEnd w:id="152"/>
    </w:p>
    <w:p w14:paraId="2062F299" w14:textId="211E21EB" w:rsidR="0088675E" w:rsidRDefault="00675118" w:rsidP="00E25C4C">
      <w:pPr>
        <w:spacing w:before="240"/>
        <w:rPr>
          <w:rFonts w:eastAsia="Times New Roman"/>
          <w:lang w:val="en-US" w:eastAsia="en-US"/>
        </w:rPr>
      </w:pPr>
      <w:r>
        <w:rPr>
          <w:rFonts w:eastAsia="Times New Roman"/>
          <w:lang w:val="en-US" w:eastAsia="en-US"/>
        </w:rPr>
        <w:t xml:space="preserve">In order to automate network management further, it is possible to </w:t>
      </w:r>
      <w:r w:rsidR="00906108">
        <w:rPr>
          <w:rFonts w:eastAsia="Times New Roman"/>
          <w:lang w:val="en-US" w:eastAsia="en-US"/>
        </w:rPr>
        <w:t xml:space="preserve">offer user and administrative interfaces employing </w:t>
      </w:r>
      <w:r>
        <w:rPr>
          <w:rFonts w:eastAsia="Times New Roman"/>
          <w:lang w:val="en-US" w:eastAsia="en-US"/>
        </w:rPr>
        <w:t>intent based APIs</w:t>
      </w:r>
      <w:r w:rsidR="00906108">
        <w:rPr>
          <w:rFonts w:eastAsia="Times New Roman"/>
          <w:lang w:val="en-US" w:eastAsia="en-US"/>
        </w:rPr>
        <w:t xml:space="preserve">. </w:t>
      </w:r>
      <w:r w:rsidR="0088675E">
        <w:rPr>
          <w:rFonts w:eastAsia="Times New Roman"/>
          <w:lang w:val="en-US" w:eastAsia="en-US"/>
        </w:rPr>
        <w:t xml:space="preserve"> A </w:t>
      </w:r>
      <w:proofErr w:type="gramStart"/>
      <w:r w:rsidR="0088675E">
        <w:rPr>
          <w:rFonts w:eastAsia="Times New Roman"/>
          <w:lang w:val="en-US" w:eastAsia="en-US"/>
        </w:rPr>
        <w:t>high level</w:t>
      </w:r>
      <w:proofErr w:type="gramEnd"/>
      <w:r w:rsidR="0088675E">
        <w:rPr>
          <w:rFonts w:eastAsia="Times New Roman"/>
          <w:lang w:val="en-US" w:eastAsia="en-US"/>
        </w:rPr>
        <w:t xml:space="preserve"> intent based API architecture example is depicted below.</w:t>
      </w:r>
    </w:p>
    <w:p w14:paraId="4DEF3A31" w14:textId="77777777" w:rsidR="0088675E" w:rsidRDefault="0088675E" w:rsidP="00E25C4C">
      <w:pPr>
        <w:spacing w:before="240"/>
        <w:rPr>
          <w:rFonts w:eastAsia="Times New Roman"/>
          <w:lang w:val="en-US" w:eastAsia="en-US"/>
        </w:rPr>
      </w:pPr>
    </w:p>
    <w:p w14:paraId="7BF29D98" w14:textId="55AB2102" w:rsidR="005D1397" w:rsidRDefault="0088675E" w:rsidP="00F71967">
      <w:pPr>
        <w:spacing w:before="240"/>
        <w:jc w:val="center"/>
        <w:rPr>
          <w:rFonts w:eastAsia="Times New Roman"/>
          <w:lang w:val="en-US" w:eastAsia="en-US"/>
        </w:rPr>
      </w:pPr>
      <w:r>
        <w:rPr>
          <w:rFonts w:eastAsia="Times New Roman"/>
          <w:lang w:val="en-US" w:eastAsia="en-US"/>
        </w:rPr>
        <w:lastRenderedPageBreak/>
        <w:t xml:space="preserve"> </w:t>
      </w:r>
      <w:r w:rsidR="00675118">
        <w:rPr>
          <w:rFonts w:eastAsia="Times New Roman"/>
          <w:lang w:val="en-US" w:eastAsia="en-US"/>
        </w:rPr>
        <w:t xml:space="preserve"> </w:t>
      </w:r>
      <w:r>
        <w:rPr>
          <w:rFonts w:eastAsia="Times New Roman"/>
          <w:noProof/>
          <w:lang w:val="en-US" w:eastAsia="en-US"/>
        </w:rPr>
        <w:drawing>
          <wp:inline distT="0" distB="0" distL="0" distR="0" wp14:anchorId="3EF5ADED" wp14:editId="2DF61C5E">
            <wp:extent cx="4243070" cy="316992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3070" cy="3169920"/>
                    </a:xfrm>
                    <a:prstGeom prst="rect">
                      <a:avLst/>
                    </a:prstGeom>
                    <a:noFill/>
                  </pic:spPr>
                </pic:pic>
              </a:graphicData>
            </a:graphic>
          </wp:inline>
        </w:drawing>
      </w:r>
    </w:p>
    <w:p w14:paraId="33C3A1CA" w14:textId="60615CA2" w:rsidR="0088675E" w:rsidRDefault="0088675E" w:rsidP="0088675E">
      <w:pPr>
        <w:spacing w:before="240"/>
        <w:jc w:val="center"/>
        <w:rPr>
          <w:rFonts w:eastAsia="Times New Roman"/>
          <w:lang w:val="en-US" w:eastAsia="en-US"/>
        </w:rPr>
      </w:pPr>
      <w:bookmarkStart w:id="153" w:name="_Toc3820889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290EFD">
        <w:rPr>
          <w:rFonts w:eastAsia="Times New Roman"/>
          <w:b/>
          <w:bCs/>
          <w:noProof/>
          <w:lang w:val="en-US" w:eastAsia="en-US"/>
        </w:rPr>
        <w:t>29</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An Example Intent Based Networking implementation</w:t>
      </w:r>
      <w:bookmarkEnd w:id="153"/>
    </w:p>
    <w:p w14:paraId="2594DA8A" w14:textId="77777777" w:rsidR="005D1397" w:rsidRDefault="005D1397" w:rsidP="00E25C4C">
      <w:pPr>
        <w:spacing w:before="240"/>
        <w:rPr>
          <w:rFonts w:eastAsia="Times New Roman"/>
          <w:lang w:val="en-US" w:eastAsia="en-US"/>
        </w:rPr>
      </w:pPr>
    </w:p>
    <w:p w14:paraId="07FD6268" w14:textId="199710B7" w:rsidR="00483C5A" w:rsidRPr="00483C5A" w:rsidRDefault="00483C5A" w:rsidP="00483C5A">
      <w:pPr>
        <w:spacing w:before="240"/>
        <w:rPr>
          <w:rFonts w:eastAsia="Times New Roman"/>
          <w:lang w:val="en-US" w:eastAsia="en-US"/>
        </w:rPr>
      </w:pPr>
      <w:r w:rsidRPr="00483C5A">
        <w:rPr>
          <w:rFonts w:eastAsia="Times New Roman"/>
          <w:lang w:val="en-US" w:eastAsia="en-US"/>
        </w:rPr>
        <w:t xml:space="preserve">Intent input module is the end-user-oriented portal and the first step to realize the user's intention. The portal of intent input must be designed user friendly to get good user experience.  </w:t>
      </w:r>
    </w:p>
    <w:p w14:paraId="1D7381A8" w14:textId="0D079D31" w:rsidR="00483C5A" w:rsidRPr="00483C5A" w:rsidRDefault="00483C5A" w:rsidP="00483C5A">
      <w:pPr>
        <w:spacing w:before="240"/>
        <w:rPr>
          <w:rFonts w:eastAsia="Times New Roman"/>
          <w:lang w:val="en-US" w:eastAsia="en-US"/>
        </w:rPr>
      </w:pPr>
      <w:r w:rsidRPr="00483C5A">
        <w:rPr>
          <w:rFonts w:eastAsia="Times New Roman"/>
          <w:lang w:val="en-US" w:eastAsia="en-US"/>
        </w:rPr>
        <w:t xml:space="preserve">Intent input can use voice, icon drag and drop, design script import and other ways, user portal can be mobile APP, web pages, etc. Users should input their intents into IBN system in a concise and easy-to-use way, avoiding the use of a large number of professional CLIs and complex operations to ensure user experience. Additionally, Intent input module can also capture intents dynamically from user’s operations, using AI/ML technology. This can make user portal more concise and user-friendly.  </w:t>
      </w:r>
    </w:p>
    <w:p w14:paraId="7341DE66" w14:textId="77777777" w:rsidR="00483C5A" w:rsidRPr="00483C5A" w:rsidRDefault="00483C5A" w:rsidP="00483C5A">
      <w:pPr>
        <w:spacing w:before="240"/>
        <w:rPr>
          <w:rFonts w:eastAsia="Times New Roman"/>
          <w:lang w:val="en-US" w:eastAsia="en-US"/>
        </w:rPr>
      </w:pPr>
      <w:r w:rsidRPr="00483C5A">
        <w:rPr>
          <w:rFonts w:eastAsia="Times New Roman"/>
          <w:lang w:val="en-US" w:eastAsia="en-US"/>
        </w:rPr>
        <w:t xml:space="preserve">When a user expresses a particular intention, different ways can be used, but IBN system should be able to transform from multiple intention input into a unique business </w:t>
      </w:r>
      <w:proofErr w:type="gramStart"/>
      <w:r w:rsidRPr="00483C5A">
        <w:rPr>
          <w:rFonts w:eastAsia="Times New Roman"/>
          <w:lang w:val="en-US" w:eastAsia="en-US"/>
        </w:rPr>
        <w:t>policy, and</w:t>
      </w:r>
      <w:proofErr w:type="gramEnd"/>
      <w:r w:rsidRPr="00483C5A">
        <w:rPr>
          <w:rFonts w:eastAsia="Times New Roman"/>
          <w:lang w:val="en-US" w:eastAsia="en-US"/>
        </w:rPr>
        <w:t xml:space="preserve"> pass this unique business strategy through standard interface to downstream intent translation and validation sub-module.</w:t>
      </w:r>
    </w:p>
    <w:p w14:paraId="40FDDD20" w14:textId="77777777" w:rsidR="00483C5A" w:rsidRPr="00483C5A" w:rsidRDefault="00483C5A" w:rsidP="00483C5A">
      <w:pPr>
        <w:spacing w:before="240"/>
        <w:rPr>
          <w:rFonts w:eastAsia="Times New Roman"/>
          <w:lang w:val="en-US" w:eastAsia="en-US"/>
        </w:rPr>
      </w:pPr>
      <w:r w:rsidRPr="00483C5A">
        <w:rPr>
          <w:rFonts w:eastAsia="Times New Roman"/>
          <w:lang w:val="en-US" w:eastAsia="en-US"/>
        </w:rPr>
        <w:t>The implementation of intent input module can also be predefined a set of intents, which includes the common business needs of users. Users only need to select intent centrally when they intend to input, which reduces the diversity of intent input and the difficulty of intent translation.</w:t>
      </w:r>
    </w:p>
    <w:p w14:paraId="5CB630A7" w14:textId="2F71643A" w:rsidR="00483C5A" w:rsidRDefault="00483C5A" w:rsidP="00E25C4C">
      <w:pPr>
        <w:spacing w:before="240"/>
        <w:rPr>
          <w:rFonts w:eastAsia="Times New Roman"/>
          <w:lang w:val="en-US" w:eastAsia="en-US"/>
        </w:rPr>
      </w:pPr>
      <w:r w:rsidRPr="00483C5A">
        <w:rPr>
          <w:rFonts w:eastAsia="Times New Roman"/>
          <w:lang w:val="en-US" w:eastAsia="en-US"/>
        </w:rPr>
        <w:t>After intent translation and validation, there may be intent conflict. Therefore, the user intent input sub-module also needs to receive feedback from the intent translation sub-</w:t>
      </w:r>
      <w:proofErr w:type="gramStart"/>
      <w:r w:rsidRPr="00483C5A">
        <w:rPr>
          <w:rFonts w:eastAsia="Times New Roman"/>
          <w:lang w:val="en-US" w:eastAsia="en-US"/>
        </w:rPr>
        <w:t>module, and</w:t>
      </w:r>
      <w:proofErr w:type="gramEnd"/>
      <w:r w:rsidRPr="00483C5A">
        <w:rPr>
          <w:rFonts w:eastAsia="Times New Roman"/>
          <w:lang w:val="en-US" w:eastAsia="en-US"/>
        </w:rPr>
        <w:t xml:space="preserve"> make necessary amendments or adjustments to the intent.</w:t>
      </w:r>
    </w:p>
    <w:p w14:paraId="54756DE1" w14:textId="042F8E43" w:rsidR="00483C5A" w:rsidRDefault="00E971B1" w:rsidP="00E25C4C">
      <w:pPr>
        <w:spacing w:before="240"/>
        <w:rPr>
          <w:rFonts w:eastAsia="Times New Roman"/>
          <w:lang w:val="en-US" w:eastAsia="en-US"/>
        </w:rPr>
      </w:pPr>
      <w:r w:rsidRPr="00E971B1">
        <w:rPr>
          <w:rFonts w:eastAsia="Times New Roman"/>
          <w:lang w:val="en-US" w:eastAsia="en-US"/>
        </w:rPr>
        <w:t>Intention translation implements the conversion of business policies into network planning and device configuration. Then the configurations are validated on the simulation platform based on digital twin technology. Some common problems in device configuration can be detected in advance, such as address conflict, routing loop, inaccessibility of routing, lack of resource, etc.</w:t>
      </w:r>
    </w:p>
    <w:p w14:paraId="438BC14C" w14:textId="77777777" w:rsidR="0035042D" w:rsidRPr="0035042D" w:rsidRDefault="0035042D" w:rsidP="0035042D">
      <w:pPr>
        <w:spacing w:before="240"/>
        <w:rPr>
          <w:rFonts w:eastAsia="Times New Roman"/>
          <w:lang w:val="en-US" w:eastAsia="en-US"/>
        </w:rPr>
      </w:pPr>
      <w:r w:rsidRPr="0035042D">
        <w:rPr>
          <w:rFonts w:eastAsia="Times New Roman"/>
          <w:lang w:val="en-US" w:eastAsia="en-US"/>
        </w:rPr>
        <w:t xml:space="preserve">Users concern the deployment of intents on the whole network. Business policies from intent input module are varied, which may be transient, persistent, simple, complex, device-level, network-level, etc. Intention translation module needs to decompose and translate all policies into device-oriented network planning and configuration. These configurations can form configuration files in the form of CLI, YANG model, script, etc. At the same time, the policy adjustment requirements from intent </w:t>
      </w:r>
      <w:r w:rsidRPr="0035042D">
        <w:rPr>
          <w:rFonts w:eastAsia="Times New Roman"/>
          <w:lang w:val="en-US" w:eastAsia="en-US"/>
        </w:rPr>
        <w:lastRenderedPageBreak/>
        <w:t>assurance and automated repair sub-module’s feedback also need to be re-translated by intent translation sub-module to form an updated configuration file.</w:t>
      </w:r>
    </w:p>
    <w:p w14:paraId="63836A7B" w14:textId="77777777" w:rsidR="0035042D" w:rsidRPr="0035042D" w:rsidRDefault="0035042D" w:rsidP="0035042D">
      <w:pPr>
        <w:spacing w:before="240"/>
        <w:rPr>
          <w:rFonts w:eastAsia="Times New Roman"/>
          <w:lang w:val="en-US" w:eastAsia="en-US"/>
        </w:rPr>
      </w:pPr>
      <w:r w:rsidRPr="0035042D">
        <w:rPr>
          <w:rFonts w:eastAsia="Times New Roman"/>
          <w:lang w:val="en-US" w:eastAsia="en-US"/>
        </w:rPr>
        <w:t xml:space="preserve">Intent translation generates a large number of configuration parameters, and the impact of this part of the configuration sent to the device is hard to be predicted. So, configuration validation can be simulated on the platform of network digital twin, which is virtual mirror of the network infrastructure. </w:t>
      </w:r>
    </w:p>
    <w:p w14:paraId="38052A34" w14:textId="4398E3C6" w:rsidR="00483C5A" w:rsidRDefault="0035042D" w:rsidP="0035042D">
      <w:pPr>
        <w:spacing w:before="240"/>
        <w:rPr>
          <w:rFonts w:eastAsia="Times New Roman"/>
          <w:lang w:val="en-US" w:eastAsia="en-US"/>
        </w:rPr>
      </w:pPr>
      <w:r w:rsidRPr="0035042D">
        <w:rPr>
          <w:rFonts w:eastAsia="Times New Roman"/>
          <w:lang w:val="en-US" w:eastAsia="en-US"/>
        </w:rPr>
        <w:t xml:space="preserve">Intent translation and configuration validation sub-module </w:t>
      </w:r>
      <w:proofErr w:type="gramStart"/>
      <w:r w:rsidRPr="0035042D">
        <w:rPr>
          <w:rFonts w:eastAsia="Times New Roman"/>
          <w:lang w:val="en-US" w:eastAsia="en-US"/>
        </w:rPr>
        <w:t>needs</w:t>
      </w:r>
      <w:proofErr w:type="gramEnd"/>
      <w:r w:rsidRPr="0035042D">
        <w:rPr>
          <w:rFonts w:eastAsia="Times New Roman"/>
          <w:lang w:val="en-US" w:eastAsia="en-US"/>
        </w:rPr>
        <w:t xml:space="preserve"> to ensure the integrity and </w:t>
      </w:r>
      <w:proofErr w:type="spellStart"/>
      <w:r w:rsidRPr="0035042D">
        <w:rPr>
          <w:rFonts w:eastAsia="Times New Roman"/>
          <w:lang w:val="en-US" w:eastAsia="en-US"/>
        </w:rPr>
        <w:t>implementability</w:t>
      </w:r>
      <w:proofErr w:type="spellEnd"/>
      <w:r w:rsidRPr="0035042D">
        <w:rPr>
          <w:rFonts w:eastAsia="Times New Roman"/>
          <w:lang w:val="en-US" w:eastAsia="en-US"/>
        </w:rPr>
        <w:t xml:space="preserve"> of user intents, and at the same time resolve intent conflicts caused by user negligence or other reasons. Some intent conflicts can be intelligently coordinated and resolved automatically by the system. In most cases, intent conflict needs to be fed back to the user, and the user clearly modifies the original intent to mitigate or resolve the conflict. As a supplement, the system can intelligently give one or several proposed intent modification schemes for users' reference, but ultimately it still needs users to make final decisions.</w:t>
      </w:r>
    </w:p>
    <w:p w14:paraId="73DCF584" w14:textId="3B3C9077" w:rsidR="006B0975" w:rsidRPr="00F71967" w:rsidRDefault="006B0975" w:rsidP="009C4E22">
      <w:pPr>
        <w:pStyle w:val="ListParagraph"/>
        <w:numPr>
          <w:ilvl w:val="0"/>
          <w:numId w:val="60"/>
        </w:numPr>
        <w:ind w:left="720"/>
        <w:outlineLvl w:val="1"/>
        <w:rPr>
          <w:rFonts w:asciiTheme="majorBidi" w:hAnsiTheme="majorBidi" w:cstheme="majorBidi"/>
          <w:b/>
        </w:rPr>
      </w:pPr>
      <w:bookmarkStart w:id="154" w:name="_Toc38215991"/>
      <w:r>
        <w:rPr>
          <w:rFonts w:asciiTheme="majorBidi" w:hAnsiTheme="majorBidi" w:cstheme="majorBidi"/>
          <w:b/>
        </w:rPr>
        <w:t>Intent Inputs</w:t>
      </w:r>
      <w:bookmarkEnd w:id="154"/>
    </w:p>
    <w:p w14:paraId="3930E216" w14:textId="77777777" w:rsidR="00483C5A" w:rsidRDefault="00483C5A" w:rsidP="00E25C4C">
      <w:pPr>
        <w:spacing w:before="240"/>
        <w:rPr>
          <w:rFonts w:eastAsia="Times New Roman"/>
          <w:lang w:val="en-US" w:eastAsia="en-US"/>
        </w:rPr>
      </w:pPr>
    </w:p>
    <w:p w14:paraId="0894E51A" w14:textId="77777777" w:rsidR="006B0975" w:rsidRDefault="006B0975" w:rsidP="00E25C4C">
      <w:pPr>
        <w:spacing w:before="240"/>
        <w:rPr>
          <w:rFonts w:eastAsia="Times New Roman"/>
          <w:lang w:val="en-US" w:eastAsia="en-US"/>
        </w:rPr>
      </w:pPr>
    </w:p>
    <w:bookmarkEnd w:id="133"/>
    <w:bookmarkEnd w:id="134"/>
    <w:p w14:paraId="5325C713" w14:textId="77777777" w:rsidR="006B0975" w:rsidRDefault="006B0975" w:rsidP="00E25C4C">
      <w:pPr>
        <w:spacing w:before="240"/>
        <w:rPr>
          <w:rFonts w:eastAsia="Times New Roman"/>
          <w:lang w:val="en-US" w:eastAsia="en-US"/>
        </w:rPr>
      </w:pPr>
    </w:p>
    <w:p w14:paraId="6B52F951" w14:textId="77777777" w:rsidR="006B0975" w:rsidRDefault="006B0975" w:rsidP="00A04F7F">
      <w:pPr>
        <w:spacing w:before="240"/>
        <w:ind w:left="360"/>
        <w:outlineLvl w:val="0"/>
        <w:rPr>
          <w:rFonts w:eastAsia="Times New Roman"/>
          <w:lang w:val="en-US" w:eastAsia="en-US"/>
        </w:rPr>
      </w:pPr>
    </w:p>
    <w:p w14:paraId="591CEE1B" w14:textId="5ED8C01D" w:rsidR="00E25C4C" w:rsidRDefault="00E25C4C" w:rsidP="009C4E22">
      <w:pPr>
        <w:pStyle w:val="ListParagraph"/>
        <w:numPr>
          <w:ilvl w:val="0"/>
          <w:numId w:val="61"/>
        </w:numPr>
        <w:ind w:left="720"/>
        <w:outlineLvl w:val="0"/>
        <w:rPr>
          <w:rFonts w:asciiTheme="majorBidi" w:hAnsiTheme="majorBidi" w:cstheme="majorBidi"/>
          <w:b/>
        </w:rPr>
      </w:pPr>
      <w:bookmarkStart w:id="155" w:name="_Toc38215992"/>
      <w:r w:rsidRPr="00E25C4C">
        <w:rPr>
          <w:rFonts w:asciiTheme="majorBidi" w:hAnsiTheme="majorBidi" w:cstheme="majorBidi"/>
          <w:b/>
        </w:rPr>
        <w:t xml:space="preserve">Access Network </w:t>
      </w:r>
      <w:r>
        <w:rPr>
          <w:rFonts w:asciiTheme="majorBidi" w:hAnsiTheme="majorBidi" w:cstheme="majorBidi"/>
          <w:b/>
        </w:rPr>
        <w:t xml:space="preserve">and </w:t>
      </w:r>
      <w:r w:rsidRPr="00E25C4C">
        <w:rPr>
          <w:rFonts w:asciiTheme="majorBidi" w:hAnsiTheme="majorBidi" w:cstheme="majorBidi"/>
          <w:b/>
        </w:rPr>
        <w:t>Edge</w:t>
      </w:r>
      <w:r w:rsidR="004F7ABF">
        <w:rPr>
          <w:rFonts w:asciiTheme="majorBidi" w:hAnsiTheme="majorBidi" w:cstheme="majorBidi"/>
          <w:b/>
        </w:rPr>
        <w:t xml:space="preserve"> (Dirk </w:t>
      </w:r>
      <w:proofErr w:type="spellStart"/>
      <w:r w:rsidR="004F7ABF">
        <w:rPr>
          <w:rFonts w:asciiTheme="majorBidi" w:hAnsiTheme="majorBidi" w:cstheme="majorBidi"/>
          <w:b/>
        </w:rPr>
        <w:t>Trossen</w:t>
      </w:r>
      <w:proofErr w:type="spellEnd"/>
      <w:r w:rsidR="002259DB">
        <w:rPr>
          <w:rFonts w:asciiTheme="majorBidi" w:hAnsiTheme="majorBidi" w:cstheme="majorBidi"/>
          <w:b/>
        </w:rPr>
        <w:t xml:space="preserve"> and Dharmendra</w:t>
      </w:r>
      <w:r w:rsidR="004F7ABF">
        <w:rPr>
          <w:rFonts w:asciiTheme="majorBidi" w:hAnsiTheme="majorBidi" w:cstheme="majorBidi"/>
          <w:b/>
        </w:rPr>
        <w:t>)</w:t>
      </w:r>
      <w:bookmarkEnd w:id="155"/>
    </w:p>
    <w:p w14:paraId="6BACD385" w14:textId="77777777" w:rsidR="000E4F6F" w:rsidRDefault="000E4F6F" w:rsidP="00F71967">
      <w:pPr>
        <w:rPr>
          <w:rFonts w:asciiTheme="majorBidi" w:hAnsiTheme="majorBidi" w:cstheme="majorBidi"/>
          <w:b/>
        </w:rPr>
      </w:pPr>
    </w:p>
    <w:p w14:paraId="679AC107" w14:textId="77777777" w:rsidR="00325B96" w:rsidRPr="005D7508" w:rsidRDefault="00325B96" w:rsidP="009C4E22">
      <w:pPr>
        <w:pStyle w:val="ListParagraph"/>
        <w:numPr>
          <w:ilvl w:val="0"/>
          <w:numId w:val="98"/>
        </w:numPr>
        <w:ind w:left="720"/>
        <w:outlineLvl w:val="1"/>
        <w:rPr>
          <w:rFonts w:eastAsia="Times New Roman"/>
          <w:b/>
        </w:rPr>
      </w:pPr>
      <w:bookmarkStart w:id="156" w:name="_Toc38215993"/>
      <w:r w:rsidRPr="005D7508">
        <w:rPr>
          <w:rFonts w:eastAsia="Times New Roman"/>
          <w:b/>
        </w:rPr>
        <w:t>Introduction</w:t>
      </w:r>
      <w:bookmarkEnd w:id="156"/>
    </w:p>
    <w:p w14:paraId="36EC04A8" w14:textId="68E4F6DD" w:rsidR="00325B96" w:rsidRDefault="00325B96" w:rsidP="00325B96">
      <w:pPr>
        <w:rPr>
          <w:rFonts w:eastAsia="Times New Roman"/>
        </w:rPr>
      </w:pPr>
      <w:r w:rsidRPr="0034212B">
        <w:rPr>
          <w:rFonts w:eastAsia="Times New Roman"/>
        </w:rPr>
        <w:t xml:space="preserve">The access </w:t>
      </w:r>
      <w:r w:rsidR="00880890">
        <w:rPr>
          <w:rFonts w:eastAsia="Times New Roman"/>
        </w:rPr>
        <w:t xml:space="preserve">and </w:t>
      </w:r>
      <w:r w:rsidRPr="0034212B">
        <w:rPr>
          <w:rFonts w:eastAsia="Times New Roman"/>
        </w:rPr>
        <w:t xml:space="preserve">edge network of future communication world needs to cater to variety of functional </w:t>
      </w:r>
      <w:r>
        <w:rPr>
          <w:rFonts w:eastAsia="Times New Roman"/>
        </w:rPr>
        <w:t xml:space="preserve">and </w:t>
      </w:r>
      <w:r w:rsidRPr="0034212B">
        <w:rPr>
          <w:rFonts w:eastAsia="Times New Roman"/>
        </w:rPr>
        <w:t>non-functional requirements. FG NET2030 timelines may see very rapid innovation in communication services that is expected to involve very stringent performance requirement</w:t>
      </w:r>
      <w:r>
        <w:rPr>
          <w:rFonts w:eastAsia="Times New Roman"/>
        </w:rPr>
        <w:t xml:space="preserve"> (i.e. delay and jitter sensitivity, bit error and</w:t>
      </w:r>
      <w:r w:rsidRPr="0034212B">
        <w:rPr>
          <w:rFonts w:eastAsia="Times New Roman"/>
        </w:rPr>
        <w:t xml:space="preserve"> packet loss sensitivity, information security sensitivity etc.</w:t>
      </w:r>
      <w:r>
        <w:rPr>
          <w:rFonts w:eastAsia="Times New Roman"/>
        </w:rPr>
        <w:t>).</w:t>
      </w:r>
    </w:p>
    <w:p w14:paraId="1AEDB170" w14:textId="409B3165" w:rsidR="00880890" w:rsidRPr="00CB7E8E" w:rsidRDefault="00880890" w:rsidP="00880890">
      <w:pPr>
        <w:pStyle w:val="NormalWeb"/>
        <w:rPr>
          <w:color w:val="000000"/>
        </w:rPr>
      </w:pPr>
      <w:r w:rsidRPr="00CB7E8E">
        <w:rPr>
          <w:color w:val="000000"/>
        </w:rPr>
        <w:t xml:space="preserve">These </w:t>
      </w:r>
      <w:r>
        <w:rPr>
          <w:color w:val="000000"/>
        </w:rPr>
        <w:t>requirements</w:t>
      </w:r>
      <w:r w:rsidRPr="00CB7E8E">
        <w:rPr>
          <w:color w:val="000000"/>
        </w:rPr>
        <w:t xml:space="preserve"> are driven by the observed trend of densification of the edge through placing micro data center capabilities close to end users albeit located in the network (operator) realm or customer location, with the ability to host both control as well as user plane services fixed and wireless access networks in those (distributed) data centers. This is a significant extension to the well-known point-of-presence (POP) traffic steering observed in today’s Internet services, specifically for those hosted at content delivery networks (CDNs).</w:t>
      </w:r>
    </w:p>
    <w:p w14:paraId="2BBCD933" w14:textId="77777777" w:rsidR="00880890" w:rsidRPr="00CB7E8E" w:rsidRDefault="00880890" w:rsidP="00880890">
      <w:pPr>
        <w:pStyle w:val="NormalWeb"/>
        <w:rPr>
          <w:color w:val="000000"/>
        </w:rPr>
      </w:pPr>
      <w:r w:rsidRPr="00CB7E8E">
        <w:rPr>
          <w:color w:val="000000"/>
        </w:rPr>
        <w:t>With this, the ability arises to host and deliver services from those near-user-placed computing elements, in the following called edge compute elements, provided through the transport network connectivity capability which in itself is advancing both in the wireless domain (with recent advances in 5G technologies) and wired domain (with the proliferation of fiber access).</w:t>
      </w:r>
    </w:p>
    <w:p w14:paraId="24C50574" w14:textId="78C86BEB" w:rsidR="00880890" w:rsidRPr="00CB7E8E" w:rsidRDefault="00880890" w:rsidP="00880890">
      <w:pPr>
        <w:pStyle w:val="NormalWeb"/>
        <w:rPr>
          <w:color w:val="000000"/>
        </w:rPr>
      </w:pPr>
      <w:r w:rsidRPr="00CB7E8E">
        <w:rPr>
          <w:color w:val="000000"/>
        </w:rPr>
        <w:t xml:space="preserve">The future Network2030 architecture </w:t>
      </w:r>
      <w:r>
        <w:rPr>
          <w:color w:val="000000"/>
        </w:rPr>
        <w:t>needs to</w:t>
      </w:r>
      <w:r w:rsidRPr="00CB7E8E">
        <w:rPr>
          <w:color w:val="000000"/>
        </w:rPr>
        <w:t xml:space="preserve"> cater to the needs of an increasing edge densification by considering the access network as a service rich, so-called deep edge network, that provides the full suite of Internet protocol-based services with requirements in terms of multicast and service routing, session management as well as transport network integration that aim at providing flexible, possibly low latency and high throughput services to end users.</w:t>
      </w:r>
      <w:del w:id="157" w:author="Toy, Mehmet" w:date="2020-04-19T14:14:00Z">
        <w:r w:rsidRPr="00CB7E8E" w:rsidDel="00970648">
          <w:rPr>
            <w:color w:val="000000"/>
          </w:rPr>
          <w:delText>.</w:delText>
        </w:r>
      </w:del>
    </w:p>
    <w:p w14:paraId="4537758E" w14:textId="77777777" w:rsidR="00880890" w:rsidRPr="0034212B" w:rsidRDefault="00880890" w:rsidP="00325B96">
      <w:pPr>
        <w:rPr>
          <w:rFonts w:eastAsia="Times New Roman"/>
        </w:rPr>
      </w:pPr>
    </w:p>
    <w:p w14:paraId="766D96F5" w14:textId="77777777" w:rsidR="00325B96" w:rsidRPr="0034212B" w:rsidRDefault="00325B96" w:rsidP="00F66C65">
      <w:pPr>
        <w:spacing w:before="240"/>
        <w:ind w:left="360"/>
        <w:rPr>
          <w:rFonts w:eastAsia="Times New Roman"/>
          <w:lang w:val="en-US" w:eastAsia="en-US"/>
        </w:rPr>
      </w:pPr>
    </w:p>
    <w:p w14:paraId="65452FF6" w14:textId="237F99C3" w:rsidR="00325B96" w:rsidRPr="00F66C65" w:rsidRDefault="00F66C65" w:rsidP="009C4E22">
      <w:pPr>
        <w:pStyle w:val="ListParagraph"/>
        <w:numPr>
          <w:ilvl w:val="0"/>
          <w:numId w:val="98"/>
        </w:numPr>
        <w:ind w:left="360"/>
        <w:rPr>
          <w:rFonts w:eastAsia="Times New Roman"/>
          <w:b/>
        </w:rPr>
      </w:pPr>
      <w:r w:rsidRPr="00F66C65">
        <w:rPr>
          <w:rFonts w:eastAsia="Times New Roman"/>
          <w:b/>
        </w:rPr>
        <w:t>Requirements</w:t>
      </w:r>
    </w:p>
    <w:p w14:paraId="2A4DCD0E" w14:textId="77777777" w:rsidR="00325B96" w:rsidRPr="0034212B" w:rsidRDefault="00325B96" w:rsidP="00325B96">
      <w:pPr>
        <w:rPr>
          <w:rFonts w:eastAsia="Times New Roman"/>
          <w:b/>
        </w:rPr>
      </w:pPr>
    </w:p>
    <w:p w14:paraId="05C06004" w14:textId="47023B77" w:rsidR="00325B96" w:rsidRPr="0034212B" w:rsidRDefault="000331BC" w:rsidP="00325B96">
      <w:pPr>
        <w:spacing w:before="100" w:beforeAutospacing="1" w:after="100" w:afterAutospacing="1"/>
        <w:rPr>
          <w:rFonts w:eastAsia="Times New Roman"/>
          <w:color w:val="000000"/>
          <w:lang w:val="en-US" w:eastAsia="en-US"/>
        </w:rPr>
      </w:pPr>
      <w:r>
        <w:rPr>
          <w:rFonts w:eastAsia="Times New Roman"/>
          <w:color w:val="000000"/>
          <w:lang w:val="en-US" w:eastAsia="en-US"/>
        </w:rPr>
        <w:t xml:space="preserve">Some </w:t>
      </w:r>
      <w:proofErr w:type="gramStart"/>
      <w:r>
        <w:rPr>
          <w:rFonts w:eastAsia="Times New Roman"/>
          <w:color w:val="000000"/>
          <w:lang w:val="en-US" w:eastAsia="en-US"/>
        </w:rPr>
        <w:t xml:space="preserve">of </w:t>
      </w:r>
      <w:r w:rsidR="00325B96" w:rsidRPr="0034212B">
        <w:rPr>
          <w:rFonts w:eastAsia="Times New Roman"/>
          <w:color w:val="000000"/>
          <w:lang w:val="en-US" w:eastAsia="en-US"/>
        </w:rPr>
        <w:t xml:space="preserve"> FG</w:t>
      </w:r>
      <w:proofErr w:type="gramEnd"/>
      <w:r w:rsidR="00325B96" w:rsidRPr="0034212B">
        <w:rPr>
          <w:rFonts w:eastAsia="Times New Roman"/>
          <w:color w:val="000000"/>
          <w:lang w:val="en-US" w:eastAsia="en-US"/>
        </w:rPr>
        <w:t xml:space="preserve"> NET</w:t>
      </w:r>
      <w:r>
        <w:rPr>
          <w:rFonts w:eastAsia="Times New Roman"/>
          <w:color w:val="000000"/>
          <w:lang w:val="en-US" w:eastAsia="en-US"/>
        </w:rPr>
        <w:t>2030 Access and Edge requirements are</w:t>
      </w:r>
      <w:r w:rsidR="002814B2">
        <w:rPr>
          <w:rFonts w:eastAsia="Times New Roman"/>
          <w:color w:val="000000"/>
          <w:lang w:val="en-US" w:eastAsia="en-US"/>
        </w:rPr>
        <w:t xml:space="preserve"> as follows</w:t>
      </w:r>
      <w:r>
        <w:rPr>
          <w:rFonts w:eastAsia="Times New Roman"/>
          <w:color w:val="000000"/>
          <w:lang w:val="en-US" w:eastAsia="en-US"/>
        </w:rPr>
        <w:t>:</w:t>
      </w:r>
    </w:p>
    <w:p w14:paraId="40302955" w14:textId="6352E60E" w:rsidR="00325B96" w:rsidRPr="0034212B" w:rsidRDefault="002814B2" w:rsidP="009C4E22">
      <w:pPr>
        <w:numPr>
          <w:ilvl w:val="0"/>
          <w:numId w:val="88"/>
        </w:numPr>
        <w:spacing w:before="100" w:beforeAutospacing="1" w:after="100" w:afterAutospacing="1"/>
        <w:rPr>
          <w:rFonts w:eastAsia="Times New Roman"/>
          <w:color w:val="000000"/>
          <w:lang w:val="en-US" w:eastAsia="en-US"/>
        </w:rPr>
      </w:pPr>
      <w:r>
        <w:rPr>
          <w:rFonts w:eastAsia="Times New Roman"/>
          <w:color w:val="000000"/>
          <w:lang w:val="en-US" w:eastAsia="en-US"/>
        </w:rPr>
        <w:t>P</w:t>
      </w:r>
      <w:r w:rsidR="00BF4433">
        <w:rPr>
          <w:rFonts w:eastAsia="Times New Roman"/>
          <w:color w:val="000000"/>
          <w:lang w:val="en-US" w:eastAsia="en-US"/>
        </w:rPr>
        <w:t>rovide</w:t>
      </w:r>
      <w:r w:rsidR="00325B96" w:rsidRPr="0034212B">
        <w:rPr>
          <w:rFonts w:eastAsia="Times New Roman"/>
          <w:color w:val="000000"/>
          <w:lang w:val="en-US" w:eastAsia="en-US"/>
        </w:rPr>
        <w:t xml:space="preserve"> very fine-grained timing accuracy for the dispersion of control commands and for the collection of telemetry data for successful Industrial &amp; robotics automation. Network 2030 services therefore need to support critical grade reliability and extremely low as well as highly precise latency for the delivery of packets.</w:t>
      </w:r>
    </w:p>
    <w:p w14:paraId="12AE7E58" w14:textId="7E508B43" w:rsidR="00325B96" w:rsidRPr="0034212B" w:rsidRDefault="002814B2" w:rsidP="009C4E22">
      <w:pPr>
        <w:numPr>
          <w:ilvl w:val="0"/>
          <w:numId w:val="88"/>
        </w:numPr>
        <w:spacing w:before="100" w:beforeAutospacing="1" w:after="100" w:afterAutospacing="1"/>
        <w:rPr>
          <w:rFonts w:eastAsia="Times New Roman"/>
          <w:color w:val="000000"/>
          <w:lang w:val="en-US" w:eastAsia="en-US"/>
        </w:rPr>
      </w:pPr>
      <w:r>
        <w:rPr>
          <w:rFonts w:eastAsia="Times New Roman"/>
          <w:color w:val="000000"/>
          <w:lang w:val="en-US" w:eastAsia="en-US"/>
        </w:rPr>
        <w:t>S</w:t>
      </w:r>
      <w:r w:rsidR="00325B96" w:rsidRPr="0034212B">
        <w:rPr>
          <w:rFonts w:eastAsia="Times New Roman"/>
          <w:color w:val="000000"/>
          <w:lang w:val="en-US" w:eastAsia="en-US"/>
        </w:rPr>
        <w:t xml:space="preserve">upport Holographic &amp; </w:t>
      </w:r>
      <w:proofErr w:type="spellStart"/>
      <w:r w:rsidR="00325B96" w:rsidRPr="0034212B">
        <w:rPr>
          <w:rFonts w:eastAsia="Times New Roman"/>
          <w:color w:val="000000"/>
          <w:lang w:val="en-US" w:eastAsia="en-US"/>
        </w:rPr>
        <w:t>Heptic</w:t>
      </w:r>
      <w:proofErr w:type="spellEnd"/>
      <w:r w:rsidR="00325B96" w:rsidRPr="0034212B">
        <w:rPr>
          <w:rFonts w:eastAsia="Times New Roman"/>
          <w:color w:val="000000"/>
          <w:lang w:val="en-US" w:eastAsia="en-US"/>
        </w:rPr>
        <w:t xml:space="preserve"> communication services. The emergence of holographic media requires a new type of communications over networks: holographic-type communications, which is characterized by very high throughput, timely delivery, (sometimes) tolerance of quality degradation, and coordination when multiple parties join the same holographic streaming application.</w:t>
      </w:r>
    </w:p>
    <w:p w14:paraId="4B31AEFD" w14:textId="72FB83EB" w:rsidR="00325B96" w:rsidRPr="0034212B" w:rsidRDefault="002814B2" w:rsidP="009C4E22">
      <w:pPr>
        <w:numPr>
          <w:ilvl w:val="0"/>
          <w:numId w:val="88"/>
        </w:numPr>
        <w:spacing w:before="100" w:beforeAutospacing="1" w:after="100" w:afterAutospacing="1"/>
        <w:rPr>
          <w:rFonts w:eastAsia="Times New Roman"/>
          <w:color w:val="000000"/>
          <w:lang w:val="en-US" w:eastAsia="en-US"/>
        </w:rPr>
      </w:pPr>
      <w:r>
        <w:rPr>
          <w:rFonts w:eastAsia="Times New Roman"/>
          <w:color w:val="000000"/>
          <w:lang w:val="en-US" w:eastAsia="en-US"/>
        </w:rPr>
        <w:t>D</w:t>
      </w:r>
      <w:r w:rsidR="00325B96" w:rsidRPr="0034212B">
        <w:rPr>
          <w:rFonts w:eastAsia="Times New Roman"/>
          <w:color w:val="000000"/>
          <w:lang w:val="en-US" w:eastAsia="en-US"/>
        </w:rPr>
        <w:t xml:space="preserve">ynamically adapt associated network </w:t>
      </w:r>
      <w:proofErr w:type="spellStart"/>
      <w:r w:rsidR="00325B96" w:rsidRPr="0034212B">
        <w:rPr>
          <w:rFonts w:eastAsia="Times New Roman"/>
          <w:color w:val="000000"/>
          <w:lang w:val="en-US" w:eastAsia="en-US"/>
        </w:rPr>
        <w:t>servicesto</w:t>
      </w:r>
      <w:proofErr w:type="spellEnd"/>
      <w:r w:rsidR="00325B96" w:rsidRPr="0034212B">
        <w:rPr>
          <w:rFonts w:eastAsia="Times New Roman"/>
          <w:color w:val="000000"/>
          <w:lang w:val="en-US" w:eastAsia="en-US"/>
        </w:rPr>
        <w:t xml:space="preserve"> support diversified applications. Many of those applications may be driven by Artificial Intelligence (AI) and depend on myriads of data feeds; they may also involve novel mixes of humans, machines, and IT systems communicating with one another. Some of the resulting networking needs may differ in unexpected ways, for example in the communications patterns that need to be supported, in the interdependencies between data streams, in their needs to account for and validate that communication services have been delivered, in the service levels that they require, and in the trade-offs (for example, between throughput, reliability, and latency) they are willing to make.</w:t>
      </w:r>
    </w:p>
    <w:p w14:paraId="4C43F6C1" w14:textId="77777777" w:rsidR="002814B2" w:rsidRDefault="002814B2" w:rsidP="009C4E22">
      <w:pPr>
        <w:numPr>
          <w:ilvl w:val="0"/>
          <w:numId w:val="88"/>
        </w:numPr>
        <w:spacing w:before="100" w:beforeAutospacing="1" w:after="100" w:afterAutospacing="1"/>
        <w:rPr>
          <w:rFonts w:eastAsia="Times New Roman"/>
          <w:color w:val="000000"/>
          <w:lang w:val="en-US" w:eastAsia="en-US"/>
        </w:rPr>
      </w:pPr>
      <w:r>
        <w:rPr>
          <w:rFonts w:eastAsia="Times New Roman"/>
          <w:color w:val="000000"/>
          <w:lang w:val="en-US" w:eastAsia="en-US"/>
        </w:rPr>
        <w:t>C</w:t>
      </w:r>
      <w:r w:rsidR="00325B96" w:rsidRPr="0034212B">
        <w:rPr>
          <w:rFonts w:eastAsia="Times New Roman"/>
          <w:color w:val="000000"/>
          <w:lang w:val="en-US" w:eastAsia="en-US"/>
        </w:rPr>
        <w:t xml:space="preserve">omply with specific latency requirements for “in-time </w:t>
      </w:r>
      <w:r>
        <w:rPr>
          <w:rFonts w:eastAsia="Times New Roman"/>
          <w:color w:val="000000"/>
          <w:lang w:val="en-US" w:eastAsia="en-US"/>
        </w:rPr>
        <w:t>service” and “on-time service”:</w:t>
      </w:r>
    </w:p>
    <w:p w14:paraId="0F8BC9D6" w14:textId="77777777" w:rsidR="00325B96" w:rsidRPr="0034212B" w:rsidRDefault="00325B96" w:rsidP="009C4E22">
      <w:pPr>
        <w:numPr>
          <w:ilvl w:val="1"/>
          <w:numId w:val="99"/>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Haptic applications require end-to-end networking latencies with an upper bound on the order </w:t>
      </w:r>
      <w:proofErr w:type="gramStart"/>
      <w:r w:rsidRPr="0034212B">
        <w:rPr>
          <w:rFonts w:eastAsia="Times New Roman"/>
          <w:color w:val="000000"/>
          <w:lang w:val="en-US" w:eastAsia="en-US"/>
        </w:rPr>
        <w:t>of  5</w:t>
      </w:r>
      <w:proofErr w:type="gramEnd"/>
      <w:r w:rsidRPr="0034212B">
        <w:rPr>
          <w:rFonts w:eastAsia="Times New Roman"/>
          <w:color w:val="000000"/>
          <w:lang w:val="en-US" w:eastAsia="en-US"/>
        </w:rPr>
        <w:t xml:space="preserve"> </w:t>
      </w:r>
      <w:proofErr w:type="spellStart"/>
      <w:r w:rsidRPr="0034212B">
        <w:rPr>
          <w:rFonts w:eastAsia="Times New Roman"/>
          <w:color w:val="000000"/>
          <w:lang w:val="en-US" w:eastAsia="en-US"/>
        </w:rPr>
        <w:t>ms</w:t>
      </w:r>
      <w:proofErr w:type="spellEnd"/>
      <w:r w:rsidRPr="0034212B">
        <w:rPr>
          <w:rFonts w:eastAsia="Times New Roman"/>
          <w:color w:val="000000"/>
          <w:lang w:val="en-US" w:eastAsia="en-US"/>
        </w:rPr>
        <w:t xml:space="preserve"> or less. </w:t>
      </w:r>
    </w:p>
    <w:p w14:paraId="00CAC414" w14:textId="77777777" w:rsidR="00325B96" w:rsidRPr="0034212B" w:rsidRDefault="00325B96" w:rsidP="009C4E22">
      <w:pPr>
        <w:numPr>
          <w:ilvl w:val="1"/>
          <w:numId w:val="99"/>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Autonomic mission-critical infrastructure relies on similar latency objectives.  For example, latency must be extremely short to avoid, for example, collisions between vehicles that are operated and controlled remotely; at the same time there is no tolerance for packet loss. Again, merely making the latency “as short as possible” as is done in the current Internet is not sufficient.  Instead, quantified objectives must be met; otherwise autonomic mission-critical applications cannot be supported. </w:t>
      </w:r>
    </w:p>
    <w:p w14:paraId="7DD0E29E" w14:textId="77777777" w:rsidR="00325B96" w:rsidRPr="0034212B" w:rsidRDefault="00325B96" w:rsidP="009C4E22">
      <w:pPr>
        <w:numPr>
          <w:ilvl w:val="1"/>
          <w:numId w:val="99"/>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Industrial and robotic automation requires not only “not-to-exceed” latency, but latency that is in effect “deterministic”, with packets not only not exceeding a certain latency, but also not being delivered any sooner.  This is because some industrial controllers require very precise synchronization and spacing of telemetry streams and control data, facilitating (for example) precise operation of robotic effectors along multiple degrees-of-freedom.  </w:t>
      </w:r>
    </w:p>
    <w:p w14:paraId="5192BFCF" w14:textId="6C084D54" w:rsidR="00325B96" w:rsidRPr="0034212B" w:rsidRDefault="00BF4433" w:rsidP="009C4E22">
      <w:pPr>
        <w:numPr>
          <w:ilvl w:val="0"/>
          <w:numId w:val="88"/>
        </w:numPr>
        <w:spacing w:before="100" w:beforeAutospacing="1" w:after="100" w:afterAutospacing="1"/>
        <w:rPr>
          <w:rFonts w:eastAsia="Times New Roman"/>
          <w:color w:val="000000"/>
          <w:lang w:val="en-US" w:eastAsia="en-US"/>
        </w:rPr>
      </w:pPr>
      <w:commentRangeStart w:id="158"/>
      <w:r>
        <w:rPr>
          <w:rFonts w:eastAsia="Times New Roman"/>
          <w:color w:val="000000"/>
          <w:lang w:val="en-US" w:eastAsia="en-US"/>
        </w:rPr>
        <w:t>A</w:t>
      </w:r>
      <w:r w:rsidR="00325B96" w:rsidRPr="0034212B">
        <w:rPr>
          <w:rFonts w:eastAsia="Times New Roman"/>
          <w:color w:val="000000"/>
          <w:lang w:val="en-US" w:eastAsia="en-US"/>
        </w:rPr>
        <w:t>dher</w:t>
      </w:r>
      <w:r>
        <w:rPr>
          <w:rFonts w:eastAsia="Times New Roman"/>
          <w:color w:val="000000"/>
          <w:lang w:val="en-US" w:eastAsia="en-US"/>
        </w:rPr>
        <w:t xml:space="preserve">e to QoS requirements in </w:t>
      </w:r>
      <w:r w:rsidRPr="00B16887">
        <w:rPr>
          <w:rFonts w:eastAsia="Times New Roman"/>
          <w:color w:val="000000"/>
          <w:highlight w:val="green"/>
          <w:lang w:val="en-US" w:eastAsia="en-US"/>
          <w:rPrChange w:id="159" w:author="Toy, Mehmet" w:date="2020-04-19T14:17:00Z">
            <w:rPr>
              <w:rFonts w:eastAsia="Times New Roman"/>
              <w:color w:val="000000"/>
              <w:lang w:val="en-US" w:eastAsia="en-US"/>
            </w:rPr>
          </w:rPrChange>
        </w:rPr>
        <w:t>[?]</w:t>
      </w:r>
    </w:p>
    <w:p w14:paraId="3EC56CC7" w14:textId="77777777" w:rsidR="00BF4433" w:rsidRDefault="00BF4433" w:rsidP="009C4E22">
      <w:pPr>
        <w:numPr>
          <w:ilvl w:val="0"/>
          <w:numId w:val="88"/>
        </w:numPr>
        <w:spacing w:before="100" w:beforeAutospacing="1" w:after="100" w:afterAutospacing="1"/>
        <w:rPr>
          <w:rFonts w:eastAsia="Times New Roman"/>
          <w:color w:val="000000"/>
          <w:lang w:val="en-US" w:eastAsia="en-US"/>
        </w:rPr>
      </w:pPr>
      <w:r>
        <w:rPr>
          <w:rFonts w:eastAsia="Times New Roman"/>
          <w:color w:val="000000"/>
          <w:lang w:val="en-US" w:eastAsia="en-US"/>
        </w:rPr>
        <w:t>A</w:t>
      </w:r>
      <w:r w:rsidR="00325B96" w:rsidRPr="0034212B">
        <w:rPr>
          <w:rFonts w:eastAsia="Times New Roman"/>
          <w:color w:val="000000"/>
          <w:lang w:val="en-US" w:eastAsia="en-US"/>
        </w:rPr>
        <w:t>dhere to Security require</w:t>
      </w:r>
      <w:r>
        <w:rPr>
          <w:rFonts w:eastAsia="Times New Roman"/>
          <w:color w:val="000000"/>
          <w:lang w:val="en-US" w:eastAsia="en-US"/>
        </w:rPr>
        <w:t>ments in [?]</w:t>
      </w:r>
      <w:r w:rsidR="00325B96" w:rsidRPr="0034212B">
        <w:rPr>
          <w:rFonts w:eastAsia="Times New Roman"/>
          <w:color w:val="000000"/>
          <w:lang w:val="en-US" w:eastAsia="en-US"/>
        </w:rPr>
        <w:t xml:space="preserve">. </w:t>
      </w:r>
      <w:commentRangeEnd w:id="158"/>
      <w:r w:rsidR="00B16887">
        <w:rPr>
          <w:rStyle w:val="CommentReference"/>
          <w:rFonts w:eastAsia="Times New Roman"/>
          <w:lang w:val="en-US" w:eastAsia="en-US"/>
        </w:rPr>
        <w:commentReference w:id="158"/>
      </w:r>
    </w:p>
    <w:p w14:paraId="445998A5" w14:textId="77777777" w:rsidR="00BF4433"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More portable &amp; dynamic in nature i.e. adaptable to service and operating scenarios,</w:t>
      </w:r>
    </w:p>
    <w:p w14:paraId="30B989F2" w14:textId="77777777" w:rsidR="00BF4433"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Capable of adopting configuration to changing latency &amp; precision scenarios. </w:t>
      </w:r>
    </w:p>
    <w:p w14:paraId="33B39EB7" w14:textId="77777777" w:rsidR="00BF4433"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Possess stronger &amp; faster self-organizing/self-configuration capabilities, </w:t>
      </w:r>
    </w:p>
    <w:p w14:paraId="0D1D1097" w14:textId="77777777" w:rsidR="00BF4433"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More secure but still open &amp; quick to connect</w:t>
      </w:r>
    </w:p>
    <w:p w14:paraId="4FE015D9" w14:textId="77777777" w:rsidR="00BF4433"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Powered with advanced AI/ML capabilities to achieve agility, operating performance and delivery of specific service</w:t>
      </w:r>
    </w:p>
    <w:p w14:paraId="442EBFDF" w14:textId="77777777" w:rsidR="00BF4433"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off-loading, proce</w:t>
      </w:r>
      <w:r w:rsidR="00BF4433">
        <w:rPr>
          <w:rFonts w:eastAsia="Times New Roman"/>
          <w:color w:val="000000"/>
          <w:lang w:val="en-US" w:eastAsia="en-US"/>
        </w:rPr>
        <w:t>ssing &amp; ingestion of local data</w:t>
      </w:r>
    </w:p>
    <w:p w14:paraId="695F4C17" w14:textId="50839F3C" w:rsidR="00325B96" w:rsidRPr="0034212B"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Supportive of futuristic expectations</w:t>
      </w:r>
    </w:p>
    <w:p w14:paraId="07F6FC0E" w14:textId="77777777" w:rsidR="00325B96" w:rsidRPr="0034212B" w:rsidRDefault="00325B96" w:rsidP="009C4E22">
      <w:pPr>
        <w:numPr>
          <w:ilvl w:val="1"/>
          <w:numId w:val="92"/>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Extremely high device/subscriber velocity e.g. ultra-fast train</w:t>
      </w:r>
    </w:p>
    <w:p w14:paraId="29305591" w14:textId="77777777" w:rsidR="00325B96" w:rsidRPr="0034212B" w:rsidRDefault="00325B96" w:rsidP="009C4E22">
      <w:pPr>
        <w:numPr>
          <w:ilvl w:val="1"/>
          <w:numId w:val="92"/>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Ground to high altitude seamless connectivity e.g. flying taxies. 3-D coverage analysis</w:t>
      </w:r>
    </w:p>
    <w:p w14:paraId="3E4F6328" w14:textId="77777777" w:rsidR="00325B96" w:rsidRPr="0034212B" w:rsidRDefault="00325B96" w:rsidP="009C4E22">
      <w:pPr>
        <w:numPr>
          <w:ilvl w:val="1"/>
          <w:numId w:val="92"/>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Extremely high density of connections</w:t>
      </w:r>
    </w:p>
    <w:p w14:paraId="347E8A22" w14:textId="77777777" w:rsidR="00BF4433" w:rsidRDefault="00325B96" w:rsidP="009C4E22">
      <w:pPr>
        <w:numPr>
          <w:ilvl w:val="1"/>
          <w:numId w:val="92"/>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Very high bits/Hz density to support services like 3-D/hologram communication.</w:t>
      </w:r>
    </w:p>
    <w:p w14:paraId="2412EE4E" w14:textId="75861546" w:rsidR="00325B96" w:rsidRPr="0034212B"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lastRenderedPageBreak/>
        <w:t>Highly energy efficient &amp; capable of self-generating energy by natural means i.e. solar, wind to eliminate carbon consumption.</w:t>
      </w:r>
    </w:p>
    <w:p w14:paraId="054CE581" w14:textId="77777777" w:rsidR="00325B96" w:rsidRPr="0034212B"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Very dense network with lower radiation power</w:t>
      </w:r>
    </w:p>
    <w:p w14:paraId="720D3E0F" w14:textId="77777777" w:rsidR="00325B96" w:rsidRPr="0034212B"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providing precision-based connectivity at edge of network &amp; remote areas.</w:t>
      </w:r>
    </w:p>
    <w:p w14:paraId="0112A822" w14:textId="77777777" w:rsidR="00325B96" w:rsidRPr="0034212B"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providing services at space stations &amp; other planet establishments.</w:t>
      </w:r>
    </w:p>
    <w:p w14:paraId="43C8DC5F" w14:textId="77777777" w:rsidR="00325B96" w:rsidRPr="0034212B"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working with new set of simplified identities &amp; addresses</w:t>
      </w:r>
    </w:p>
    <w:p w14:paraId="0BBAEEF3" w14:textId="77777777" w:rsidR="00325B96" w:rsidRPr="0034212B"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complying with local &amp; global data privacy regulations &amp; adaptive to any such changes.</w:t>
      </w:r>
    </w:p>
    <w:p w14:paraId="1D6D9554" w14:textId="77777777" w:rsidR="00325B96" w:rsidRPr="0034212B"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supporting multiple radio access technology, access mechanism, protocols &amp; interfaces types.</w:t>
      </w:r>
    </w:p>
    <w:p w14:paraId="5437468F" w14:textId="7C632C9B" w:rsidR="00325B96" w:rsidRPr="00201B0B" w:rsidRDefault="00325B96" w:rsidP="009C4E22">
      <w:pPr>
        <w:numPr>
          <w:ilvl w:val="0"/>
          <w:numId w:val="8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supporting previous generation services on new platform with enhanced capabilities</w:t>
      </w:r>
    </w:p>
    <w:p w14:paraId="1D9C17F5" w14:textId="75F9814D" w:rsidR="000E4F6F" w:rsidRPr="00CB7E8E" w:rsidRDefault="000E4F6F" w:rsidP="000E4F6F">
      <w:pPr>
        <w:pStyle w:val="NormalWeb"/>
        <w:rPr>
          <w:color w:val="000000"/>
        </w:rPr>
      </w:pPr>
    </w:p>
    <w:p w14:paraId="2CF5EB94" w14:textId="7208C376" w:rsidR="00E06870" w:rsidRPr="00AF1EC8" w:rsidRDefault="009A0DE5" w:rsidP="009C4E22">
      <w:pPr>
        <w:pStyle w:val="ListParagraph"/>
        <w:numPr>
          <w:ilvl w:val="0"/>
          <w:numId w:val="102"/>
        </w:numPr>
        <w:rPr>
          <w:rFonts w:asciiTheme="majorBidi" w:hAnsiTheme="majorBidi" w:cstheme="majorBidi"/>
          <w:b/>
        </w:rPr>
      </w:pPr>
      <w:r>
        <w:rPr>
          <w:rFonts w:asciiTheme="majorBidi" w:hAnsiTheme="majorBidi" w:cstheme="majorBidi"/>
          <w:b/>
        </w:rPr>
        <w:t>Access and Edge Components</w:t>
      </w:r>
    </w:p>
    <w:p w14:paraId="28456D2E" w14:textId="0ED35452"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Future Access and Edge network may be arranged </w:t>
      </w:r>
      <w:r w:rsidR="003463CA">
        <w:rPr>
          <w:rFonts w:eastAsia="Times New Roman"/>
          <w:color w:val="000000"/>
          <w:lang w:val="en-US" w:eastAsia="en-US"/>
        </w:rPr>
        <w:t>as in following diagram.</w:t>
      </w:r>
    </w:p>
    <w:p w14:paraId="0A7A553B" w14:textId="77777777" w:rsidR="00342A16" w:rsidRPr="0034212B" w:rsidRDefault="00342A16" w:rsidP="00342A16">
      <w:pPr>
        <w:spacing w:before="100" w:beforeAutospacing="1" w:after="100" w:afterAutospacing="1"/>
        <w:rPr>
          <w:rFonts w:eastAsia="Times New Roman"/>
          <w:color w:val="000000"/>
          <w:lang w:val="en-US" w:eastAsia="en-US"/>
        </w:rPr>
      </w:pPr>
    </w:p>
    <w:p w14:paraId="122471E8"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noProof/>
          <w:lang w:val="en-US" w:eastAsia="en-US"/>
        </w:rPr>
        <w:drawing>
          <wp:inline distT="0" distB="0" distL="0" distR="0" wp14:anchorId="0A363CE5" wp14:editId="5DCADFCD">
            <wp:extent cx="5731510" cy="16922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p>
    <w:p w14:paraId="5C5680F7" w14:textId="43F5C295" w:rsidR="003463CA" w:rsidRDefault="00290EFD" w:rsidP="00290EFD">
      <w:pPr>
        <w:spacing w:before="100" w:beforeAutospacing="1" w:after="100" w:afterAutospacing="1"/>
        <w:ind w:left="1440" w:firstLine="720"/>
        <w:rPr>
          <w:rFonts w:eastAsia="Times New Roman"/>
          <w:b/>
          <w:color w:val="000000"/>
          <w:lang w:val="en-US" w:eastAsia="en-US"/>
        </w:rPr>
      </w:pPr>
      <w:bookmarkStart w:id="160" w:name="_Toc3820889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30</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Access Components</w:t>
      </w:r>
      <w:bookmarkEnd w:id="160"/>
    </w:p>
    <w:p w14:paraId="1B3290F9"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Consumer Device Inter-working</w:t>
      </w:r>
      <w:r w:rsidRPr="0034212B">
        <w:rPr>
          <w:rFonts w:eastAsia="Times New Roman"/>
          <w:color w:val="000000"/>
          <w:lang w:val="en-US" w:eastAsia="en-US"/>
        </w:rPr>
        <w:t>- Future network consumer devices may be classified as</w:t>
      </w:r>
    </w:p>
    <w:p w14:paraId="7DF06311" w14:textId="77777777" w:rsidR="00342A16" w:rsidRPr="0034212B" w:rsidRDefault="00342A16" w:rsidP="009C4E22">
      <w:pPr>
        <w:numPr>
          <w:ilvl w:val="0"/>
          <w:numId w:val="91"/>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Human used devices</w:t>
      </w:r>
    </w:p>
    <w:p w14:paraId="0A156F60" w14:textId="77777777" w:rsidR="00342A16" w:rsidRPr="0034212B" w:rsidRDefault="00342A16" w:rsidP="009C4E22">
      <w:pPr>
        <w:numPr>
          <w:ilvl w:val="0"/>
          <w:numId w:val="91"/>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Machine operated devices</w:t>
      </w:r>
    </w:p>
    <w:p w14:paraId="735E7470" w14:textId="77777777" w:rsidR="00342A16" w:rsidRPr="0034212B" w:rsidRDefault="00342A16" w:rsidP="009C4E22">
      <w:pPr>
        <w:numPr>
          <w:ilvl w:val="0"/>
          <w:numId w:val="91"/>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Sensors</w:t>
      </w:r>
    </w:p>
    <w:p w14:paraId="09A5E03B" w14:textId="77777777" w:rsidR="00342A16" w:rsidRDefault="00342A16" w:rsidP="00342A16">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These devices may require working intelligently in association with mobile or fixed-line network and may also require </w:t>
      </w:r>
      <w:proofErr w:type="gramStart"/>
      <w:r w:rsidRPr="0034212B">
        <w:rPr>
          <w:rFonts w:eastAsia="Times New Roman"/>
          <w:color w:val="000000"/>
          <w:lang w:val="en-US" w:eastAsia="en-US"/>
        </w:rPr>
        <w:t>to work</w:t>
      </w:r>
      <w:proofErr w:type="gramEnd"/>
      <w:r w:rsidRPr="0034212B">
        <w:rPr>
          <w:rFonts w:eastAsia="Times New Roman"/>
          <w:color w:val="000000"/>
          <w:lang w:val="en-US" w:eastAsia="en-US"/>
        </w:rPr>
        <w:t xml:space="preserve"> with peer to peer communication. The properties and aspect that assist in forming these devices part of access layer of network becomes important to be considered for future network innovation.</w:t>
      </w:r>
    </w:p>
    <w:p w14:paraId="5982E7F9"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noProof/>
          <w:lang w:val="en-US" w:eastAsia="en-US"/>
        </w:rPr>
        <w:lastRenderedPageBreak/>
        <w:drawing>
          <wp:inline distT="0" distB="0" distL="0" distR="0" wp14:anchorId="470D3141" wp14:editId="60276F77">
            <wp:extent cx="5731510" cy="3009900"/>
            <wp:effectExtent l="0" t="0" r="2540" b="0"/>
            <wp:docPr id="86928" name="Picture 8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0E0A13BA" w14:textId="217D0CEA" w:rsidR="008E6D7B" w:rsidRPr="008E6D7B" w:rsidRDefault="00F336A5" w:rsidP="008E6D7B">
      <w:pPr>
        <w:tabs>
          <w:tab w:val="left" w:pos="1224"/>
        </w:tabs>
        <w:spacing w:before="100" w:beforeAutospacing="1" w:after="100" w:afterAutospacing="1"/>
        <w:jc w:val="center"/>
        <w:rPr>
          <w:rFonts w:eastAsia="Times New Roman"/>
          <w:b/>
          <w:bCs/>
          <w:color w:val="000000"/>
          <w:sz w:val="20"/>
          <w:lang w:val="en-US" w:eastAsia="en-US"/>
        </w:rPr>
      </w:pPr>
      <w:bookmarkStart w:id="161" w:name="_Toc3820889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31</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w:t>
      </w:r>
      <w:r w:rsidR="008E6D7B" w:rsidRPr="008E6D7B">
        <w:rPr>
          <w:rFonts w:eastAsia="Times New Roman"/>
          <w:b/>
          <w:bCs/>
          <w:color w:val="000000"/>
          <w:sz w:val="20"/>
          <w:lang w:val="en-US" w:eastAsia="en-US"/>
        </w:rPr>
        <w:t>View of customer devices &amp; front haul</w:t>
      </w:r>
      <w:bookmarkEnd w:id="161"/>
    </w:p>
    <w:p w14:paraId="33A37900"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color w:val="000000"/>
          <w:lang w:val="en-US" w:eastAsia="en-US"/>
        </w:rPr>
        <w:t xml:space="preserve">Consumer devices can access connected world through fixed access or through radio network.  Radio network may be based on any technology and first level of application of edge computing can happen just after termination of the radio traffic. Normally it is Radio unit of 5G or any similar unit of future technology. Further connection of the network traffic to next logical computing end is provided through network called as Fronthaul. Typical </w:t>
      </w:r>
      <w:proofErr w:type="spellStart"/>
      <w:r w:rsidRPr="008E6D7B">
        <w:rPr>
          <w:rFonts w:eastAsia="Times New Roman"/>
          <w:color w:val="000000"/>
          <w:lang w:val="en-US" w:eastAsia="en-US"/>
        </w:rPr>
        <w:t>its</w:t>
      </w:r>
      <w:proofErr w:type="spellEnd"/>
      <w:r w:rsidRPr="008E6D7B">
        <w:rPr>
          <w:rFonts w:eastAsia="Times New Roman"/>
          <w:color w:val="000000"/>
          <w:lang w:val="en-US" w:eastAsia="en-US"/>
        </w:rPr>
        <w:t xml:space="preserve"> up to DU (Distributed Unit) or any similar unit of future network. Enhanced Edge computing capabilities can be deployed at this point.</w:t>
      </w:r>
    </w:p>
    <w:p w14:paraId="2165B1D8"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color w:val="000000"/>
          <w:lang w:val="en-US" w:eastAsia="en-US"/>
        </w:rPr>
        <w:t>The use cases and communication service delivery platforms for quality sensitive services will require truly integrated last mile where actual service in the hands of consumer needs to be access network agnostic. Therefore, access and edge network solution need to provide similar performance irrespective of underlying technology. Edge computing at each compute node needs to provide comprehensive outcome that assures that customer is able to consume the service over diverse access network, therefore the above diagram includes both radio and fixed access scenarios.</w:t>
      </w:r>
    </w:p>
    <w:p w14:paraId="556471D3" w14:textId="77777777" w:rsidR="008E6D7B" w:rsidRPr="008E6D7B" w:rsidRDefault="008E6D7B" w:rsidP="008E6D7B">
      <w:pPr>
        <w:spacing w:before="100" w:beforeAutospacing="1" w:after="100" w:afterAutospacing="1"/>
        <w:rPr>
          <w:rFonts w:eastAsia="Times New Roman"/>
          <w:color w:val="000000"/>
          <w:lang w:val="en-US" w:eastAsia="en-US"/>
        </w:rPr>
      </w:pPr>
    </w:p>
    <w:p w14:paraId="096F9B00"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noProof/>
          <w:lang w:val="en-US" w:eastAsia="en-US"/>
        </w:rPr>
        <w:drawing>
          <wp:inline distT="0" distB="0" distL="0" distR="0" wp14:anchorId="63EC14CD" wp14:editId="72E6DDE0">
            <wp:extent cx="5731510" cy="2466340"/>
            <wp:effectExtent l="0" t="0" r="2540" b="0"/>
            <wp:docPr id="86929" name="Picture 8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r w:rsidRPr="008E6D7B">
        <w:rPr>
          <w:rFonts w:eastAsia="Times New Roman"/>
          <w:color w:val="000000"/>
          <w:lang w:val="en-US" w:eastAsia="en-US"/>
        </w:rPr>
        <w:t xml:space="preserve"> </w:t>
      </w:r>
    </w:p>
    <w:p w14:paraId="1999FF55" w14:textId="290ADF86" w:rsidR="008E6D7B" w:rsidRPr="008E6D7B" w:rsidRDefault="00F336A5" w:rsidP="008E6D7B">
      <w:pPr>
        <w:tabs>
          <w:tab w:val="left" w:pos="1224"/>
        </w:tabs>
        <w:spacing w:before="100" w:beforeAutospacing="1" w:after="100" w:afterAutospacing="1"/>
        <w:jc w:val="center"/>
        <w:rPr>
          <w:rFonts w:eastAsia="Times New Roman"/>
          <w:b/>
          <w:bCs/>
          <w:color w:val="000000"/>
          <w:sz w:val="20"/>
          <w:lang w:val="en-US" w:eastAsia="en-US"/>
        </w:rPr>
      </w:pPr>
      <w:bookmarkStart w:id="162" w:name="_Toc3820889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32</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w:t>
      </w:r>
      <w:r w:rsidR="008E6D7B" w:rsidRPr="008E6D7B">
        <w:rPr>
          <w:rFonts w:eastAsia="Times New Roman"/>
          <w:b/>
          <w:bCs/>
          <w:color w:val="000000"/>
          <w:sz w:val="20"/>
          <w:lang w:val="en-US" w:eastAsia="en-US"/>
        </w:rPr>
        <w:t xml:space="preserve">View of Fronthaul, </w:t>
      </w:r>
      <w:proofErr w:type="spellStart"/>
      <w:r w:rsidR="008E6D7B" w:rsidRPr="008E6D7B">
        <w:rPr>
          <w:rFonts w:eastAsia="Times New Roman"/>
          <w:b/>
          <w:bCs/>
          <w:color w:val="000000"/>
          <w:sz w:val="20"/>
          <w:lang w:val="en-US" w:eastAsia="en-US"/>
        </w:rPr>
        <w:t>midhaul</w:t>
      </w:r>
      <w:proofErr w:type="spellEnd"/>
      <w:r w:rsidR="008E6D7B" w:rsidRPr="008E6D7B">
        <w:rPr>
          <w:rFonts w:eastAsia="Times New Roman"/>
          <w:b/>
          <w:bCs/>
          <w:color w:val="000000"/>
          <w:sz w:val="20"/>
          <w:lang w:val="en-US" w:eastAsia="en-US"/>
        </w:rPr>
        <w:t xml:space="preserve"> and backhaul</w:t>
      </w:r>
      <w:bookmarkEnd w:id="162"/>
    </w:p>
    <w:p w14:paraId="43E5196D" w14:textId="77777777" w:rsidR="008E6D7B" w:rsidRPr="008E6D7B" w:rsidDel="00F336A5" w:rsidRDefault="008E6D7B" w:rsidP="008E6D7B">
      <w:pPr>
        <w:spacing w:before="100" w:beforeAutospacing="1" w:after="100" w:afterAutospacing="1"/>
        <w:rPr>
          <w:del w:id="163" w:author="Toy, Mehmet" w:date="2020-04-19T14:53:00Z"/>
          <w:rFonts w:eastAsia="Times New Roman"/>
          <w:color w:val="000000"/>
          <w:lang w:val="en-US" w:eastAsia="en-US"/>
        </w:rPr>
      </w:pPr>
      <w:r w:rsidRPr="008E6D7B">
        <w:rPr>
          <w:rFonts w:eastAsia="Times New Roman"/>
          <w:color w:val="000000"/>
          <w:lang w:val="en-US" w:eastAsia="en-US"/>
        </w:rPr>
        <w:t xml:space="preserve">Network elements of front haul are connected to core network through backhaul. To provide further computing &amp; decision making, there may be arrangement of additional network traffic processing at </w:t>
      </w:r>
      <w:r w:rsidRPr="008E6D7B">
        <w:rPr>
          <w:rFonts w:eastAsia="Times New Roman"/>
          <w:color w:val="000000"/>
          <w:lang w:val="en-US" w:eastAsia="en-US"/>
        </w:rPr>
        <w:lastRenderedPageBreak/>
        <w:t xml:space="preserve">the middle of backhaul through CU (Centralized Unit), therefore, making backhaul smaller. In such scenario, network between Distributed unit to centralized unit is termed as </w:t>
      </w:r>
      <w:proofErr w:type="spellStart"/>
      <w:r w:rsidRPr="008E6D7B">
        <w:rPr>
          <w:rFonts w:eastAsia="Times New Roman"/>
          <w:color w:val="000000"/>
          <w:lang w:val="en-US" w:eastAsia="en-US"/>
        </w:rPr>
        <w:t>Midhaul</w:t>
      </w:r>
      <w:proofErr w:type="spellEnd"/>
      <w:r w:rsidRPr="008E6D7B">
        <w:rPr>
          <w:rFonts w:eastAsia="Times New Roman"/>
          <w:color w:val="000000"/>
          <w:lang w:val="en-US" w:eastAsia="en-US"/>
        </w:rPr>
        <w:t xml:space="preserve"> whereas network segment between CU and core network is termed as </w:t>
      </w:r>
      <w:proofErr w:type="spellStart"/>
      <w:r w:rsidRPr="008E6D7B">
        <w:rPr>
          <w:rFonts w:eastAsia="Times New Roman"/>
          <w:color w:val="000000"/>
          <w:lang w:val="en-US" w:eastAsia="en-US"/>
        </w:rPr>
        <w:t>Backhaul.</w:t>
      </w:r>
    </w:p>
    <w:p w14:paraId="3B97EE82" w14:textId="77777777" w:rsidR="00342A16" w:rsidRPr="0034212B" w:rsidRDefault="00342A16" w:rsidP="00342A16">
      <w:pPr>
        <w:spacing w:before="100" w:beforeAutospacing="1" w:after="100" w:afterAutospacing="1"/>
        <w:rPr>
          <w:rFonts w:eastAsia="Times New Roman"/>
          <w:color w:val="000000"/>
          <w:lang w:val="en-US" w:eastAsia="en-US"/>
        </w:rPr>
      </w:pPr>
      <w:commentRangeStart w:id="164"/>
      <w:r w:rsidRPr="0034212B">
        <w:rPr>
          <w:rFonts w:eastAsia="Times New Roman"/>
          <w:b/>
          <w:color w:val="000000"/>
          <w:lang w:val="en-US" w:eastAsia="en-US"/>
        </w:rPr>
        <w:t>Radio</w:t>
      </w:r>
      <w:proofErr w:type="spellEnd"/>
      <w:r w:rsidRPr="0034212B">
        <w:rPr>
          <w:rFonts w:eastAsia="Times New Roman"/>
          <w:b/>
          <w:color w:val="000000"/>
          <w:lang w:val="en-US" w:eastAsia="en-US"/>
        </w:rPr>
        <w:t xml:space="preserve"> Access Network</w:t>
      </w:r>
      <w:r w:rsidRPr="0034212B">
        <w:rPr>
          <w:rFonts w:eastAsia="Times New Roman"/>
          <w:color w:val="000000"/>
          <w:lang w:val="en-US" w:eastAsia="en-US"/>
        </w:rPr>
        <w:t>- Future network is expected to use heterogeneous wireless link layer to support multiple technologies &amp; use cases. These aspects are considered under this section</w:t>
      </w:r>
    </w:p>
    <w:p w14:paraId="4EA5B81C"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Fixed Access Network</w:t>
      </w:r>
      <w:r w:rsidRPr="0034212B">
        <w:rPr>
          <w:rFonts w:eastAsia="Times New Roman"/>
          <w:color w:val="000000"/>
          <w:lang w:val="en-US" w:eastAsia="en-US"/>
        </w:rPr>
        <w:t>- Fixed access network enabling use cases for future society through fixed wireless or fixed copper/fiber are considered over here</w:t>
      </w:r>
    </w:p>
    <w:p w14:paraId="4694DD91"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Cell site management &amp; operations</w:t>
      </w:r>
      <w:r w:rsidRPr="0034212B">
        <w:rPr>
          <w:rFonts w:eastAsia="Times New Roman"/>
          <w:color w:val="000000"/>
          <w:lang w:val="en-US" w:eastAsia="en-US"/>
        </w:rPr>
        <w:t>- Cell sites are integral part of network access layer. These may fall under edge design or next to edge design under various relevant use case designs. Considerations related to cell site design and applicable Management &amp; operations functions is considered here.</w:t>
      </w:r>
    </w:p>
    <w:p w14:paraId="5804E3E2"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Fronthaul</w:t>
      </w:r>
      <w:r w:rsidRPr="0034212B">
        <w:rPr>
          <w:rFonts w:eastAsia="Times New Roman"/>
          <w:color w:val="000000"/>
          <w:lang w:val="en-US" w:eastAsia="en-US"/>
        </w:rPr>
        <w:t>- Fronthaul may have multiple design options based on operating scenario, use-case and network properties. Fronthaul design requires due consideration for access network enablement in Future network</w:t>
      </w:r>
    </w:p>
    <w:p w14:paraId="4EA737A2"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Backhaul</w:t>
      </w:r>
      <w:r w:rsidRPr="0034212B">
        <w:rPr>
          <w:rFonts w:eastAsia="Times New Roman"/>
          <w:color w:val="000000"/>
          <w:lang w:val="en-US" w:eastAsia="en-US"/>
        </w:rPr>
        <w:t>- Backhaul may be considered has hand off layer between access and transport/core network. Specific properties associated with access layer and Edge network of FG NET2030 is studied in this section</w:t>
      </w:r>
    </w:p>
    <w:p w14:paraId="000E163A" w14:textId="77777777" w:rsidR="00342A16" w:rsidRPr="0034212B" w:rsidRDefault="00342A16" w:rsidP="00342A16">
      <w:pPr>
        <w:spacing w:before="100" w:beforeAutospacing="1" w:after="100" w:afterAutospacing="1"/>
        <w:rPr>
          <w:rFonts w:eastAsia="Times New Roman"/>
          <w:color w:val="000000"/>
          <w:lang w:val="en-US" w:eastAsia="en-US"/>
        </w:rPr>
      </w:pPr>
      <w:proofErr w:type="spellStart"/>
      <w:r w:rsidRPr="0034212B">
        <w:rPr>
          <w:rFonts w:eastAsia="Times New Roman"/>
          <w:b/>
          <w:color w:val="000000"/>
          <w:lang w:val="en-US" w:eastAsia="en-US"/>
        </w:rPr>
        <w:t>Midhaul</w:t>
      </w:r>
      <w:proofErr w:type="spellEnd"/>
      <w:r w:rsidRPr="0034212B">
        <w:rPr>
          <w:rFonts w:eastAsia="Times New Roman"/>
          <w:color w:val="000000"/>
          <w:lang w:val="en-US" w:eastAsia="en-US"/>
        </w:rPr>
        <w:t>- There may be need for deviation in design to put some network function &amp; associated compute capability in the middle of Fronthaul and backhaul. Any such design aspect is provided due consideration over here</w:t>
      </w:r>
      <w:commentRangeEnd w:id="164"/>
      <w:r w:rsidRPr="0034212B">
        <w:rPr>
          <w:rFonts w:eastAsia="Times New Roman"/>
          <w:sz w:val="16"/>
          <w:szCs w:val="16"/>
          <w:lang w:val="en-US" w:eastAsia="en-US"/>
        </w:rPr>
        <w:commentReference w:id="164"/>
      </w:r>
    </w:p>
    <w:p w14:paraId="3777506A"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 xml:space="preserve">Edge Computing </w:t>
      </w:r>
      <w:r w:rsidRPr="0034212B">
        <w:rPr>
          <w:rFonts w:eastAsia="Times New Roman"/>
          <w:color w:val="000000"/>
          <w:lang w:val="en-US" w:eastAsia="en-US"/>
        </w:rPr>
        <w:t>- Various form of data and network layer analytics will be required to support use-cases requiring real-time decision making and management of data flow in intelligent fashion. This study may help in envisioning the requirements in the area of edge computing and analytics. Edge Computing may be at Mobile edge in the form of Mobile Edge Computing either at RAN or Fronthaul or mid-haul or backhaul or at the edge of enterprise/customer network. Edge computing nodes come with its own capabilities required to store processing data, compute or execute some algorithm and communication setup to interact with rest of the network</w:t>
      </w:r>
    </w:p>
    <w:p w14:paraId="7754C5D4"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Edge Inter-working</w:t>
      </w:r>
      <w:r w:rsidRPr="0034212B">
        <w:rPr>
          <w:rFonts w:eastAsia="Times New Roman"/>
          <w:color w:val="000000"/>
          <w:lang w:val="en-US" w:eastAsia="en-US"/>
        </w:rPr>
        <w:t>- Edge inter-working among different stakeholders in future use-cases will become very important for successful delivery of designed services. Consideration of data aspect, integration aspect, security aspect and future requirement associated with coordinated inter-working is considered in this section. Edge inter-working may be with other edge computing nodes or with some industry vertical solution.</w:t>
      </w:r>
    </w:p>
    <w:p w14:paraId="507D9290" w14:textId="77777777" w:rsidR="008E6D7B" w:rsidRPr="008E6D7B" w:rsidRDefault="008E6D7B" w:rsidP="008E6D7B">
      <w:pPr>
        <w:spacing w:before="100" w:beforeAutospacing="1" w:after="100" w:afterAutospacing="1"/>
        <w:rPr>
          <w:ins w:id="165" w:author="Toy, Mehmet" w:date="2020-04-19T14:29:00Z"/>
          <w:rFonts w:eastAsia="Times New Roman"/>
          <w:color w:val="000000"/>
          <w:lang w:val="en-US" w:eastAsia="en-US"/>
        </w:rPr>
      </w:pPr>
      <w:ins w:id="166" w:author="Toy, Mehmet" w:date="2020-04-19T14:29:00Z">
        <w:r w:rsidRPr="008E6D7B">
          <w:rPr>
            <w:rFonts w:eastAsia="Times New Roman"/>
            <w:b/>
            <w:bCs/>
            <w:color w:val="000000"/>
            <w:lang w:val="en-US" w:eastAsia="en-US"/>
          </w:rPr>
          <w:t>Controller Layer</w:t>
        </w:r>
        <w:r w:rsidRPr="008E6D7B">
          <w:rPr>
            <w:rFonts w:eastAsia="Times New Roman"/>
            <w:color w:val="000000"/>
            <w:lang w:val="en-US" w:eastAsia="en-US"/>
          </w:rPr>
          <w:t>- Controller layer hosts all controller applicable at Access and Edge layer to provide unified controller capability to underlying network.</w:t>
        </w:r>
      </w:ins>
    </w:p>
    <w:p w14:paraId="7C6C70CE" w14:textId="77777777" w:rsidR="008E6D7B" w:rsidRPr="008E6D7B" w:rsidRDefault="008E6D7B" w:rsidP="008E6D7B">
      <w:pPr>
        <w:spacing w:before="100" w:beforeAutospacing="1" w:after="100" w:afterAutospacing="1"/>
        <w:rPr>
          <w:ins w:id="167" w:author="Toy, Mehmet" w:date="2020-04-19T14:29:00Z"/>
          <w:rFonts w:eastAsia="Times New Roman"/>
          <w:color w:val="000000"/>
          <w:lang w:val="en-US" w:eastAsia="en-US"/>
        </w:rPr>
      </w:pPr>
      <w:ins w:id="168" w:author="Toy, Mehmet" w:date="2020-04-19T14:29:00Z">
        <w:r w:rsidRPr="008E6D7B">
          <w:rPr>
            <w:rFonts w:eastAsia="Times New Roman"/>
            <w:color w:val="000000"/>
            <w:lang w:val="en-US" w:eastAsia="en-US"/>
          </w:rPr>
          <w:t>Controller can be network domain specific (e.g. SDN Controller, RAN Controller), network infrastructure specific (e.g. Slice Controller) or service specific (e.g. service quality controller).</w:t>
        </w:r>
      </w:ins>
    </w:p>
    <w:p w14:paraId="4506D1FB" w14:textId="77777777" w:rsidR="00342A16" w:rsidRDefault="00342A16" w:rsidP="00CB4100">
      <w:pPr>
        <w:spacing w:before="100" w:beforeAutospacing="1" w:after="100" w:afterAutospacing="1"/>
        <w:rPr>
          <w:rFonts w:eastAsia="Times New Roman"/>
          <w:color w:val="000000"/>
          <w:sz w:val="27"/>
          <w:szCs w:val="27"/>
          <w:lang w:val="en-US" w:eastAsia="en-US"/>
        </w:rPr>
      </w:pPr>
    </w:p>
    <w:p w14:paraId="23C82AF3" w14:textId="04C49BBE" w:rsidR="00342A16" w:rsidRPr="009A0DE5" w:rsidRDefault="009A0DE5" w:rsidP="009C4E22">
      <w:pPr>
        <w:pStyle w:val="ListParagraph"/>
        <w:numPr>
          <w:ilvl w:val="0"/>
          <w:numId w:val="102"/>
        </w:numPr>
        <w:rPr>
          <w:rFonts w:asciiTheme="majorBidi" w:hAnsiTheme="majorBidi" w:cstheme="majorBidi"/>
          <w:b/>
        </w:rPr>
      </w:pPr>
      <w:r>
        <w:rPr>
          <w:rFonts w:asciiTheme="majorBidi" w:hAnsiTheme="majorBidi" w:cstheme="majorBidi"/>
          <w:b/>
        </w:rPr>
        <w:t>Architecture</w:t>
      </w:r>
    </w:p>
    <w:p w14:paraId="643BABC0" w14:textId="07D8E6A9"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The following figure </w:t>
      </w:r>
      <w:r w:rsidR="003A0FAD">
        <w:rPr>
          <w:rFonts w:eastAsia="Times New Roman"/>
          <w:color w:val="000000"/>
          <w:sz w:val="27"/>
          <w:szCs w:val="27"/>
          <w:lang w:val="en-US" w:eastAsia="en-US"/>
        </w:rPr>
        <w:t xml:space="preserve">depicts am </w:t>
      </w:r>
      <w:r w:rsidRPr="00CB4100">
        <w:rPr>
          <w:rFonts w:eastAsia="Times New Roman"/>
          <w:color w:val="000000"/>
          <w:sz w:val="27"/>
          <w:szCs w:val="27"/>
          <w:lang w:val="en-US" w:eastAsia="en-US"/>
        </w:rPr>
        <w:t xml:space="preserve">architecture of the (Network2030) internet with the integration of densified edge/access networks. </w:t>
      </w:r>
      <w:r w:rsidRPr="00CB4100">
        <w:rPr>
          <w:rFonts w:eastAsia="Times New Roman"/>
          <w:color w:val="000000"/>
          <w:sz w:val="27"/>
          <w:szCs w:val="27"/>
          <w:highlight w:val="yellow"/>
          <w:lang w:val="en-US" w:eastAsia="en-US"/>
        </w:rPr>
        <w:t xml:space="preserve">At the </w:t>
      </w:r>
      <w:proofErr w:type="gramStart"/>
      <w:r w:rsidRPr="00CB4100">
        <w:rPr>
          <w:rFonts w:eastAsia="Times New Roman"/>
          <w:color w:val="000000"/>
          <w:sz w:val="27"/>
          <w:szCs w:val="27"/>
          <w:highlight w:val="yellow"/>
          <w:lang w:val="en-US" w:eastAsia="en-US"/>
        </w:rPr>
        <w:t>right hand</w:t>
      </w:r>
      <w:proofErr w:type="gramEnd"/>
      <w:r w:rsidRPr="00CB4100">
        <w:rPr>
          <w:rFonts w:eastAsia="Times New Roman"/>
          <w:color w:val="000000"/>
          <w:sz w:val="27"/>
          <w:szCs w:val="27"/>
          <w:highlight w:val="yellow"/>
          <w:lang w:val="en-US" w:eastAsia="en-US"/>
        </w:rPr>
        <w:t xml:space="preserve"> side, the </w:t>
      </w:r>
      <w:commentRangeStart w:id="169"/>
      <w:commentRangeStart w:id="170"/>
      <w:r w:rsidRPr="00CB4100">
        <w:rPr>
          <w:rFonts w:eastAsia="Times New Roman"/>
          <w:color w:val="000000"/>
          <w:sz w:val="27"/>
          <w:szCs w:val="27"/>
          <w:highlight w:val="yellow"/>
          <w:lang w:val="en-US" w:eastAsia="en-US"/>
        </w:rPr>
        <w:t>Internet access is provided through the peering with other domains, while localized service access is provided in customer networks.</w:t>
      </w:r>
      <w:r w:rsidRPr="00CB4100">
        <w:rPr>
          <w:rFonts w:eastAsia="Times New Roman"/>
          <w:color w:val="000000"/>
          <w:sz w:val="27"/>
          <w:szCs w:val="27"/>
          <w:lang w:val="en-US" w:eastAsia="en-US"/>
        </w:rPr>
        <w:t xml:space="preserve"> Said service access will continue to rely on POP-based provisioning, e.g., through CDNs and other service platforms such as Google Cloud, </w:t>
      </w:r>
      <w:r w:rsidRPr="00CB4100">
        <w:rPr>
          <w:rFonts w:eastAsia="Times New Roman"/>
          <w:color w:val="000000"/>
          <w:sz w:val="27"/>
          <w:szCs w:val="27"/>
          <w:lang w:val="en-US" w:eastAsia="en-US"/>
        </w:rPr>
        <w:lastRenderedPageBreak/>
        <w:t xml:space="preserve">AWS and others. </w:t>
      </w:r>
      <w:r w:rsidRPr="00CB4100">
        <w:rPr>
          <w:rFonts w:eastAsia="Times New Roman"/>
          <w:color w:val="000000"/>
          <w:sz w:val="27"/>
          <w:szCs w:val="27"/>
          <w:highlight w:val="yellow"/>
          <w:lang w:val="en-US" w:eastAsia="en-US"/>
        </w:rPr>
        <w:t xml:space="preserve">The POP model will be complemented through the service rich multi-access, multi-technology and multi-ownership (in short </w:t>
      </w:r>
      <w:r w:rsidRPr="00CB4100">
        <w:rPr>
          <w:rFonts w:eastAsia="Times New Roman"/>
          <w:i/>
          <w:color w:val="000000"/>
          <w:sz w:val="27"/>
          <w:szCs w:val="27"/>
          <w:highlight w:val="yellow"/>
          <w:lang w:val="en-US" w:eastAsia="en-US"/>
        </w:rPr>
        <w:t>multi-X</w:t>
      </w:r>
      <w:r w:rsidRPr="00CB4100">
        <w:rPr>
          <w:rFonts w:eastAsia="Times New Roman"/>
          <w:color w:val="000000"/>
          <w:sz w:val="27"/>
          <w:szCs w:val="27"/>
          <w:highlight w:val="yellow"/>
          <w:lang w:val="en-US" w:eastAsia="en-US"/>
        </w:rPr>
        <w:t>) edge</w:t>
      </w:r>
      <w:r w:rsidRPr="00CB4100">
        <w:rPr>
          <w:rFonts w:eastAsia="Times New Roman"/>
          <w:color w:val="000000"/>
          <w:sz w:val="27"/>
          <w:szCs w:val="27"/>
          <w:lang w:val="en-US" w:eastAsia="en-US"/>
        </w:rPr>
        <w:t xml:space="preserve">. </w:t>
      </w:r>
      <w:r w:rsidR="00276436">
        <w:rPr>
          <w:rFonts w:eastAsia="Times New Roman"/>
          <w:color w:val="000000"/>
          <w:sz w:val="27"/>
          <w:szCs w:val="27"/>
          <w:lang w:val="en-US" w:eastAsia="en-US"/>
        </w:rPr>
        <w:t xml:space="preserve">This </w:t>
      </w:r>
      <w:r w:rsidRPr="00CB4100">
        <w:rPr>
          <w:rFonts w:eastAsia="Times New Roman"/>
          <w:color w:val="000000"/>
          <w:sz w:val="27"/>
          <w:szCs w:val="27"/>
          <w:lang w:val="en-US" w:eastAsia="en-US"/>
        </w:rPr>
        <w:t>edge network will provide in-network edge clusters of compute resources, ultimately extended to the far edge devices, where said devices can become transient members of a specific service delivery relation.</w:t>
      </w:r>
      <w:commentRangeEnd w:id="169"/>
      <w:r w:rsidRPr="00CB4100">
        <w:rPr>
          <w:rFonts w:eastAsia="Times New Roman"/>
          <w:sz w:val="16"/>
          <w:szCs w:val="16"/>
          <w:lang w:val="en-US" w:eastAsia="en-US"/>
        </w:rPr>
        <w:commentReference w:id="169"/>
      </w:r>
      <w:commentRangeEnd w:id="170"/>
      <w:r w:rsidRPr="00CB4100">
        <w:rPr>
          <w:rFonts w:eastAsia="Times New Roman"/>
          <w:sz w:val="16"/>
          <w:szCs w:val="16"/>
          <w:lang w:val="en-US" w:eastAsia="en-US"/>
        </w:rPr>
        <w:commentReference w:id="170"/>
      </w:r>
      <w:r w:rsidRPr="00CB4100">
        <w:rPr>
          <w:rFonts w:eastAsia="Times New Roman"/>
          <w:color w:val="000000"/>
          <w:sz w:val="27"/>
          <w:szCs w:val="27"/>
          <w:lang w:val="en-US" w:eastAsia="en-US"/>
        </w:rPr>
        <w:t xml:space="preserve"> Note that within said model, particularly of multi-ownership, edge end as well as infrastructure devices may possibly be provided by private network owners, e.g., in industrial or entertainment use cases, even end users directly, e.g., in the form of home network based devices, in addition to one or more public network owner. </w:t>
      </w:r>
    </w:p>
    <w:p w14:paraId="08D7FD4E" w14:textId="77777777" w:rsidR="00004F72" w:rsidRDefault="00CB4100" w:rsidP="00004F72">
      <w:pPr>
        <w:spacing w:before="100" w:beforeAutospacing="1" w:after="100" w:afterAutospacing="1"/>
        <w:jc w:val="center"/>
        <w:rPr>
          <w:rFonts w:eastAsia="Times New Roman"/>
          <w:b/>
          <w:bCs/>
          <w:lang w:val="en-US" w:eastAsia="en-US"/>
        </w:rPr>
      </w:pPr>
      <w:commentRangeStart w:id="171"/>
      <w:r w:rsidRPr="00CB4100">
        <w:rPr>
          <w:rFonts w:eastAsia="Times New Roman"/>
          <w:noProof/>
          <w:color w:val="000000"/>
          <w:sz w:val="27"/>
          <w:szCs w:val="27"/>
          <w:lang w:val="en-US" w:eastAsia="en-US"/>
        </w:rPr>
        <w:drawing>
          <wp:inline distT="0" distB="0" distL="0" distR="0" wp14:anchorId="5D0F3C65" wp14:editId="2C8CCDED">
            <wp:extent cx="6090920" cy="260331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7709" cy="2606220"/>
                    </a:xfrm>
                    <a:prstGeom prst="rect">
                      <a:avLst/>
                    </a:prstGeom>
                    <a:noFill/>
                  </pic:spPr>
                </pic:pic>
              </a:graphicData>
            </a:graphic>
          </wp:inline>
        </w:drawing>
      </w:r>
      <w:commentRangeEnd w:id="171"/>
      <w:r w:rsidRPr="00CB4100">
        <w:rPr>
          <w:rFonts w:eastAsia="Times New Roman"/>
          <w:sz w:val="16"/>
          <w:szCs w:val="16"/>
          <w:lang w:val="en-US" w:eastAsia="en-US"/>
        </w:rPr>
        <w:commentReference w:id="171"/>
      </w:r>
      <w:r w:rsidR="007466EA" w:rsidRPr="007466EA">
        <w:rPr>
          <w:rFonts w:eastAsia="Times New Roman"/>
          <w:b/>
          <w:bCs/>
          <w:lang w:val="en-US" w:eastAsia="en-US"/>
        </w:rPr>
        <w:t xml:space="preserve"> </w:t>
      </w:r>
    </w:p>
    <w:p w14:paraId="6038CE53" w14:textId="611D54FA" w:rsidR="00CB4100" w:rsidRPr="00CB4100" w:rsidRDefault="007466EA" w:rsidP="00CB4100">
      <w:pPr>
        <w:spacing w:before="100" w:beforeAutospacing="1" w:after="100" w:afterAutospacing="1"/>
        <w:jc w:val="center"/>
        <w:rPr>
          <w:rFonts w:eastAsia="Times New Roman"/>
          <w:color w:val="000000"/>
          <w:sz w:val="27"/>
          <w:szCs w:val="27"/>
          <w:lang w:val="en-US" w:eastAsia="en-US"/>
        </w:rPr>
      </w:pPr>
      <w:bookmarkStart w:id="172" w:name="_Toc3820889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31</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proofErr w:type="gramStart"/>
      <w:r w:rsidR="003463CA">
        <w:rPr>
          <w:rFonts w:eastAsia="Times New Roman"/>
          <w:color w:val="000000"/>
          <w:sz w:val="27"/>
          <w:szCs w:val="27"/>
          <w:lang w:val="en-US" w:eastAsia="en-US"/>
        </w:rPr>
        <w:t xml:space="preserve">- </w:t>
      </w:r>
      <w:r w:rsidR="00CB4100" w:rsidRPr="00CB4100">
        <w:rPr>
          <w:rFonts w:eastAsia="Times New Roman"/>
          <w:color w:val="000000"/>
          <w:sz w:val="27"/>
          <w:szCs w:val="27"/>
          <w:lang w:val="en-US" w:eastAsia="en-US"/>
        </w:rPr>
        <w:t xml:space="preserve"> Edge</w:t>
      </w:r>
      <w:proofErr w:type="gramEnd"/>
      <w:r w:rsidR="003463CA">
        <w:rPr>
          <w:rFonts w:eastAsia="Times New Roman"/>
          <w:color w:val="000000"/>
          <w:sz w:val="27"/>
          <w:szCs w:val="27"/>
          <w:lang w:val="en-US" w:eastAsia="en-US"/>
        </w:rPr>
        <w:t xml:space="preserve"> Architecture</w:t>
      </w:r>
      <w:bookmarkEnd w:id="172"/>
    </w:p>
    <w:p w14:paraId="7E501D5E" w14:textId="77777777" w:rsidR="00CB4100" w:rsidRPr="00CB4100" w:rsidRDefault="00CB4100" w:rsidP="00CB4100">
      <w:pPr>
        <w:rPr>
          <w:lang w:val="en-US" w:eastAsia="en-US"/>
        </w:rPr>
      </w:pPr>
      <w:commentRangeStart w:id="173"/>
      <w:r w:rsidRPr="00CB4100">
        <w:rPr>
          <w:highlight w:val="yellow"/>
          <w:lang w:eastAsia="en-US"/>
        </w:rPr>
        <w:t xml:space="preserve">This transient nature of relationships constitutes a significant shift beyond the often long-term and static relations between network (operators) and end user (devices). Such transient relationships can be found, for example in [REF to subG1 use case on mobile function offloading], </w:t>
      </w:r>
      <w:r w:rsidRPr="00CB4100">
        <w:rPr>
          <w:highlight w:val="yellow"/>
          <w:lang w:val="en-US" w:eastAsia="en-US"/>
        </w:rPr>
        <w:t>but also occur in scenarios in which private network equipment, including end devices, is being utilized in the end-to-end provisioning of services to end users.</w:t>
      </w:r>
      <w:r w:rsidRPr="00CB4100">
        <w:rPr>
          <w:lang w:val="en-US" w:eastAsia="en-US"/>
        </w:rPr>
        <w:t xml:space="preserve"> </w:t>
      </w:r>
      <w:commentRangeEnd w:id="173"/>
      <w:r w:rsidRPr="00CB4100">
        <w:rPr>
          <w:rFonts w:eastAsia="Times New Roman"/>
          <w:sz w:val="16"/>
          <w:szCs w:val="16"/>
          <w:lang w:val="en-US" w:eastAsia="en-US"/>
        </w:rPr>
        <w:commentReference w:id="173"/>
      </w:r>
    </w:p>
    <w:p w14:paraId="62838978" w14:textId="77777777" w:rsidR="00CB4100" w:rsidRDefault="00CB4100" w:rsidP="00CB4100">
      <w:pPr>
        <w:spacing w:before="100" w:beforeAutospacing="1" w:after="100" w:afterAutospacing="1"/>
        <w:rPr>
          <w:rFonts w:eastAsia="Times New Roman"/>
          <w:i/>
          <w:lang w:val="en-US" w:eastAsia="en-US"/>
        </w:rPr>
      </w:pPr>
      <w:r w:rsidRPr="00CB4100">
        <w:rPr>
          <w:rFonts w:eastAsia="Times New Roman"/>
          <w:i/>
          <w:lang w:val="en-US" w:eastAsia="en-US"/>
        </w:rPr>
        <w:t xml:space="preserve">Any edge/access network solution must cater to these </w:t>
      </w:r>
      <w:r w:rsidRPr="00CB4100">
        <w:rPr>
          <w:rFonts w:eastAsia="Times New Roman"/>
          <w:b/>
          <w:i/>
          <w:lang w:val="en-US" w:eastAsia="en-US"/>
        </w:rPr>
        <w:t>transient relations</w:t>
      </w:r>
      <w:r w:rsidRPr="00CB4100">
        <w:rPr>
          <w:rFonts w:eastAsia="Times New Roman"/>
          <w:i/>
          <w:lang w:val="en-US" w:eastAsia="en-US"/>
        </w:rPr>
        <w:t xml:space="preserve"> being established.</w:t>
      </w:r>
    </w:p>
    <w:p w14:paraId="645349E2"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Following diagram provides an architectural overview for future Access &amp; Edge Network</w:t>
      </w:r>
    </w:p>
    <w:p w14:paraId="6A46536B"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commentRangeStart w:id="174"/>
      <w:r w:rsidRPr="0034212B">
        <w:rPr>
          <w:rFonts w:eastAsia="Times New Roman"/>
          <w:noProof/>
          <w:lang w:val="en-US" w:eastAsia="en-US"/>
        </w:rPr>
        <w:drawing>
          <wp:inline distT="0" distB="0" distL="0" distR="0" wp14:anchorId="0851C618" wp14:editId="442947E8">
            <wp:extent cx="5731510" cy="3048000"/>
            <wp:effectExtent l="0" t="0" r="2540" b="0"/>
            <wp:docPr id="86918" name="Picture 8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commentRangeEnd w:id="174"/>
      <w:r w:rsidRPr="0034212B">
        <w:rPr>
          <w:rFonts w:eastAsia="Times New Roman"/>
          <w:sz w:val="16"/>
          <w:szCs w:val="16"/>
          <w:lang w:val="en-US" w:eastAsia="en-US"/>
        </w:rPr>
        <w:commentReference w:id="174"/>
      </w:r>
    </w:p>
    <w:p w14:paraId="26FB146D" w14:textId="421699C9" w:rsidR="003C0E0D" w:rsidRPr="0034212B" w:rsidRDefault="006D0F9E" w:rsidP="003C0E0D">
      <w:pPr>
        <w:tabs>
          <w:tab w:val="left" w:pos="1224"/>
        </w:tabs>
        <w:spacing w:before="100" w:beforeAutospacing="1" w:after="100" w:afterAutospacing="1"/>
        <w:jc w:val="center"/>
        <w:rPr>
          <w:rFonts w:eastAsia="Times New Roman"/>
          <w:color w:val="000000"/>
          <w:sz w:val="20"/>
          <w:lang w:val="en-US" w:eastAsia="en-US"/>
        </w:rPr>
      </w:pPr>
      <w:bookmarkStart w:id="175" w:name="_Toc38208899"/>
      <w:r w:rsidRPr="006E0536">
        <w:rPr>
          <w:rFonts w:eastAsia="Times New Roman"/>
          <w:b/>
          <w:bCs/>
          <w:lang w:val="en-US" w:eastAsia="en-US"/>
        </w:rPr>
        <w:lastRenderedPageBreak/>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32</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9B37C9">
        <w:rPr>
          <w:rFonts w:eastAsia="Times New Roman"/>
          <w:color w:val="000000"/>
          <w:sz w:val="20"/>
          <w:lang w:val="en-US" w:eastAsia="en-US"/>
        </w:rPr>
        <w:t>Future Network Access and</w:t>
      </w:r>
      <w:r w:rsidR="003C0E0D" w:rsidRPr="0034212B">
        <w:rPr>
          <w:rFonts w:eastAsia="Times New Roman"/>
          <w:color w:val="000000"/>
          <w:sz w:val="20"/>
          <w:lang w:val="en-US" w:eastAsia="en-US"/>
        </w:rPr>
        <w:t xml:space="preserve"> Edge </w:t>
      </w:r>
      <w:r w:rsidR="009B37C9">
        <w:rPr>
          <w:rFonts w:eastAsia="Times New Roman"/>
          <w:color w:val="000000"/>
          <w:sz w:val="20"/>
          <w:lang w:val="en-US" w:eastAsia="en-US"/>
        </w:rPr>
        <w:t>architecture</w:t>
      </w:r>
      <w:bookmarkEnd w:id="175"/>
      <w:r w:rsidR="009B37C9">
        <w:rPr>
          <w:rFonts w:eastAsia="Times New Roman"/>
          <w:color w:val="000000"/>
          <w:sz w:val="20"/>
          <w:lang w:val="en-US" w:eastAsia="en-US"/>
        </w:rPr>
        <w:t xml:space="preserve"> </w:t>
      </w:r>
    </w:p>
    <w:p w14:paraId="094B6A4D" w14:textId="744EBCC6"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The diagram </w:t>
      </w:r>
      <w:r w:rsidR="009B37C9">
        <w:rPr>
          <w:rFonts w:eastAsia="Times New Roman"/>
          <w:color w:val="000000"/>
          <w:lang w:val="en-US" w:eastAsia="en-US"/>
        </w:rPr>
        <w:t>describes</w:t>
      </w:r>
      <w:r w:rsidRPr="0034212B">
        <w:rPr>
          <w:rFonts w:eastAsia="Times New Roman"/>
          <w:color w:val="000000"/>
          <w:lang w:val="en-US" w:eastAsia="en-US"/>
        </w:rPr>
        <w:t xml:space="preserve"> </w:t>
      </w:r>
      <w:r w:rsidR="009B37C9">
        <w:rPr>
          <w:rFonts w:eastAsia="Times New Roman"/>
          <w:color w:val="000000"/>
          <w:lang w:val="en-US" w:eastAsia="en-US"/>
        </w:rPr>
        <w:t xml:space="preserve">an </w:t>
      </w:r>
      <w:r w:rsidRPr="0034212B">
        <w:rPr>
          <w:rFonts w:eastAsia="Times New Roman"/>
          <w:color w:val="000000"/>
          <w:lang w:val="en-US" w:eastAsia="en-US"/>
        </w:rPr>
        <w:t xml:space="preserve">architecture of the access and edge network relevant for future network (Network2030) with the integration of densified edge/access networks. </w:t>
      </w:r>
    </w:p>
    <w:p w14:paraId="2D39B123"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The access and edge network segments need to enable the requirements &amp; performance parameters outlined for future network. Hence, the architecture needs to be intelligently structured to support extreme operating conditions e.g. in-time and on-time service delivery, security &amp; privacy, energy efficiency, dynamic service configuration, ubiquitous coverage, technology independence and quicker self-healing. The proposed strawman provides a bird-eye view to enable the expectations.</w:t>
      </w:r>
    </w:p>
    <w:p w14:paraId="524AA40D" w14:textId="77777777" w:rsidR="0043493C" w:rsidRPr="0043493C" w:rsidRDefault="0043493C" w:rsidP="0043493C">
      <w:p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The architecture supports the requirements outlined for future network by adopting following principles</w:t>
      </w:r>
    </w:p>
    <w:p w14:paraId="148478EB" w14:textId="77777777" w:rsidR="0043493C" w:rsidRPr="0043493C" w:rsidRDefault="0043493C" w:rsidP="0043493C">
      <w:pPr>
        <w:numPr>
          <w:ilvl w:val="0"/>
          <w:numId w:val="111"/>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Service oriented virtual network driven design to provide on-demand service plane for each service type e.g. dedicated plane for in-time service</w:t>
      </w:r>
    </w:p>
    <w:p w14:paraId="391F7BF4" w14:textId="77777777" w:rsidR="0043493C" w:rsidRPr="0043493C" w:rsidRDefault="0043493C" w:rsidP="0043493C">
      <w:pPr>
        <w:numPr>
          <w:ilvl w:val="0"/>
          <w:numId w:val="111"/>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Multi-technology access network to provide unified features across heterogenous technology. Therefore, a service can be seamlessly ported from one device or network or technology to another device or network or technology.</w:t>
      </w:r>
    </w:p>
    <w:p w14:paraId="07E31C68" w14:textId="77777777" w:rsidR="0043493C" w:rsidRPr="0043493C" w:rsidRDefault="0043493C" w:rsidP="0043493C">
      <w:pPr>
        <w:numPr>
          <w:ilvl w:val="0"/>
          <w:numId w:val="111"/>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Distributed Edge computing close to Radio nodes for lower latency &amp; rapid decision making</w:t>
      </w:r>
    </w:p>
    <w:p w14:paraId="16562646" w14:textId="7451917E" w:rsidR="0043493C" w:rsidRPr="0043493C" w:rsidRDefault="0043493C" w:rsidP="007E04E8">
      <w:pPr>
        <w:numPr>
          <w:ilvl w:val="0"/>
          <w:numId w:val="111"/>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Controllers to provide service, network &amp; infrastructure management in distributed &amp; centralized format so that localized Configuration, Management &amp; Operation instructions can be implemented in real time while centralized decision making may happen at end to end network controller agent layer</w:t>
      </w:r>
    </w:p>
    <w:p w14:paraId="194D6927"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The architecture is divided into following parts</w:t>
      </w:r>
    </w:p>
    <w:p w14:paraId="04727166" w14:textId="77777777" w:rsidR="007E04E8" w:rsidRPr="007E04E8" w:rsidRDefault="007E04E8" w:rsidP="007E04E8">
      <w:pPr>
        <w:numPr>
          <w:ilvl w:val="0"/>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Device Centric Network- Device centric network provides device to device direct link for local communication e.g. device to device file transfer. Multiple devices can come together to form a specific </w:t>
      </w:r>
      <w:proofErr w:type="gramStart"/>
      <w:r w:rsidRPr="007E04E8">
        <w:rPr>
          <w:rFonts w:eastAsia="Times New Roman"/>
          <w:color w:val="000000"/>
          <w:lang w:val="en-US" w:eastAsia="en-US"/>
        </w:rPr>
        <w:t>purpose based</w:t>
      </w:r>
      <w:proofErr w:type="gramEnd"/>
      <w:r w:rsidRPr="007E04E8">
        <w:rPr>
          <w:rFonts w:eastAsia="Times New Roman"/>
          <w:color w:val="000000"/>
          <w:lang w:val="en-US" w:eastAsia="en-US"/>
        </w:rPr>
        <w:t xml:space="preserve"> network to perform some use case. For </w:t>
      </w:r>
      <w:proofErr w:type="gramStart"/>
      <w:r w:rsidRPr="007E04E8">
        <w:rPr>
          <w:rFonts w:eastAsia="Times New Roman"/>
          <w:color w:val="000000"/>
          <w:lang w:val="en-US" w:eastAsia="en-US"/>
        </w:rPr>
        <w:t>example</w:t>
      </w:r>
      <w:proofErr w:type="gramEnd"/>
      <w:r w:rsidRPr="007E04E8">
        <w:rPr>
          <w:rFonts w:eastAsia="Times New Roman"/>
          <w:color w:val="000000"/>
          <w:lang w:val="en-US" w:eastAsia="en-US"/>
        </w:rPr>
        <w:t xml:space="preserve"> local community discussions during lockdown. The setup and management can remain at macro-cell level or can be handed over to micro cell whereas data flow is directly from device to device.</w:t>
      </w:r>
    </w:p>
    <w:p w14:paraId="357515AB" w14:textId="77777777" w:rsidR="007E04E8" w:rsidRPr="007E04E8" w:rsidRDefault="007E04E8" w:rsidP="007E04E8">
      <w:pPr>
        <w:numPr>
          <w:ilvl w:val="0"/>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Radio Access Network- It is similar to prevailing radio units of mobile/wireless network</w:t>
      </w:r>
    </w:p>
    <w:p w14:paraId="67CD2320" w14:textId="77777777" w:rsidR="007E04E8" w:rsidRPr="007E04E8" w:rsidRDefault="007E04E8" w:rsidP="007E04E8">
      <w:pPr>
        <w:numPr>
          <w:ilvl w:val="1"/>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Macro Cell- Macro cells are for wide area coverage ranging in few miles</w:t>
      </w:r>
    </w:p>
    <w:p w14:paraId="43C972F1" w14:textId="77777777" w:rsidR="007E04E8" w:rsidRPr="007E04E8" w:rsidRDefault="007E04E8" w:rsidP="007E04E8">
      <w:pPr>
        <w:numPr>
          <w:ilvl w:val="1"/>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Micro Cell- Micro cells are for very short distance and can be further segmented into personal cell, </w:t>
      </w:r>
      <w:proofErr w:type="spellStart"/>
      <w:r w:rsidRPr="007E04E8">
        <w:rPr>
          <w:rFonts w:eastAsia="Times New Roman"/>
          <w:color w:val="000000"/>
          <w:lang w:val="en-US" w:eastAsia="en-US"/>
        </w:rPr>
        <w:t>femto</w:t>
      </w:r>
      <w:proofErr w:type="spellEnd"/>
      <w:r w:rsidRPr="007E04E8">
        <w:rPr>
          <w:rFonts w:eastAsia="Times New Roman"/>
          <w:color w:val="000000"/>
          <w:lang w:val="en-US" w:eastAsia="en-US"/>
        </w:rPr>
        <w:t xml:space="preserve"> cell, </w:t>
      </w:r>
      <w:proofErr w:type="spellStart"/>
      <w:r w:rsidRPr="007E04E8">
        <w:rPr>
          <w:rFonts w:eastAsia="Times New Roman"/>
          <w:color w:val="000000"/>
          <w:lang w:val="en-US" w:eastAsia="en-US"/>
        </w:rPr>
        <w:t>pico</w:t>
      </w:r>
      <w:proofErr w:type="spellEnd"/>
      <w:r w:rsidRPr="007E04E8">
        <w:rPr>
          <w:rFonts w:eastAsia="Times New Roman"/>
          <w:color w:val="000000"/>
          <w:lang w:val="en-US" w:eastAsia="en-US"/>
        </w:rPr>
        <w:t xml:space="preserve"> cell or any other form.</w:t>
      </w:r>
    </w:p>
    <w:p w14:paraId="224B6C1B" w14:textId="77777777" w:rsidR="007E04E8" w:rsidRPr="007E04E8" w:rsidRDefault="007E04E8" w:rsidP="007E04E8">
      <w:pPr>
        <w:numPr>
          <w:ilvl w:val="1"/>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Contextual/on-demand cell- Service provider may provision a cell for some contextual service that may be on demand. For </w:t>
      </w:r>
      <w:proofErr w:type="gramStart"/>
      <w:r w:rsidRPr="007E04E8">
        <w:rPr>
          <w:rFonts w:eastAsia="Times New Roman"/>
          <w:color w:val="000000"/>
          <w:lang w:val="en-US" w:eastAsia="en-US"/>
        </w:rPr>
        <w:t>example</w:t>
      </w:r>
      <w:proofErr w:type="gramEnd"/>
      <w:r w:rsidRPr="007E04E8">
        <w:rPr>
          <w:rFonts w:eastAsia="Times New Roman"/>
          <w:color w:val="000000"/>
          <w:lang w:val="en-US" w:eastAsia="en-US"/>
        </w:rPr>
        <w:t xml:space="preserve"> a virtual cell provisioning to support government administrative activity in high security service context during lockdown</w:t>
      </w:r>
    </w:p>
    <w:p w14:paraId="427F1882" w14:textId="77777777" w:rsidR="007E04E8" w:rsidRPr="007E04E8" w:rsidRDefault="007E04E8" w:rsidP="007E04E8">
      <w:pPr>
        <w:numPr>
          <w:ilvl w:val="1"/>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Satellite inter-working- These are detailed in Space communication section. [Ref Space communication document]</w:t>
      </w:r>
    </w:p>
    <w:p w14:paraId="20DBFEC2" w14:textId="77777777" w:rsidR="007E04E8" w:rsidRPr="007E04E8" w:rsidRDefault="007E04E8" w:rsidP="007E04E8">
      <w:pPr>
        <w:numPr>
          <w:ilvl w:val="0"/>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Access Radio Termination- Access radio termination that happens at Radio unit and provides a backhaul link becomes a major point of interface in access network. Since some compute capabilities in form of remote edge computing is established near radio unit therefore these termination points provide a demarcation area for traffic related decision making.</w:t>
      </w:r>
    </w:p>
    <w:p w14:paraId="32C90F8D" w14:textId="77777777" w:rsidR="007E04E8" w:rsidRPr="007E04E8" w:rsidRDefault="007E04E8" w:rsidP="007E04E8">
      <w:pPr>
        <w:numPr>
          <w:ilvl w:val="0"/>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Front-haul, Mid-haul &amp; Back-haul (X-haul)- Traditional backhaul is divided into these three segments. Idea is to provide different compute and </w:t>
      </w:r>
      <w:proofErr w:type="gramStart"/>
      <w:r w:rsidRPr="007E04E8">
        <w:rPr>
          <w:rFonts w:eastAsia="Times New Roman"/>
          <w:color w:val="000000"/>
          <w:lang w:val="en-US" w:eastAsia="en-US"/>
        </w:rPr>
        <w:t>decision making</w:t>
      </w:r>
      <w:proofErr w:type="gramEnd"/>
      <w:r w:rsidRPr="007E04E8">
        <w:rPr>
          <w:rFonts w:eastAsia="Times New Roman"/>
          <w:color w:val="000000"/>
          <w:lang w:val="en-US" w:eastAsia="en-US"/>
        </w:rPr>
        <w:t xml:space="preserve"> capabilities at different points in backhaul network. Any edge computing in front haul will have less latency but will be more sensitive to storage and complexity of algorithm whereas any edge computing capability in backhaul may end up adding more latency but help in more centralized operation and hence storage &amp; algorithm complexity can be built up. Mid-haul may be considered as </w:t>
      </w:r>
      <w:proofErr w:type="spellStart"/>
      <w:r w:rsidRPr="007E04E8">
        <w:rPr>
          <w:rFonts w:eastAsia="Times New Roman"/>
          <w:color w:val="000000"/>
          <w:lang w:val="en-US" w:eastAsia="en-US"/>
        </w:rPr>
        <w:t>atrade</w:t>
      </w:r>
      <w:proofErr w:type="spellEnd"/>
      <w:r w:rsidRPr="007E04E8">
        <w:rPr>
          <w:rFonts w:eastAsia="Times New Roman"/>
          <w:color w:val="000000"/>
          <w:lang w:val="en-US" w:eastAsia="en-US"/>
        </w:rPr>
        <w:t>-ff between front haul and back haul</w:t>
      </w:r>
    </w:p>
    <w:p w14:paraId="66665B1A" w14:textId="77777777" w:rsidR="007E04E8" w:rsidRPr="007E04E8" w:rsidRDefault="007E04E8" w:rsidP="007E04E8">
      <w:pPr>
        <w:numPr>
          <w:ilvl w:val="0"/>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lastRenderedPageBreak/>
        <w:t xml:space="preserve">X-Haul termination- X-haul termination refers to termination points </w:t>
      </w:r>
      <w:proofErr w:type="spellStart"/>
      <w:r w:rsidRPr="007E04E8">
        <w:rPr>
          <w:rFonts w:eastAsia="Times New Roman"/>
          <w:color w:val="000000"/>
          <w:lang w:val="en-US" w:eastAsia="en-US"/>
        </w:rPr>
        <w:t>fo</w:t>
      </w:r>
      <w:proofErr w:type="spellEnd"/>
      <w:r w:rsidRPr="007E04E8">
        <w:rPr>
          <w:rFonts w:eastAsia="Times New Roman"/>
          <w:color w:val="000000"/>
          <w:lang w:val="en-US" w:eastAsia="en-US"/>
        </w:rPr>
        <w:t xml:space="preserve"> front haul or mid haul or back haul. It is used to create demarcation points and specify network segment as front haul, mid haul or backhaul.</w:t>
      </w:r>
    </w:p>
    <w:p w14:paraId="7FC1EE33" w14:textId="77777777" w:rsidR="007E04E8" w:rsidRPr="007E04E8" w:rsidRDefault="007E04E8" w:rsidP="007E04E8">
      <w:pPr>
        <w:numPr>
          <w:ilvl w:val="0"/>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Edge Computing &amp; Analytics- Edge computing &amp; analytics is very critical aspect of future network because it provides localized data management, localized decision making, localized traffic offloading and therefore reduces latency as well as dependency on core network.</w:t>
      </w:r>
    </w:p>
    <w:p w14:paraId="4DDC2119" w14:textId="77777777" w:rsidR="007E04E8" w:rsidRPr="007E04E8" w:rsidRDefault="007E04E8" w:rsidP="007E04E8">
      <w:pPr>
        <w:numPr>
          <w:ilvl w:val="1"/>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Far Edge Computing &amp; Analytics (Near Radio Unit)- This is capability hosted at remotest possible location. </w:t>
      </w:r>
    </w:p>
    <w:p w14:paraId="10EE9E9E" w14:textId="77777777" w:rsidR="007E04E8" w:rsidRPr="007E04E8" w:rsidRDefault="007E04E8" w:rsidP="007E04E8">
      <w:pPr>
        <w:numPr>
          <w:ilvl w:val="1"/>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Concentric Decision Points &amp; Analytics (Near Distribution Unit &amp; Centralized Unit)- Edge computing at DU and CU helps in rendering local traffic off-loading and associated decision making</w:t>
      </w:r>
    </w:p>
    <w:p w14:paraId="2D47C168" w14:textId="77777777" w:rsidR="007E04E8" w:rsidRPr="007E04E8" w:rsidRDefault="007E04E8" w:rsidP="007E04E8">
      <w:pPr>
        <w:numPr>
          <w:ilvl w:val="1"/>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Edge to Core inter-working- Edge network needs to work in collaboration with core network. Though edge networks are provided with compute and storage capabilities, but these need to interact with core network in structural form so that end to end service delivery is not adversely impacted. For </w:t>
      </w:r>
      <w:proofErr w:type="gramStart"/>
      <w:r w:rsidRPr="007E04E8">
        <w:rPr>
          <w:rFonts w:eastAsia="Times New Roman"/>
          <w:color w:val="000000"/>
          <w:lang w:val="en-US" w:eastAsia="en-US"/>
        </w:rPr>
        <w:t>example</w:t>
      </w:r>
      <w:proofErr w:type="gramEnd"/>
      <w:r w:rsidRPr="007E04E8">
        <w:rPr>
          <w:rFonts w:eastAsia="Times New Roman"/>
          <w:color w:val="000000"/>
          <w:lang w:val="en-US" w:eastAsia="en-US"/>
        </w:rPr>
        <w:t xml:space="preserve"> avoidance of unlawful activities at access network.</w:t>
      </w:r>
    </w:p>
    <w:p w14:paraId="34D37A7D" w14:textId="77777777" w:rsidR="007E04E8" w:rsidRPr="007E04E8" w:rsidRDefault="007E04E8" w:rsidP="007E04E8">
      <w:pPr>
        <w:numPr>
          <w:ilvl w:val="1"/>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Edge to Edge inter-working- Edge network may need to interact with other edge network in close proximity to support use cases that are independent of core network. For </w:t>
      </w:r>
      <w:proofErr w:type="gramStart"/>
      <w:r w:rsidRPr="007E04E8">
        <w:rPr>
          <w:rFonts w:eastAsia="Times New Roman"/>
          <w:color w:val="000000"/>
          <w:lang w:val="en-US" w:eastAsia="en-US"/>
        </w:rPr>
        <w:t>example</w:t>
      </w:r>
      <w:proofErr w:type="gramEnd"/>
      <w:r w:rsidRPr="007E04E8">
        <w:rPr>
          <w:rFonts w:eastAsia="Times New Roman"/>
          <w:color w:val="000000"/>
          <w:lang w:val="en-US" w:eastAsia="en-US"/>
        </w:rPr>
        <w:t xml:space="preserve"> inter-community communication in close proximity or gaming tournament in local societies</w:t>
      </w:r>
    </w:p>
    <w:p w14:paraId="300EE0BB" w14:textId="77777777" w:rsidR="007E04E8" w:rsidRPr="007E04E8" w:rsidRDefault="007E04E8" w:rsidP="007E04E8">
      <w:pPr>
        <w:numPr>
          <w:ilvl w:val="1"/>
          <w:numId w:val="9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Edge to Industry vertical solution inter-working- Edge network of CSP may require communicating directly with industry vertical solution in some scenarios e.g. local health center providing health services through automated local health center interface.</w:t>
      </w:r>
    </w:p>
    <w:p w14:paraId="45D03F2C" w14:textId="77777777" w:rsidR="007E04E8" w:rsidRPr="007E04E8" w:rsidRDefault="007E04E8" w:rsidP="007E04E8">
      <w:p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The architecture is visualized as service </w:t>
      </w:r>
      <w:proofErr w:type="gramStart"/>
      <w:r w:rsidRPr="007E04E8">
        <w:rPr>
          <w:rFonts w:eastAsia="Times New Roman"/>
          <w:color w:val="000000"/>
          <w:lang w:val="en-US" w:eastAsia="en-US"/>
        </w:rPr>
        <w:t>plane based</w:t>
      </w:r>
      <w:proofErr w:type="gramEnd"/>
      <w:r w:rsidRPr="007E04E8">
        <w:rPr>
          <w:rFonts w:eastAsia="Times New Roman"/>
          <w:color w:val="000000"/>
          <w:lang w:val="en-US" w:eastAsia="en-US"/>
        </w:rPr>
        <w:t xml:space="preserve"> design where each plane is structured to cater to specific service parameters. Services may be allowed to navigate from plane to plane if there is change in service configuration or associated functional capability e.g. an in-time service may be moved from in-time service plane of low latency to on-time service plane of fixed latency.</w:t>
      </w:r>
    </w:p>
    <w:p w14:paraId="68E2D568" w14:textId="393C8A1F" w:rsidR="003C0E0D" w:rsidRPr="007E04E8" w:rsidRDefault="003C0E0D">
      <w:pPr>
        <w:pStyle w:val="ListParagraph"/>
        <w:numPr>
          <w:ilvl w:val="0"/>
          <w:numId w:val="113"/>
        </w:numPr>
        <w:outlineLvl w:val="1"/>
        <w:rPr>
          <w:rFonts w:eastAsia="Times New Roman"/>
          <w:b/>
        </w:rPr>
        <w:pPrChange w:id="176" w:author="Toy, Mehmet" w:date="2020-04-19T14:40:00Z">
          <w:pPr>
            <w:pStyle w:val="ListParagraph"/>
            <w:numPr>
              <w:numId w:val="113"/>
            </w:numPr>
            <w:ind w:hanging="360"/>
          </w:pPr>
        </w:pPrChange>
      </w:pPr>
      <w:bookmarkStart w:id="177" w:name="_Toc38215994"/>
      <w:r w:rsidRPr="007E04E8">
        <w:rPr>
          <w:rFonts w:eastAsia="Times New Roman"/>
          <w:b/>
        </w:rPr>
        <w:t xml:space="preserve">Edge Computing </w:t>
      </w:r>
      <w:del w:id="178" w:author="Toy, Mehmet" w:date="2020-04-19T14:40:00Z">
        <w:r w:rsidRPr="007E04E8" w:rsidDel="007E04E8">
          <w:rPr>
            <w:rFonts w:eastAsia="Times New Roman"/>
            <w:b/>
          </w:rPr>
          <w:delText xml:space="preserve">&amp; </w:delText>
        </w:r>
      </w:del>
      <w:ins w:id="179" w:author="Toy, Mehmet" w:date="2020-04-19T14:40:00Z">
        <w:r w:rsidR="007E04E8">
          <w:rPr>
            <w:rFonts w:eastAsia="Times New Roman"/>
            <w:b/>
          </w:rPr>
          <w:t>and</w:t>
        </w:r>
        <w:r w:rsidR="007E04E8" w:rsidRPr="007E04E8">
          <w:rPr>
            <w:rFonts w:eastAsia="Times New Roman"/>
            <w:b/>
          </w:rPr>
          <w:t xml:space="preserve"> </w:t>
        </w:r>
      </w:ins>
      <w:r w:rsidRPr="007E04E8">
        <w:rPr>
          <w:rFonts w:eastAsia="Times New Roman"/>
          <w:b/>
        </w:rPr>
        <w:t>Analytics</w:t>
      </w:r>
      <w:bookmarkEnd w:id="177"/>
    </w:p>
    <w:p w14:paraId="6121E453"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Edge computing is extremely important for future network to realize many essential future use cases that are highly dependent upon latency, jitter, security and other quality parameters. ETSI listed following high-level concepts in its white paper [Ref 1] that are essential in providing high performance MEC services with an unparalleled quality of experience.</w:t>
      </w:r>
    </w:p>
    <w:p w14:paraId="6C41336B" w14:textId="77777777" w:rsidR="003C0E0D" w:rsidRPr="0034212B" w:rsidRDefault="003C0E0D" w:rsidP="009C4E22">
      <w:pPr>
        <w:numPr>
          <w:ilvl w:val="0"/>
          <w:numId w:val="9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Concurrent access to local and central Data Networks (DN) in a single PDU session</w:t>
      </w:r>
    </w:p>
    <w:p w14:paraId="1C5E85F6" w14:textId="77777777" w:rsidR="003C0E0D" w:rsidRPr="0034212B" w:rsidRDefault="003C0E0D" w:rsidP="009C4E22">
      <w:pPr>
        <w:numPr>
          <w:ilvl w:val="0"/>
          <w:numId w:val="9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Selection of the User Plane Function for a PDU session close to the UE’s point of attachment</w:t>
      </w:r>
    </w:p>
    <w:p w14:paraId="7145EC08" w14:textId="77777777" w:rsidR="003C0E0D" w:rsidRPr="0034212B" w:rsidRDefault="003C0E0D" w:rsidP="009C4E22">
      <w:pPr>
        <w:numPr>
          <w:ilvl w:val="0"/>
          <w:numId w:val="9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Selection/establishment of a new UPF based on UE mobility and connectivity related events received from the SMF, see the “UE and application mobility” section</w:t>
      </w:r>
    </w:p>
    <w:p w14:paraId="227CDB8E" w14:textId="77777777" w:rsidR="003C0E0D" w:rsidRPr="0034212B" w:rsidRDefault="003C0E0D" w:rsidP="009C4E22">
      <w:pPr>
        <w:numPr>
          <w:ilvl w:val="0"/>
          <w:numId w:val="9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Network Capability Exposure to allow MEC (AF) to request information about UE(s) or request actions towards UE(s), see the “Capabilities exposure” section</w:t>
      </w:r>
    </w:p>
    <w:p w14:paraId="2AFF98C0" w14:textId="77777777" w:rsidR="003C0E0D" w:rsidRPr="0034212B" w:rsidRDefault="003C0E0D" w:rsidP="009C4E22">
      <w:pPr>
        <w:numPr>
          <w:ilvl w:val="0"/>
          <w:numId w:val="9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Possibility for MEC (AF) to influence traffic steering for a single UE or a group of UEs, see </w:t>
      </w:r>
      <w:proofErr w:type="gramStart"/>
      <w:r w:rsidRPr="0034212B">
        <w:rPr>
          <w:rFonts w:eastAsia="Times New Roman"/>
          <w:color w:val="000000"/>
          <w:lang w:val="en-US" w:eastAsia="en-US"/>
        </w:rPr>
        <w:t>the ”Traffic</w:t>
      </w:r>
      <w:proofErr w:type="gramEnd"/>
      <w:r w:rsidRPr="0034212B">
        <w:rPr>
          <w:rFonts w:eastAsia="Times New Roman"/>
          <w:color w:val="000000"/>
          <w:lang w:val="en-US" w:eastAsia="en-US"/>
        </w:rPr>
        <w:t xml:space="preserve"> steering” section</w:t>
      </w:r>
    </w:p>
    <w:p w14:paraId="2A93C023" w14:textId="77777777" w:rsidR="003C0E0D" w:rsidRPr="0034212B" w:rsidRDefault="003C0E0D" w:rsidP="009C4E22">
      <w:pPr>
        <w:numPr>
          <w:ilvl w:val="0"/>
          <w:numId w:val="9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Support for LI and Charging for MEC in the edge cloud, see the “Regulatory requirements” and “Charging” sections</w:t>
      </w:r>
    </w:p>
    <w:p w14:paraId="013ED603" w14:textId="77777777" w:rsidR="003C0E0D" w:rsidRPr="0034212B" w:rsidRDefault="003C0E0D" w:rsidP="009C4E22">
      <w:pPr>
        <w:numPr>
          <w:ilvl w:val="0"/>
          <w:numId w:val="9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Indication about LADN availability for UEs (Local Access Data Network) for specific and local MEC services</w:t>
      </w:r>
    </w:p>
    <w:p w14:paraId="62A4D5A7"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One of the key aspects for future network will be to inter-work with edge network of non- mobile entities i.e. Enterprise edge, industry vertical edge, ad-hoc network edge in mobile world or edge of </w:t>
      </w:r>
      <w:r w:rsidRPr="0034212B">
        <w:rPr>
          <w:rFonts w:eastAsia="Times New Roman"/>
          <w:color w:val="000000"/>
          <w:lang w:val="en-US" w:eastAsia="en-US"/>
        </w:rPr>
        <w:lastRenderedPageBreak/>
        <w:t xml:space="preserve">fixed network. It is essential so that decision can be made at the edge of the interacting network segment and response can be provided to reduce latency and enhance network capacity utilization. </w:t>
      </w:r>
    </w:p>
    <w:p w14:paraId="68A55A15"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p>
    <w:p w14:paraId="2A7DCAF2" w14:textId="77777777" w:rsidR="003C0E0D" w:rsidRPr="0034212B" w:rsidRDefault="003C0E0D" w:rsidP="003C0E0D">
      <w:pPr>
        <w:tabs>
          <w:tab w:val="left" w:pos="1224"/>
        </w:tabs>
        <w:spacing w:before="100" w:beforeAutospacing="1" w:after="100" w:afterAutospacing="1"/>
        <w:jc w:val="center"/>
        <w:rPr>
          <w:rFonts w:eastAsia="Times New Roman"/>
          <w:color w:val="000000"/>
          <w:lang w:val="en-US" w:eastAsia="en-US"/>
        </w:rPr>
      </w:pPr>
      <w:r w:rsidRPr="0034212B">
        <w:rPr>
          <w:rFonts w:eastAsia="Times New Roman"/>
          <w:noProof/>
          <w:lang w:val="en-US" w:eastAsia="en-US"/>
        </w:rPr>
        <w:drawing>
          <wp:inline distT="0" distB="0" distL="0" distR="0" wp14:anchorId="7EB86A2A" wp14:editId="03CDDA21">
            <wp:extent cx="4732020" cy="2646492"/>
            <wp:effectExtent l="0" t="0" r="0" b="1905"/>
            <wp:docPr id="86919" name="Picture 8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33114" cy="2647104"/>
                    </a:xfrm>
                    <a:prstGeom prst="rect">
                      <a:avLst/>
                    </a:prstGeom>
                    <a:noFill/>
                    <a:ln>
                      <a:noFill/>
                    </a:ln>
                  </pic:spPr>
                </pic:pic>
              </a:graphicData>
            </a:graphic>
          </wp:inline>
        </w:drawing>
      </w:r>
    </w:p>
    <w:p w14:paraId="600D2F81" w14:textId="3D1ABA99" w:rsidR="000A0E7C" w:rsidRDefault="000A0E7C" w:rsidP="003C0E0D">
      <w:pPr>
        <w:tabs>
          <w:tab w:val="left" w:pos="1224"/>
        </w:tabs>
        <w:spacing w:before="100" w:beforeAutospacing="1" w:after="100" w:afterAutospacing="1"/>
        <w:rPr>
          <w:rFonts w:eastAsia="Times New Roman"/>
          <w:color w:val="000000"/>
          <w:lang w:val="en-US" w:eastAsia="en-US"/>
        </w:rPr>
      </w:pPr>
      <w:r>
        <w:rPr>
          <w:rFonts w:eastAsia="Times New Roman"/>
          <w:b/>
          <w:bCs/>
          <w:lang w:val="en-US" w:eastAsia="en-US"/>
        </w:rPr>
        <w:tab/>
      </w:r>
      <w:r>
        <w:rPr>
          <w:rFonts w:eastAsia="Times New Roman"/>
          <w:b/>
          <w:bCs/>
          <w:lang w:val="en-US" w:eastAsia="en-US"/>
        </w:rPr>
        <w:tab/>
      </w:r>
      <w:bookmarkStart w:id="180" w:name="_Toc38208900"/>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ins w:id="181" w:author="Toy, Mehmet" w:date="2020-04-19T14:54:00Z">
        <w:r w:rsidR="00051493">
          <w:rPr>
            <w:rFonts w:eastAsia="Times New Roman"/>
            <w:b/>
            <w:bCs/>
            <w:noProof/>
            <w:lang w:val="en-US" w:eastAsia="en-US"/>
          </w:rPr>
          <w:t>35</w:t>
        </w:r>
      </w:ins>
      <w:del w:id="182" w:author="Toy, Mehmet" w:date="2020-04-19T14:54:00Z">
        <w:r w:rsidDel="00051493">
          <w:rPr>
            <w:rFonts w:eastAsia="Times New Roman"/>
            <w:b/>
            <w:bCs/>
            <w:noProof/>
            <w:lang w:val="en-US" w:eastAsia="en-US"/>
          </w:rPr>
          <w:delText>33</w:delText>
        </w:r>
      </w:del>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Edge Interworking</w:t>
      </w:r>
      <w:bookmarkEnd w:id="180"/>
    </w:p>
    <w:p w14:paraId="36DF6E4C" w14:textId="272FB756" w:rsidR="003C0E0D" w:rsidRPr="0034212B" w:rsidRDefault="006F38E0" w:rsidP="003C0E0D">
      <w:pPr>
        <w:tabs>
          <w:tab w:val="left" w:pos="1224"/>
        </w:tabs>
        <w:spacing w:before="100" w:beforeAutospacing="1" w:after="100" w:afterAutospacing="1"/>
        <w:rPr>
          <w:rFonts w:eastAsia="Times New Roman"/>
          <w:color w:val="000000"/>
          <w:lang w:val="en-US" w:eastAsia="en-US"/>
        </w:rPr>
      </w:pPr>
      <w:ins w:id="183" w:author="Toy, Mehmet" w:date="2020-04-19T14:41:00Z">
        <w:r>
          <w:rPr>
            <w:rFonts w:eastAsia="Times New Roman"/>
            <w:color w:val="000000"/>
            <w:lang w:val="en-US" w:eastAsia="en-US"/>
          </w:rPr>
          <w:t>I</w:t>
        </w:r>
      </w:ins>
      <w:del w:id="184" w:author="Toy, Mehmet" w:date="2020-04-19T14:41:00Z">
        <w:r w:rsidR="003C0E0D" w:rsidRPr="0034212B" w:rsidDel="006F38E0">
          <w:rPr>
            <w:rFonts w:eastAsia="Times New Roman"/>
            <w:color w:val="000000"/>
            <w:lang w:val="en-US" w:eastAsia="en-US"/>
          </w:rPr>
          <w:delText>i</w:delText>
        </w:r>
      </w:del>
      <w:r w:rsidR="003C0E0D" w:rsidRPr="0034212B">
        <w:rPr>
          <w:rFonts w:eastAsia="Times New Roman"/>
          <w:color w:val="000000"/>
          <w:lang w:val="en-US" w:eastAsia="en-US"/>
        </w:rPr>
        <w:t xml:space="preserve">n MEC the services produced by the MEC applications are registered in the service registry of the MEC platform. Similar registries need to form </w:t>
      </w:r>
      <w:proofErr w:type="gramStart"/>
      <w:r w:rsidR="003C0E0D" w:rsidRPr="0034212B">
        <w:rPr>
          <w:rFonts w:eastAsia="Times New Roman"/>
          <w:color w:val="000000"/>
          <w:lang w:val="en-US" w:eastAsia="en-US"/>
        </w:rPr>
        <w:t>an</w:t>
      </w:r>
      <w:proofErr w:type="gramEnd"/>
      <w:r w:rsidR="003C0E0D" w:rsidRPr="0034212B">
        <w:rPr>
          <w:rFonts w:eastAsia="Times New Roman"/>
          <w:color w:val="000000"/>
          <w:lang w:val="en-US" w:eastAsia="en-US"/>
        </w:rPr>
        <w:t xml:space="preserve"> hierarchical interaction pattern across discrete network so that services can be exposed, subscribed &amp; published, consumed, managed, rated &amp; charged independently outside the network of a particular entity e.g. mobile service provider.</w:t>
      </w:r>
    </w:p>
    <w:p w14:paraId="34971EEB"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Edge of the network needs to have localized intelligence in deciding if received traffic has any relevance in further progression of the message or it can be terminated or if some extract of the data needs to flow further down. It is necessary to enhance the value of the capacity i.e. not merely acting as data flow pipe but working as intelligence flow pipes.</w:t>
      </w:r>
    </w:p>
    <w:p w14:paraId="2489F7E3" w14:textId="57EC5C51"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Another aspect of Edge computing that may help in addressing some aspect of latency &amp; jitter sensitive applications may be moving away from authenticate &amp; authorize as sequential activity to a parallel procedure where enabling service delivery while authentica</w:t>
      </w:r>
      <w:ins w:id="185" w:author="Toy, Mehmet" w:date="2020-04-19T14:55:00Z">
        <w:r w:rsidR="00051493">
          <w:rPr>
            <w:rFonts w:eastAsia="Times New Roman"/>
            <w:color w:val="000000"/>
            <w:lang w:val="en-US" w:eastAsia="en-US"/>
          </w:rPr>
          <w:t xml:space="preserve">tion and </w:t>
        </w:r>
      </w:ins>
      <w:del w:id="186" w:author="Toy, Mehmet" w:date="2020-04-19T14:55:00Z">
        <w:r w:rsidRPr="0034212B" w:rsidDel="00051493">
          <w:rPr>
            <w:rFonts w:eastAsia="Times New Roman"/>
            <w:color w:val="000000"/>
            <w:lang w:val="en-US" w:eastAsia="en-US"/>
          </w:rPr>
          <w:delText xml:space="preserve">l &amp; </w:delText>
        </w:r>
      </w:del>
      <w:r w:rsidRPr="0034212B">
        <w:rPr>
          <w:rFonts w:eastAsia="Times New Roman"/>
          <w:color w:val="000000"/>
          <w:lang w:val="en-US" w:eastAsia="en-US"/>
        </w:rPr>
        <w:t>authorization happens through graded risk &amp; AI&amp;ML enabled algorithm.</w:t>
      </w:r>
    </w:p>
    <w:p w14:paraId="5BF78320" w14:textId="77777777" w:rsidR="003C0E0D" w:rsidRPr="00A363D7" w:rsidRDefault="003C0E0D" w:rsidP="00A363D7">
      <w:pPr>
        <w:pStyle w:val="ListParagraph"/>
        <w:numPr>
          <w:ilvl w:val="0"/>
          <w:numId w:val="115"/>
        </w:numPr>
        <w:outlineLvl w:val="2"/>
        <w:rPr>
          <w:rFonts w:eastAsia="Times New Roman"/>
          <w:b/>
        </w:rPr>
      </w:pPr>
      <w:bookmarkStart w:id="187" w:name="_Toc38215995"/>
      <w:r w:rsidRPr="00A363D7">
        <w:rPr>
          <w:rFonts w:eastAsia="Times New Roman"/>
          <w:b/>
        </w:rPr>
        <w:t>ETSI proposed MEC architecture</w:t>
      </w:r>
      <w:bookmarkEnd w:id="187"/>
      <w:r w:rsidRPr="00A363D7">
        <w:rPr>
          <w:rFonts w:eastAsia="Times New Roman"/>
          <w:b/>
        </w:rPr>
        <w:t xml:space="preserve"> </w:t>
      </w:r>
    </w:p>
    <w:p w14:paraId="416E3D4A"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ETSI foresees MEC as provider </w:t>
      </w:r>
      <w:proofErr w:type="gramStart"/>
      <w:r w:rsidRPr="0034212B">
        <w:rPr>
          <w:rFonts w:eastAsia="Times New Roman"/>
          <w:color w:val="000000"/>
          <w:lang w:val="en-US" w:eastAsia="en-US"/>
        </w:rPr>
        <w:t>of  a</w:t>
      </w:r>
      <w:proofErr w:type="gramEnd"/>
      <w:r w:rsidRPr="0034212B">
        <w:rPr>
          <w:rFonts w:eastAsia="Times New Roman"/>
          <w:color w:val="000000"/>
          <w:lang w:val="en-US" w:eastAsia="en-US"/>
        </w:rPr>
        <w:t xml:space="preserve"> new ecosystem and value chain. Operators can open their Radio Access Network (RAN) edge to authorized </w:t>
      </w:r>
      <w:proofErr w:type="gramStart"/>
      <w:r w:rsidRPr="0034212B">
        <w:rPr>
          <w:rFonts w:eastAsia="Times New Roman"/>
          <w:color w:val="000000"/>
          <w:lang w:val="en-US" w:eastAsia="en-US"/>
        </w:rPr>
        <w:t>third-parties</w:t>
      </w:r>
      <w:proofErr w:type="gramEnd"/>
      <w:r w:rsidRPr="0034212B">
        <w:rPr>
          <w:rFonts w:eastAsia="Times New Roman"/>
          <w:color w:val="000000"/>
          <w:lang w:val="en-US" w:eastAsia="en-US"/>
        </w:rPr>
        <w:t>, allowing them to flexibly and rapidly deploy innovative applications and services towards mobile subscribers, enterprises and vertical segments.</w:t>
      </w:r>
    </w:p>
    <w:p w14:paraId="3D32117B"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To facilitate MEC application design, MEC communications can be divided in phases </w:t>
      </w:r>
    </w:p>
    <w:p w14:paraId="44D56E1B" w14:textId="77777777" w:rsidR="003C0E0D" w:rsidRPr="0034212B" w:rsidRDefault="003C0E0D" w:rsidP="009C4E22">
      <w:pPr>
        <w:numPr>
          <w:ilvl w:val="0"/>
          <w:numId w:val="96"/>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1 – MEC application packaging &amp; on-boarding</w:t>
      </w:r>
    </w:p>
    <w:p w14:paraId="4AEDD428" w14:textId="77777777" w:rsidR="003C0E0D" w:rsidRPr="0034212B" w:rsidRDefault="003C0E0D" w:rsidP="009C4E22">
      <w:pPr>
        <w:numPr>
          <w:ilvl w:val="0"/>
          <w:numId w:val="96"/>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2 – MEC application instantiation</w:t>
      </w:r>
    </w:p>
    <w:p w14:paraId="20F0CDE9" w14:textId="77777777" w:rsidR="003C0E0D" w:rsidRPr="0034212B" w:rsidRDefault="003C0E0D" w:rsidP="009C4E22">
      <w:pPr>
        <w:numPr>
          <w:ilvl w:val="0"/>
          <w:numId w:val="96"/>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3 – communication between client-side app and MEC app</w:t>
      </w:r>
    </w:p>
    <w:p w14:paraId="51183325" w14:textId="77777777" w:rsidR="003C0E0D" w:rsidRPr="0034212B" w:rsidRDefault="003C0E0D" w:rsidP="009C4E22">
      <w:pPr>
        <w:numPr>
          <w:ilvl w:val="0"/>
          <w:numId w:val="96"/>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4 – usage of the MEC platform and services</w:t>
      </w:r>
    </w:p>
    <w:p w14:paraId="286EE191"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ETSI has published ready to use APIs as listed below (and growing) [Ref </w:t>
      </w:r>
      <w:hyperlink r:id="rId52" w:history="1">
        <w:r w:rsidRPr="0034212B">
          <w:rPr>
            <w:rFonts w:eastAsia="Times New Roman"/>
            <w:color w:val="0000FF"/>
            <w:u w:val="single"/>
            <w:lang w:val="en-US" w:eastAsia="en-US"/>
          </w:rPr>
          <w:t>https://forge.etsi.org/</w:t>
        </w:r>
      </w:hyperlink>
      <w:r w:rsidRPr="0034212B">
        <w:rPr>
          <w:rFonts w:eastAsia="Times New Roman"/>
          <w:lang w:val="en-US" w:eastAsia="en-US"/>
        </w:rPr>
        <w:t>]</w:t>
      </w:r>
    </w:p>
    <w:p w14:paraId="40D04A52" w14:textId="77777777" w:rsidR="003C0E0D" w:rsidRPr="0034212B" w:rsidRDefault="003C0E0D" w:rsidP="009C4E22">
      <w:pPr>
        <w:numPr>
          <w:ilvl w:val="0"/>
          <w:numId w:val="9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Mobile Edge Platform Application Enablement API </w:t>
      </w:r>
    </w:p>
    <w:p w14:paraId="11C0130B" w14:textId="77777777" w:rsidR="003C0E0D" w:rsidRPr="0034212B" w:rsidRDefault="003C0E0D" w:rsidP="009C4E22">
      <w:pPr>
        <w:numPr>
          <w:ilvl w:val="0"/>
          <w:numId w:val="9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lastRenderedPageBreak/>
        <w:t xml:space="preserve">Radio Network Information API </w:t>
      </w:r>
    </w:p>
    <w:p w14:paraId="10A74C04" w14:textId="77777777" w:rsidR="003C0E0D" w:rsidRPr="0034212B" w:rsidRDefault="003C0E0D" w:rsidP="009C4E22">
      <w:pPr>
        <w:numPr>
          <w:ilvl w:val="0"/>
          <w:numId w:val="9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Location API</w:t>
      </w:r>
    </w:p>
    <w:p w14:paraId="7D1BDFB6" w14:textId="77777777" w:rsidR="003C0E0D" w:rsidRPr="0034212B" w:rsidRDefault="003C0E0D" w:rsidP="009C4E22">
      <w:pPr>
        <w:numPr>
          <w:ilvl w:val="0"/>
          <w:numId w:val="9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UE Identity API</w:t>
      </w:r>
    </w:p>
    <w:p w14:paraId="3162340B" w14:textId="77777777" w:rsidR="003C0E0D" w:rsidRPr="0034212B" w:rsidRDefault="003C0E0D" w:rsidP="009C4E22">
      <w:pPr>
        <w:numPr>
          <w:ilvl w:val="0"/>
          <w:numId w:val="9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Bandwidth Management API </w:t>
      </w:r>
    </w:p>
    <w:p w14:paraId="1F734544" w14:textId="77777777" w:rsidR="003C0E0D" w:rsidRPr="0034212B" w:rsidRDefault="003C0E0D" w:rsidP="009C4E22">
      <w:pPr>
        <w:numPr>
          <w:ilvl w:val="0"/>
          <w:numId w:val="9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UE Application Interface API </w:t>
      </w:r>
    </w:p>
    <w:p w14:paraId="24350F2E" w14:textId="77777777" w:rsidR="003C0E0D" w:rsidRPr="0034212B" w:rsidRDefault="003C0E0D" w:rsidP="009C4E22">
      <w:pPr>
        <w:numPr>
          <w:ilvl w:val="0"/>
          <w:numId w:val="9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Fixed Access Information API</w:t>
      </w:r>
    </w:p>
    <w:p w14:paraId="22942A82" w14:textId="77777777" w:rsidR="003C0E0D" w:rsidRPr="00A363D7" w:rsidRDefault="003C0E0D" w:rsidP="00A363D7">
      <w:pPr>
        <w:pStyle w:val="ListParagraph"/>
        <w:numPr>
          <w:ilvl w:val="0"/>
          <w:numId w:val="115"/>
        </w:numPr>
        <w:outlineLvl w:val="2"/>
        <w:rPr>
          <w:rFonts w:eastAsia="Times New Roman"/>
          <w:b/>
          <w:rPrChange w:id="188" w:author="Toy, Mehmet" w:date="2020-04-19T14:58:00Z">
            <w:rPr/>
          </w:rPrChange>
        </w:rPr>
      </w:pPr>
      <w:bookmarkStart w:id="189" w:name="_Toc38215996"/>
      <w:r w:rsidRPr="00A363D7">
        <w:rPr>
          <w:rFonts w:eastAsia="Times New Roman"/>
          <w:b/>
        </w:rPr>
        <w:t>Future Architecture Aspects for MEC</w:t>
      </w:r>
      <w:bookmarkEnd w:id="189"/>
    </w:p>
    <w:p w14:paraId="292F8C0E"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MEC forms the basis of architecture for most of the use-cases or functional requirements identified in FG NET2030. However, actual need of MEC functionality may vary from use-case to use-case basis. MEC may find relevance starting from location near antenna to location near core. Therefore, exposure of MEC capability depends upon the location of MEC functionality along with the use-case that is addresses.</w:t>
      </w:r>
    </w:p>
    <w:p w14:paraId="201CABDC" w14:textId="0FB4B379" w:rsidR="003C0E0D" w:rsidRDefault="003C0E0D" w:rsidP="003C0E0D">
      <w:pPr>
        <w:tabs>
          <w:tab w:val="left" w:pos="1224"/>
        </w:tabs>
        <w:spacing w:before="100" w:beforeAutospacing="1" w:after="100" w:afterAutospacing="1"/>
        <w:rPr>
          <w:ins w:id="190" w:author="Toy, Mehmet" w:date="2020-04-19T14:43:00Z"/>
          <w:rFonts w:eastAsia="Times New Roman"/>
          <w:color w:val="000000"/>
          <w:lang w:val="en-US" w:eastAsia="en-US"/>
        </w:rPr>
      </w:pPr>
      <w:r w:rsidRPr="0034212B">
        <w:rPr>
          <w:rFonts w:eastAsia="Times New Roman"/>
          <w:color w:val="000000"/>
          <w:lang w:val="en-US" w:eastAsia="en-US"/>
        </w:rPr>
        <w:t>In a scenario where MEC may be allowed to initiate data plane activity through Application of Data Network to reduce latency immediately after getting service request but without waiting for authorization process to complete at control plane may also trigger need of control plane ML &amp; AI function close to RAN so that probability &amp; risk associated with individual service requests can be determined and applied in decision making</w:t>
      </w:r>
      <w:ins w:id="191" w:author="Toy, Mehmet" w:date="2020-04-19T14:59:00Z">
        <w:r w:rsidR="0020785B">
          <w:rPr>
            <w:rFonts w:eastAsia="Times New Roman"/>
            <w:color w:val="000000"/>
            <w:lang w:val="en-US" w:eastAsia="en-US"/>
          </w:rPr>
          <w:t>:</w:t>
        </w:r>
      </w:ins>
      <w:del w:id="192" w:author="Toy, Mehmet" w:date="2020-04-19T14:59:00Z">
        <w:r w:rsidRPr="0034212B" w:rsidDel="0020785B">
          <w:rPr>
            <w:rFonts w:eastAsia="Times New Roman"/>
            <w:color w:val="000000"/>
            <w:lang w:val="en-US" w:eastAsia="en-US"/>
          </w:rPr>
          <w:delText>.</w:delText>
        </w:r>
      </w:del>
    </w:p>
    <w:p w14:paraId="36FDE3CF" w14:textId="2B66133F" w:rsidR="00FD22CA" w:rsidRDefault="00FD22CA" w:rsidP="003C0E0D">
      <w:pPr>
        <w:tabs>
          <w:tab w:val="left" w:pos="1224"/>
        </w:tabs>
        <w:spacing w:before="100" w:beforeAutospacing="1" w:after="100" w:afterAutospacing="1"/>
        <w:rPr>
          <w:rFonts w:eastAsia="Times New Roman"/>
          <w:color w:val="000000"/>
          <w:lang w:val="en-US" w:eastAsia="en-US"/>
        </w:rPr>
      </w:pPr>
      <w:r>
        <w:rPr>
          <w:rFonts w:eastAsia="Times New Roman"/>
          <w:noProof/>
          <w:color w:val="000000"/>
          <w:lang w:val="en-US" w:eastAsia="en-US"/>
        </w:rPr>
        <w:drawing>
          <wp:inline distT="0" distB="0" distL="0" distR="0" wp14:anchorId="546B5241" wp14:editId="3C3DD6CC">
            <wp:extent cx="5730875" cy="2682240"/>
            <wp:effectExtent l="0" t="0" r="3175" b="3810"/>
            <wp:docPr id="86930" name="Picture 8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2682240"/>
                    </a:xfrm>
                    <a:prstGeom prst="rect">
                      <a:avLst/>
                    </a:prstGeom>
                    <a:noFill/>
                  </pic:spPr>
                </pic:pic>
              </a:graphicData>
            </a:graphic>
          </wp:inline>
        </w:drawing>
      </w:r>
    </w:p>
    <w:p w14:paraId="06F9E84C" w14:textId="0FE7F7E9" w:rsidR="003C0E0D" w:rsidDel="00FD22CA" w:rsidRDefault="003C0E0D" w:rsidP="003C0E0D">
      <w:pPr>
        <w:tabs>
          <w:tab w:val="left" w:pos="1224"/>
        </w:tabs>
        <w:spacing w:before="100" w:beforeAutospacing="1" w:after="100" w:afterAutospacing="1"/>
        <w:rPr>
          <w:del w:id="193" w:author="Toy, Mehmet" w:date="2020-04-19T14:43:00Z"/>
          <w:rFonts w:eastAsia="Times New Roman"/>
          <w:color w:val="000000"/>
          <w:lang w:val="en-US" w:eastAsia="en-US"/>
        </w:rPr>
      </w:pPr>
      <w:commentRangeStart w:id="194"/>
      <w:commentRangeEnd w:id="194"/>
      <w:del w:id="195" w:author="Toy, Mehmet" w:date="2020-04-19T14:43:00Z">
        <w:r w:rsidRPr="0034212B" w:rsidDel="00FD22CA">
          <w:rPr>
            <w:rFonts w:eastAsia="Times New Roman"/>
            <w:sz w:val="16"/>
            <w:szCs w:val="16"/>
            <w:lang w:val="en-US" w:eastAsia="en-US"/>
          </w:rPr>
          <w:commentReference w:id="194"/>
        </w:r>
      </w:del>
    </w:p>
    <w:p w14:paraId="22B54CAF" w14:textId="372C656A" w:rsidR="00BE6749" w:rsidRPr="0034212B" w:rsidRDefault="00BE6749" w:rsidP="003C0E0D">
      <w:pPr>
        <w:tabs>
          <w:tab w:val="left" w:pos="1224"/>
        </w:tabs>
        <w:spacing w:before="100" w:beforeAutospacing="1" w:after="100" w:afterAutospacing="1"/>
        <w:rPr>
          <w:rFonts w:eastAsia="Times New Roman"/>
          <w:color w:val="000000"/>
          <w:lang w:val="en-US" w:eastAsia="en-US"/>
        </w:rPr>
      </w:pPr>
      <w:r>
        <w:rPr>
          <w:rFonts w:eastAsia="Times New Roman"/>
          <w:b/>
          <w:bCs/>
          <w:lang w:val="en-US" w:eastAsia="en-US"/>
        </w:rPr>
        <w:tab/>
      </w:r>
      <w:ins w:id="196" w:author="Toy, Mehmet" w:date="2020-04-19T14:59:00Z">
        <w:r w:rsidR="00826D0A">
          <w:rPr>
            <w:rFonts w:eastAsia="Times New Roman"/>
            <w:b/>
            <w:bCs/>
            <w:lang w:val="en-US" w:eastAsia="en-US"/>
          </w:rPr>
          <w:tab/>
        </w:r>
        <w:r w:rsidR="00826D0A">
          <w:rPr>
            <w:rFonts w:eastAsia="Times New Roman"/>
            <w:b/>
            <w:bCs/>
            <w:lang w:val="en-US" w:eastAsia="en-US"/>
          </w:rPr>
          <w:tab/>
        </w:r>
        <w:r w:rsidR="00826D0A">
          <w:rPr>
            <w:rFonts w:eastAsia="Times New Roman"/>
            <w:b/>
            <w:bCs/>
            <w:lang w:val="en-US" w:eastAsia="en-US"/>
          </w:rPr>
          <w:tab/>
        </w:r>
      </w:ins>
      <w:bookmarkStart w:id="197" w:name="_Toc38208901"/>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34</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Access Network with MEC</w:t>
      </w:r>
      <w:bookmarkEnd w:id="197"/>
    </w:p>
    <w:p w14:paraId="3C516920" w14:textId="77777777" w:rsidR="003C0E0D" w:rsidRPr="0034212B" w:rsidRDefault="003C0E0D" w:rsidP="009C4E22">
      <w:pPr>
        <w:numPr>
          <w:ilvl w:val="0"/>
          <w:numId w:val="9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As soon as latency sensitive service initiated, MEC at data plane initiates fulfillment through data plane network functions. It is done post risk assessment that probability of failure in AAA is very low.</w:t>
      </w:r>
    </w:p>
    <w:p w14:paraId="1A3ACF56" w14:textId="77777777" w:rsidR="003C0E0D" w:rsidRPr="0034212B" w:rsidRDefault="003C0E0D" w:rsidP="009C4E22">
      <w:pPr>
        <w:numPr>
          <w:ilvl w:val="0"/>
          <w:numId w:val="9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Parallelly authentication and authorization request is initiated towards control pane.</w:t>
      </w:r>
    </w:p>
    <w:p w14:paraId="5D30E07F" w14:textId="77777777" w:rsidR="003C0E0D" w:rsidRPr="0034212B" w:rsidRDefault="003C0E0D" w:rsidP="009C4E22">
      <w:pPr>
        <w:numPr>
          <w:ilvl w:val="0"/>
          <w:numId w:val="9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Service data is processed, and data plane session is established up-to MEC layer.</w:t>
      </w:r>
    </w:p>
    <w:p w14:paraId="37214234" w14:textId="77777777" w:rsidR="003C0E0D" w:rsidRPr="0034212B" w:rsidRDefault="003C0E0D" w:rsidP="009C4E22">
      <w:pPr>
        <w:numPr>
          <w:ilvl w:val="0"/>
          <w:numId w:val="9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 Service authorization is received at control plane</w:t>
      </w:r>
    </w:p>
    <w:p w14:paraId="11F5851B" w14:textId="77777777" w:rsidR="003C0E0D" w:rsidRPr="0034212B" w:rsidRDefault="003C0E0D" w:rsidP="009C4E22">
      <w:pPr>
        <w:numPr>
          <w:ilvl w:val="0"/>
          <w:numId w:val="9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Service is fulfilled.</w:t>
      </w:r>
    </w:p>
    <w:p w14:paraId="130029D7" w14:textId="77777777" w:rsidR="003C0E0D" w:rsidRPr="0034212B" w:rsidDel="0020785B" w:rsidRDefault="003C0E0D" w:rsidP="003C0E0D">
      <w:pPr>
        <w:tabs>
          <w:tab w:val="left" w:pos="1224"/>
        </w:tabs>
        <w:spacing w:before="100" w:beforeAutospacing="1" w:after="100" w:afterAutospacing="1"/>
        <w:ind w:left="360"/>
        <w:rPr>
          <w:del w:id="198" w:author="Toy, Mehmet" w:date="2020-04-19T15:00:00Z"/>
          <w:rFonts w:eastAsia="Times New Roman"/>
          <w:color w:val="000000"/>
          <w:lang w:val="en-US" w:eastAsia="en-US"/>
        </w:rPr>
      </w:pPr>
      <w:r w:rsidRPr="0034212B">
        <w:rPr>
          <w:rFonts w:eastAsia="Times New Roman"/>
          <w:color w:val="000000"/>
          <w:lang w:val="en-US" w:eastAsia="en-US"/>
        </w:rPr>
        <w:t xml:space="preserve">Since control plane latency is higher as compared to data plane therefore through this approach combined latency is reduced as critical services like </w:t>
      </w:r>
      <w:proofErr w:type="spellStart"/>
      <w:r w:rsidRPr="0034212B">
        <w:rPr>
          <w:rFonts w:eastAsia="Times New Roman"/>
          <w:color w:val="000000"/>
          <w:lang w:val="en-US" w:eastAsia="en-US"/>
        </w:rPr>
        <w:t>SoS</w:t>
      </w:r>
      <w:proofErr w:type="spellEnd"/>
      <w:r w:rsidRPr="0034212B">
        <w:rPr>
          <w:rFonts w:eastAsia="Times New Roman"/>
          <w:color w:val="000000"/>
          <w:lang w:val="en-US" w:eastAsia="en-US"/>
        </w:rPr>
        <w:t xml:space="preserve"> response or recovery process in industrial automation application may be delivered more accurately </w:t>
      </w:r>
    </w:p>
    <w:p w14:paraId="3BE03FB9" w14:textId="77777777" w:rsidR="003C0E0D" w:rsidRPr="00CB4100" w:rsidRDefault="003C0E0D" w:rsidP="00CB4100">
      <w:pPr>
        <w:spacing w:before="100" w:beforeAutospacing="1" w:after="100" w:afterAutospacing="1"/>
        <w:rPr>
          <w:rFonts w:eastAsia="Times New Roman"/>
          <w:color w:val="000000"/>
          <w:sz w:val="27"/>
          <w:szCs w:val="27"/>
          <w:lang w:val="en-US" w:eastAsia="en-US"/>
        </w:rPr>
      </w:pPr>
    </w:p>
    <w:p w14:paraId="6B3DB734" w14:textId="0D44F42A" w:rsidR="00CB4100" w:rsidRPr="00A04F7F" w:rsidRDefault="00CB4100">
      <w:pPr>
        <w:pStyle w:val="ListParagraph"/>
        <w:numPr>
          <w:ilvl w:val="0"/>
          <w:numId w:val="117"/>
        </w:numPr>
        <w:spacing w:before="100" w:beforeAutospacing="1" w:after="100" w:afterAutospacing="1"/>
        <w:outlineLvl w:val="1"/>
        <w:rPr>
          <w:rFonts w:eastAsia="Times New Roman"/>
          <w:b/>
          <w:color w:val="000000"/>
          <w:sz w:val="27"/>
          <w:szCs w:val="27"/>
          <w:lang w:val="en-US" w:eastAsia="en-US"/>
        </w:rPr>
        <w:pPrChange w:id="199" w:author="Toy, Mehmet" w:date="2020-04-19T15:01:00Z">
          <w:pPr>
            <w:pStyle w:val="ListParagraph"/>
            <w:numPr>
              <w:numId w:val="102"/>
            </w:numPr>
            <w:spacing w:before="100" w:beforeAutospacing="1" w:after="100" w:afterAutospacing="1"/>
            <w:ind w:hanging="360"/>
            <w:outlineLvl w:val="1"/>
          </w:pPr>
        </w:pPrChange>
      </w:pPr>
      <w:r w:rsidRPr="00113705">
        <w:rPr>
          <w:rFonts w:eastAsia="Times New Roman"/>
          <w:b/>
          <w:color w:val="000000"/>
          <w:sz w:val="27"/>
          <w:szCs w:val="27"/>
          <w:lang w:val="en-US" w:eastAsia="en-US"/>
        </w:rPr>
        <w:t xml:space="preserve"> </w:t>
      </w:r>
      <w:bookmarkStart w:id="200" w:name="_Toc38215997"/>
      <w:r w:rsidRPr="00113705">
        <w:rPr>
          <w:rFonts w:eastAsia="Times New Roman"/>
          <w:b/>
          <w:color w:val="000000"/>
          <w:sz w:val="27"/>
          <w:szCs w:val="27"/>
          <w:lang w:val="en-US" w:eastAsia="en-US"/>
        </w:rPr>
        <w:t>Protocol</w:t>
      </w:r>
      <w:r w:rsidR="00352A1E">
        <w:rPr>
          <w:rFonts w:eastAsia="Times New Roman"/>
          <w:b/>
          <w:color w:val="000000"/>
          <w:sz w:val="27"/>
          <w:szCs w:val="27"/>
          <w:lang w:val="en-US" w:eastAsia="en-US"/>
        </w:rPr>
        <w:t>s and Interfaces</w:t>
      </w:r>
      <w:bookmarkEnd w:id="200"/>
    </w:p>
    <w:p w14:paraId="7F03055E" w14:textId="77777777" w:rsidR="00CB4100" w:rsidRPr="00CB4100" w:rsidRDefault="00CB4100" w:rsidP="009C4E22">
      <w:pPr>
        <w:numPr>
          <w:ilvl w:val="0"/>
          <w:numId w:val="12"/>
        </w:numPr>
        <w:spacing w:before="100" w:beforeAutospacing="1" w:after="100" w:afterAutospacing="1"/>
        <w:rPr>
          <w:rFonts w:eastAsia="Times New Roman"/>
          <w:color w:val="000000"/>
          <w:sz w:val="27"/>
          <w:szCs w:val="27"/>
          <w:lang w:val="en-US" w:eastAsia="en-US"/>
        </w:rPr>
      </w:pPr>
      <w:commentRangeStart w:id="201"/>
      <w:r w:rsidRPr="00CB4100">
        <w:rPr>
          <w:rFonts w:eastAsia="Times New Roman"/>
          <w:b/>
          <w:color w:val="000000"/>
          <w:sz w:val="27"/>
          <w:szCs w:val="27"/>
          <w:lang w:val="en-US" w:eastAsia="en-US"/>
        </w:rPr>
        <w:lastRenderedPageBreak/>
        <w:t>Services</w:t>
      </w:r>
      <w:r w:rsidRPr="00CB4100">
        <w:rPr>
          <w:rFonts w:eastAsia="Times New Roman"/>
          <w:color w:val="000000"/>
          <w:sz w:val="27"/>
          <w:szCs w:val="27"/>
          <w:lang w:val="en-US" w:eastAsia="en-US"/>
        </w:rPr>
        <w:t xml:space="preserve"> </w:t>
      </w:r>
      <w:commentRangeEnd w:id="201"/>
      <w:r w:rsidRPr="00CB4100">
        <w:rPr>
          <w:rFonts w:eastAsia="Times New Roman"/>
          <w:sz w:val="16"/>
          <w:szCs w:val="16"/>
          <w:lang w:val="en-US" w:eastAsia="en-US"/>
        </w:rPr>
        <w:commentReference w:id="201"/>
      </w:r>
      <w:r w:rsidRPr="00CB4100">
        <w:rPr>
          <w:rFonts w:eastAsia="Times New Roman"/>
          <w:color w:val="000000"/>
          <w:sz w:val="27"/>
          <w:szCs w:val="27"/>
          <w:lang w:val="en-US" w:eastAsia="en-US"/>
        </w:rPr>
        <w:t xml:space="preserve">are realized, for instance through known Interpret protocols, as residing directly on top of a name-based layer through </w:t>
      </w:r>
      <w:r w:rsidRPr="00CB4100">
        <w:rPr>
          <w:rFonts w:eastAsia="Times New Roman"/>
          <w:b/>
          <w:color w:val="000000"/>
          <w:sz w:val="27"/>
          <w:szCs w:val="27"/>
          <w:lang w:val="en-US" w:eastAsia="en-US"/>
        </w:rPr>
        <w:t>named service transaction</w:t>
      </w:r>
      <w:r w:rsidRPr="00CB4100">
        <w:rPr>
          <w:rFonts w:eastAsia="Times New Roman"/>
          <w:color w:val="000000"/>
          <w:sz w:val="27"/>
          <w:szCs w:val="27"/>
          <w:lang w:val="en-US" w:eastAsia="en-US"/>
        </w:rPr>
        <w:t xml:space="preserve"> (NST) </w:t>
      </w:r>
    </w:p>
    <w:p w14:paraId="31F1EDCC" w14:textId="77777777" w:rsidR="00CB4100" w:rsidRPr="00CB4100" w:rsidRDefault="00CB4100" w:rsidP="009C4E22">
      <w:pPr>
        <w:numPr>
          <w:ilvl w:val="1"/>
          <w:numId w:val="12"/>
        </w:numPr>
        <w:spacing w:before="100" w:beforeAutospacing="1" w:after="100" w:afterAutospacing="1"/>
        <w:rPr>
          <w:rFonts w:eastAsia="Times New Roman"/>
          <w:color w:val="000000"/>
          <w:sz w:val="27"/>
          <w:szCs w:val="27"/>
          <w:lang w:val="en-US" w:eastAsia="en-US"/>
        </w:rPr>
      </w:pPr>
      <w:r w:rsidRPr="00CB4100">
        <w:rPr>
          <w:rFonts w:eastAsia="Times New Roman"/>
          <w:b/>
          <w:color w:val="000000"/>
          <w:sz w:val="27"/>
          <w:szCs w:val="27"/>
          <w:lang w:val="en-US" w:eastAsia="en-US"/>
        </w:rPr>
        <w:t>Names</w:t>
      </w:r>
      <w:r w:rsidRPr="00CB4100">
        <w:rPr>
          <w:rFonts w:eastAsia="Times New Roman"/>
          <w:color w:val="000000"/>
          <w:sz w:val="27"/>
          <w:szCs w:val="27"/>
          <w:lang w:val="en-US" w:eastAsia="en-US"/>
        </w:rPr>
        <w:t xml:space="preserve"> are constructed as service identifiers linked to the specific protocol being realized on top of the named-based substrate</w:t>
      </w:r>
    </w:p>
    <w:p w14:paraId="293C6E52" w14:textId="77777777" w:rsidR="00CB4100" w:rsidRPr="00CB4100" w:rsidRDefault="00CB4100" w:rsidP="009C4E22">
      <w:pPr>
        <w:numPr>
          <w:ilvl w:val="0"/>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highlight w:val="yellow"/>
          <w:lang w:val="en-US" w:eastAsia="en-US"/>
        </w:rPr>
        <w:t xml:space="preserve">Services can exist on several </w:t>
      </w:r>
      <w:r w:rsidRPr="00CB4100">
        <w:rPr>
          <w:rFonts w:eastAsia="Times New Roman"/>
          <w:b/>
          <w:color w:val="000000"/>
          <w:sz w:val="27"/>
          <w:szCs w:val="27"/>
          <w:highlight w:val="yellow"/>
          <w:lang w:val="en-US" w:eastAsia="en-US"/>
        </w:rPr>
        <w:t>service hosts</w:t>
      </w:r>
      <w:r w:rsidRPr="00CB4100">
        <w:rPr>
          <w:rFonts w:eastAsia="Times New Roman"/>
          <w:color w:val="000000"/>
          <w:sz w:val="27"/>
          <w:szCs w:val="27"/>
          <w:lang w:val="en-US" w:eastAsia="en-US"/>
        </w:rPr>
        <w:t xml:space="preserve">, realizing </w:t>
      </w:r>
      <w:r w:rsidRPr="00CB4100">
        <w:rPr>
          <w:rFonts w:eastAsia="Times New Roman"/>
          <w:b/>
          <w:color w:val="000000"/>
          <w:sz w:val="27"/>
          <w:szCs w:val="27"/>
          <w:lang w:val="en-US" w:eastAsia="en-US"/>
        </w:rPr>
        <w:t>service instances</w:t>
      </w:r>
      <w:r w:rsidRPr="00CB4100">
        <w:rPr>
          <w:rFonts w:eastAsia="Times New Roman"/>
          <w:color w:val="000000"/>
          <w:sz w:val="27"/>
          <w:szCs w:val="27"/>
          <w:lang w:val="en-US" w:eastAsia="en-US"/>
        </w:rPr>
        <w:t xml:space="preserve"> of said service</w:t>
      </w:r>
    </w:p>
    <w:p w14:paraId="0E611702" w14:textId="77777777" w:rsidR="00CB4100" w:rsidRPr="00CB4100" w:rsidRDefault="00CB4100" w:rsidP="009C4E22">
      <w:pPr>
        <w:numPr>
          <w:ilvl w:val="1"/>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Services can be established on-demand and quickly by virtue of virtualization and orchestration platforms</w:t>
      </w:r>
    </w:p>
    <w:p w14:paraId="3DBC6BB0" w14:textId="77777777" w:rsidR="00CB4100" w:rsidRPr="00CB4100" w:rsidRDefault="00CB4100" w:rsidP="009C4E22">
      <w:pPr>
        <w:numPr>
          <w:ilvl w:val="0"/>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highlight w:val="yellow"/>
          <w:lang w:val="en-US" w:eastAsia="en-US"/>
        </w:rPr>
        <w:t>Legacy devices/services are integrated</w:t>
      </w:r>
      <w:r w:rsidRPr="00CB4100">
        <w:rPr>
          <w:rFonts w:eastAsia="Times New Roman"/>
          <w:color w:val="000000"/>
          <w:sz w:val="27"/>
          <w:szCs w:val="27"/>
          <w:lang w:val="en-US" w:eastAsia="en-US"/>
        </w:rPr>
        <w:t xml:space="preserve"> through </w:t>
      </w:r>
      <w:r w:rsidRPr="00CB4100">
        <w:rPr>
          <w:rFonts w:eastAsia="Times New Roman"/>
          <w:b/>
          <w:color w:val="000000"/>
          <w:sz w:val="27"/>
          <w:szCs w:val="27"/>
          <w:lang w:val="en-US" w:eastAsia="en-US"/>
        </w:rPr>
        <w:t>proxy devices</w:t>
      </w:r>
      <w:r w:rsidRPr="00CB4100">
        <w:rPr>
          <w:rFonts w:eastAsia="Times New Roman"/>
          <w:color w:val="000000"/>
          <w:sz w:val="27"/>
          <w:szCs w:val="27"/>
          <w:lang w:val="en-US" w:eastAsia="en-US"/>
        </w:rPr>
        <w:t xml:space="preserve"> at the network edge</w:t>
      </w:r>
    </w:p>
    <w:p w14:paraId="007C0F1D" w14:textId="77777777" w:rsidR="00CB4100" w:rsidRPr="00CB4100" w:rsidRDefault="00CB4100" w:rsidP="009C4E22">
      <w:pPr>
        <w:numPr>
          <w:ilvl w:val="0"/>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The name-based substrate </w:t>
      </w:r>
      <w:r w:rsidRPr="00CB4100">
        <w:rPr>
          <w:rFonts w:eastAsia="Times New Roman"/>
          <w:color w:val="000000"/>
          <w:sz w:val="27"/>
          <w:szCs w:val="27"/>
          <w:highlight w:val="yellow"/>
          <w:lang w:val="en-US" w:eastAsia="en-US"/>
        </w:rPr>
        <w:t xml:space="preserve">operates on top of a </w:t>
      </w:r>
      <w:r w:rsidRPr="00CB4100">
        <w:rPr>
          <w:rFonts w:eastAsia="Times New Roman"/>
          <w:b/>
          <w:color w:val="000000"/>
          <w:sz w:val="27"/>
          <w:szCs w:val="27"/>
          <w:highlight w:val="yellow"/>
          <w:lang w:val="en-US" w:eastAsia="en-US"/>
        </w:rPr>
        <w:t>transport substrate</w:t>
      </w:r>
    </w:p>
    <w:p w14:paraId="325C8CA6" w14:textId="77777777" w:rsidR="00CB4100" w:rsidRPr="00CB4100" w:rsidRDefault="00CB4100" w:rsidP="009C4E22">
      <w:pPr>
        <w:numPr>
          <w:ilvl w:val="1"/>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Said transport substrate may utilize </w:t>
      </w:r>
      <w:r w:rsidRPr="00CB4100">
        <w:rPr>
          <w:rFonts w:eastAsia="Times New Roman"/>
          <w:b/>
          <w:color w:val="000000"/>
          <w:sz w:val="27"/>
          <w:szCs w:val="27"/>
          <w:lang w:val="en-US" w:eastAsia="en-US"/>
        </w:rPr>
        <w:t>path-based forwarding</w:t>
      </w:r>
      <w:r w:rsidRPr="00CB4100">
        <w:rPr>
          <w:rFonts w:eastAsia="Times New Roman"/>
          <w:color w:val="000000"/>
          <w:sz w:val="27"/>
          <w:szCs w:val="27"/>
          <w:lang w:val="en-US" w:eastAsia="en-US"/>
        </w:rPr>
        <w:t xml:space="preserve"> of packets</w:t>
      </w:r>
    </w:p>
    <w:p w14:paraId="238C903A" w14:textId="77777777" w:rsidR="00CB4100" w:rsidRPr="00CB4100" w:rsidRDefault="00CB4100" w:rsidP="009C4E22">
      <w:pPr>
        <w:numPr>
          <w:ilvl w:val="1"/>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Paths are constructed utilizing a </w:t>
      </w:r>
      <w:r w:rsidRPr="00CB4100">
        <w:rPr>
          <w:rFonts w:eastAsia="Times New Roman"/>
          <w:b/>
          <w:color w:val="000000"/>
          <w:sz w:val="27"/>
          <w:szCs w:val="27"/>
          <w:lang w:val="en-US" w:eastAsia="en-US"/>
        </w:rPr>
        <w:t>registration/path calculation</w:t>
      </w:r>
      <w:r w:rsidRPr="00CB4100">
        <w:rPr>
          <w:rFonts w:eastAsia="Times New Roman"/>
          <w:color w:val="000000"/>
          <w:sz w:val="27"/>
          <w:szCs w:val="27"/>
          <w:lang w:val="en-US" w:eastAsia="en-US"/>
        </w:rPr>
        <w:t xml:space="preserve"> protocol</w:t>
      </w:r>
    </w:p>
    <w:p w14:paraId="6285D0D4" w14:textId="77777777" w:rsidR="00CB4100" w:rsidRPr="00CB4100" w:rsidRDefault="00CB4100" w:rsidP="009C4E22">
      <w:pPr>
        <w:numPr>
          <w:ilvl w:val="1"/>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Path information is cached and </w:t>
      </w:r>
      <w:r w:rsidRPr="00CB4100">
        <w:rPr>
          <w:rFonts w:eastAsia="Times New Roman"/>
          <w:b/>
          <w:color w:val="000000"/>
          <w:sz w:val="27"/>
          <w:szCs w:val="27"/>
          <w:lang w:val="en-US" w:eastAsia="en-US"/>
        </w:rPr>
        <w:t>reactively maintained/updated</w:t>
      </w:r>
      <w:r w:rsidRPr="00CB4100">
        <w:rPr>
          <w:rFonts w:eastAsia="Times New Roman"/>
          <w:color w:val="000000"/>
          <w:sz w:val="27"/>
          <w:szCs w:val="27"/>
          <w:lang w:val="en-US" w:eastAsia="en-US"/>
        </w:rPr>
        <w:t xml:space="preserve"> for resilience and adaptability to changing service instance availability</w:t>
      </w:r>
    </w:p>
    <w:p w14:paraId="7463D07B" w14:textId="09A3483B" w:rsidR="00CB4100" w:rsidRPr="00CB4100" w:rsidRDefault="00352A1E" w:rsidP="00CB4100">
      <w:pPr>
        <w:spacing w:before="100" w:beforeAutospacing="1" w:after="100" w:afterAutospacing="1"/>
        <w:rPr>
          <w:rFonts w:eastAsia="Times New Roman"/>
          <w:color w:val="000000"/>
          <w:sz w:val="27"/>
          <w:szCs w:val="27"/>
          <w:lang w:val="en-US" w:eastAsia="en-US"/>
        </w:rPr>
      </w:pPr>
      <w:r>
        <w:rPr>
          <w:rFonts w:eastAsia="Times New Roman"/>
          <w:color w:val="000000"/>
          <w:sz w:val="27"/>
          <w:szCs w:val="27"/>
          <w:lang w:val="en-US" w:eastAsia="en-US"/>
        </w:rPr>
        <w:t>This approach has</w:t>
      </w:r>
      <w:r w:rsidR="00CB4100" w:rsidRPr="00CB4100">
        <w:rPr>
          <w:rFonts w:eastAsia="Times New Roman"/>
          <w:color w:val="000000"/>
          <w:sz w:val="27"/>
          <w:szCs w:val="27"/>
          <w:lang w:val="en-US" w:eastAsia="en-US"/>
        </w:rPr>
        <w:t xml:space="preserve"> an impact on the UNI and ENNI, as </w:t>
      </w:r>
      <w:r>
        <w:rPr>
          <w:rFonts w:eastAsia="Times New Roman"/>
          <w:color w:val="000000"/>
          <w:sz w:val="27"/>
          <w:szCs w:val="27"/>
          <w:lang w:val="en-US" w:eastAsia="en-US"/>
        </w:rPr>
        <w:t>described below.</w:t>
      </w:r>
    </w:p>
    <w:p w14:paraId="61AB69EB" w14:textId="77777777" w:rsidR="00CB4100" w:rsidRPr="00CB4100" w:rsidRDefault="00CB4100" w:rsidP="00CB4100">
      <w:pPr>
        <w:spacing w:before="100" w:beforeAutospacing="1" w:after="100" w:afterAutospacing="1"/>
        <w:jc w:val="center"/>
        <w:rPr>
          <w:rFonts w:eastAsia="Times New Roman"/>
          <w:color w:val="000000"/>
          <w:sz w:val="27"/>
          <w:szCs w:val="27"/>
          <w:lang w:val="en-US" w:eastAsia="en-US"/>
        </w:rPr>
      </w:pPr>
      <w:r w:rsidRPr="00CB4100">
        <w:rPr>
          <w:rFonts w:eastAsia="Times New Roman"/>
          <w:noProof/>
          <w:lang w:val="en-US" w:eastAsia="en-US"/>
        </w:rPr>
        <w:drawing>
          <wp:inline distT="0" distB="0" distL="0" distR="0" wp14:anchorId="30C4D1C5" wp14:editId="09B02FC9">
            <wp:extent cx="1036320" cy="11220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36320" cy="1122045"/>
                    </a:xfrm>
                    <a:prstGeom prst="rect">
                      <a:avLst/>
                    </a:prstGeom>
                    <a:noFill/>
                  </pic:spPr>
                </pic:pic>
              </a:graphicData>
            </a:graphic>
          </wp:inline>
        </w:drawing>
      </w:r>
    </w:p>
    <w:p w14:paraId="080B4B92" w14:textId="6CD180F8" w:rsidR="00CB4100" w:rsidRPr="00CB4100" w:rsidRDefault="00D37D6D" w:rsidP="00CB4100">
      <w:pPr>
        <w:spacing w:before="100" w:beforeAutospacing="1" w:after="100" w:afterAutospacing="1"/>
        <w:jc w:val="center"/>
        <w:rPr>
          <w:rFonts w:eastAsia="Times New Roman"/>
          <w:color w:val="000000"/>
          <w:sz w:val="27"/>
          <w:szCs w:val="27"/>
          <w:lang w:val="en-US" w:eastAsia="en-US"/>
        </w:rPr>
      </w:pPr>
      <w:bookmarkStart w:id="202" w:name="_Toc3820890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35</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CB4100" w:rsidRPr="00CB4100">
        <w:rPr>
          <w:rFonts w:eastAsia="Times New Roman"/>
          <w:color w:val="000000"/>
          <w:sz w:val="27"/>
          <w:szCs w:val="27"/>
          <w:lang w:val="en-US" w:eastAsia="en-US"/>
        </w:rPr>
        <w:t>- Application UNI for Edge-Native Devices</w:t>
      </w:r>
      <w:bookmarkEnd w:id="202"/>
    </w:p>
    <w:p w14:paraId="345EC26F" w14:textId="77777777" w:rsidR="00CB4100" w:rsidRPr="00CB4100" w:rsidRDefault="00CB4100" w:rsidP="00CB4100">
      <w:pPr>
        <w:spacing w:before="100" w:beforeAutospacing="1" w:after="100" w:afterAutospacing="1"/>
        <w:jc w:val="center"/>
        <w:rPr>
          <w:rFonts w:eastAsia="Times New Roman"/>
          <w:color w:val="000000"/>
          <w:sz w:val="27"/>
          <w:szCs w:val="27"/>
          <w:lang w:val="en-US" w:eastAsia="en-US"/>
        </w:rPr>
      </w:pPr>
      <w:r w:rsidRPr="00CB4100">
        <w:rPr>
          <w:rFonts w:eastAsia="Times New Roman"/>
          <w:noProof/>
          <w:lang w:val="en-US" w:eastAsia="en-US"/>
        </w:rPr>
        <w:drawing>
          <wp:inline distT="0" distB="0" distL="0" distR="0" wp14:anchorId="4725F4DB" wp14:editId="162F504D">
            <wp:extent cx="2712720" cy="1365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2720" cy="1365885"/>
                    </a:xfrm>
                    <a:prstGeom prst="rect">
                      <a:avLst/>
                    </a:prstGeom>
                    <a:noFill/>
                  </pic:spPr>
                </pic:pic>
              </a:graphicData>
            </a:graphic>
          </wp:inline>
        </w:drawing>
      </w:r>
    </w:p>
    <w:p w14:paraId="3255DE1D" w14:textId="0D35DC7D" w:rsidR="00CB4100" w:rsidRPr="00CB4100" w:rsidRDefault="00D37D6D" w:rsidP="00CB4100">
      <w:pPr>
        <w:spacing w:before="100" w:beforeAutospacing="1" w:after="100" w:afterAutospacing="1"/>
        <w:jc w:val="center"/>
        <w:rPr>
          <w:rFonts w:eastAsia="Times New Roman"/>
          <w:color w:val="000000"/>
          <w:sz w:val="27"/>
          <w:szCs w:val="27"/>
          <w:lang w:val="en-US" w:eastAsia="en-US"/>
        </w:rPr>
      </w:pPr>
      <w:bookmarkStart w:id="203" w:name="_Toc38208903"/>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36</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CB4100" w:rsidRPr="00CB4100">
        <w:rPr>
          <w:rFonts w:eastAsia="Times New Roman"/>
          <w:color w:val="000000"/>
          <w:sz w:val="27"/>
          <w:szCs w:val="27"/>
          <w:lang w:val="en-US" w:eastAsia="en-US"/>
        </w:rPr>
        <w:t>Application UNI for Legacy Devices</w:t>
      </w:r>
      <w:bookmarkEnd w:id="203"/>
    </w:p>
    <w:p w14:paraId="2336C472" w14:textId="77777777" w:rsidR="00CB4100" w:rsidRPr="00CB4100" w:rsidRDefault="00CB4100" w:rsidP="00CB4100">
      <w:pPr>
        <w:spacing w:before="100" w:beforeAutospacing="1" w:after="100" w:afterAutospacing="1"/>
        <w:jc w:val="center"/>
        <w:rPr>
          <w:rFonts w:eastAsia="Times New Roman"/>
          <w:color w:val="000000"/>
          <w:sz w:val="27"/>
          <w:szCs w:val="27"/>
          <w:lang w:val="en-US" w:eastAsia="en-US"/>
        </w:rPr>
      </w:pPr>
      <w:r w:rsidRPr="00CB4100">
        <w:rPr>
          <w:rFonts w:eastAsia="Times New Roman"/>
          <w:noProof/>
          <w:lang w:val="en-US" w:eastAsia="en-US"/>
        </w:rPr>
        <w:drawing>
          <wp:inline distT="0" distB="0" distL="0" distR="0" wp14:anchorId="30284C2D" wp14:editId="14FF28A7">
            <wp:extent cx="2932430" cy="1426845"/>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2430" cy="1426845"/>
                    </a:xfrm>
                    <a:prstGeom prst="rect">
                      <a:avLst/>
                    </a:prstGeom>
                    <a:noFill/>
                  </pic:spPr>
                </pic:pic>
              </a:graphicData>
            </a:graphic>
          </wp:inline>
        </w:drawing>
      </w:r>
    </w:p>
    <w:p w14:paraId="071B0EF4" w14:textId="01446D7C" w:rsidR="00CB4100" w:rsidRPr="00CB4100" w:rsidRDefault="00D37D6D" w:rsidP="00CB4100">
      <w:pPr>
        <w:spacing w:before="100" w:beforeAutospacing="1" w:after="100" w:afterAutospacing="1"/>
        <w:jc w:val="center"/>
        <w:rPr>
          <w:rFonts w:eastAsia="Times New Roman"/>
          <w:color w:val="000000"/>
          <w:sz w:val="27"/>
          <w:szCs w:val="27"/>
          <w:lang w:val="en-US" w:eastAsia="en-US"/>
        </w:rPr>
      </w:pPr>
      <w:bookmarkStart w:id="204" w:name="_Toc3820890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37</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CB4100" w:rsidRPr="00CB4100">
        <w:rPr>
          <w:rFonts w:eastAsia="Times New Roman"/>
          <w:color w:val="000000"/>
          <w:sz w:val="27"/>
          <w:szCs w:val="27"/>
          <w:lang w:val="en-US" w:eastAsia="en-US"/>
        </w:rPr>
        <w:t>Edge Network to Peering Network ENNI</w:t>
      </w:r>
      <w:bookmarkEnd w:id="204"/>
    </w:p>
    <w:p w14:paraId="5816A6EB" w14:textId="77777777" w:rsidR="00352A1E" w:rsidRDefault="00352A1E" w:rsidP="00CB4100">
      <w:pPr>
        <w:spacing w:before="100" w:beforeAutospacing="1" w:after="100" w:afterAutospacing="1"/>
        <w:rPr>
          <w:rFonts w:eastAsia="Times New Roman"/>
          <w:b/>
          <w:color w:val="000000"/>
          <w:sz w:val="27"/>
          <w:szCs w:val="27"/>
          <w:lang w:val="en-US" w:eastAsia="en-US"/>
        </w:rPr>
      </w:pPr>
    </w:p>
    <w:p w14:paraId="491F1F8A" w14:textId="1BE52869" w:rsidR="00CB4100" w:rsidRPr="00CB4100" w:rsidRDefault="00352A1E" w:rsidP="00CB4100">
      <w:pPr>
        <w:spacing w:before="100" w:beforeAutospacing="1" w:after="100" w:afterAutospacing="1"/>
        <w:rPr>
          <w:rFonts w:eastAsia="Times New Roman"/>
          <w:color w:val="000000"/>
          <w:sz w:val="27"/>
          <w:szCs w:val="27"/>
          <w:lang w:val="en-US" w:eastAsia="en-US"/>
        </w:rPr>
      </w:pPr>
      <w:r>
        <w:rPr>
          <w:rFonts w:eastAsia="Times New Roman"/>
          <w:color w:val="000000"/>
          <w:sz w:val="27"/>
          <w:szCs w:val="27"/>
          <w:lang w:val="en-US" w:eastAsia="en-US"/>
        </w:rPr>
        <w:t xml:space="preserve">End-to-end packet flow is depicted in Figure </w:t>
      </w:r>
      <w:r w:rsidR="00D37D6D">
        <w:rPr>
          <w:rFonts w:eastAsia="Times New Roman"/>
          <w:color w:val="000000"/>
          <w:sz w:val="27"/>
          <w:szCs w:val="27"/>
          <w:lang w:val="en-US" w:eastAsia="en-US"/>
        </w:rPr>
        <w:t>38</w:t>
      </w:r>
      <w:r>
        <w:rPr>
          <w:rFonts w:eastAsia="Times New Roman"/>
          <w:color w:val="000000"/>
          <w:sz w:val="27"/>
          <w:szCs w:val="27"/>
          <w:lang w:val="en-US" w:eastAsia="en-US"/>
        </w:rPr>
        <w:t xml:space="preserve">. </w:t>
      </w:r>
    </w:p>
    <w:p w14:paraId="4A09CCEB"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commentRangeStart w:id="205"/>
      <w:r w:rsidRPr="00CB4100">
        <w:rPr>
          <w:rFonts w:eastAsia="Times New Roman"/>
          <w:noProof/>
          <w:lang w:val="en-US" w:eastAsia="en-US"/>
        </w:rPr>
        <w:lastRenderedPageBreak/>
        <w:drawing>
          <wp:inline distT="0" distB="0" distL="0" distR="0" wp14:anchorId="1BC73B07" wp14:editId="45304366">
            <wp:extent cx="5981700" cy="27729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4796" cy="2788313"/>
                    </a:xfrm>
                    <a:prstGeom prst="rect">
                      <a:avLst/>
                    </a:prstGeom>
                    <a:noFill/>
                  </pic:spPr>
                </pic:pic>
              </a:graphicData>
            </a:graphic>
          </wp:inline>
        </w:drawing>
      </w:r>
      <w:commentRangeEnd w:id="205"/>
      <w:r w:rsidRPr="00CB4100">
        <w:rPr>
          <w:rFonts w:eastAsia="Times New Roman"/>
          <w:sz w:val="16"/>
          <w:szCs w:val="16"/>
          <w:lang w:val="en-US" w:eastAsia="en-US"/>
        </w:rPr>
        <w:commentReference w:id="205"/>
      </w:r>
    </w:p>
    <w:p w14:paraId="750740C3" w14:textId="6FFC07E0" w:rsidR="00CB4100" w:rsidRDefault="00D37D6D" w:rsidP="00CB4100">
      <w:pPr>
        <w:spacing w:before="100" w:beforeAutospacing="1" w:after="100" w:afterAutospacing="1"/>
        <w:jc w:val="center"/>
        <w:rPr>
          <w:rFonts w:eastAsia="Times New Roman"/>
          <w:color w:val="000000"/>
          <w:sz w:val="27"/>
          <w:szCs w:val="27"/>
          <w:lang w:val="en-US" w:eastAsia="en-US"/>
        </w:rPr>
      </w:pPr>
      <w:bookmarkStart w:id="206" w:name="_Toc3820890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38</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CB4100" w:rsidRPr="00CB4100">
        <w:rPr>
          <w:rFonts w:eastAsia="Times New Roman"/>
          <w:color w:val="000000"/>
          <w:sz w:val="27"/>
          <w:szCs w:val="27"/>
          <w:highlight w:val="yellow"/>
          <w:lang w:val="en-US" w:eastAsia="en-US"/>
        </w:rPr>
        <w:t>- Protocol-Level Architecture of the Edge</w:t>
      </w:r>
      <w:bookmarkEnd w:id="206"/>
    </w:p>
    <w:p w14:paraId="6D33880E" w14:textId="630EAA28" w:rsidR="00C250DA" w:rsidRPr="00C250DA" w:rsidRDefault="00C250DA">
      <w:pPr>
        <w:pStyle w:val="ListParagraph"/>
        <w:numPr>
          <w:ilvl w:val="0"/>
          <w:numId w:val="117"/>
        </w:numPr>
        <w:spacing w:before="100" w:beforeAutospacing="1" w:after="100" w:afterAutospacing="1"/>
        <w:outlineLvl w:val="1"/>
        <w:rPr>
          <w:rFonts w:eastAsia="Times New Roman"/>
          <w:b/>
          <w:color w:val="000000"/>
          <w:sz w:val="27"/>
          <w:szCs w:val="27"/>
          <w:lang w:val="en-US" w:eastAsia="en-US"/>
        </w:rPr>
        <w:pPrChange w:id="207" w:author="Toy, Mehmet" w:date="2020-04-19T15:01:00Z">
          <w:pPr>
            <w:pStyle w:val="ListParagraph"/>
            <w:numPr>
              <w:numId w:val="102"/>
            </w:numPr>
            <w:spacing w:before="100" w:beforeAutospacing="1" w:after="100" w:afterAutospacing="1"/>
            <w:ind w:hanging="360"/>
            <w:outlineLvl w:val="1"/>
          </w:pPr>
        </w:pPrChange>
      </w:pPr>
      <w:r>
        <w:rPr>
          <w:rFonts w:eastAsia="Times New Roman"/>
          <w:b/>
          <w:color w:val="000000"/>
          <w:sz w:val="27"/>
          <w:szCs w:val="27"/>
          <w:lang w:val="en-US" w:eastAsia="en-US"/>
        </w:rPr>
        <w:t xml:space="preserve"> </w:t>
      </w:r>
      <w:bookmarkStart w:id="208" w:name="_Toc38215998"/>
      <w:r>
        <w:rPr>
          <w:rFonts w:eastAsia="Times New Roman"/>
          <w:b/>
          <w:color w:val="000000"/>
          <w:sz w:val="27"/>
          <w:szCs w:val="27"/>
          <w:lang w:val="en-US" w:eastAsia="en-US"/>
        </w:rPr>
        <w:t>Access Layer Services</w:t>
      </w:r>
      <w:bookmarkEnd w:id="208"/>
    </w:p>
    <w:p w14:paraId="2FCCA16A" w14:textId="79C3E683" w:rsidR="00C250DA" w:rsidRPr="00C82D87" w:rsidRDefault="00C82D87" w:rsidP="00C82D87">
      <w:pPr>
        <w:spacing w:before="100" w:beforeAutospacing="1" w:after="100" w:afterAutospacing="1"/>
        <w:rPr>
          <w:rFonts w:eastAsia="Times New Roman"/>
          <w:color w:val="000000"/>
          <w:lang w:val="en-US" w:eastAsia="en-US"/>
        </w:rPr>
      </w:pPr>
      <w:r>
        <w:rPr>
          <w:rFonts w:eastAsia="Times New Roman"/>
          <w:color w:val="000000"/>
        </w:rPr>
        <w:t>Messaging services are among the key</w:t>
      </w:r>
      <w:r w:rsidR="00C250DA" w:rsidRPr="0034212B">
        <w:rPr>
          <w:rFonts w:eastAsia="Times New Roman"/>
          <w:color w:val="000000"/>
        </w:rPr>
        <w:t xml:space="preserve"> access layer services that need to be supporte</w:t>
      </w:r>
      <w:r>
        <w:rPr>
          <w:rFonts w:eastAsia="Times New Roman"/>
          <w:color w:val="000000"/>
        </w:rPr>
        <w:t xml:space="preserve">d on future access and edge network.  </w:t>
      </w:r>
      <w:r w:rsidR="00C250DA" w:rsidRPr="00C82D87">
        <w:rPr>
          <w:rFonts w:eastAsia="Times New Roman"/>
          <w:color w:val="000000"/>
          <w:lang w:val="en-US" w:eastAsia="en-US"/>
        </w:rPr>
        <w:t>Messaging may be classified as</w:t>
      </w:r>
    </w:p>
    <w:p w14:paraId="58592BA2" w14:textId="77777777" w:rsidR="00C250DA" w:rsidRPr="0034212B" w:rsidRDefault="00C250DA" w:rsidP="009C4E22">
      <w:pPr>
        <w:numPr>
          <w:ilvl w:val="0"/>
          <w:numId w:val="89"/>
        </w:numPr>
        <w:spacing w:before="100" w:beforeAutospacing="1" w:after="100" w:afterAutospacing="1"/>
        <w:contextualSpacing/>
        <w:rPr>
          <w:rFonts w:eastAsia="Times New Roman"/>
          <w:color w:val="000000"/>
          <w:lang w:val="en-US" w:eastAsia="en-US"/>
        </w:rPr>
      </w:pPr>
      <w:r w:rsidRPr="0034212B">
        <w:rPr>
          <w:rFonts w:eastAsia="Times New Roman"/>
          <w:color w:val="000000"/>
          <w:lang w:val="en-US" w:eastAsia="en-US"/>
        </w:rPr>
        <w:t>One to One</w:t>
      </w:r>
    </w:p>
    <w:p w14:paraId="6FEBD4AB" w14:textId="77777777" w:rsidR="00C250DA" w:rsidRPr="0034212B" w:rsidRDefault="00C250DA" w:rsidP="009C4E22">
      <w:pPr>
        <w:numPr>
          <w:ilvl w:val="0"/>
          <w:numId w:val="89"/>
        </w:numPr>
        <w:spacing w:before="100" w:beforeAutospacing="1" w:after="100" w:afterAutospacing="1"/>
        <w:contextualSpacing/>
        <w:rPr>
          <w:rFonts w:eastAsia="Times New Roman"/>
          <w:color w:val="000000"/>
          <w:lang w:val="en-US" w:eastAsia="en-US"/>
        </w:rPr>
      </w:pPr>
      <w:r w:rsidRPr="0034212B">
        <w:rPr>
          <w:rFonts w:eastAsia="Times New Roman"/>
          <w:color w:val="000000"/>
          <w:lang w:val="en-US" w:eastAsia="en-US"/>
        </w:rPr>
        <w:t>Group Messaging</w:t>
      </w:r>
    </w:p>
    <w:p w14:paraId="454A96C3" w14:textId="77777777" w:rsidR="00C250DA" w:rsidRPr="0034212B" w:rsidRDefault="00C250DA" w:rsidP="009C4E22">
      <w:pPr>
        <w:numPr>
          <w:ilvl w:val="0"/>
          <w:numId w:val="89"/>
        </w:numPr>
        <w:spacing w:before="100" w:beforeAutospacing="1" w:after="100" w:afterAutospacing="1"/>
        <w:contextualSpacing/>
        <w:rPr>
          <w:rFonts w:eastAsia="Times New Roman"/>
          <w:color w:val="000000"/>
          <w:lang w:val="en-US" w:eastAsia="en-US"/>
        </w:rPr>
      </w:pPr>
      <w:r w:rsidRPr="0034212B">
        <w:rPr>
          <w:rFonts w:eastAsia="Times New Roman"/>
          <w:color w:val="000000"/>
          <w:lang w:val="en-US" w:eastAsia="en-US"/>
        </w:rPr>
        <w:t>Multicast messaging</w:t>
      </w:r>
    </w:p>
    <w:p w14:paraId="59868D61" w14:textId="77777777" w:rsidR="00C250DA" w:rsidRPr="0034212B" w:rsidRDefault="00C250DA" w:rsidP="009C4E22">
      <w:pPr>
        <w:numPr>
          <w:ilvl w:val="0"/>
          <w:numId w:val="89"/>
        </w:numPr>
        <w:spacing w:before="100" w:beforeAutospacing="1" w:after="100" w:afterAutospacing="1"/>
        <w:contextualSpacing/>
        <w:rPr>
          <w:rFonts w:eastAsia="Times New Roman"/>
          <w:color w:val="000000"/>
          <w:lang w:val="en-US" w:eastAsia="en-US"/>
        </w:rPr>
      </w:pPr>
      <w:r w:rsidRPr="0034212B">
        <w:rPr>
          <w:rFonts w:eastAsia="Times New Roman"/>
          <w:color w:val="000000"/>
          <w:lang w:val="en-US" w:eastAsia="en-US"/>
        </w:rPr>
        <w:t>Broadcast Messaging</w:t>
      </w:r>
    </w:p>
    <w:p w14:paraId="19EABA93" w14:textId="77777777" w:rsidR="00C250DA" w:rsidRPr="0034212B" w:rsidRDefault="00C250DA" w:rsidP="00C250DA">
      <w:pPr>
        <w:spacing w:before="100" w:beforeAutospacing="1" w:after="100" w:afterAutospacing="1"/>
        <w:ind w:left="360"/>
        <w:rPr>
          <w:rFonts w:eastAsia="Times New Roman"/>
          <w:color w:val="000000"/>
          <w:lang w:val="en-US" w:eastAsia="en-US"/>
        </w:rPr>
      </w:pPr>
      <w:r w:rsidRPr="0034212B">
        <w:rPr>
          <w:rFonts w:eastAsia="Times New Roman"/>
          <w:color w:val="000000"/>
          <w:lang w:val="en-US" w:eastAsia="en-US"/>
        </w:rPr>
        <w:t>Future messaging involves multi-facet innovation making it feature rich and providing platform for person to person, machine to person or machine to machine messaging that can have features like</w:t>
      </w:r>
    </w:p>
    <w:p w14:paraId="5D04684D" w14:textId="77777777" w:rsidR="00C250DA" w:rsidRPr="0034212B" w:rsidRDefault="00C250DA" w:rsidP="009C4E22">
      <w:pPr>
        <w:numPr>
          <w:ilvl w:val="0"/>
          <w:numId w:val="90"/>
        </w:numPr>
        <w:spacing w:before="100" w:beforeAutospacing="1" w:after="100" w:afterAutospacing="1"/>
        <w:contextualSpacing/>
        <w:rPr>
          <w:rFonts w:eastAsia="Times New Roman"/>
          <w:color w:val="000000"/>
          <w:lang w:val="en-US" w:eastAsia="en-US"/>
        </w:rPr>
      </w:pPr>
      <w:r w:rsidRPr="0034212B">
        <w:rPr>
          <w:rFonts w:eastAsia="Times New Roman"/>
          <w:color w:val="000000"/>
          <w:lang w:val="en-US" w:eastAsia="en-US"/>
        </w:rPr>
        <w:t>In flight message construct change e.g. text to audio or video to text</w:t>
      </w:r>
    </w:p>
    <w:p w14:paraId="0D223615" w14:textId="77777777" w:rsidR="00C250DA" w:rsidRPr="0034212B" w:rsidRDefault="00C250DA" w:rsidP="009C4E22">
      <w:pPr>
        <w:numPr>
          <w:ilvl w:val="0"/>
          <w:numId w:val="90"/>
        </w:numPr>
        <w:spacing w:before="100" w:beforeAutospacing="1" w:after="100" w:afterAutospacing="1"/>
        <w:contextualSpacing/>
        <w:rPr>
          <w:rFonts w:eastAsia="Times New Roman"/>
          <w:color w:val="000000"/>
          <w:lang w:val="en-US" w:eastAsia="en-US"/>
        </w:rPr>
      </w:pPr>
      <w:r w:rsidRPr="0034212B">
        <w:rPr>
          <w:rFonts w:eastAsia="Times New Roman"/>
          <w:color w:val="000000"/>
          <w:lang w:val="en-US" w:eastAsia="en-US"/>
        </w:rPr>
        <w:t>Adaptive codecs &amp; mode of delivery based on consumer properties, network conditions or other operating scenarios.</w:t>
      </w:r>
    </w:p>
    <w:p w14:paraId="74816A84" w14:textId="77777777" w:rsidR="00C250DA" w:rsidRPr="0034212B" w:rsidRDefault="00C250DA" w:rsidP="009C4E22">
      <w:pPr>
        <w:numPr>
          <w:ilvl w:val="0"/>
          <w:numId w:val="90"/>
        </w:numPr>
        <w:spacing w:before="100" w:beforeAutospacing="1" w:after="100" w:afterAutospacing="1"/>
        <w:contextualSpacing/>
        <w:rPr>
          <w:rFonts w:eastAsia="Times New Roman"/>
          <w:color w:val="000000"/>
          <w:lang w:val="en-US" w:eastAsia="en-US"/>
        </w:rPr>
      </w:pPr>
      <w:r w:rsidRPr="0034212B">
        <w:rPr>
          <w:rFonts w:eastAsia="Times New Roman"/>
          <w:color w:val="000000"/>
          <w:lang w:val="en-US" w:eastAsia="en-US"/>
        </w:rPr>
        <w:t>Preventive fraud, fake messaging &amp; securing personal data</w:t>
      </w:r>
    </w:p>
    <w:p w14:paraId="23E02E36" w14:textId="77777777" w:rsidR="00C250DA" w:rsidRPr="0034212B" w:rsidRDefault="00C250DA" w:rsidP="009C4E22">
      <w:pPr>
        <w:numPr>
          <w:ilvl w:val="0"/>
          <w:numId w:val="90"/>
        </w:numPr>
        <w:spacing w:before="100" w:beforeAutospacing="1" w:after="100" w:afterAutospacing="1"/>
        <w:contextualSpacing/>
        <w:rPr>
          <w:rFonts w:eastAsia="Times New Roman"/>
          <w:color w:val="000000"/>
          <w:lang w:val="en-US" w:eastAsia="en-US"/>
        </w:rPr>
      </w:pPr>
      <w:r w:rsidRPr="0034212B">
        <w:rPr>
          <w:rFonts w:eastAsia="Times New Roman"/>
          <w:color w:val="000000"/>
          <w:lang w:val="en-US" w:eastAsia="en-US"/>
        </w:rPr>
        <w:t>Responsive to civil establishment &amp; legal framework</w:t>
      </w:r>
    </w:p>
    <w:p w14:paraId="6A598297" w14:textId="77777777" w:rsidR="00C250DA" w:rsidRPr="0034212B" w:rsidRDefault="00C250DA" w:rsidP="009C4E22">
      <w:pPr>
        <w:numPr>
          <w:ilvl w:val="0"/>
          <w:numId w:val="90"/>
        </w:numPr>
        <w:spacing w:before="100" w:beforeAutospacing="1" w:after="100" w:afterAutospacing="1"/>
        <w:contextualSpacing/>
        <w:rPr>
          <w:rFonts w:eastAsia="Times New Roman"/>
          <w:color w:val="000000"/>
          <w:lang w:val="en-US" w:eastAsia="en-US"/>
        </w:rPr>
      </w:pPr>
      <w:r w:rsidRPr="0034212B">
        <w:rPr>
          <w:rFonts w:eastAsia="Times New Roman"/>
          <w:color w:val="000000"/>
          <w:lang w:val="en-US" w:eastAsia="en-US"/>
        </w:rPr>
        <w:t>Multi-mode lawful interception</w:t>
      </w:r>
    </w:p>
    <w:p w14:paraId="06F3C4CF" w14:textId="77777777" w:rsidR="00C250DA" w:rsidRPr="0034212B" w:rsidRDefault="00C250DA" w:rsidP="00C250DA">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Group messaging is a very common and popular social media service that can be deployed to add value to many applications. In current Internet, group-messaging is an app-server centric solution, i.e., every message incurs an extra-hop as it goes through a message server first and then relayed to the clients. Whereas the group-messaging has evolved in as an active real-time (not passive like email) mobility-centric (not pinned to a single device) utility which is critical to both personal and business communications. Some issues with current server-based model which is essentially a unicast service delivery.</w:t>
      </w:r>
    </w:p>
    <w:p w14:paraId="50D1E688" w14:textId="77777777" w:rsidR="00C250DA" w:rsidRPr="0034212B" w:rsidRDefault="00C250DA" w:rsidP="00C250DA">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(1)</w:t>
      </w:r>
      <w:r w:rsidRPr="0034212B">
        <w:rPr>
          <w:rFonts w:eastAsia="Times New Roman"/>
          <w:color w:val="000000"/>
          <w:lang w:val="en-US" w:eastAsia="en-US"/>
        </w:rPr>
        <w:tab/>
        <w:t xml:space="preserve">In order to scale group-based communications the application servers require scaling up and down. </w:t>
      </w:r>
    </w:p>
    <w:p w14:paraId="1F85C520" w14:textId="77777777" w:rsidR="00C250DA" w:rsidRPr="0034212B" w:rsidRDefault="00C250DA" w:rsidP="00C250DA">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(2)</w:t>
      </w:r>
      <w:r w:rsidRPr="0034212B">
        <w:rPr>
          <w:rFonts w:eastAsia="Times New Roman"/>
          <w:color w:val="000000"/>
          <w:lang w:val="en-US" w:eastAsia="en-US"/>
        </w:rPr>
        <w:tab/>
        <w:t xml:space="preserve">The servers may or may not be </w:t>
      </w:r>
      <w:proofErr w:type="gramStart"/>
      <w:r w:rsidRPr="0034212B">
        <w:rPr>
          <w:rFonts w:eastAsia="Times New Roman"/>
          <w:color w:val="000000"/>
          <w:lang w:val="en-US" w:eastAsia="en-US"/>
        </w:rPr>
        <w:t>location-aware</w:t>
      </w:r>
      <w:proofErr w:type="gramEnd"/>
      <w:r w:rsidRPr="0034212B">
        <w:rPr>
          <w:rFonts w:eastAsia="Times New Roman"/>
          <w:color w:val="000000"/>
          <w:lang w:val="en-US" w:eastAsia="en-US"/>
        </w:rPr>
        <w:t xml:space="preserve">. This some connections/parties get sub-optimal message deliveries. It adds additional hop to communication. </w:t>
      </w:r>
    </w:p>
    <w:p w14:paraId="69E82EAB" w14:textId="77777777" w:rsidR="00C250DA" w:rsidRPr="0034212B" w:rsidRDefault="00C250DA" w:rsidP="00C250DA">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(3)</w:t>
      </w:r>
      <w:r w:rsidRPr="0034212B">
        <w:rPr>
          <w:rFonts w:eastAsia="Times New Roman"/>
          <w:color w:val="000000"/>
          <w:lang w:val="en-US" w:eastAsia="en-US"/>
        </w:rPr>
        <w:tab/>
        <w:t xml:space="preserve">Ordering and timing of messages may get skewed which </w:t>
      </w:r>
      <w:proofErr w:type="spellStart"/>
      <w:r w:rsidRPr="0034212B">
        <w:rPr>
          <w:rFonts w:eastAsia="Times New Roman"/>
          <w:color w:val="000000"/>
          <w:lang w:val="en-US" w:eastAsia="en-US"/>
        </w:rPr>
        <w:t>maybe</w:t>
      </w:r>
      <w:proofErr w:type="spellEnd"/>
      <w:r w:rsidRPr="0034212B">
        <w:rPr>
          <w:rFonts w:eastAsia="Times New Roman"/>
          <w:color w:val="000000"/>
          <w:lang w:val="en-US" w:eastAsia="en-US"/>
        </w:rPr>
        <w:t xml:space="preserve"> necessary for use of group messaging in mission critical situations. This could happen due to non-deterministic path to/from server to group-members.</w:t>
      </w:r>
    </w:p>
    <w:p w14:paraId="0B53525B" w14:textId="77777777" w:rsidR="00C250DA" w:rsidRPr="0034212B" w:rsidRDefault="00C250DA" w:rsidP="00C250DA">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lastRenderedPageBreak/>
        <w:t>(4)</w:t>
      </w:r>
      <w:r w:rsidRPr="0034212B">
        <w:rPr>
          <w:rFonts w:eastAsia="Times New Roman"/>
          <w:color w:val="000000"/>
          <w:lang w:val="en-US" w:eastAsia="en-US"/>
        </w:rPr>
        <w:tab/>
        <w:t>Possibility of server being a single point of congestion (due to server load), failures (server outage) and security-threat (compromised server may add un-welcome listener as invisible).</w:t>
      </w:r>
    </w:p>
    <w:p w14:paraId="168B26AE" w14:textId="77777777" w:rsidR="00C250DA" w:rsidRPr="0034212B" w:rsidRDefault="00C250DA" w:rsidP="00C250DA">
      <w:pPr>
        <w:spacing w:before="100" w:beforeAutospacing="1" w:after="100" w:afterAutospacing="1"/>
        <w:rPr>
          <w:rFonts w:eastAsia="Times New Roman"/>
          <w:i/>
          <w:color w:val="000000"/>
          <w:lang w:val="en-US" w:eastAsia="en-US"/>
        </w:rPr>
      </w:pPr>
      <w:r w:rsidRPr="0034212B">
        <w:rPr>
          <w:rFonts w:eastAsia="Times New Roman"/>
          <w:i/>
          <w:color w:val="000000"/>
          <w:lang w:val="en-US" w:eastAsia="en-US"/>
        </w:rPr>
        <w:t xml:space="preserve">The future Network2030 architecture MUST cater to support of group communications as a basic network service by supporting identification replication points and opportunities for dynamic multicast forwarding in the deep edge network. </w:t>
      </w:r>
    </w:p>
    <w:p w14:paraId="1059BF59" w14:textId="2CD961AE" w:rsidR="00C250DA" w:rsidRPr="00C82D87" w:rsidRDefault="00C250DA" w:rsidP="00C82D87">
      <w:pPr>
        <w:spacing w:before="100" w:beforeAutospacing="1" w:after="100" w:afterAutospacing="1"/>
        <w:rPr>
          <w:rFonts w:eastAsia="Times New Roman"/>
          <w:color w:val="000000"/>
          <w:lang w:val="en-US" w:eastAsia="en-US"/>
        </w:rPr>
      </w:pPr>
      <w:r w:rsidRPr="0034212B">
        <w:rPr>
          <w:rFonts w:eastAsia="Times New Roman"/>
          <w:i/>
          <w:color w:val="000000"/>
        </w:rPr>
        <w:t>Any solution MUST address issues of optimal replication, low-latency, dynamic membership, mobility and security</w:t>
      </w:r>
      <w:r w:rsidRPr="0034212B">
        <w:rPr>
          <w:rFonts w:eastAsia="Times New Roman"/>
          <w:color w:val="000000"/>
          <w:lang w:val="en-US" w:eastAsia="en-US"/>
        </w:rPr>
        <w:t>.</w:t>
      </w:r>
    </w:p>
    <w:p w14:paraId="5E0E6BFB" w14:textId="77777777" w:rsidR="00C250DA" w:rsidRPr="00CB4100" w:rsidRDefault="00C250DA" w:rsidP="00CB4100">
      <w:pPr>
        <w:spacing w:before="100" w:beforeAutospacing="1" w:after="100" w:afterAutospacing="1"/>
        <w:jc w:val="center"/>
        <w:rPr>
          <w:rFonts w:eastAsia="Times New Roman"/>
          <w:color w:val="000000"/>
          <w:sz w:val="27"/>
          <w:szCs w:val="27"/>
          <w:lang w:val="en-US" w:eastAsia="en-US"/>
        </w:rPr>
      </w:pPr>
    </w:p>
    <w:p w14:paraId="62F5F272" w14:textId="6457D6C7" w:rsidR="00CB4100" w:rsidRPr="000C6414" w:rsidRDefault="000C6414" w:rsidP="00AF4391">
      <w:pPr>
        <w:pStyle w:val="ListParagraph"/>
        <w:numPr>
          <w:ilvl w:val="0"/>
          <w:numId w:val="118"/>
        </w:numPr>
        <w:spacing w:before="100" w:beforeAutospacing="1" w:after="100" w:afterAutospacing="1"/>
        <w:ind w:left="720"/>
        <w:outlineLvl w:val="1"/>
        <w:rPr>
          <w:rFonts w:eastAsia="Times New Roman"/>
          <w:b/>
          <w:color w:val="000000"/>
          <w:sz w:val="27"/>
          <w:szCs w:val="27"/>
          <w:lang w:val="en-US" w:eastAsia="en-US"/>
        </w:rPr>
      </w:pPr>
      <w:r>
        <w:rPr>
          <w:rFonts w:eastAsia="Times New Roman"/>
          <w:b/>
          <w:color w:val="000000"/>
          <w:sz w:val="27"/>
          <w:szCs w:val="27"/>
          <w:highlight w:val="yellow"/>
          <w:lang w:val="en-US" w:eastAsia="en-US"/>
        </w:rPr>
        <w:t xml:space="preserve">  </w:t>
      </w:r>
      <w:bookmarkStart w:id="209" w:name="_Toc38215999"/>
      <w:r>
        <w:rPr>
          <w:rFonts w:eastAsia="Times New Roman"/>
          <w:b/>
          <w:color w:val="000000"/>
          <w:sz w:val="27"/>
          <w:szCs w:val="27"/>
          <w:highlight w:val="yellow"/>
          <w:lang w:val="en-US" w:eastAsia="en-US"/>
        </w:rPr>
        <w:t>M</w:t>
      </w:r>
      <w:r w:rsidR="00CB4100" w:rsidRPr="000C6414">
        <w:rPr>
          <w:rFonts w:eastAsia="Times New Roman"/>
          <w:b/>
          <w:color w:val="000000"/>
          <w:sz w:val="27"/>
          <w:szCs w:val="27"/>
          <w:highlight w:val="yellow"/>
          <w:lang w:val="en-US" w:eastAsia="en-US"/>
        </w:rPr>
        <w:t>ulti-User Group Messaging</w:t>
      </w:r>
      <w:bookmarkEnd w:id="209"/>
    </w:p>
    <w:p w14:paraId="1062EEFC"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Group messaging is a very common and popular social media service that can be deployed to add value to many applications. In current Internet, group-messaging is an app-server centric solution, i.e., every message incurs an extra-hop as it goes through a message server first and then relayed to the clients. Whereas the group-messaging has evolved in as an active real-time (not passive like email) mobility-centric (not pinned to a single device) utility which is critical to both personal and business communications. Some issues with current server-based model which is essentially a unicast service delivery.</w:t>
      </w:r>
    </w:p>
    <w:p w14:paraId="3E76FEC8"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(1)</w:t>
      </w:r>
      <w:r w:rsidRPr="00CB4100">
        <w:rPr>
          <w:rFonts w:eastAsia="Times New Roman"/>
          <w:color w:val="000000"/>
          <w:sz w:val="27"/>
          <w:szCs w:val="27"/>
          <w:lang w:val="en-US" w:eastAsia="en-US"/>
        </w:rPr>
        <w:tab/>
        <w:t xml:space="preserve">In order to scale group-based communications the application servers require scaling up and down. </w:t>
      </w:r>
    </w:p>
    <w:p w14:paraId="76191233"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(2)</w:t>
      </w:r>
      <w:r w:rsidRPr="00CB4100">
        <w:rPr>
          <w:rFonts w:eastAsia="Times New Roman"/>
          <w:color w:val="000000"/>
          <w:sz w:val="27"/>
          <w:szCs w:val="27"/>
          <w:lang w:val="en-US" w:eastAsia="en-US"/>
        </w:rPr>
        <w:tab/>
        <w:t xml:space="preserve">The servers may or may not be </w:t>
      </w:r>
      <w:proofErr w:type="gramStart"/>
      <w:r w:rsidRPr="00CB4100">
        <w:rPr>
          <w:rFonts w:eastAsia="Times New Roman"/>
          <w:color w:val="000000"/>
          <w:sz w:val="27"/>
          <w:szCs w:val="27"/>
          <w:lang w:val="en-US" w:eastAsia="en-US"/>
        </w:rPr>
        <w:t>location-aware</w:t>
      </w:r>
      <w:proofErr w:type="gramEnd"/>
      <w:r w:rsidRPr="00CB4100">
        <w:rPr>
          <w:rFonts w:eastAsia="Times New Roman"/>
          <w:color w:val="000000"/>
          <w:sz w:val="27"/>
          <w:szCs w:val="27"/>
          <w:lang w:val="en-US" w:eastAsia="en-US"/>
        </w:rPr>
        <w:t xml:space="preserve">. This some connections/parties get sub-optimal message deliveries. It adds additional hop to communication. </w:t>
      </w:r>
    </w:p>
    <w:p w14:paraId="3ADC1CAC"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(3)</w:t>
      </w:r>
      <w:r w:rsidRPr="00CB4100">
        <w:rPr>
          <w:rFonts w:eastAsia="Times New Roman"/>
          <w:color w:val="000000"/>
          <w:sz w:val="27"/>
          <w:szCs w:val="27"/>
          <w:lang w:val="en-US" w:eastAsia="en-US"/>
        </w:rPr>
        <w:tab/>
        <w:t xml:space="preserve">Ordering and timing of messages may get skewed which </w:t>
      </w:r>
      <w:proofErr w:type="spellStart"/>
      <w:r w:rsidRPr="00CB4100">
        <w:rPr>
          <w:rFonts w:eastAsia="Times New Roman"/>
          <w:color w:val="000000"/>
          <w:sz w:val="27"/>
          <w:szCs w:val="27"/>
          <w:lang w:val="en-US" w:eastAsia="en-US"/>
        </w:rPr>
        <w:t>maybe</w:t>
      </w:r>
      <w:proofErr w:type="spellEnd"/>
      <w:r w:rsidRPr="00CB4100">
        <w:rPr>
          <w:rFonts w:eastAsia="Times New Roman"/>
          <w:color w:val="000000"/>
          <w:sz w:val="27"/>
          <w:szCs w:val="27"/>
          <w:lang w:val="en-US" w:eastAsia="en-US"/>
        </w:rPr>
        <w:t xml:space="preserve"> necessary for use of group messaging in mission critical situations. This could happen due to non-deterministic path to/from server to group-members.</w:t>
      </w:r>
    </w:p>
    <w:p w14:paraId="2944CCED"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(4)</w:t>
      </w:r>
      <w:r w:rsidRPr="00CB4100">
        <w:rPr>
          <w:rFonts w:eastAsia="Times New Roman"/>
          <w:color w:val="000000"/>
          <w:sz w:val="27"/>
          <w:szCs w:val="27"/>
          <w:lang w:val="en-US" w:eastAsia="en-US"/>
        </w:rPr>
        <w:tab/>
        <w:t>Possibility of server being a single point of congestion (due to server load), failures (server outage) and security-threat (compromised server may add un-welcome listener as invisible).</w:t>
      </w:r>
    </w:p>
    <w:p w14:paraId="4F765CCA" w14:textId="77777777" w:rsidR="00CB4100" w:rsidRPr="00CB4100" w:rsidRDefault="00CB4100" w:rsidP="00CB4100">
      <w:pPr>
        <w:spacing w:before="100" w:beforeAutospacing="1" w:after="100" w:afterAutospacing="1"/>
        <w:rPr>
          <w:rFonts w:eastAsia="Times New Roman"/>
          <w:i/>
          <w:color w:val="000000"/>
          <w:sz w:val="27"/>
          <w:szCs w:val="27"/>
          <w:lang w:val="en-US" w:eastAsia="en-US"/>
        </w:rPr>
      </w:pPr>
      <w:r w:rsidRPr="00CB4100">
        <w:rPr>
          <w:rFonts w:eastAsia="Times New Roman"/>
          <w:i/>
          <w:color w:val="000000"/>
          <w:sz w:val="27"/>
          <w:szCs w:val="27"/>
          <w:highlight w:val="yellow"/>
          <w:lang w:val="en-US" w:eastAsia="en-US"/>
        </w:rPr>
        <w:t>The future Network2030 architecture MUST cater to support of group communications as a basic network service by supporting identification replication points and opportunities for dynamic multicast forwarding in the deep edge network.</w:t>
      </w:r>
      <w:r w:rsidRPr="00CB4100">
        <w:rPr>
          <w:rFonts w:eastAsia="Times New Roman"/>
          <w:i/>
          <w:color w:val="000000"/>
          <w:sz w:val="27"/>
          <w:szCs w:val="27"/>
          <w:lang w:val="en-US" w:eastAsia="en-US"/>
        </w:rPr>
        <w:t xml:space="preserve"> </w:t>
      </w:r>
    </w:p>
    <w:p w14:paraId="0AD2902C" w14:textId="77777777" w:rsidR="00CB4100" w:rsidRPr="00CB4100" w:rsidRDefault="00CB4100" w:rsidP="00CB4100">
      <w:pPr>
        <w:spacing w:before="100" w:beforeAutospacing="1" w:after="100" w:afterAutospacing="1"/>
        <w:rPr>
          <w:rFonts w:eastAsia="Times New Roman"/>
          <w:color w:val="000000"/>
          <w:lang w:val="en-US" w:eastAsia="en-US"/>
        </w:rPr>
      </w:pPr>
      <w:r w:rsidRPr="00CB4100">
        <w:rPr>
          <w:i/>
          <w:color w:val="000000"/>
          <w:sz w:val="27"/>
          <w:szCs w:val="27"/>
          <w:highlight w:val="yellow"/>
        </w:rPr>
        <w:t>Any solution MUST address issues of optimal replication, low-latency, dynamic membership, mobility and security</w:t>
      </w:r>
      <w:r w:rsidRPr="00CB4100">
        <w:rPr>
          <w:rFonts w:eastAsia="Times New Roman"/>
          <w:color w:val="000000"/>
          <w:highlight w:val="yellow"/>
          <w:lang w:val="en-US" w:eastAsia="en-US"/>
        </w:rPr>
        <w:t>.</w:t>
      </w:r>
    </w:p>
    <w:p w14:paraId="4AF192D8" w14:textId="6E58CDEB" w:rsidR="00CB4100" w:rsidRPr="00D21B7F" w:rsidRDefault="00CB4100" w:rsidP="00AF4391">
      <w:pPr>
        <w:pStyle w:val="ListParagraph"/>
        <w:numPr>
          <w:ilvl w:val="0"/>
          <w:numId w:val="118"/>
        </w:numPr>
        <w:spacing w:before="100" w:beforeAutospacing="1" w:after="100" w:afterAutospacing="1"/>
        <w:ind w:left="720"/>
        <w:outlineLvl w:val="1"/>
        <w:rPr>
          <w:rFonts w:eastAsia="Times New Roman"/>
          <w:b/>
          <w:color w:val="000000"/>
          <w:sz w:val="27"/>
          <w:szCs w:val="27"/>
          <w:lang w:val="en-US" w:eastAsia="en-US"/>
        </w:rPr>
      </w:pPr>
      <w:bookmarkStart w:id="210" w:name="_Toc38216000"/>
      <w:commentRangeStart w:id="211"/>
      <w:r w:rsidRPr="00D21B7F">
        <w:rPr>
          <w:rFonts w:eastAsia="Times New Roman"/>
          <w:b/>
          <w:color w:val="000000"/>
          <w:sz w:val="27"/>
          <w:szCs w:val="27"/>
          <w:highlight w:val="yellow"/>
          <w:lang w:val="en-US" w:eastAsia="en-US"/>
        </w:rPr>
        <w:t>Opportunistic Multicast</w:t>
      </w:r>
      <w:commentRangeEnd w:id="211"/>
      <w:r w:rsidRPr="00CB4100">
        <w:rPr>
          <w:sz w:val="16"/>
          <w:szCs w:val="16"/>
          <w:lang w:val="en-US" w:eastAsia="en-US"/>
        </w:rPr>
        <w:commentReference w:id="211"/>
      </w:r>
      <w:bookmarkEnd w:id="210"/>
    </w:p>
    <w:p w14:paraId="309B3E6A"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Most of the current Internet traffic is due to unicast delivery of relatively immutable content such as video or software to very large client groups. This has resulted in large amount of redundancy in network traffic, as well as creating capacity bottlenecks both in the core network as well as the server infrastructure serving the content. Technologies such as content delivery networks (CDNs) help to spread out the network load, but are </w:t>
      </w:r>
      <w:r w:rsidRPr="00CB4100">
        <w:rPr>
          <w:rFonts w:eastAsia="Times New Roman"/>
          <w:color w:val="000000"/>
          <w:sz w:val="27"/>
          <w:szCs w:val="27"/>
          <w:lang w:val="en-US" w:eastAsia="en-US"/>
        </w:rPr>
        <w:lastRenderedPageBreak/>
        <w:t>complex to manage, have inherent limits in terms of how rapidly they can react to changing network and server conditions, and cannot fundamentally reduce the network overhead arising from redundant unicast streams.</w:t>
      </w:r>
    </w:p>
    <w:p w14:paraId="4EB62918"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In contrast, opportunistic multicast delivery as a basic service is proposed to automatically deliver responses to quasi-concurrent requests in a single lightweight multicast transmission over L2. Unlike traditional IP multicast, this approach has no additional setup time overhead and it does not require per-flow state in the network. The time period (which we call the catchment interval) over which this process takes place can be flexibly configured on a per-service basis, further improving the opportunity for multicast delivery. For latency-sensitive services such as video chunk delivery short timescales are appropriate (100ms – 1 second for example), whereas for delivering software updates, carrying out DB or cloud service synchronization, and other relatively delay-tolerant service much longer timescales can be used. The gains from multicast delivery can be especially dramatic for highly popular content at peak request times (new episodes of a popular series becoming available for example). As an optimization (that can again be enabled on per-service basis) we can combine opportunistic multicast delivery with request suppression where the origin server does not even receive the redundant requests that would be replied within a time multicast transmission, thereby reducing the server load and costs for content delivery even further. </w:t>
      </w:r>
    </w:p>
    <w:p w14:paraId="3D536D96" w14:textId="77777777" w:rsidR="00CB4100" w:rsidRDefault="00CB4100" w:rsidP="00CB4100">
      <w:pPr>
        <w:spacing w:before="100" w:beforeAutospacing="1" w:after="100" w:afterAutospacing="1"/>
        <w:rPr>
          <w:rFonts w:eastAsia="Times New Roman"/>
          <w:i/>
          <w:color w:val="000000"/>
          <w:sz w:val="27"/>
          <w:szCs w:val="27"/>
          <w:lang w:val="en-US" w:eastAsia="en-US"/>
        </w:rPr>
      </w:pPr>
      <w:r w:rsidRPr="00CB4100">
        <w:rPr>
          <w:rFonts w:eastAsia="Times New Roman"/>
          <w:i/>
          <w:color w:val="000000"/>
          <w:sz w:val="27"/>
          <w:szCs w:val="27"/>
          <w:highlight w:val="yellow"/>
          <w:lang w:val="en-US" w:eastAsia="en-US"/>
        </w:rPr>
        <w:t>Any deep-edge service architecture MUST provide means to opportunistic multicast delivery by allowing for efficient multicast transmission at the level of the transport network in order to reduce traffic load.</w:t>
      </w:r>
    </w:p>
    <w:p w14:paraId="7A102927" w14:textId="77777777" w:rsidR="00C250DA" w:rsidRPr="0034212B" w:rsidRDefault="00C250DA" w:rsidP="00C250DA">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Most of the current Internet traffic is due to unicast delivery of relatively immutable content such as video or software to very large client groups. This has resulted in large amount of redundancy in network traffic, as well as creating capacity bottlenecks both in the core network as well as the server infrastructure serving the content. Technologies such as content delivery networks (CDNs) help to spread out the network load, but are complex to manage, have inherent limits in terms of how rapidly they can react to changing network and server conditions, and cannot fundamentally reduce the network overhead arising from redundant unicast streams.</w:t>
      </w:r>
    </w:p>
    <w:p w14:paraId="5907C7DC" w14:textId="77777777" w:rsidR="00C250DA" w:rsidRPr="0034212B" w:rsidRDefault="00C250DA" w:rsidP="00C250DA">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In contrast, opportunistic multicast delivery as a basic service is proposed to automatically deliver responses to quasi-concurrent requests in a single lightweight multicast transmission over L2. Unlike traditional IP multicast, this approach has no additional setup time overhead and it does not require per-flow state in the network. The time period (which we call the catchment interval) over which this process takes place can be flexibly configured on a per-service basis, further improving the opportunity for multicast delivery. For latency-sensitive services such as video chunk delivery short timescales are appropriate (100ms – 1 second for example), whereas for delivering software updates, carrying out DB or cloud service synchronization, and other relatively delay-tolerant service much longer timescales can be used. The gains from multicast delivery can be especially dramatic for highly popular content at peak request times (new episodes of a popular series becoming available for example). As an optimization (that can again be enabled on per-service basis) we can combine opportunistic multicast delivery with request suppression where the origin server does not even receive the redundant requests that would be replied within a time multicast transmission, thereby reducing the server load and costs for content delivery even further. </w:t>
      </w:r>
    </w:p>
    <w:p w14:paraId="2CC114CA" w14:textId="77777777" w:rsidR="00C250DA" w:rsidRDefault="00C250DA" w:rsidP="00CB4100">
      <w:pPr>
        <w:spacing w:before="100" w:beforeAutospacing="1" w:after="100" w:afterAutospacing="1"/>
        <w:rPr>
          <w:rFonts w:eastAsia="Times New Roman"/>
          <w:i/>
          <w:color w:val="000000"/>
          <w:sz w:val="27"/>
          <w:szCs w:val="27"/>
          <w:lang w:val="en-US" w:eastAsia="en-US"/>
        </w:rPr>
      </w:pPr>
    </w:p>
    <w:p w14:paraId="06474148" w14:textId="77777777" w:rsidR="00C250DA" w:rsidRDefault="00C250DA" w:rsidP="00CB4100">
      <w:pPr>
        <w:spacing w:before="100" w:beforeAutospacing="1" w:after="100" w:afterAutospacing="1"/>
        <w:rPr>
          <w:rFonts w:eastAsia="Times New Roman"/>
          <w:i/>
          <w:color w:val="000000"/>
          <w:sz w:val="27"/>
          <w:szCs w:val="27"/>
          <w:lang w:val="en-US" w:eastAsia="en-US"/>
        </w:rPr>
      </w:pPr>
    </w:p>
    <w:p w14:paraId="76A02DF6" w14:textId="77777777" w:rsidR="00C250DA" w:rsidRPr="00CB4100" w:rsidRDefault="00C250DA" w:rsidP="00CB4100">
      <w:pPr>
        <w:spacing w:before="100" w:beforeAutospacing="1" w:after="100" w:afterAutospacing="1"/>
        <w:rPr>
          <w:rFonts w:eastAsia="Times New Roman"/>
          <w:i/>
          <w:color w:val="000000"/>
          <w:sz w:val="27"/>
          <w:szCs w:val="27"/>
          <w:lang w:val="en-US" w:eastAsia="en-US"/>
        </w:rPr>
      </w:pPr>
    </w:p>
    <w:p w14:paraId="449FF499" w14:textId="24BADD91" w:rsidR="00CB4100" w:rsidRPr="00D21B7F" w:rsidRDefault="00201B0B" w:rsidP="00C166E3">
      <w:pPr>
        <w:pStyle w:val="ListParagraph"/>
        <w:numPr>
          <w:ilvl w:val="0"/>
          <w:numId w:val="118"/>
        </w:numPr>
        <w:spacing w:before="100" w:beforeAutospacing="1" w:after="100" w:afterAutospacing="1"/>
        <w:ind w:left="720"/>
        <w:outlineLvl w:val="1"/>
        <w:rPr>
          <w:rFonts w:eastAsia="Times New Roman"/>
          <w:b/>
          <w:color w:val="000000"/>
          <w:sz w:val="27"/>
          <w:szCs w:val="27"/>
          <w:lang w:val="en-US" w:eastAsia="en-US"/>
        </w:rPr>
      </w:pPr>
      <w:r>
        <w:rPr>
          <w:rFonts w:eastAsia="Times New Roman"/>
          <w:b/>
          <w:color w:val="000000"/>
          <w:sz w:val="27"/>
          <w:szCs w:val="27"/>
          <w:highlight w:val="yellow"/>
          <w:lang w:val="en-US" w:eastAsia="en-US"/>
        </w:rPr>
        <w:t xml:space="preserve">  </w:t>
      </w:r>
      <w:bookmarkStart w:id="212" w:name="_Toc38216001"/>
      <w:r w:rsidR="00CB4100" w:rsidRPr="00D21B7F">
        <w:rPr>
          <w:rFonts w:eastAsia="Times New Roman"/>
          <w:b/>
          <w:color w:val="000000"/>
          <w:sz w:val="27"/>
          <w:szCs w:val="27"/>
          <w:highlight w:val="yellow"/>
          <w:lang w:val="en-US" w:eastAsia="en-US"/>
        </w:rPr>
        <w:t>Resource Fairness</w:t>
      </w:r>
      <w:bookmarkEnd w:id="212"/>
    </w:p>
    <w:p w14:paraId="47777B02"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Recent interest in novel transport protocols such as QUIC has shown that the traditional end-to-end resource management model the Internet is based on is often suboptimal for modern services, with rapidly changing routing patterns between several virtual service endpoints rendering classical TCP congestion control inefficient. Opportunistic multicast decouples the resource management of the access link (which will be handled by whichever protocol the client uses to access the involved service, typically TCP or QUIC) from resource management of the transport network. This creates first of all the opportunity to support fairness between different resource management mechanisms (with UDP and TCP being the extreme classical example), and also to optimize the network more aggressively than enabled by traditional end-point centric solutions. </w:t>
      </w:r>
    </w:p>
    <w:p w14:paraId="4DB6C502" w14:textId="77777777" w:rsidR="00CB4100" w:rsidRPr="00CB4100" w:rsidRDefault="00CB4100" w:rsidP="00CB4100">
      <w:pPr>
        <w:spacing w:before="100" w:beforeAutospacing="1" w:after="100" w:afterAutospacing="1"/>
        <w:rPr>
          <w:i/>
          <w:color w:val="000000"/>
          <w:sz w:val="27"/>
          <w:szCs w:val="27"/>
        </w:rPr>
      </w:pPr>
      <w:r w:rsidRPr="00CB4100">
        <w:rPr>
          <w:i/>
          <w:color w:val="000000"/>
          <w:sz w:val="27"/>
          <w:szCs w:val="27"/>
          <w:highlight w:val="yellow"/>
        </w:rPr>
        <w:t>Any deep-edge service architecture MUST provide means for fair transport resource management at an end-to-end as well as edge-to-edge level.</w:t>
      </w:r>
    </w:p>
    <w:p w14:paraId="77B0A9ED" w14:textId="17132CC7" w:rsidR="00CB4100" w:rsidRPr="0079589C" w:rsidRDefault="00CB4100">
      <w:pPr>
        <w:pStyle w:val="ListParagraph"/>
        <w:numPr>
          <w:ilvl w:val="0"/>
          <w:numId w:val="118"/>
        </w:numPr>
        <w:spacing w:before="100" w:beforeAutospacing="1" w:after="100" w:afterAutospacing="1"/>
        <w:ind w:left="720"/>
        <w:outlineLvl w:val="1"/>
        <w:rPr>
          <w:rFonts w:eastAsia="Times New Roman"/>
          <w:b/>
          <w:color w:val="000000"/>
          <w:sz w:val="27"/>
          <w:szCs w:val="27"/>
          <w:lang w:val="en-US" w:eastAsia="en-US"/>
        </w:rPr>
        <w:pPrChange w:id="213" w:author="Toy, Mehmet" w:date="2020-04-19T15:12:00Z">
          <w:pPr>
            <w:pStyle w:val="ListParagraph"/>
            <w:numPr>
              <w:numId w:val="101"/>
            </w:numPr>
            <w:spacing w:before="100" w:beforeAutospacing="1" w:after="100" w:afterAutospacing="1"/>
            <w:ind w:hanging="360"/>
          </w:pPr>
        </w:pPrChange>
      </w:pPr>
      <w:bookmarkStart w:id="214" w:name="_Toc38216002"/>
      <w:r w:rsidRPr="0079589C">
        <w:rPr>
          <w:rFonts w:eastAsia="Times New Roman"/>
          <w:b/>
          <w:color w:val="000000"/>
          <w:sz w:val="27"/>
          <w:szCs w:val="27"/>
          <w:highlight w:val="yellow"/>
          <w:lang w:val="en-US" w:eastAsia="en-US"/>
        </w:rPr>
        <w:t>Flow Setup</w:t>
      </w:r>
      <w:bookmarkEnd w:id="214"/>
    </w:p>
    <w:p w14:paraId="4F73DEE2"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One of the key latency bottlenecks in the current Internet is caused by the high flow setup latency, especially when transport (or higher) layer security is involved. Furthermore, many applications still rely (for reliability reasons and to simplify development) on non-persistent connections that get rebuilt for every individual request for content items, even if served by the same origin server. In contrast, our proposal enables (but does not require) splitting of the connection at the network ingress point. Since this is usually very close latency-wise to the end user, optimizing the residual latency in the core translates to substantial latency reduction at the edge, even if the client-to-edge connection establishment is not modified. Such approaches have been successfully used in the wireless community to deal with extreme latencies (as found in satellite communications for example), and our approach enables deploying them transparently at the network edge as well.</w:t>
      </w:r>
    </w:p>
    <w:p w14:paraId="2B3A729F" w14:textId="77777777" w:rsidR="00CB4100" w:rsidRDefault="00CB4100" w:rsidP="00CB4100">
      <w:pPr>
        <w:spacing w:before="100" w:beforeAutospacing="1" w:after="100" w:afterAutospacing="1"/>
        <w:rPr>
          <w:rFonts w:eastAsia="Times New Roman"/>
          <w:color w:val="000000"/>
          <w:lang w:val="en-US" w:eastAsia="en-US"/>
        </w:rPr>
      </w:pPr>
      <w:r w:rsidRPr="00CB4100">
        <w:rPr>
          <w:i/>
          <w:color w:val="000000"/>
          <w:sz w:val="27"/>
          <w:szCs w:val="27"/>
          <w:highlight w:val="yellow"/>
        </w:rPr>
        <w:t>Any deep-edge service architecture MUST separate setup of long-term end-to-end as well as edge-to-edge flows from short-term end-to-end transactions to reduce setup latency of the latter</w:t>
      </w:r>
      <w:r w:rsidRPr="00CB4100">
        <w:rPr>
          <w:rFonts w:eastAsia="Times New Roman"/>
          <w:color w:val="000000"/>
          <w:highlight w:val="yellow"/>
          <w:lang w:val="en-US" w:eastAsia="en-US"/>
        </w:rPr>
        <w:t>.</w:t>
      </w:r>
    </w:p>
    <w:p w14:paraId="7C4C1486" w14:textId="0B270360" w:rsidR="00CB4100" w:rsidRPr="005E506A" w:rsidRDefault="005E506A">
      <w:pPr>
        <w:pStyle w:val="ListParagraph"/>
        <w:numPr>
          <w:ilvl w:val="0"/>
          <w:numId w:val="118"/>
        </w:numPr>
        <w:spacing w:before="100" w:beforeAutospacing="1" w:after="100" w:afterAutospacing="1"/>
        <w:outlineLvl w:val="1"/>
        <w:rPr>
          <w:rFonts w:eastAsia="Times New Roman"/>
          <w:b/>
          <w:color w:val="000000"/>
          <w:sz w:val="27"/>
          <w:szCs w:val="27"/>
          <w:lang w:val="en-US" w:eastAsia="en-US"/>
        </w:rPr>
        <w:pPrChange w:id="215" w:author="Toy, Mehmet" w:date="2020-04-19T15:03:00Z">
          <w:pPr>
            <w:pStyle w:val="ListParagraph"/>
            <w:numPr>
              <w:numId w:val="101"/>
            </w:numPr>
            <w:spacing w:before="100" w:beforeAutospacing="1" w:after="100" w:afterAutospacing="1"/>
            <w:ind w:hanging="360"/>
            <w:outlineLvl w:val="1"/>
          </w:pPr>
        </w:pPrChange>
      </w:pPr>
      <w:r>
        <w:rPr>
          <w:rFonts w:eastAsia="Times New Roman"/>
          <w:b/>
          <w:color w:val="000000"/>
          <w:sz w:val="27"/>
          <w:szCs w:val="27"/>
          <w:highlight w:val="yellow"/>
          <w:lang w:val="en-US" w:eastAsia="en-US"/>
        </w:rPr>
        <w:t xml:space="preserve">  </w:t>
      </w:r>
      <w:bookmarkStart w:id="216" w:name="_Toc38216003"/>
      <w:commentRangeStart w:id="217"/>
      <w:r w:rsidR="00CB4100" w:rsidRPr="005E506A">
        <w:rPr>
          <w:rFonts w:eastAsia="Times New Roman"/>
          <w:b/>
          <w:color w:val="000000"/>
          <w:sz w:val="27"/>
          <w:szCs w:val="27"/>
          <w:highlight w:val="yellow"/>
          <w:lang w:val="en-US" w:eastAsia="en-US"/>
        </w:rPr>
        <w:t>Service Routing in Virtualized Environments</w:t>
      </w:r>
      <w:commentRangeEnd w:id="217"/>
      <w:r w:rsidR="00CB4100" w:rsidRPr="00CB4100">
        <w:rPr>
          <w:sz w:val="16"/>
          <w:szCs w:val="16"/>
          <w:lang w:val="en-US" w:eastAsia="en-US"/>
        </w:rPr>
        <w:commentReference w:id="217"/>
      </w:r>
      <w:bookmarkEnd w:id="216"/>
    </w:p>
    <w:p w14:paraId="0F9ED159"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Virtualization of service endpoints is being widely used in Internet deployments and platforms such as Network Function Virtualization (NFV) have been driving the adoption of virtualization in telecoms environments, most notably within efforts in 3GPP that relate to enhanced service-based architecture (</w:t>
      </w:r>
      <w:proofErr w:type="spellStart"/>
      <w:r w:rsidRPr="00CB4100">
        <w:rPr>
          <w:rFonts w:eastAsia="Times New Roman"/>
          <w:color w:val="000000"/>
          <w:sz w:val="27"/>
          <w:szCs w:val="27"/>
          <w:lang w:val="en-US" w:eastAsia="en-US"/>
        </w:rPr>
        <w:t>eSBA</w:t>
      </w:r>
      <w:proofErr w:type="spellEnd"/>
      <w:r w:rsidRPr="00CB4100">
        <w:rPr>
          <w:rFonts w:eastAsia="Times New Roman"/>
          <w:color w:val="000000"/>
          <w:sz w:val="27"/>
          <w:szCs w:val="27"/>
          <w:lang w:val="en-US" w:eastAsia="en-US"/>
        </w:rPr>
        <w:t xml:space="preserve">) in the current Release 16 round of specifications. The use case seeks benefits from flexible routing of (here HTTP-level) service requests to a (virtualized) service instances that are deployed in several </w:t>
      </w:r>
      <w:proofErr w:type="gramStart"/>
      <w:r w:rsidRPr="00CB4100">
        <w:rPr>
          <w:rFonts w:eastAsia="Times New Roman"/>
          <w:color w:val="000000"/>
          <w:sz w:val="27"/>
          <w:szCs w:val="27"/>
          <w:lang w:val="en-US" w:eastAsia="en-US"/>
        </w:rPr>
        <w:t>often regionalized</w:t>
      </w:r>
      <w:proofErr w:type="gramEnd"/>
      <w:r w:rsidRPr="00CB4100">
        <w:rPr>
          <w:rFonts w:eastAsia="Times New Roman"/>
          <w:color w:val="000000"/>
          <w:sz w:val="27"/>
          <w:szCs w:val="27"/>
          <w:lang w:val="en-US" w:eastAsia="en-US"/>
        </w:rPr>
        <w:t xml:space="preserve"> data </w:t>
      </w:r>
      <w:proofErr w:type="spellStart"/>
      <w:r w:rsidRPr="00CB4100">
        <w:rPr>
          <w:rFonts w:eastAsia="Times New Roman"/>
          <w:color w:val="000000"/>
          <w:sz w:val="27"/>
          <w:szCs w:val="27"/>
          <w:lang w:val="en-US" w:eastAsia="en-US"/>
        </w:rPr>
        <w:t>centres</w:t>
      </w:r>
      <w:proofErr w:type="spellEnd"/>
      <w:r w:rsidRPr="00CB4100">
        <w:rPr>
          <w:rFonts w:eastAsia="Times New Roman"/>
          <w:color w:val="000000"/>
          <w:sz w:val="27"/>
          <w:szCs w:val="27"/>
          <w:lang w:val="en-US" w:eastAsia="en-US"/>
        </w:rPr>
        <w:t xml:space="preserve">. The selection of the appropriate service instance underlies control policies that include network and service instance load, realized a load balancing capability across data </w:t>
      </w:r>
      <w:proofErr w:type="spellStart"/>
      <w:r w:rsidRPr="00CB4100">
        <w:rPr>
          <w:rFonts w:eastAsia="Times New Roman"/>
          <w:color w:val="000000"/>
          <w:sz w:val="27"/>
          <w:szCs w:val="27"/>
          <w:lang w:val="en-US" w:eastAsia="en-US"/>
        </w:rPr>
        <w:t>centres</w:t>
      </w:r>
      <w:proofErr w:type="spellEnd"/>
      <w:r w:rsidRPr="00CB4100">
        <w:rPr>
          <w:rFonts w:eastAsia="Times New Roman"/>
          <w:color w:val="000000"/>
          <w:sz w:val="27"/>
          <w:szCs w:val="27"/>
          <w:lang w:val="en-US" w:eastAsia="en-US"/>
        </w:rPr>
        <w:t>.</w:t>
      </w:r>
    </w:p>
    <w:p w14:paraId="618A754B" w14:textId="228AFA65" w:rsidR="0027466C" w:rsidRPr="009550D1" w:rsidRDefault="00CB4100" w:rsidP="00CB4100">
      <w:pPr>
        <w:spacing w:before="100" w:beforeAutospacing="1" w:after="100" w:afterAutospacing="1"/>
        <w:rPr>
          <w:i/>
          <w:color w:val="000000"/>
          <w:sz w:val="27"/>
          <w:szCs w:val="27"/>
        </w:rPr>
      </w:pPr>
      <w:r w:rsidRPr="00CB4100">
        <w:rPr>
          <w:i/>
          <w:color w:val="000000"/>
          <w:sz w:val="27"/>
          <w:szCs w:val="27"/>
          <w:highlight w:val="yellow"/>
        </w:rPr>
        <w:lastRenderedPageBreak/>
        <w:t>Any deep-edge service architecture MUST provide means for service routing to appropriate service instances where the latter MAY change visibility to the service network in a matter of seconds or less (aligned with the virtualization capabilities provided by today’s container technologies).</w:t>
      </w:r>
    </w:p>
    <w:p w14:paraId="46B67530" w14:textId="2E5DB5E8" w:rsidR="00CB4100" w:rsidRPr="0027466C" w:rsidRDefault="0027466C">
      <w:pPr>
        <w:pStyle w:val="ListParagraph"/>
        <w:numPr>
          <w:ilvl w:val="0"/>
          <w:numId w:val="118"/>
        </w:numPr>
        <w:spacing w:before="100" w:beforeAutospacing="1" w:after="100" w:afterAutospacing="1"/>
        <w:outlineLvl w:val="1"/>
        <w:rPr>
          <w:rFonts w:eastAsia="Times New Roman"/>
          <w:b/>
          <w:color w:val="000000"/>
          <w:sz w:val="27"/>
          <w:szCs w:val="27"/>
          <w:lang w:val="en-US" w:eastAsia="en-US"/>
        </w:rPr>
        <w:pPrChange w:id="218" w:author="Toy, Mehmet" w:date="2020-04-19T15:03:00Z">
          <w:pPr>
            <w:pStyle w:val="ListParagraph"/>
            <w:numPr>
              <w:numId w:val="101"/>
            </w:numPr>
            <w:spacing w:before="100" w:beforeAutospacing="1" w:after="100" w:afterAutospacing="1"/>
            <w:ind w:hanging="360"/>
            <w:outlineLvl w:val="1"/>
          </w:pPr>
        </w:pPrChange>
      </w:pPr>
      <w:r>
        <w:rPr>
          <w:rFonts w:eastAsia="Times New Roman"/>
          <w:b/>
          <w:color w:val="000000"/>
          <w:sz w:val="27"/>
          <w:szCs w:val="27"/>
          <w:highlight w:val="yellow"/>
          <w:lang w:val="en-US" w:eastAsia="en-US"/>
        </w:rPr>
        <w:t xml:space="preserve">  </w:t>
      </w:r>
      <w:bookmarkStart w:id="219" w:name="_Toc38216004"/>
      <w:r w:rsidR="00CB4100" w:rsidRPr="0027466C">
        <w:rPr>
          <w:rFonts w:eastAsia="Times New Roman"/>
          <w:b/>
          <w:color w:val="000000"/>
          <w:sz w:val="27"/>
          <w:szCs w:val="27"/>
          <w:highlight w:val="yellow"/>
          <w:lang w:val="en-US" w:eastAsia="en-US"/>
        </w:rPr>
        <w:t>Efficient Transport Network Integration</w:t>
      </w:r>
      <w:bookmarkEnd w:id="219"/>
    </w:p>
    <w:p w14:paraId="60BA7F9D" w14:textId="77777777"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The proliferation of software-defined networking (SDN) but also new overlay transport concepts such as BIER [REF] is utilized by mobile and fixed customer network operators alike to transition towards a simplified infrastructure at the level of Layer 2 with abstractions such as Ethernet provided to higher layer services. Flow-based forwarding is the currently dominating form of forwarding operation with, e.g., OpenFlow based forwarding rules being used to realize forwarding decision in intermediary switches, coming with the well-documented limitations in terms of flow table growth. The approach of path-based forwarding for SDN utilizes link information instead, combined into a unique path information that can be used through simple binary operations in each switch to make forwarding decision, leading to a constant forwarding table size, as documented in [REF] and also used in the BIER-TE efforts [REF]. Those efforts show that efficient integration into the transport network is a crucial aspect in edge networks, particularly in combination with the opportunistic multicast requirement in Section 6.4.2. </w:t>
      </w:r>
    </w:p>
    <w:p w14:paraId="6DBE8752" w14:textId="77777777" w:rsidR="00CB4100" w:rsidRPr="00CB4100" w:rsidRDefault="00CB4100" w:rsidP="00CB4100">
      <w:pPr>
        <w:spacing w:before="100" w:beforeAutospacing="1" w:after="100" w:afterAutospacing="1"/>
        <w:rPr>
          <w:rFonts w:eastAsia="Times New Roman"/>
          <w:i/>
          <w:color w:val="000000"/>
          <w:sz w:val="27"/>
          <w:szCs w:val="27"/>
          <w:lang w:val="en-US" w:eastAsia="en-US"/>
        </w:rPr>
      </w:pPr>
      <w:r w:rsidRPr="00CB4100">
        <w:rPr>
          <w:rFonts w:eastAsia="Times New Roman"/>
          <w:i/>
          <w:color w:val="000000"/>
          <w:sz w:val="27"/>
          <w:szCs w:val="27"/>
          <w:highlight w:val="yellow"/>
          <w:lang w:val="en-US" w:eastAsia="en-US"/>
        </w:rPr>
        <w:t>Any deep-edge service architecture MUST provide efficiently integrate with the (emerging as well as existing) transport network infrastructure for wireless, fixed but also mobile networks to not only reduce or limit total cost of ownership but also enable opportunistic multicast capabilities at no or limited additional costs.</w:t>
      </w:r>
    </w:p>
    <w:p w14:paraId="3C8D7EB8" w14:textId="185BB983" w:rsidR="00CB4100" w:rsidRPr="00B5611E" w:rsidRDefault="00B5611E">
      <w:pPr>
        <w:pStyle w:val="ListParagraph"/>
        <w:numPr>
          <w:ilvl w:val="0"/>
          <w:numId w:val="118"/>
        </w:numPr>
        <w:spacing w:before="100" w:beforeAutospacing="1" w:after="100" w:afterAutospacing="1"/>
        <w:outlineLvl w:val="1"/>
        <w:rPr>
          <w:rFonts w:eastAsia="Times New Roman"/>
          <w:b/>
          <w:color w:val="000000"/>
          <w:sz w:val="27"/>
          <w:szCs w:val="27"/>
          <w:lang w:val="en-US" w:eastAsia="en-US"/>
        </w:rPr>
        <w:pPrChange w:id="220" w:author="Toy, Mehmet" w:date="2020-04-19T15:03:00Z">
          <w:pPr>
            <w:pStyle w:val="ListParagraph"/>
            <w:numPr>
              <w:numId w:val="101"/>
            </w:numPr>
            <w:spacing w:before="100" w:beforeAutospacing="1" w:after="100" w:afterAutospacing="1"/>
            <w:ind w:hanging="360"/>
            <w:outlineLvl w:val="1"/>
          </w:pPr>
        </w:pPrChange>
      </w:pPr>
      <w:r>
        <w:rPr>
          <w:rFonts w:eastAsia="Times New Roman"/>
          <w:b/>
          <w:color w:val="000000"/>
          <w:sz w:val="27"/>
          <w:szCs w:val="27"/>
          <w:highlight w:val="yellow"/>
          <w:lang w:val="en-US" w:eastAsia="en-US"/>
        </w:rPr>
        <w:t xml:space="preserve">  </w:t>
      </w:r>
      <w:bookmarkStart w:id="221" w:name="_Toc38216005"/>
      <w:commentRangeStart w:id="222"/>
      <w:r w:rsidR="00CB4100" w:rsidRPr="00B5611E">
        <w:rPr>
          <w:rFonts w:eastAsia="Times New Roman"/>
          <w:b/>
          <w:color w:val="000000"/>
          <w:sz w:val="27"/>
          <w:szCs w:val="27"/>
          <w:highlight w:val="yellow"/>
          <w:lang w:val="en-US" w:eastAsia="en-US"/>
        </w:rPr>
        <w:t>Resource Pinning Support</w:t>
      </w:r>
      <w:commentRangeEnd w:id="222"/>
      <w:r w:rsidR="00CB4100" w:rsidRPr="00CB4100">
        <w:rPr>
          <w:sz w:val="16"/>
          <w:szCs w:val="16"/>
          <w:lang w:val="en-US" w:eastAsia="en-US"/>
        </w:rPr>
        <w:commentReference w:id="222"/>
      </w:r>
      <w:bookmarkEnd w:id="221"/>
    </w:p>
    <w:p w14:paraId="1B43384E" w14:textId="77777777" w:rsidR="00CB4100" w:rsidRPr="00CB4100" w:rsidRDefault="00CB4100" w:rsidP="00CB4100">
      <w:pPr>
        <w:spacing w:before="100" w:beforeAutospacing="1" w:after="100" w:afterAutospacing="1"/>
        <w:rPr>
          <w:rFonts w:eastAsia="Times New Roman"/>
          <w:color w:val="000000"/>
          <w:lang w:val="en-US" w:eastAsia="en-US"/>
        </w:rPr>
      </w:pPr>
      <w:commentRangeStart w:id="223"/>
      <w:r w:rsidRPr="00CB4100">
        <w:rPr>
          <w:rFonts w:eastAsia="Times New Roman"/>
          <w:color w:val="000000"/>
          <w:highlight w:val="yellow"/>
          <w:lang w:val="en-US" w:eastAsia="en-US"/>
        </w:rPr>
        <w:t>Any deep-edge service architecture MUST provide support for pinning services to specific resources provided by the network</w:t>
      </w:r>
    </w:p>
    <w:p w14:paraId="7CD3CB8B" w14:textId="77777777" w:rsidR="00CB4100" w:rsidRPr="00CB4100" w:rsidRDefault="00CB4100" w:rsidP="00CB4100">
      <w:pPr>
        <w:spacing w:before="100" w:beforeAutospacing="1" w:after="100" w:afterAutospacing="1"/>
        <w:rPr>
          <w:rFonts w:eastAsia="Times New Roman"/>
          <w:color w:val="000000"/>
          <w:lang w:val="en-US" w:eastAsia="en-US"/>
        </w:rPr>
      </w:pPr>
      <w:r w:rsidRPr="00CB4100">
        <w:rPr>
          <w:rFonts w:eastAsia="Times New Roman"/>
          <w:color w:val="000000"/>
          <w:highlight w:val="yellow"/>
          <w:lang w:val="en-US" w:eastAsia="en-US"/>
        </w:rPr>
        <w:t>Any deep-edge service architecture MUST allow for strictly isolating resources for a specific set of users</w:t>
      </w:r>
      <w:commentRangeEnd w:id="223"/>
      <w:r w:rsidRPr="00CB4100">
        <w:rPr>
          <w:rFonts w:eastAsia="Times New Roman"/>
          <w:highlight w:val="yellow"/>
          <w:lang w:val="en-US" w:eastAsia="en-US"/>
        </w:rPr>
        <w:commentReference w:id="223"/>
      </w:r>
    </w:p>
    <w:p w14:paraId="4FAE703A" w14:textId="25BD96F6" w:rsidR="00CB4100" w:rsidRPr="00B5611E" w:rsidRDefault="00B5611E">
      <w:pPr>
        <w:pStyle w:val="ListParagraph"/>
        <w:numPr>
          <w:ilvl w:val="0"/>
          <w:numId w:val="118"/>
        </w:numPr>
        <w:spacing w:before="100" w:beforeAutospacing="1" w:after="100" w:afterAutospacing="1"/>
        <w:outlineLvl w:val="1"/>
        <w:rPr>
          <w:rFonts w:eastAsia="Times New Roman"/>
          <w:b/>
          <w:color w:val="000000"/>
          <w:sz w:val="27"/>
          <w:szCs w:val="27"/>
          <w:lang w:val="en-US" w:eastAsia="en-US"/>
        </w:rPr>
        <w:pPrChange w:id="224" w:author="Toy, Mehmet" w:date="2020-04-19T15:03:00Z">
          <w:pPr>
            <w:pStyle w:val="ListParagraph"/>
            <w:numPr>
              <w:numId w:val="101"/>
            </w:numPr>
            <w:spacing w:before="100" w:beforeAutospacing="1" w:after="100" w:afterAutospacing="1"/>
            <w:ind w:hanging="360"/>
            <w:outlineLvl w:val="1"/>
          </w:pPr>
        </w:pPrChange>
      </w:pPr>
      <w:r>
        <w:rPr>
          <w:rFonts w:eastAsia="Times New Roman"/>
          <w:b/>
          <w:color w:val="000000"/>
          <w:sz w:val="27"/>
          <w:szCs w:val="27"/>
          <w:highlight w:val="yellow"/>
          <w:lang w:val="en-US" w:eastAsia="en-US"/>
        </w:rPr>
        <w:t xml:space="preserve">  </w:t>
      </w:r>
      <w:bookmarkStart w:id="225" w:name="_Toc38216006"/>
      <w:commentRangeStart w:id="226"/>
      <w:r w:rsidR="00CB4100" w:rsidRPr="00B5611E">
        <w:rPr>
          <w:rFonts w:eastAsia="Times New Roman"/>
          <w:b/>
          <w:sz w:val="27"/>
          <w:szCs w:val="27"/>
          <w:highlight w:val="yellow"/>
          <w:lang w:val="en-US" w:eastAsia="en-US"/>
        </w:rPr>
        <w:t>Deterministic Networking</w:t>
      </w:r>
      <w:commentRangeEnd w:id="226"/>
      <w:r w:rsidR="00CB4100" w:rsidRPr="00CB4100">
        <w:rPr>
          <w:sz w:val="16"/>
          <w:szCs w:val="16"/>
          <w:lang w:val="en-US" w:eastAsia="en-US"/>
        </w:rPr>
        <w:commentReference w:id="226"/>
      </w:r>
      <w:bookmarkEnd w:id="225"/>
    </w:p>
    <w:p w14:paraId="7214313E" w14:textId="77777777" w:rsidR="00CB4100" w:rsidRPr="00CB4100" w:rsidRDefault="00CB4100" w:rsidP="00CB4100">
      <w:pPr>
        <w:spacing w:before="100" w:beforeAutospacing="1" w:after="100" w:afterAutospacing="1"/>
        <w:rPr>
          <w:rFonts w:eastAsia="Times New Roman"/>
          <w:i/>
          <w:sz w:val="27"/>
          <w:szCs w:val="27"/>
          <w:lang w:val="en-US" w:eastAsia="en-US"/>
        </w:rPr>
      </w:pPr>
      <w:r w:rsidRPr="00CB4100">
        <w:rPr>
          <w:rFonts w:eastAsia="Times New Roman"/>
          <w:i/>
          <w:sz w:val="27"/>
          <w:szCs w:val="27"/>
          <w:highlight w:val="yellow"/>
          <w:lang w:val="en-US" w:eastAsia="en-US"/>
        </w:rPr>
        <w:t>Any deep-edge service architecture MUST enable the provision of specific services that demand very low latency and/or very low latency variation.</w:t>
      </w:r>
      <w:r w:rsidRPr="00CB4100">
        <w:rPr>
          <w:rFonts w:eastAsia="Times New Roman"/>
          <w:i/>
          <w:sz w:val="27"/>
          <w:szCs w:val="27"/>
          <w:lang w:val="en-US" w:eastAsia="en-US"/>
        </w:rPr>
        <w:t xml:space="preserve">  </w:t>
      </w:r>
    </w:p>
    <w:p w14:paraId="0BB1FF01" w14:textId="77777777" w:rsidR="00CB4100" w:rsidRPr="00CB4100" w:rsidRDefault="00CB4100" w:rsidP="00CB4100">
      <w:pPr>
        <w:spacing w:before="100" w:beforeAutospacing="1" w:after="100" w:afterAutospacing="1"/>
        <w:rPr>
          <w:rFonts w:eastAsia="Times New Roman"/>
          <w:sz w:val="27"/>
          <w:szCs w:val="27"/>
          <w:lang w:val="en-US" w:eastAsia="en-US"/>
        </w:rPr>
      </w:pPr>
      <w:r w:rsidRPr="00CB4100">
        <w:rPr>
          <w:rFonts w:eastAsia="Times New Roman"/>
          <w:sz w:val="27"/>
          <w:szCs w:val="27"/>
          <w:lang w:val="en-US" w:eastAsia="en-US"/>
        </w:rPr>
        <w:t xml:space="preserve">As the end-to-end latency and latency requirements for such services are expected to be of the order of milliseconds, or even sub-millisecond in extreme cases, low-latency services MUST be provided through access to local (edge) computing and storage resources.  </w:t>
      </w:r>
    </w:p>
    <w:p w14:paraId="469076FF" w14:textId="77777777" w:rsidR="00CB4100" w:rsidRPr="00CB4100" w:rsidRDefault="00CB4100" w:rsidP="00CB4100">
      <w:pPr>
        <w:spacing w:before="100" w:beforeAutospacing="1" w:after="100" w:afterAutospacing="1"/>
        <w:rPr>
          <w:rFonts w:eastAsia="Times New Roman"/>
          <w:sz w:val="27"/>
          <w:szCs w:val="27"/>
          <w:lang w:val="en-US" w:eastAsia="en-US"/>
        </w:rPr>
      </w:pPr>
      <w:r w:rsidRPr="00CB4100">
        <w:rPr>
          <w:rFonts w:eastAsia="Times New Roman"/>
          <w:sz w:val="27"/>
          <w:szCs w:val="27"/>
          <w:lang w:val="en-US" w:eastAsia="en-US"/>
        </w:rPr>
        <w:t xml:space="preserve">Appropriate CUPS SHOULD enable low-latency user data plane access to the compute/storage resources even though control and orchestration of networking and communication resources is carried out in a more centralized manner. </w:t>
      </w:r>
    </w:p>
    <w:p w14:paraId="2F31DFDE" w14:textId="77777777" w:rsidR="00CB4100" w:rsidRPr="00CB4100" w:rsidRDefault="00CB4100" w:rsidP="00CB4100">
      <w:pPr>
        <w:spacing w:before="100" w:beforeAutospacing="1" w:after="100" w:afterAutospacing="1"/>
        <w:rPr>
          <w:rFonts w:eastAsia="Times New Roman"/>
          <w:sz w:val="27"/>
          <w:szCs w:val="27"/>
          <w:lang w:val="en-US" w:eastAsia="en-US"/>
        </w:rPr>
      </w:pPr>
      <w:r w:rsidRPr="00CB4100">
        <w:rPr>
          <w:rFonts w:eastAsia="Times New Roman"/>
          <w:sz w:val="27"/>
          <w:szCs w:val="27"/>
          <w:lang w:val="en-US" w:eastAsia="en-US"/>
        </w:rPr>
        <w:t xml:space="preserve">Further, depending on the specific application requirements, there SHOULD be a need to implement deterministic networking and/or time-sensitive networking (TSN) profiles.  </w:t>
      </w:r>
    </w:p>
    <w:p w14:paraId="27660936" w14:textId="77777777" w:rsidR="00CB4100" w:rsidRPr="00CB4100" w:rsidRDefault="00CB4100" w:rsidP="00CB4100">
      <w:pPr>
        <w:spacing w:before="100" w:beforeAutospacing="1" w:after="100" w:afterAutospacing="1"/>
        <w:rPr>
          <w:rFonts w:eastAsia="Times New Roman"/>
          <w:sz w:val="27"/>
          <w:szCs w:val="27"/>
          <w:lang w:val="en-US" w:eastAsia="en-US"/>
        </w:rPr>
      </w:pPr>
      <w:r w:rsidRPr="00CB4100">
        <w:rPr>
          <w:rFonts w:eastAsia="Times New Roman"/>
          <w:sz w:val="27"/>
          <w:szCs w:val="27"/>
          <w:lang w:val="en-US" w:eastAsia="en-US"/>
        </w:rPr>
        <w:lastRenderedPageBreak/>
        <w:t xml:space="preserve">This places requirements on the incorporation of specific queuing algorithms/disciplines, such as priority and frame pre-emption queuing, synchronized port gating, and persistent and semi-persistent scheduling super-imposed over random access or request/grant access procedures.  In some cases, delay variation requirements may be met through the use of buffering, but in these </w:t>
      </w:r>
      <w:proofErr w:type="gramStart"/>
      <w:r w:rsidRPr="00CB4100">
        <w:rPr>
          <w:rFonts w:eastAsia="Times New Roman"/>
          <w:sz w:val="27"/>
          <w:szCs w:val="27"/>
          <w:lang w:val="en-US" w:eastAsia="en-US"/>
        </w:rPr>
        <w:t>cases</w:t>
      </w:r>
      <w:proofErr w:type="gramEnd"/>
      <w:r w:rsidRPr="00CB4100">
        <w:rPr>
          <w:rFonts w:eastAsia="Times New Roman"/>
          <w:sz w:val="27"/>
          <w:szCs w:val="27"/>
          <w:lang w:val="en-US" w:eastAsia="en-US"/>
        </w:rPr>
        <w:t xml:space="preserve"> it will often be the case that precise playout times for the user data will be required. There may be other requirements for precise time synchronization of network elements, for example, in accurate localization.  </w:t>
      </w:r>
    </w:p>
    <w:p w14:paraId="107C33FD" w14:textId="77777777" w:rsidR="00CB4100" w:rsidRPr="00CB4100" w:rsidRDefault="00CB4100" w:rsidP="00CB4100">
      <w:pPr>
        <w:spacing w:before="100" w:beforeAutospacing="1" w:after="100" w:afterAutospacing="1"/>
        <w:rPr>
          <w:rFonts w:eastAsia="Times New Roman"/>
          <w:i/>
          <w:sz w:val="27"/>
          <w:szCs w:val="27"/>
          <w:lang w:val="en-US" w:eastAsia="en-US"/>
        </w:rPr>
      </w:pPr>
      <w:r w:rsidRPr="00CB4100">
        <w:rPr>
          <w:rFonts w:eastAsia="Times New Roman"/>
          <w:i/>
          <w:sz w:val="27"/>
          <w:szCs w:val="27"/>
          <w:highlight w:val="yellow"/>
          <w:lang w:val="en-US" w:eastAsia="en-US"/>
        </w:rPr>
        <w:t>Thus, to meet such requirements, the deep-edge service architecture MUST be able to support the use of precision timing protocols, enabling time synchronization to nanosecond accuracy.</w:t>
      </w:r>
    </w:p>
    <w:p w14:paraId="2EC70959" w14:textId="65971BCE" w:rsidR="00CB4100" w:rsidRPr="001331DD" w:rsidRDefault="001331DD">
      <w:pPr>
        <w:pStyle w:val="ListParagraph"/>
        <w:numPr>
          <w:ilvl w:val="0"/>
          <w:numId w:val="118"/>
        </w:numPr>
        <w:spacing w:before="100" w:beforeAutospacing="1" w:after="100" w:afterAutospacing="1"/>
        <w:outlineLvl w:val="1"/>
        <w:rPr>
          <w:rFonts w:eastAsia="Times New Roman"/>
          <w:b/>
          <w:color w:val="000000"/>
          <w:sz w:val="27"/>
          <w:szCs w:val="27"/>
          <w:lang w:val="en-US" w:eastAsia="en-US"/>
        </w:rPr>
        <w:pPrChange w:id="227" w:author="Toy, Mehmet" w:date="2020-04-19T15:03:00Z">
          <w:pPr>
            <w:pStyle w:val="ListParagraph"/>
            <w:numPr>
              <w:numId w:val="101"/>
            </w:numPr>
            <w:spacing w:before="100" w:beforeAutospacing="1" w:after="100" w:afterAutospacing="1"/>
            <w:ind w:hanging="360"/>
            <w:outlineLvl w:val="1"/>
          </w:pPr>
        </w:pPrChange>
      </w:pPr>
      <w:r>
        <w:rPr>
          <w:rFonts w:eastAsia="Times New Roman"/>
          <w:b/>
          <w:color w:val="000000"/>
          <w:sz w:val="27"/>
          <w:szCs w:val="27"/>
          <w:highlight w:val="yellow"/>
          <w:lang w:val="en-US" w:eastAsia="en-US"/>
        </w:rPr>
        <w:t xml:space="preserve">  </w:t>
      </w:r>
      <w:bookmarkStart w:id="228" w:name="_Toc38216007"/>
      <w:commentRangeStart w:id="229"/>
      <w:r w:rsidR="00CB4100" w:rsidRPr="001331DD">
        <w:rPr>
          <w:rFonts w:eastAsia="Times New Roman"/>
          <w:b/>
          <w:sz w:val="27"/>
          <w:szCs w:val="27"/>
          <w:highlight w:val="yellow"/>
          <w:lang w:val="en-US" w:eastAsia="en-US"/>
        </w:rPr>
        <w:t>Ultra-Reliable communication</w:t>
      </w:r>
      <w:commentRangeEnd w:id="229"/>
      <w:r w:rsidR="00CB4100" w:rsidRPr="00CB4100">
        <w:rPr>
          <w:sz w:val="16"/>
          <w:szCs w:val="16"/>
          <w:lang w:val="en-US" w:eastAsia="en-US"/>
        </w:rPr>
        <w:commentReference w:id="229"/>
      </w:r>
      <w:bookmarkEnd w:id="228"/>
    </w:p>
    <w:p w14:paraId="24BE5D32" w14:textId="77777777" w:rsidR="00CB4100" w:rsidRPr="00CB4100" w:rsidRDefault="00CB4100" w:rsidP="00CB4100">
      <w:pPr>
        <w:spacing w:before="100" w:beforeAutospacing="1" w:after="100" w:afterAutospacing="1"/>
        <w:rPr>
          <w:rFonts w:eastAsia="Times New Roman"/>
          <w:i/>
          <w:sz w:val="27"/>
          <w:szCs w:val="27"/>
          <w:lang w:val="en-US" w:eastAsia="en-US"/>
        </w:rPr>
      </w:pPr>
      <w:r w:rsidRPr="00CB4100">
        <w:rPr>
          <w:rFonts w:eastAsia="Times New Roman"/>
          <w:i/>
          <w:sz w:val="27"/>
          <w:szCs w:val="27"/>
          <w:highlight w:val="yellow"/>
          <w:lang w:val="en-US" w:eastAsia="en-US"/>
        </w:rPr>
        <w:t>The deep-edge service architecture MUST provide a means for guaranteeing packet delivery (99.9999%) over networks, which may be noise, interference or congestion limited, for specific applications that demand this.</w:t>
      </w:r>
      <w:r w:rsidRPr="00CB4100">
        <w:rPr>
          <w:rFonts w:eastAsia="Times New Roman"/>
          <w:i/>
          <w:sz w:val="27"/>
          <w:szCs w:val="27"/>
          <w:lang w:val="en-US" w:eastAsia="en-US"/>
        </w:rPr>
        <w:t xml:space="preserve"> </w:t>
      </w:r>
    </w:p>
    <w:p w14:paraId="360A140B" w14:textId="77777777" w:rsidR="00CB4100" w:rsidRPr="00CB4100" w:rsidRDefault="00CB4100" w:rsidP="00CB4100">
      <w:pPr>
        <w:spacing w:before="100" w:beforeAutospacing="1" w:after="100" w:afterAutospacing="1"/>
        <w:rPr>
          <w:rFonts w:eastAsia="Times New Roman"/>
          <w:sz w:val="27"/>
          <w:szCs w:val="27"/>
          <w:lang w:val="en-US" w:eastAsia="en-US"/>
        </w:rPr>
      </w:pPr>
      <w:r w:rsidRPr="00CB4100">
        <w:rPr>
          <w:rFonts w:eastAsia="Times New Roman"/>
          <w:sz w:val="27"/>
          <w:szCs w:val="27"/>
          <w:lang w:val="en-US" w:eastAsia="en-US"/>
        </w:rPr>
        <w:t xml:space="preserve">These applications may include those for emergency services, requiring remote operation of equipment, with/without augmented reality, for industrial automation (Industry 4.0) requiring remote control/operation of equipment moving between machinery, and for vehicle-to-vehicle and vehicle-to-infrastructure communication for (semi-)autonomous driving. </w:t>
      </w:r>
    </w:p>
    <w:p w14:paraId="3BAFAB69" w14:textId="77777777" w:rsidR="00CB4100" w:rsidRPr="00CB4100" w:rsidRDefault="00CB4100" w:rsidP="00CB4100">
      <w:pPr>
        <w:spacing w:before="100" w:beforeAutospacing="1" w:after="100" w:afterAutospacing="1"/>
        <w:rPr>
          <w:rFonts w:eastAsia="Times New Roman"/>
          <w:sz w:val="27"/>
          <w:szCs w:val="27"/>
          <w:lang w:val="en-US" w:eastAsia="en-US"/>
        </w:rPr>
      </w:pPr>
      <w:r w:rsidRPr="00CB4100">
        <w:rPr>
          <w:rFonts w:eastAsia="Times New Roman"/>
          <w:sz w:val="27"/>
          <w:szCs w:val="27"/>
          <w:lang w:val="en-US" w:eastAsia="en-US"/>
        </w:rPr>
        <w:t xml:space="preserve">For such mission-critical applications, enhanced forward error correction and coding schemes SHOULD be applied, where these may need to take into account short control message lengths.  This may require some joint L1/L2 mechanisms.  </w:t>
      </w:r>
    </w:p>
    <w:p w14:paraId="5D4FA493" w14:textId="77777777" w:rsidR="00CB4100" w:rsidRPr="00CB4100" w:rsidDel="0081027F" w:rsidRDefault="00CB4100" w:rsidP="00CB4100">
      <w:pPr>
        <w:spacing w:before="100" w:beforeAutospacing="1" w:after="100" w:afterAutospacing="1"/>
        <w:rPr>
          <w:del w:id="230" w:author="Toy, Mehmet" w:date="2020-04-19T15:49:00Z"/>
          <w:rFonts w:eastAsia="Times New Roman"/>
          <w:sz w:val="27"/>
          <w:szCs w:val="27"/>
          <w:lang w:val="en-US" w:eastAsia="en-US"/>
        </w:rPr>
      </w:pPr>
      <w:r w:rsidRPr="00CB4100">
        <w:rPr>
          <w:rFonts w:eastAsia="Times New Roman"/>
          <w:sz w:val="27"/>
          <w:szCs w:val="27"/>
          <w:lang w:val="en-US" w:eastAsia="en-US"/>
        </w:rPr>
        <w:t>The reliability SHOULD be augmented by mechanisms such as packet/frame replication, forwarding over diverse paths and duplicate elimination.  In many cases, the requirements for ultra-reliable communications will intersect with those for low latency.  Thus, new joint encoding schemes, and frame replication and duplicate elimination mechanisms MUST be latency sensitive.</w:t>
      </w:r>
    </w:p>
    <w:p w14:paraId="19254B3D" w14:textId="77777777" w:rsidR="00460BB6" w:rsidRDefault="00460BB6" w:rsidP="000E4F6F">
      <w:pPr>
        <w:pStyle w:val="NormalWeb"/>
        <w:rPr>
          <w:b/>
          <w:color w:val="000000"/>
          <w:sz w:val="27"/>
          <w:szCs w:val="27"/>
        </w:rPr>
      </w:pPr>
    </w:p>
    <w:p w14:paraId="668BFD39" w14:textId="77777777" w:rsidR="00DE0883" w:rsidRDefault="00DE0883" w:rsidP="00DE0883">
      <w:pPr>
        <w:spacing w:before="240"/>
        <w:rPr>
          <w:rFonts w:eastAsia="Times New Roman"/>
          <w:lang w:val="en-US" w:eastAsia="en-US"/>
        </w:rPr>
      </w:pPr>
    </w:p>
    <w:p w14:paraId="237E5737" w14:textId="7CF60CAB" w:rsidR="00DE0883" w:rsidRDefault="00DE0883" w:rsidP="009C4E22">
      <w:pPr>
        <w:pStyle w:val="ListParagraph"/>
        <w:numPr>
          <w:ilvl w:val="0"/>
          <w:numId w:val="61"/>
        </w:numPr>
        <w:ind w:left="720"/>
        <w:outlineLvl w:val="0"/>
        <w:rPr>
          <w:rFonts w:asciiTheme="majorBidi" w:hAnsiTheme="majorBidi" w:cstheme="majorBidi"/>
          <w:b/>
        </w:rPr>
      </w:pPr>
      <w:bookmarkStart w:id="231" w:name="_Toc38216008"/>
      <w:r>
        <w:rPr>
          <w:rFonts w:asciiTheme="majorBidi" w:hAnsiTheme="majorBidi" w:cstheme="majorBidi"/>
          <w:b/>
        </w:rPr>
        <w:t>Space Networking (Ning Wang and Shen Yan)</w:t>
      </w:r>
      <w:r w:rsidR="009D2B68">
        <w:rPr>
          <w:rFonts w:asciiTheme="majorBidi" w:hAnsiTheme="majorBidi" w:cstheme="majorBidi"/>
          <w:b/>
        </w:rPr>
        <w:t xml:space="preserve"> (needs to com</w:t>
      </w:r>
      <w:r w:rsidR="00071456">
        <w:rPr>
          <w:rFonts w:asciiTheme="majorBidi" w:hAnsiTheme="majorBidi" w:cstheme="majorBidi"/>
          <w:b/>
        </w:rPr>
        <w:t>b</w:t>
      </w:r>
      <w:r w:rsidR="009D2B68">
        <w:rPr>
          <w:rFonts w:asciiTheme="majorBidi" w:hAnsiTheme="majorBidi" w:cstheme="majorBidi"/>
          <w:b/>
        </w:rPr>
        <w:t>ine it with Uma’s contribution)</w:t>
      </w:r>
      <w:bookmarkEnd w:id="231"/>
    </w:p>
    <w:p w14:paraId="136BF972" w14:textId="1496CFE5" w:rsidR="00E15475" w:rsidDel="00EF0F7B" w:rsidRDefault="00E15475" w:rsidP="00487569">
      <w:pPr>
        <w:rPr>
          <w:del w:id="232" w:author="Toy, Mehmet" w:date="2020-04-19T15:49:00Z"/>
        </w:rPr>
      </w:pPr>
    </w:p>
    <w:p w14:paraId="2DE92A55" w14:textId="25840FC9" w:rsidR="006A1243" w:rsidRDefault="008669C5" w:rsidP="006A1243">
      <w:pPr>
        <w:pStyle w:val="NormalWeb"/>
        <w:rPr>
          <w:color w:val="000000"/>
        </w:rPr>
      </w:pPr>
      <w:r w:rsidRPr="008669C5">
        <w:rPr>
          <w:rFonts w:eastAsia="Arial Unicode MS"/>
          <w:sz w:val="22"/>
          <w:szCs w:val="22"/>
          <w:bdr w:val="nil"/>
        </w:rPr>
        <w:t xml:space="preserve">Satellite-based networking, or say space network, can bring benefit especially in the </w:t>
      </w:r>
      <w:proofErr w:type="gramStart"/>
      <w:r w:rsidRPr="008669C5">
        <w:rPr>
          <w:rFonts w:eastAsia="Arial Unicode MS"/>
          <w:sz w:val="22"/>
          <w:szCs w:val="22"/>
          <w:bdr w:val="nil"/>
        </w:rPr>
        <w:t>long distance</w:t>
      </w:r>
      <w:proofErr w:type="gramEnd"/>
      <w:r w:rsidRPr="008669C5">
        <w:rPr>
          <w:rFonts w:eastAsia="Arial Unicode MS"/>
          <w:sz w:val="22"/>
          <w:szCs w:val="22"/>
          <w:bdr w:val="nil"/>
        </w:rPr>
        <w:t xml:space="preserve"> communication [1] and wider access coverage especially in rural areas. The space network has been considered as one of the important components of 2030 network. The future space network can not only work internally, but also cooperate with the existing network infrastructures and then become a space-terrestrial network, which intent to deploy a unified network protocol suite. This document aims to highlight specific scenarios and our envisaged technical challenges in the future integration of space networks with the current terrestrial Internet infrastructure in a seamless manner. Here we mainly focus on the Low Earth Orbit (LEO) satellite system which is able to provider low end-to-end latency as compared to its GEO (Geostationary Earth Orbit) counterpart. The common vision in this scenario is that multiple (up to thousands) LEO satellites can be interconnected to form a network infrastructure in the space which will be further integrated with the network infrastructures on the ground. On the other hand, the key challenge in this case is the frequent handover between the two networks caused by the constellation behaviors at the LEO satellite side. The rest of this document aim to describe in details different strategies for such network integration and also the specific technical issues that need to be addressed.</w:t>
      </w:r>
    </w:p>
    <w:p w14:paraId="4B5D1CE1" w14:textId="7B7FD514" w:rsidR="00B17197" w:rsidRPr="006A1243" w:rsidRDefault="006A1243" w:rsidP="009C4E22">
      <w:pPr>
        <w:pStyle w:val="ListParagraph"/>
        <w:numPr>
          <w:ilvl w:val="0"/>
          <w:numId w:val="13"/>
        </w:numPr>
        <w:ind w:left="720"/>
        <w:outlineLvl w:val="1"/>
        <w:rPr>
          <w:b/>
        </w:rPr>
      </w:pPr>
      <w:r>
        <w:rPr>
          <w:rFonts w:asciiTheme="majorBidi" w:hAnsiTheme="majorBidi" w:cstheme="majorBidi"/>
          <w:b/>
        </w:rPr>
        <w:lastRenderedPageBreak/>
        <w:t xml:space="preserve"> </w:t>
      </w:r>
      <w:bookmarkStart w:id="233" w:name="_Toc38216009"/>
      <w:r w:rsidR="008669C5">
        <w:rPr>
          <w:rFonts w:asciiTheme="majorBidi" w:hAnsiTheme="majorBidi" w:cstheme="majorBidi"/>
          <w:b/>
        </w:rPr>
        <w:t xml:space="preserve">Key </w:t>
      </w:r>
      <w:r w:rsidR="00F71967" w:rsidRPr="006A1243">
        <w:rPr>
          <w:rFonts w:eastAsia="SimSun"/>
          <w:b/>
          <w:kern w:val="2"/>
          <w:lang w:eastAsia="zh-CN"/>
        </w:rPr>
        <w:t>Role</w:t>
      </w:r>
      <w:r w:rsidR="008669C5">
        <w:rPr>
          <w:rFonts w:eastAsia="SimSun"/>
          <w:b/>
          <w:kern w:val="2"/>
          <w:lang w:eastAsia="zh-CN"/>
        </w:rPr>
        <w:t>s</w:t>
      </w:r>
      <w:r w:rsidR="00F71967" w:rsidRPr="006A1243">
        <w:rPr>
          <w:rFonts w:eastAsia="SimSun"/>
          <w:b/>
          <w:kern w:val="2"/>
          <w:lang w:eastAsia="zh-CN"/>
        </w:rPr>
        <w:t xml:space="preserve"> of future integrated space-terrestrial network</w:t>
      </w:r>
      <w:bookmarkEnd w:id="233"/>
    </w:p>
    <w:p w14:paraId="03DDFD30" w14:textId="77777777" w:rsidR="008669C5" w:rsidRDefault="008669C5" w:rsidP="009C4E22">
      <w:pPr>
        <w:pStyle w:val="ListParagraph"/>
        <w:widowControl w:val="0"/>
        <w:numPr>
          <w:ilvl w:val="0"/>
          <w:numId w:val="33"/>
        </w:numPr>
        <w:pBdr>
          <w:top w:val="nil"/>
          <w:left w:val="nil"/>
          <w:bottom w:val="nil"/>
          <w:right w:val="nil"/>
          <w:between w:val="nil"/>
          <w:bar w:val="nil"/>
        </w:pBdr>
        <w:spacing w:before="0"/>
        <w:contextualSpacing w:val="0"/>
        <w:jc w:val="both"/>
        <w:rPr>
          <w:rFonts w:eastAsia="Times New Roman"/>
          <w:i/>
          <w:iCs/>
          <w:sz w:val="22"/>
          <w:szCs w:val="22"/>
        </w:rPr>
      </w:pPr>
      <w:r>
        <w:rPr>
          <w:i/>
          <w:iCs/>
          <w:sz w:val="22"/>
          <w:szCs w:val="22"/>
        </w:rPr>
        <w:t>Satellite</w:t>
      </w:r>
    </w:p>
    <w:p w14:paraId="7646D8ED" w14:textId="77777777" w:rsidR="008669C5" w:rsidRDefault="008669C5" w:rsidP="008669C5">
      <w:pPr>
        <w:pStyle w:val="Body"/>
        <w:ind w:firstLine="440"/>
        <w:rPr>
          <w:rFonts w:ascii="Times New Roman" w:hAnsi="Times New Roman"/>
          <w:sz w:val="22"/>
          <w:szCs w:val="22"/>
        </w:rPr>
      </w:pPr>
      <w:r>
        <w:rPr>
          <w:rFonts w:ascii="Times New Roman" w:hAnsi="Times New Roman"/>
          <w:sz w:val="22"/>
          <w:szCs w:val="22"/>
        </w:rPr>
        <w:t xml:space="preserve">Low Earth Orbit (LEO) satellite has lower physical orbit which potentially bring the short latency benefit. Medium Earth Orbit (MEO) and Geostationary Orbit (GEO) can provide more physical stability. The current satellite system mostly provides relay function however in the future the satellite system may build up a mesh-like network then provide routing and forwarding function. The LEO should be organized as routing system and work as router. The MEO and GEO may also play the role of router but work as complement and control function further. </w:t>
      </w:r>
    </w:p>
    <w:p w14:paraId="16FCE8AC" w14:textId="77777777" w:rsidR="008669C5" w:rsidRDefault="008669C5" w:rsidP="009C4E22">
      <w:pPr>
        <w:pStyle w:val="ListParagraph"/>
        <w:widowControl w:val="0"/>
        <w:numPr>
          <w:ilvl w:val="0"/>
          <w:numId w:val="33"/>
        </w:numPr>
        <w:pBdr>
          <w:top w:val="nil"/>
          <w:left w:val="nil"/>
          <w:bottom w:val="nil"/>
          <w:right w:val="nil"/>
          <w:between w:val="nil"/>
          <w:bar w:val="nil"/>
        </w:pBdr>
        <w:spacing w:before="0"/>
        <w:contextualSpacing w:val="0"/>
        <w:jc w:val="both"/>
        <w:rPr>
          <w:rFonts w:eastAsia="Times New Roman"/>
          <w:i/>
          <w:iCs/>
          <w:sz w:val="22"/>
          <w:szCs w:val="22"/>
        </w:rPr>
      </w:pPr>
      <w:r>
        <w:rPr>
          <w:i/>
          <w:iCs/>
          <w:sz w:val="22"/>
          <w:szCs w:val="22"/>
        </w:rPr>
        <w:t>Ground Station and Terminal</w:t>
      </w:r>
    </w:p>
    <w:p w14:paraId="7F76C999" w14:textId="77777777" w:rsidR="008669C5" w:rsidRDefault="008669C5" w:rsidP="008669C5">
      <w:pPr>
        <w:pStyle w:val="Body"/>
        <w:ind w:firstLine="440"/>
        <w:rPr>
          <w:rFonts w:ascii="Times New Roman" w:hAnsi="Times New Roman"/>
          <w:sz w:val="22"/>
          <w:szCs w:val="22"/>
        </w:rPr>
      </w:pPr>
      <w:r>
        <w:rPr>
          <w:rFonts w:ascii="Times New Roman" w:hAnsi="Times New Roman"/>
          <w:sz w:val="22"/>
          <w:szCs w:val="22"/>
        </w:rPr>
        <w:t xml:space="preserve">Ground station and terminals are a type of physical terrestrial devices that act as gateway or interfaces between terrestrial and space networks through radio communications. At present, the networking mechanisms and protocols used in space networks are different from that in the traditional IP framework in the terrestrial infrastructures, and hence ground stations and terminals have been responsible for protocol translations and creation/maintenance of tunnels in order for data packets to traverse different network environments. </w:t>
      </w:r>
    </w:p>
    <w:p w14:paraId="0B20FEDA" w14:textId="77777777" w:rsidR="008669C5" w:rsidRDefault="008669C5" w:rsidP="009C4E22">
      <w:pPr>
        <w:pStyle w:val="ListParagraph"/>
        <w:widowControl w:val="0"/>
        <w:numPr>
          <w:ilvl w:val="0"/>
          <w:numId w:val="33"/>
        </w:numPr>
        <w:pBdr>
          <w:top w:val="nil"/>
          <w:left w:val="nil"/>
          <w:bottom w:val="nil"/>
          <w:right w:val="nil"/>
          <w:between w:val="nil"/>
          <w:bar w:val="nil"/>
        </w:pBdr>
        <w:spacing w:before="0"/>
        <w:contextualSpacing w:val="0"/>
        <w:jc w:val="both"/>
        <w:rPr>
          <w:rFonts w:eastAsia="Times New Roman"/>
          <w:i/>
          <w:iCs/>
          <w:sz w:val="22"/>
          <w:szCs w:val="22"/>
        </w:rPr>
      </w:pPr>
      <w:r>
        <w:rPr>
          <w:i/>
          <w:iCs/>
          <w:sz w:val="22"/>
          <w:szCs w:val="22"/>
        </w:rPr>
        <w:t>Controller (SDN architecture-based)</w:t>
      </w:r>
    </w:p>
    <w:p w14:paraId="0BDDA5E0" w14:textId="77777777" w:rsidR="008669C5" w:rsidRDefault="008669C5" w:rsidP="008669C5">
      <w:pPr>
        <w:pStyle w:val="Body"/>
        <w:ind w:firstLine="440"/>
        <w:rPr>
          <w:rFonts w:ascii="Times New Roman" w:hAnsi="Times New Roman"/>
          <w:sz w:val="22"/>
          <w:szCs w:val="22"/>
        </w:rPr>
      </w:pPr>
      <w:r>
        <w:rPr>
          <w:rFonts w:ascii="Times New Roman" w:hAnsi="Times New Roman"/>
          <w:sz w:val="22"/>
          <w:szCs w:val="22"/>
        </w:rPr>
        <w:t xml:space="preserve">The satellite network system may also employ hierarchical architecture. </w:t>
      </w:r>
      <w:proofErr w:type="gramStart"/>
      <w:r>
        <w:rPr>
          <w:rFonts w:ascii="Times New Roman" w:hAnsi="Times New Roman"/>
          <w:sz w:val="22"/>
          <w:szCs w:val="22"/>
        </w:rPr>
        <w:t>So</w:t>
      </w:r>
      <w:proofErr w:type="gramEnd"/>
      <w:r>
        <w:rPr>
          <w:rFonts w:ascii="Times New Roman" w:hAnsi="Times New Roman"/>
          <w:sz w:val="22"/>
          <w:szCs w:val="22"/>
        </w:rPr>
        <w:t xml:space="preserve"> some of the satellite not only play the role of router but also controller. Refer to SDN, the MEO and GEO may stand higher layer and control the low layer devices (LEO) which are expected to take the role of data forwarding in the data plane. </w:t>
      </w:r>
    </w:p>
    <w:p w14:paraId="51312A16" w14:textId="77777777" w:rsidR="008669C5" w:rsidRDefault="008669C5" w:rsidP="009C4E22">
      <w:pPr>
        <w:pStyle w:val="ListParagraph"/>
        <w:widowControl w:val="0"/>
        <w:numPr>
          <w:ilvl w:val="0"/>
          <w:numId w:val="33"/>
        </w:numPr>
        <w:pBdr>
          <w:top w:val="nil"/>
          <w:left w:val="nil"/>
          <w:bottom w:val="nil"/>
          <w:right w:val="nil"/>
          <w:between w:val="nil"/>
          <w:bar w:val="nil"/>
        </w:pBdr>
        <w:spacing w:before="0"/>
        <w:contextualSpacing w:val="0"/>
        <w:jc w:val="both"/>
        <w:rPr>
          <w:rFonts w:eastAsia="Times New Roman"/>
          <w:i/>
          <w:iCs/>
          <w:sz w:val="22"/>
          <w:szCs w:val="22"/>
        </w:rPr>
      </w:pPr>
      <w:r>
        <w:rPr>
          <w:i/>
          <w:iCs/>
          <w:sz w:val="22"/>
          <w:szCs w:val="22"/>
        </w:rPr>
        <w:t>Mobile Edge Computing (MEC) server</w:t>
      </w:r>
    </w:p>
    <w:p w14:paraId="2785EEF3" w14:textId="5BDD7562" w:rsidR="00265E7E" w:rsidRDefault="008669C5" w:rsidP="00265E7E">
      <w:pPr>
        <w:ind w:firstLineChars="200" w:firstLine="440"/>
      </w:pPr>
      <w:r>
        <w:rPr>
          <w:sz w:val="22"/>
          <w:szCs w:val="22"/>
        </w:rPr>
        <w:t>MEC has been a terminology mainly in the context of 5G where local computing and storage capabilities can be embedded at the mobile network edge in order to provide low latency data/computing services to locally attached end users. It can be envisaged that in future emerging space and terrestrial networks, LEO satellites can also become MEC servers in constellation in the space once equipped with computing and data storage capabilities.</w:t>
      </w:r>
    </w:p>
    <w:p w14:paraId="015CA8B9" w14:textId="1E530DE5" w:rsidR="002C0AC9" w:rsidRPr="002C0AC9" w:rsidRDefault="00265E7E" w:rsidP="009C4E22">
      <w:pPr>
        <w:pStyle w:val="ListParagraph"/>
        <w:numPr>
          <w:ilvl w:val="0"/>
          <w:numId w:val="13"/>
        </w:numPr>
        <w:ind w:left="720"/>
        <w:rPr>
          <w:rFonts w:eastAsia="SimSun"/>
          <w:b/>
          <w:kern w:val="2"/>
          <w:lang w:eastAsia="zh-CN"/>
        </w:rPr>
      </w:pPr>
      <w:r w:rsidRPr="002C0AC9">
        <w:rPr>
          <w:rFonts w:eastAsia="SimSun"/>
          <w:b/>
          <w:kern w:val="2"/>
          <w:lang w:eastAsia="zh-CN"/>
        </w:rPr>
        <w:t xml:space="preserve"> </w:t>
      </w:r>
      <w:r w:rsidR="002C0AC9" w:rsidRPr="002C0AC9">
        <w:rPr>
          <w:rFonts w:eastAsia="SimSun"/>
          <w:b/>
          <w:kern w:val="2"/>
          <w:lang w:eastAsia="zh-CN"/>
        </w:rPr>
        <w:t>Fundamental integration use cases and scenarios</w:t>
      </w:r>
    </w:p>
    <w:p w14:paraId="1D5D6D02" w14:textId="21A0F522" w:rsidR="00265E7E" w:rsidRPr="00265E7E" w:rsidRDefault="00265E7E" w:rsidP="00C17AB4">
      <w:pPr>
        <w:pStyle w:val="ListParagraph"/>
        <w:ind w:left="1080"/>
        <w:rPr>
          <w:b/>
        </w:rPr>
      </w:pPr>
    </w:p>
    <w:p w14:paraId="16E4AAE1" w14:textId="77777777" w:rsidR="003E5A3F" w:rsidRPr="003E5A3F" w:rsidRDefault="003E5A3F" w:rsidP="003E5A3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3E5A3F">
        <w:rPr>
          <w:rFonts w:eastAsia="Calibri" w:cs="Calibri"/>
          <w:color w:val="000000"/>
          <w:kern w:val="2"/>
          <w:sz w:val="22"/>
          <w:szCs w:val="22"/>
          <w:u w:color="000000"/>
          <w:bdr w:val="nil"/>
          <w:lang w:val="en-US" w:eastAsia="zh-CN"/>
        </w:rPr>
        <w:t xml:space="preserve">In this section we describe two different use cases in integrating LEO satellite network with the terrestrial infrastructures. The first use case is to use networked LEO satellites to providing transit service as backbone infrastructure in the space, while the second use case is to use individual satellites taking the role of access nodes. Within the first use case we further spilt into two different scenarios of using LEO satellite network as backbone. The decoupled scenario is based on the availability of peering links between LEO satellites in the space, in which case the routing infrastructure can be completely decoupled from its terrestrial counterpart. In comparison, in the couple scenario there is no peering link between neighboring LEO satellites, and hence each LEO satellite can be independently deemed as an “overlay” node on top of the terrestrial network infrastructure. The main reason for this situation is the current difficulty in establishing peering links between satellites due to the limitations on the antenna design. </w:t>
      </w:r>
      <w:proofErr w:type="gramStart"/>
      <w:r w:rsidRPr="003E5A3F">
        <w:rPr>
          <w:rFonts w:eastAsia="Calibri" w:cs="Calibri"/>
          <w:color w:val="000000"/>
          <w:kern w:val="2"/>
          <w:sz w:val="22"/>
          <w:szCs w:val="22"/>
          <w:u w:color="000000"/>
          <w:bdr w:val="nil"/>
          <w:lang w:val="en-US" w:eastAsia="zh-CN"/>
        </w:rPr>
        <w:t>So</w:t>
      </w:r>
      <w:proofErr w:type="gramEnd"/>
      <w:r w:rsidRPr="003E5A3F">
        <w:rPr>
          <w:rFonts w:eastAsia="Calibri" w:cs="Calibri"/>
          <w:color w:val="000000"/>
          <w:kern w:val="2"/>
          <w:sz w:val="22"/>
          <w:szCs w:val="22"/>
          <w:u w:color="000000"/>
          <w:bdr w:val="nil"/>
          <w:lang w:val="en-US" w:eastAsia="zh-CN"/>
        </w:rPr>
        <w:t xml:space="preserve"> without loss of generality we elaborate on specific features based on both scenarios.  </w:t>
      </w:r>
    </w:p>
    <w:p w14:paraId="421DBF79" w14:textId="57554A79" w:rsidR="00265E7E" w:rsidRDefault="00265E7E" w:rsidP="00265E7E">
      <w:pPr>
        <w:widowControl w:val="0"/>
        <w:spacing w:before="0"/>
        <w:jc w:val="both"/>
        <w:rPr>
          <w:rFonts w:ascii="Calibri" w:eastAsia="SimSun" w:hAnsi="Calibri"/>
          <w:kern w:val="2"/>
          <w:sz w:val="21"/>
          <w:szCs w:val="22"/>
          <w:lang w:val="en-US" w:eastAsia="zh-CN"/>
        </w:rPr>
      </w:pPr>
      <w:r w:rsidRPr="00265E7E">
        <w:rPr>
          <w:rFonts w:ascii="Calibri" w:eastAsia="SimSun" w:hAnsi="Calibri"/>
          <w:kern w:val="2"/>
          <w:sz w:val="21"/>
          <w:szCs w:val="22"/>
          <w:lang w:val="en-US" w:eastAsia="zh-CN"/>
        </w:rPr>
        <w:t xml:space="preserve"> </w:t>
      </w:r>
    </w:p>
    <w:p w14:paraId="52C5B96A" w14:textId="77777777" w:rsidR="009B0FF5" w:rsidRDefault="009B0FF5" w:rsidP="00265E7E">
      <w:pPr>
        <w:widowControl w:val="0"/>
        <w:spacing w:before="0"/>
        <w:jc w:val="both"/>
        <w:rPr>
          <w:rFonts w:ascii="Calibri" w:eastAsia="SimSun" w:hAnsi="Calibri"/>
          <w:kern w:val="2"/>
          <w:sz w:val="21"/>
          <w:szCs w:val="22"/>
          <w:lang w:val="en-US" w:eastAsia="zh-CN"/>
        </w:rPr>
      </w:pPr>
    </w:p>
    <w:p w14:paraId="52C1875B" w14:textId="5D7C4377" w:rsidR="00AB70F1" w:rsidRPr="00AB70F1" w:rsidRDefault="00AB70F1" w:rsidP="009C4E22">
      <w:pPr>
        <w:pStyle w:val="ListParagraph"/>
        <w:numPr>
          <w:ilvl w:val="0"/>
          <w:numId w:val="13"/>
        </w:numPr>
        <w:ind w:left="720"/>
        <w:rPr>
          <w:rFonts w:eastAsia="SimSun"/>
          <w:b/>
          <w:kern w:val="2"/>
          <w:lang w:eastAsia="zh-CN"/>
        </w:rPr>
      </w:pPr>
      <w:r w:rsidRPr="00AB70F1">
        <w:rPr>
          <w:rFonts w:eastAsia="SimSun"/>
          <w:b/>
          <w:kern w:val="2"/>
          <w:lang w:eastAsia="zh-CN"/>
        </w:rPr>
        <w:t>Using LEO satellites as backbone network</w:t>
      </w:r>
    </w:p>
    <w:p w14:paraId="0C6F6DFD" w14:textId="77777777" w:rsidR="009B0FF5" w:rsidRPr="002C0AC9" w:rsidRDefault="009B0FF5" w:rsidP="003E5A3F">
      <w:pPr>
        <w:pStyle w:val="ListParagraph"/>
        <w:rPr>
          <w:rFonts w:eastAsia="SimSun"/>
          <w:b/>
          <w:kern w:val="2"/>
          <w:lang w:eastAsia="zh-CN"/>
        </w:rPr>
      </w:pPr>
    </w:p>
    <w:p w14:paraId="29DB442D" w14:textId="77777777" w:rsidR="009B0FF5" w:rsidRPr="00265E7E" w:rsidRDefault="009B0FF5" w:rsidP="009B0FF5">
      <w:pPr>
        <w:pStyle w:val="ListParagraph"/>
        <w:ind w:left="1080"/>
        <w:rPr>
          <w:b/>
        </w:rPr>
      </w:pPr>
    </w:p>
    <w:p w14:paraId="066708CE" w14:textId="77777777" w:rsidR="009B0FF5" w:rsidRPr="00265E7E" w:rsidRDefault="009B0FF5" w:rsidP="00265E7E">
      <w:pPr>
        <w:widowControl w:val="0"/>
        <w:spacing w:before="0"/>
        <w:jc w:val="both"/>
        <w:rPr>
          <w:rFonts w:ascii="Calibri" w:eastAsia="SimSun" w:hAnsi="Calibri"/>
          <w:kern w:val="2"/>
          <w:sz w:val="21"/>
          <w:szCs w:val="22"/>
          <w:lang w:val="en-US" w:eastAsia="zh-CN"/>
        </w:rPr>
      </w:pPr>
    </w:p>
    <w:p w14:paraId="71D9CD8D" w14:textId="37EEA291" w:rsidR="002A44EC" w:rsidRPr="00265E7E" w:rsidRDefault="00265E7E" w:rsidP="009C4E22">
      <w:pPr>
        <w:pStyle w:val="ListParagraph"/>
        <w:widowControl w:val="0"/>
        <w:numPr>
          <w:ilvl w:val="0"/>
          <w:numId w:val="14"/>
        </w:numPr>
        <w:spacing w:before="0"/>
        <w:ind w:left="720"/>
        <w:jc w:val="both"/>
        <w:rPr>
          <w:rFonts w:ascii="Calibri" w:eastAsia="SimSun" w:hAnsi="Calibri"/>
          <w:b/>
          <w:kern w:val="2"/>
          <w:sz w:val="21"/>
          <w:szCs w:val="22"/>
          <w:lang w:val="en-US" w:eastAsia="zh-CN"/>
        </w:rPr>
      </w:pPr>
      <w:r w:rsidRPr="002A44EC">
        <w:rPr>
          <w:rFonts w:ascii="Calibri" w:eastAsia="SimSun" w:hAnsi="Calibri"/>
          <w:b/>
          <w:kern w:val="2"/>
          <w:sz w:val="21"/>
          <w:szCs w:val="22"/>
          <w:lang w:val="en-US" w:eastAsia="zh-CN"/>
        </w:rPr>
        <w:t>Decoupled scenario</w:t>
      </w:r>
    </w:p>
    <w:p w14:paraId="4BAF8C30" w14:textId="58DF6B71" w:rsidR="002A44EC" w:rsidRPr="00C17AB4" w:rsidRDefault="002A44EC" w:rsidP="00265E7E">
      <w:pPr>
        <w:rPr>
          <w:rFonts w:ascii="Calibri" w:eastAsia="SimSun" w:hAnsi="Calibri"/>
          <w:b/>
          <w:kern w:val="2"/>
          <w:sz w:val="21"/>
          <w:szCs w:val="22"/>
          <w:lang w:val="en-US" w:eastAsia="zh-CN"/>
        </w:rPr>
      </w:pPr>
    </w:p>
    <w:p w14:paraId="0D831BAB" w14:textId="77777777" w:rsidR="003E5A3F" w:rsidRPr="003E5A3F" w:rsidRDefault="003E5A3F" w:rsidP="003E5A3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3E5A3F">
        <w:rPr>
          <w:rFonts w:eastAsia="Calibri" w:cs="Calibri"/>
          <w:color w:val="000000"/>
          <w:kern w:val="2"/>
          <w:sz w:val="22"/>
          <w:szCs w:val="22"/>
          <w:u w:color="000000"/>
          <w:bdr w:val="nil"/>
          <w:lang w:val="en-US" w:eastAsia="zh-CN"/>
        </w:rPr>
        <w:t xml:space="preserve">This is a more traditional view on the internetworking between LEO satellite network and the terrestrial infrastructure. Thanks to the availability of peering links between neighboring satellites, it is possible to deploy a completely different routing mechanisms among satellites which do not need to rely on terrestrial routing infrastructure. As shown in the figure, the default scenario here is that once user data packets have been injected into the space network, they will only need to return back to the ground when reaching the last-hop satellite which is closest to the final destination. The delivery of the packets is based on dedicated routing mechanisms in the space network which can be completely different from that on the terrestrial infrastructure.  </w:t>
      </w:r>
    </w:p>
    <w:p w14:paraId="79C925BE" w14:textId="77777777" w:rsidR="003E5A3F" w:rsidRPr="003E5A3F" w:rsidRDefault="003E5A3F" w:rsidP="003E5A3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685BD0BC" w14:textId="340803C3" w:rsidR="00265E7E" w:rsidRDefault="00265E7E" w:rsidP="00265E7E">
      <w:pPr>
        <w:rPr>
          <w:b/>
        </w:rPr>
      </w:pPr>
      <w:r w:rsidRPr="00265E7E">
        <w:rPr>
          <w:rFonts w:ascii="Calibri" w:eastAsia="SimSun" w:hAnsi="Calibri"/>
          <w:kern w:val="2"/>
          <w:sz w:val="21"/>
          <w:szCs w:val="22"/>
          <w:lang w:val="en-US" w:eastAsia="zh-CN"/>
        </w:rPr>
        <w:t>.</w:t>
      </w:r>
    </w:p>
    <w:p w14:paraId="2563A93F" w14:textId="77777777" w:rsidR="00265E7E" w:rsidRDefault="00265E7E" w:rsidP="00265E7E">
      <w:pPr>
        <w:rPr>
          <w:b/>
        </w:rPr>
      </w:pPr>
    </w:p>
    <w:p w14:paraId="7B608D68" w14:textId="77777777" w:rsidR="00265E7E" w:rsidRDefault="00265E7E" w:rsidP="00265E7E">
      <w:pPr>
        <w:rPr>
          <w:b/>
        </w:rPr>
      </w:pPr>
    </w:p>
    <w:p w14:paraId="58BDD864" w14:textId="1F724C61" w:rsidR="00265E7E" w:rsidRPr="00265E7E" w:rsidRDefault="00265E7E" w:rsidP="00265E7E">
      <w:pPr>
        <w:rPr>
          <w:b/>
        </w:rPr>
      </w:pPr>
      <w:r>
        <w:rPr>
          <w:b/>
          <w:noProof/>
          <w:lang w:val="en-US" w:eastAsia="en-US"/>
        </w:rPr>
        <w:drawing>
          <wp:inline distT="0" distB="0" distL="0" distR="0" wp14:anchorId="577E99AB" wp14:editId="3E398373">
            <wp:extent cx="5465619" cy="280733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2739" cy="2810987"/>
                    </a:xfrm>
                    <a:prstGeom prst="rect">
                      <a:avLst/>
                    </a:prstGeom>
                    <a:noFill/>
                  </pic:spPr>
                </pic:pic>
              </a:graphicData>
            </a:graphic>
          </wp:inline>
        </w:drawing>
      </w:r>
    </w:p>
    <w:p w14:paraId="25919A50" w14:textId="32852A94" w:rsidR="00265E7E" w:rsidRDefault="00265E7E" w:rsidP="00265E7E">
      <w:pPr>
        <w:spacing w:before="240"/>
        <w:jc w:val="center"/>
        <w:rPr>
          <w:rFonts w:eastAsia="Times New Roman"/>
          <w:bCs/>
          <w:lang w:val="en-US" w:eastAsia="en-US"/>
        </w:rPr>
      </w:pPr>
      <w:bookmarkStart w:id="234" w:name="_Toc3820890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9918A0">
        <w:rPr>
          <w:rFonts w:eastAsia="Times New Roman"/>
          <w:b/>
          <w:bCs/>
          <w:noProof/>
          <w:lang w:val="en-US" w:eastAsia="en-US"/>
        </w:rPr>
        <w:t>39</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Decoupled Scenario</w:t>
      </w:r>
      <w:bookmarkEnd w:id="234"/>
    </w:p>
    <w:p w14:paraId="5ADDD756" w14:textId="77777777" w:rsidR="002E25A8" w:rsidRDefault="002E25A8" w:rsidP="00265E7E">
      <w:pPr>
        <w:spacing w:before="240"/>
        <w:jc w:val="center"/>
        <w:rPr>
          <w:rFonts w:eastAsia="Times New Roman"/>
          <w:lang w:val="en-US" w:eastAsia="en-US"/>
        </w:rPr>
      </w:pPr>
    </w:p>
    <w:p w14:paraId="5FF18059" w14:textId="1FDDC7CC" w:rsidR="00C94873" w:rsidRPr="00265E7E" w:rsidRDefault="00C94873" w:rsidP="009C4E22">
      <w:pPr>
        <w:pStyle w:val="ListParagraph"/>
        <w:widowControl w:val="0"/>
        <w:numPr>
          <w:ilvl w:val="0"/>
          <w:numId w:val="14"/>
        </w:numPr>
        <w:spacing w:before="0"/>
        <w:ind w:left="720"/>
        <w:jc w:val="both"/>
        <w:rPr>
          <w:rFonts w:ascii="Calibri" w:eastAsia="SimSun" w:hAnsi="Calibri"/>
          <w:b/>
          <w:kern w:val="2"/>
          <w:sz w:val="21"/>
          <w:szCs w:val="22"/>
          <w:lang w:val="en-US" w:eastAsia="zh-CN"/>
        </w:rPr>
      </w:pPr>
      <w:r>
        <w:rPr>
          <w:rFonts w:ascii="Calibri" w:eastAsia="SimSun" w:hAnsi="Calibri"/>
          <w:b/>
          <w:kern w:val="2"/>
          <w:sz w:val="21"/>
          <w:szCs w:val="22"/>
          <w:lang w:val="en-US" w:eastAsia="zh-CN"/>
        </w:rPr>
        <w:t>C</w:t>
      </w:r>
      <w:r w:rsidRPr="00265E7E">
        <w:rPr>
          <w:rFonts w:ascii="Calibri" w:eastAsia="SimSun" w:hAnsi="Calibri"/>
          <w:b/>
          <w:kern w:val="2"/>
          <w:sz w:val="21"/>
          <w:szCs w:val="22"/>
          <w:lang w:val="en-US" w:eastAsia="zh-CN"/>
        </w:rPr>
        <w:t>oupled scenario</w:t>
      </w:r>
    </w:p>
    <w:p w14:paraId="1CE124F0" w14:textId="00277470" w:rsidR="00EB00CE" w:rsidRDefault="00EB00CE" w:rsidP="00C94873">
      <w:pPr>
        <w:pStyle w:val="NormalWeb"/>
        <w:rPr>
          <w:color w:val="000000"/>
        </w:rPr>
      </w:pPr>
    </w:p>
    <w:p w14:paraId="2DAA69E8" w14:textId="7E16FAB7" w:rsidR="009B0FF5" w:rsidRPr="009B0FF5" w:rsidRDefault="004E319A" w:rsidP="009B0FF5">
      <w:pPr>
        <w:widowControl w:val="0"/>
        <w:spacing w:before="0"/>
        <w:jc w:val="both"/>
        <w:rPr>
          <w:rFonts w:ascii="Calibri" w:eastAsia="SimSun" w:hAnsi="Calibri"/>
          <w:kern w:val="2"/>
          <w:sz w:val="21"/>
          <w:szCs w:val="22"/>
          <w:lang w:eastAsia="zh-CN"/>
        </w:rPr>
      </w:pPr>
      <w:r w:rsidRPr="004E319A">
        <w:rPr>
          <w:rFonts w:eastAsia="Arial Unicode MS"/>
          <w:sz w:val="22"/>
          <w:szCs w:val="22"/>
          <w:bdr w:val="nil"/>
          <w:lang w:val="en-US" w:eastAsia="en-US"/>
        </w:rPr>
        <w:t>One typical design rationale behind this scenario is the uncertainty on the readiness of inter-satellite links based on laser commutations. Without the availability of such links, one typical scenario will be the one that is shown in Figure 2, where each LEO satellite is integrated with the terrestrial infrastructure on per-hop basis. As such, it is not applicable to run any dedicated routing protocols directly between satellites, but instead each satellite is supposed to be an integrated component of the overall framework on the ground running common routing protocol. Another view can be that, the introduction of these satellites offers the opportunity to create “shortcut” paths compared to BGP routes across domains. Another key difference compared to the decoupled scenario is the role of downlink/uplinks between satellites and the ground infrastructure. From Figure 1 it can be seen that such links in the decoupled scenario are only for access purpose, while in the coupled scenario such links will take both roles of access and transit, in which case the bandwidth capacity needs to be adequate for such purpose.</w:t>
      </w:r>
      <w:r w:rsidR="009B0FF5" w:rsidRPr="009B0FF5">
        <w:rPr>
          <w:rFonts w:ascii="Calibri" w:eastAsia="SimSun" w:hAnsi="Calibri"/>
          <w:kern w:val="2"/>
          <w:sz w:val="21"/>
          <w:szCs w:val="22"/>
          <w:lang w:eastAsia="zh-CN"/>
        </w:rPr>
        <w:t xml:space="preserve"> </w:t>
      </w:r>
    </w:p>
    <w:p w14:paraId="7DADC776" w14:textId="77777777" w:rsidR="009B0FF5" w:rsidRPr="009B0FF5" w:rsidRDefault="009B0FF5" w:rsidP="009B0FF5">
      <w:pPr>
        <w:widowControl w:val="0"/>
        <w:spacing w:before="0"/>
        <w:ind w:left="992"/>
        <w:jc w:val="center"/>
        <w:rPr>
          <w:rFonts w:ascii="Calibri" w:eastAsia="SimSun" w:hAnsi="Calibri"/>
          <w:kern w:val="2"/>
          <w:sz w:val="21"/>
          <w:szCs w:val="22"/>
          <w:lang w:val="en-US" w:eastAsia="zh-CN"/>
        </w:rPr>
      </w:pPr>
      <w:r w:rsidRPr="009B0FF5">
        <w:rPr>
          <w:rFonts w:ascii="Calibri" w:eastAsia="SimSun" w:hAnsi="Calibri"/>
          <w:noProof/>
          <w:kern w:val="2"/>
          <w:sz w:val="21"/>
          <w:szCs w:val="22"/>
          <w:lang w:val="en-US" w:eastAsia="en-US"/>
        </w:rPr>
        <w:drawing>
          <wp:inline distT="0" distB="0" distL="0" distR="0" wp14:anchorId="7765A0DE" wp14:editId="10D96EF8">
            <wp:extent cx="4297045" cy="2209622"/>
            <wp:effectExtent l="0" t="0" r="825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744" cy="2221809"/>
                    </a:xfrm>
                    <a:prstGeom prst="rect">
                      <a:avLst/>
                    </a:prstGeom>
                    <a:noFill/>
                  </pic:spPr>
                </pic:pic>
              </a:graphicData>
            </a:graphic>
          </wp:inline>
        </w:drawing>
      </w:r>
    </w:p>
    <w:p w14:paraId="37F5823A" w14:textId="77777777" w:rsidR="009B0FF5" w:rsidRDefault="009B0FF5" w:rsidP="009B0FF5">
      <w:pPr>
        <w:widowControl w:val="0"/>
        <w:spacing w:before="0"/>
        <w:ind w:left="992"/>
        <w:jc w:val="center"/>
        <w:rPr>
          <w:rFonts w:ascii="Calibri" w:eastAsia="SimSun" w:hAnsi="Calibri"/>
          <w:kern w:val="2"/>
          <w:sz w:val="21"/>
          <w:szCs w:val="22"/>
          <w:lang w:val="en-US" w:eastAsia="zh-CN"/>
        </w:rPr>
      </w:pPr>
    </w:p>
    <w:p w14:paraId="52DD1495" w14:textId="27D39C44" w:rsidR="009B0FF5" w:rsidRDefault="009B0FF5" w:rsidP="009B0FF5">
      <w:pPr>
        <w:spacing w:before="240"/>
        <w:jc w:val="center"/>
        <w:rPr>
          <w:rFonts w:eastAsia="Times New Roman"/>
          <w:lang w:val="en-US" w:eastAsia="en-US"/>
        </w:rPr>
      </w:pPr>
      <w:bookmarkStart w:id="235" w:name="_Toc3820890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9918A0">
        <w:rPr>
          <w:rFonts w:eastAsia="Times New Roman"/>
          <w:b/>
          <w:bCs/>
          <w:noProof/>
          <w:lang w:val="en-US" w:eastAsia="en-US"/>
        </w:rPr>
        <w:t>40</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Coupled Scenario</w:t>
      </w:r>
      <w:bookmarkEnd w:id="235"/>
    </w:p>
    <w:p w14:paraId="6091C26F" w14:textId="77777777" w:rsidR="009B0FF5" w:rsidRDefault="009B0FF5" w:rsidP="009B0FF5">
      <w:pPr>
        <w:widowControl w:val="0"/>
        <w:spacing w:before="0"/>
        <w:ind w:left="992"/>
        <w:jc w:val="center"/>
        <w:rPr>
          <w:rFonts w:ascii="Calibri" w:eastAsia="SimSun" w:hAnsi="Calibri"/>
          <w:kern w:val="2"/>
          <w:sz w:val="21"/>
          <w:szCs w:val="22"/>
          <w:lang w:val="en-US" w:eastAsia="zh-CN"/>
        </w:rPr>
      </w:pPr>
    </w:p>
    <w:p w14:paraId="07AA532B" w14:textId="77777777" w:rsidR="009B0FF5" w:rsidRDefault="009B0FF5" w:rsidP="00C17AB4">
      <w:pPr>
        <w:widowControl w:val="0"/>
        <w:spacing w:before="0"/>
        <w:rPr>
          <w:rFonts w:ascii="Calibri" w:eastAsia="SimSun" w:hAnsi="Calibri"/>
          <w:kern w:val="2"/>
          <w:sz w:val="21"/>
          <w:szCs w:val="22"/>
          <w:lang w:val="en-US" w:eastAsia="zh-CN"/>
        </w:rPr>
      </w:pPr>
    </w:p>
    <w:p w14:paraId="6C630BC4" w14:textId="6CE6A318" w:rsidR="002B4D33" w:rsidRPr="002B4D33" w:rsidRDefault="002B4D33" w:rsidP="009C4E22">
      <w:pPr>
        <w:pStyle w:val="ListParagraph"/>
        <w:numPr>
          <w:ilvl w:val="0"/>
          <w:numId w:val="13"/>
        </w:numPr>
        <w:ind w:left="720"/>
        <w:rPr>
          <w:rFonts w:eastAsia="SimSun"/>
          <w:b/>
          <w:kern w:val="2"/>
          <w:lang w:eastAsia="zh-CN"/>
        </w:rPr>
      </w:pPr>
      <w:r w:rsidRPr="002B4D33">
        <w:t xml:space="preserve"> </w:t>
      </w:r>
      <w:r w:rsidRPr="002B4D33">
        <w:rPr>
          <w:rFonts w:eastAsia="SimSun"/>
          <w:b/>
          <w:kern w:val="2"/>
          <w:lang w:eastAsia="zh-CN"/>
        </w:rPr>
        <w:t>Using LEO satellites as access network</w:t>
      </w:r>
    </w:p>
    <w:p w14:paraId="008A8B07" w14:textId="77777777" w:rsidR="002B4D33" w:rsidRPr="002C0AC9" w:rsidRDefault="002B4D33" w:rsidP="00C17AB4">
      <w:pPr>
        <w:pStyle w:val="ListParagraph"/>
        <w:ind w:left="1080"/>
        <w:rPr>
          <w:rFonts w:eastAsia="SimSun"/>
          <w:b/>
          <w:kern w:val="2"/>
          <w:lang w:eastAsia="zh-CN"/>
        </w:rPr>
      </w:pPr>
    </w:p>
    <w:p w14:paraId="7AF51C32" w14:textId="77777777" w:rsidR="009B0FF5" w:rsidRDefault="009B0FF5" w:rsidP="00C17AB4">
      <w:pPr>
        <w:widowControl w:val="0"/>
        <w:spacing w:before="0"/>
        <w:rPr>
          <w:rFonts w:ascii="Calibri" w:eastAsia="SimSun" w:hAnsi="Calibri"/>
          <w:kern w:val="2"/>
          <w:sz w:val="21"/>
          <w:szCs w:val="22"/>
          <w:lang w:val="en-US" w:eastAsia="zh-CN"/>
        </w:rPr>
      </w:pPr>
    </w:p>
    <w:p w14:paraId="70CBA210" w14:textId="1A47BC7F" w:rsidR="009B0FF5" w:rsidRPr="009B0FF5" w:rsidRDefault="004E319A" w:rsidP="009B0FF5">
      <w:pPr>
        <w:widowControl w:val="0"/>
        <w:spacing w:before="0"/>
        <w:jc w:val="both"/>
        <w:rPr>
          <w:rFonts w:ascii="Calibri" w:eastAsia="SimSun" w:hAnsi="Calibri"/>
          <w:kern w:val="2"/>
          <w:sz w:val="21"/>
          <w:szCs w:val="22"/>
          <w:lang w:val="en-US" w:eastAsia="zh-CN"/>
        </w:rPr>
      </w:pPr>
      <w:r w:rsidRPr="004E319A">
        <w:rPr>
          <w:rFonts w:eastAsia="Arial Unicode MS"/>
          <w:sz w:val="22"/>
          <w:szCs w:val="22"/>
          <w:bdr w:val="nil"/>
          <w:lang w:val="en-US" w:eastAsia="en-US"/>
        </w:rPr>
        <w:t xml:space="preserve">The benefit of using LEO satellites to provide access service is mainly due to its ubiquitous access coverage, even at rural areas such as oceans, mountain for desert areas where it is difficult or even impossible to deploy any fixed infrastructures. A typical use case can be described as follows. Passengers on a cruise ship in the Atlantic Ocean would like to watch video content offered from a content provider in mainland Europe. Today’s scenario is to equip satellite dish on the ship and internally use onboard </w:t>
      </w:r>
      <w:proofErr w:type="spellStart"/>
      <w:r w:rsidRPr="004E319A">
        <w:rPr>
          <w:rFonts w:eastAsia="Arial Unicode MS"/>
          <w:sz w:val="22"/>
          <w:szCs w:val="22"/>
          <w:bdr w:val="nil"/>
          <w:lang w:val="en-US" w:eastAsia="en-US"/>
        </w:rPr>
        <w:t>WiFi</w:t>
      </w:r>
      <w:proofErr w:type="spellEnd"/>
      <w:r w:rsidRPr="004E319A">
        <w:rPr>
          <w:rFonts w:eastAsia="Arial Unicode MS"/>
          <w:sz w:val="22"/>
          <w:szCs w:val="22"/>
          <w:bdr w:val="nil"/>
          <w:lang w:val="en-US" w:eastAsia="en-US"/>
        </w:rPr>
        <w:t xml:space="preserve"> to provider Internet connectivity to them to reach the content source or CDN node. In the future individual users onboard can directly use their individual mobile devices to access Internet through the LEO satellites that has the local coverage of the area. While the last-mile access is already provided by LEO satellite, in order to stream video content from the data </w:t>
      </w:r>
      <w:proofErr w:type="spellStart"/>
      <w:r w:rsidRPr="004E319A">
        <w:rPr>
          <w:rFonts w:eastAsia="Arial Unicode MS"/>
          <w:sz w:val="22"/>
          <w:szCs w:val="22"/>
          <w:bdr w:val="nil"/>
          <w:lang w:val="en-US" w:eastAsia="en-US"/>
        </w:rPr>
        <w:t>centre</w:t>
      </w:r>
      <w:proofErr w:type="spellEnd"/>
      <w:r w:rsidRPr="004E319A">
        <w:rPr>
          <w:rFonts w:eastAsia="Arial Unicode MS"/>
          <w:sz w:val="22"/>
          <w:szCs w:val="22"/>
          <w:bdr w:val="nil"/>
          <w:lang w:val="en-US" w:eastAsia="en-US"/>
        </w:rPr>
        <w:t xml:space="preserve"> on the land, still it is necessary to build a content delivery path from the content source to the users, involving either completely a chain of LEO satellites, or a combined path consisting of both terrestrial routers and LEO satellites (Figure </w:t>
      </w:r>
      <w:r>
        <w:rPr>
          <w:rFonts w:eastAsia="Arial Unicode MS"/>
          <w:sz w:val="22"/>
          <w:szCs w:val="22"/>
          <w:bdr w:val="nil"/>
          <w:lang w:val="en-US" w:eastAsia="en-US"/>
        </w:rPr>
        <w:t>24</w:t>
      </w:r>
      <w:r w:rsidRPr="004E319A">
        <w:rPr>
          <w:rFonts w:eastAsia="Arial Unicode MS"/>
          <w:sz w:val="22"/>
          <w:szCs w:val="22"/>
          <w:bdr w:val="nil"/>
          <w:lang w:val="en-US" w:eastAsia="en-US"/>
        </w:rPr>
        <w:t>)</w:t>
      </w:r>
      <w:r w:rsidR="009B0FF5" w:rsidRPr="009B0FF5">
        <w:rPr>
          <w:rFonts w:ascii="Calibri" w:eastAsia="SimSun" w:hAnsi="Calibri"/>
          <w:kern w:val="2"/>
          <w:sz w:val="21"/>
          <w:szCs w:val="22"/>
          <w:lang w:val="en-US" w:eastAsia="zh-CN"/>
        </w:rPr>
        <w:t xml:space="preserve">.   </w:t>
      </w:r>
    </w:p>
    <w:p w14:paraId="4F152AA9" w14:textId="77777777" w:rsidR="009B0FF5" w:rsidRPr="009B0FF5" w:rsidRDefault="009B0FF5" w:rsidP="009B0FF5">
      <w:pPr>
        <w:widowControl w:val="0"/>
        <w:spacing w:before="0"/>
        <w:jc w:val="center"/>
        <w:rPr>
          <w:rFonts w:ascii="Calibri" w:eastAsia="SimSun" w:hAnsi="Calibri"/>
          <w:kern w:val="2"/>
          <w:sz w:val="21"/>
          <w:szCs w:val="22"/>
          <w:lang w:val="en-US" w:eastAsia="zh-CN"/>
        </w:rPr>
      </w:pPr>
      <w:r w:rsidRPr="009B0FF5">
        <w:rPr>
          <w:rFonts w:ascii="Calibri" w:eastAsia="SimSun" w:hAnsi="Calibri"/>
          <w:noProof/>
          <w:kern w:val="2"/>
          <w:sz w:val="21"/>
          <w:szCs w:val="22"/>
          <w:lang w:val="en-US" w:eastAsia="en-US"/>
        </w:rPr>
        <w:drawing>
          <wp:inline distT="0" distB="0" distL="0" distR="0" wp14:anchorId="70709D10" wp14:editId="2B465AA3">
            <wp:extent cx="4921885" cy="234142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7435" cy="2348819"/>
                    </a:xfrm>
                    <a:prstGeom prst="rect">
                      <a:avLst/>
                    </a:prstGeom>
                    <a:noFill/>
                  </pic:spPr>
                </pic:pic>
              </a:graphicData>
            </a:graphic>
          </wp:inline>
        </w:drawing>
      </w:r>
    </w:p>
    <w:p w14:paraId="7A127021" w14:textId="05D83853" w:rsidR="009B0FF5" w:rsidRDefault="004E319A" w:rsidP="009B0FF5">
      <w:pPr>
        <w:widowControl w:val="0"/>
        <w:spacing w:before="0"/>
        <w:jc w:val="center"/>
        <w:rPr>
          <w:rFonts w:ascii="Calibri" w:eastAsia="SimSun" w:hAnsi="Calibri"/>
          <w:kern w:val="2"/>
          <w:sz w:val="21"/>
          <w:szCs w:val="22"/>
          <w:lang w:val="en-US" w:eastAsia="zh-CN"/>
        </w:rPr>
      </w:pPr>
      <w:bookmarkStart w:id="236" w:name="_Toc3820890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781DF6">
        <w:rPr>
          <w:rFonts w:eastAsia="Times New Roman"/>
          <w:b/>
          <w:bCs/>
          <w:noProof/>
          <w:lang w:val="en-US" w:eastAsia="en-US"/>
        </w:rPr>
        <w:t>41</w:t>
      </w:r>
      <w:r w:rsidRPr="006E0536">
        <w:rPr>
          <w:rFonts w:eastAsia="Times New Roman"/>
          <w:b/>
          <w:bCs/>
          <w:lang w:val="en-US" w:eastAsia="en-US"/>
        </w:rPr>
        <w:fldChar w:fldCharType="end"/>
      </w:r>
      <w:r w:rsidRPr="006E0536">
        <w:rPr>
          <w:rFonts w:eastAsia="Times New Roman"/>
          <w:b/>
          <w:bCs/>
          <w:lang w:val="en-US" w:eastAsia="en-US"/>
        </w:rPr>
        <w:t>-</w:t>
      </w:r>
      <w:r w:rsidR="009B0FF5" w:rsidRPr="009B0FF5">
        <w:rPr>
          <w:rFonts w:ascii="Calibri" w:eastAsia="SimSun" w:hAnsi="Calibri"/>
          <w:kern w:val="2"/>
          <w:sz w:val="21"/>
          <w:szCs w:val="22"/>
          <w:lang w:val="en-US" w:eastAsia="zh-CN"/>
        </w:rPr>
        <w:t>. LEO satellite for access service</w:t>
      </w:r>
      <w:bookmarkEnd w:id="236"/>
    </w:p>
    <w:p w14:paraId="5803718D" w14:textId="77777777" w:rsidR="00CC4090" w:rsidRDefault="00CC4090" w:rsidP="00C17AB4">
      <w:pPr>
        <w:widowControl w:val="0"/>
        <w:spacing w:before="0"/>
        <w:rPr>
          <w:rFonts w:ascii="Calibri" w:eastAsia="SimSun" w:hAnsi="Calibri"/>
          <w:kern w:val="2"/>
          <w:sz w:val="21"/>
          <w:szCs w:val="22"/>
          <w:lang w:val="en-US" w:eastAsia="zh-CN"/>
        </w:rPr>
      </w:pPr>
    </w:p>
    <w:p w14:paraId="17281E05" w14:textId="77777777" w:rsidR="00CC4090" w:rsidRDefault="00CC4090" w:rsidP="00C17AB4">
      <w:pPr>
        <w:widowControl w:val="0"/>
        <w:spacing w:before="0"/>
        <w:rPr>
          <w:rFonts w:ascii="Calibri" w:eastAsia="SimSun" w:hAnsi="Calibri"/>
          <w:kern w:val="2"/>
          <w:sz w:val="21"/>
          <w:szCs w:val="22"/>
          <w:lang w:val="en-US" w:eastAsia="zh-CN"/>
        </w:rPr>
      </w:pPr>
    </w:p>
    <w:p w14:paraId="4F49E81D" w14:textId="77777777" w:rsidR="00E93D7F" w:rsidRPr="00A04F7F" w:rsidRDefault="00E93D7F" w:rsidP="009C4E22">
      <w:pPr>
        <w:pStyle w:val="ListParagraph"/>
        <w:widowControl w:val="0"/>
        <w:numPr>
          <w:ilvl w:val="0"/>
          <w:numId w:val="35"/>
        </w:numPr>
        <w:pBdr>
          <w:top w:val="nil"/>
          <w:left w:val="nil"/>
          <w:bottom w:val="nil"/>
          <w:right w:val="nil"/>
          <w:between w:val="nil"/>
          <w:bar w:val="nil"/>
        </w:pBdr>
        <w:spacing w:before="0"/>
        <w:ind w:left="720"/>
        <w:jc w:val="both"/>
        <w:rPr>
          <w:rFonts w:eastAsia="Times New Roman"/>
          <w:b/>
          <w:bCs/>
          <w:color w:val="000000"/>
          <w:kern w:val="2"/>
          <w:sz w:val="22"/>
          <w:szCs w:val="22"/>
          <w:u w:color="000000"/>
          <w:bdr w:val="nil"/>
          <w:lang w:val="en-US" w:eastAsia="zh-CN"/>
        </w:rPr>
      </w:pPr>
      <w:r w:rsidRPr="00A04F7F">
        <w:rPr>
          <w:rFonts w:eastAsia="Calibri" w:cs="Calibri"/>
          <w:b/>
          <w:bCs/>
          <w:color w:val="000000"/>
          <w:kern w:val="2"/>
          <w:sz w:val="22"/>
          <w:szCs w:val="22"/>
          <w:u w:color="000000"/>
          <w:bdr w:val="nil"/>
          <w:lang w:val="en-US" w:eastAsia="zh-CN"/>
        </w:rPr>
        <w:t xml:space="preserve">Design options on addressing and routing </w:t>
      </w:r>
    </w:p>
    <w:p w14:paraId="615A702F"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658E9822"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In this section, we address basic networking challenges on the integration of space and terrestrial network infrastructures including addressing and routing paradigms. It is worth noting that routing optimization across LEO satellite networks have been extensively studied in the literature, but how to seamlessly harmonize or even unify the routing infrastructures between the two types of networks have been much less investigated, and below we highlight three different strategies. </w:t>
      </w:r>
    </w:p>
    <w:p w14:paraId="2A6F411F" w14:textId="77777777" w:rsidR="00E93D7F" w:rsidRPr="00E93D7F" w:rsidRDefault="00E93D7F" w:rsidP="00A04F7F">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 </w:t>
      </w:r>
    </w:p>
    <w:p w14:paraId="092203E7" w14:textId="4535B850" w:rsidR="00E93D7F" w:rsidRPr="00A04F7F" w:rsidRDefault="00E93D7F" w:rsidP="009C4E22">
      <w:pPr>
        <w:pStyle w:val="ListParagraph"/>
        <w:widowControl w:val="0"/>
        <w:numPr>
          <w:ilvl w:val="0"/>
          <w:numId w:val="36"/>
        </w:numPr>
        <w:pBdr>
          <w:top w:val="nil"/>
          <w:left w:val="nil"/>
          <w:bottom w:val="nil"/>
          <w:right w:val="nil"/>
          <w:between w:val="nil"/>
          <w:bar w:val="nil"/>
        </w:pBdr>
        <w:spacing w:before="0"/>
        <w:ind w:left="720"/>
        <w:jc w:val="both"/>
        <w:outlineLvl w:val="2"/>
        <w:rPr>
          <w:rFonts w:eastAsia="Times New Roman"/>
          <w:b/>
          <w:iCs/>
          <w:color w:val="000000"/>
          <w:kern w:val="2"/>
          <w:sz w:val="22"/>
          <w:szCs w:val="22"/>
          <w:u w:color="000000"/>
          <w:bdr w:val="nil"/>
          <w:lang w:val="en-US" w:eastAsia="zh-CN"/>
        </w:rPr>
      </w:pPr>
      <w:bookmarkStart w:id="237" w:name="_Toc38216010"/>
      <w:r w:rsidRPr="00A04F7F">
        <w:rPr>
          <w:rFonts w:eastAsia="Calibri" w:cs="Calibri"/>
          <w:b/>
          <w:iCs/>
          <w:color w:val="000000"/>
          <w:kern w:val="2"/>
          <w:sz w:val="22"/>
          <w:szCs w:val="22"/>
          <w:u w:color="000000"/>
          <w:bdr w:val="nil"/>
          <w:lang w:val="en-US" w:eastAsia="zh-CN"/>
        </w:rPr>
        <w:t>Design option I – Incremental adaptation on BGP with legacy IP addressing</w:t>
      </w:r>
      <w:bookmarkEnd w:id="237"/>
    </w:p>
    <w:p w14:paraId="261DA142" w14:textId="77777777" w:rsidR="0000015B" w:rsidRDefault="0000015B" w:rsidP="00E93D7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p>
    <w:p w14:paraId="78FC6CE3" w14:textId="77777777" w:rsidR="00E93D7F" w:rsidRPr="00E93D7F" w:rsidRDefault="00E93D7F" w:rsidP="00E93D7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First in this option, the strategy is to directly apply the legacy IP paradigm to the space network. That is, both the space and terrestrial network would use IP addressing and routing under the same manner. This option can be seen as a relatively conservative scheme. The benefit of adopting such option is that the current well developed advanced terrestrial applications can be natively supported also in the space network. However, due to the constellation </w:t>
      </w:r>
      <w:proofErr w:type="spellStart"/>
      <w:r w:rsidRPr="00E93D7F">
        <w:rPr>
          <w:rFonts w:eastAsia="Calibri" w:cs="Calibri"/>
          <w:color w:val="000000"/>
          <w:kern w:val="2"/>
          <w:sz w:val="22"/>
          <w:szCs w:val="22"/>
          <w:u w:color="000000"/>
          <w:bdr w:val="nil"/>
          <w:lang w:val="en-US" w:eastAsia="zh-CN"/>
        </w:rPr>
        <w:t>behaviours</w:t>
      </w:r>
      <w:proofErr w:type="spellEnd"/>
      <w:r w:rsidRPr="00E93D7F">
        <w:rPr>
          <w:rFonts w:eastAsia="Calibri" w:cs="Calibri"/>
          <w:color w:val="000000"/>
          <w:kern w:val="2"/>
          <w:sz w:val="22"/>
          <w:szCs w:val="22"/>
          <w:u w:color="000000"/>
          <w:bdr w:val="nil"/>
          <w:lang w:val="en-US" w:eastAsia="zh-CN"/>
        </w:rPr>
        <w:t xml:space="preserve">, the space-terrestrial link can be very unstable, which will lead to potential problems such as frequent and simultaneous link broken events, routing protocol convergence difficulty. For example, considering the scenario shown in figure 1, where the IP address is binding to the interfaces of the devices. As can be seen from the figure, router 1.1.1.1 is currently connecting to satellite 1.1.1.2 and will connect to satellite 2.2.2.2 for the next time period due to constellation mobility. Considering the IP addresses are static configured and most of the IP routing protocols rely on these addresses to build their </w:t>
      </w:r>
      <w:proofErr w:type="spellStart"/>
      <w:r w:rsidRPr="00E93D7F">
        <w:rPr>
          <w:rFonts w:eastAsia="Calibri" w:cs="Calibri"/>
          <w:color w:val="000000"/>
          <w:kern w:val="2"/>
          <w:sz w:val="22"/>
          <w:szCs w:val="22"/>
          <w:u w:color="000000"/>
          <w:bdr w:val="nil"/>
          <w:lang w:val="en-US" w:eastAsia="zh-CN"/>
        </w:rPr>
        <w:t>neighbours</w:t>
      </w:r>
      <w:proofErr w:type="spellEnd"/>
      <w:r w:rsidRPr="00E93D7F">
        <w:rPr>
          <w:rFonts w:eastAsia="Calibri" w:cs="Calibri"/>
          <w:color w:val="000000"/>
          <w:kern w:val="2"/>
          <w:sz w:val="22"/>
          <w:szCs w:val="22"/>
          <w:u w:color="000000"/>
          <w:bdr w:val="nil"/>
          <w:lang w:val="en-US" w:eastAsia="zh-CN"/>
        </w:rPr>
        <w:t xml:space="preserve">. As a result, after the mobility event the routing protocols of both ends will lose their </w:t>
      </w:r>
      <w:proofErr w:type="spellStart"/>
      <w:r w:rsidRPr="00E93D7F">
        <w:rPr>
          <w:rFonts w:eastAsia="Calibri" w:cs="Calibri"/>
          <w:color w:val="000000"/>
          <w:kern w:val="2"/>
          <w:sz w:val="22"/>
          <w:szCs w:val="22"/>
          <w:u w:color="000000"/>
          <w:bdr w:val="nil"/>
          <w:lang w:val="en-US" w:eastAsia="zh-CN"/>
        </w:rPr>
        <w:t>neighbours</w:t>
      </w:r>
      <w:proofErr w:type="spellEnd"/>
      <w:r w:rsidRPr="00E93D7F">
        <w:rPr>
          <w:rFonts w:eastAsia="Calibri" w:cs="Calibri"/>
          <w:color w:val="000000"/>
          <w:kern w:val="2"/>
          <w:sz w:val="22"/>
          <w:szCs w:val="22"/>
          <w:u w:color="000000"/>
          <w:bdr w:val="nil"/>
          <w:lang w:val="en-US" w:eastAsia="zh-CN"/>
        </w:rPr>
        <w:t xml:space="preserve">, because the IP addresses are miss-matched (i.e., the two direct-connected devices are now in different network segments). </w:t>
      </w:r>
    </w:p>
    <w:p w14:paraId="06EA349C"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61F0E6C3" w14:textId="77777777" w:rsidR="00E93D7F" w:rsidRPr="00E93D7F" w:rsidRDefault="00E93D7F" w:rsidP="00E93D7F">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r w:rsidRPr="00E93D7F">
        <w:rPr>
          <w:rFonts w:eastAsia="Times New Roman"/>
          <w:noProof/>
          <w:color w:val="000000"/>
          <w:kern w:val="2"/>
          <w:sz w:val="22"/>
          <w:szCs w:val="22"/>
          <w:u w:color="000000"/>
          <w:bdr w:val="nil"/>
          <w:lang w:val="en-US" w:eastAsia="en-US"/>
        </w:rPr>
        <w:lastRenderedPageBreak/>
        <w:drawing>
          <wp:inline distT="0" distB="0" distL="0" distR="0" wp14:anchorId="683D5A7B" wp14:editId="14C51640">
            <wp:extent cx="3511550" cy="2407920"/>
            <wp:effectExtent l="0" t="0" r="0" b="0"/>
            <wp:docPr id="1073741828" name="officeArt object" descr="Satellite_Terrestrial_IP_IP.PNG"/>
            <wp:cNvGraphicFramePr/>
            <a:graphic xmlns:a="http://schemas.openxmlformats.org/drawingml/2006/main">
              <a:graphicData uri="http://schemas.openxmlformats.org/drawingml/2006/picture">
                <pic:pic xmlns:pic="http://schemas.openxmlformats.org/drawingml/2006/picture">
                  <pic:nvPicPr>
                    <pic:cNvPr id="1073741828" name="Satellite_Terrestrial_IP_IP.PNG" descr="Satellite_Terrestrial_IP_IP.PNG"/>
                    <pic:cNvPicPr>
                      <a:picLocks noChangeAspect="1"/>
                    </pic:cNvPicPr>
                  </pic:nvPicPr>
                  <pic:blipFill>
                    <a:blip r:embed="rId61"/>
                    <a:stretch>
                      <a:fillRect/>
                    </a:stretch>
                  </pic:blipFill>
                  <pic:spPr>
                    <a:xfrm>
                      <a:off x="0" y="0"/>
                      <a:ext cx="3512313" cy="2408443"/>
                    </a:xfrm>
                    <a:prstGeom prst="rect">
                      <a:avLst/>
                    </a:prstGeom>
                    <a:ln w="12700" cap="flat">
                      <a:noFill/>
                      <a:miter lim="400000"/>
                    </a:ln>
                    <a:effectLst/>
                  </pic:spPr>
                </pic:pic>
              </a:graphicData>
            </a:graphic>
          </wp:inline>
        </w:drawing>
      </w:r>
    </w:p>
    <w:p w14:paraId="243951F2" w14:textId="77777777" w:rsidR="00781DF6" w:rsidRDefault="00781DF6" w:rsidP="00E93D7F">
      <w:pPr>
        <w:widowControl w:val="0"/>
        <w:pBdr>
          <w:top w:val="nil"/>
          <w:left w:val="nil"/>
          <w:bottom w:val="nil"/>
          <w:right w:val="nil"/>
          <w:between w:val="nil"/>
          <w:bar w:val="nil"/>
        </w:pBdr>
        <w:spacing w:before="0"/>
        <w:jc w:val="center"/>
        <w:rPr>
          <w:rFonts w:eastAsia="Times New Roman"/>
          <w:b/>
          <w:bCs/>
          <w:lang w:val="en-US" w:eastAsia="en-US"/>
        </w:rPr>
      </w:pPr>
    </w:p>
    <w:p w14:paraId="71D1B97A" w14:textId="69A8BBDC" w:rsidR="00E93D7F" w:rsidRPr="00E93D7F" w:rsidRDefault="00A57591" w:rsidP="00E93D7F">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bookmarkStart w:id="238" w:name="_Toc38208909"/>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781DF6">
        <w:rPr>
          <w:rFonts w:eastAsia="Times New Roman"/>
          <w:b/>
          <w:bCs/>
          <w:noProof/>
          <w:lang w:val="en-US" w:eastAsia="en-US"/>
        </w:rPr>
        <w:t>42</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E93D7F" w:rsidRPr="00E93D7F">
        <w:rPr>
          <w:rFonts w:eastAsia="Calibri" w:cs="Calibri"/>
          <w:color w:val="000000"/>
          <w:kern w:val="2"/>
          <w:sz w:val="22"/>
          <w:szCs w:val="22"/>
          <w:u w:color="000000"/>
          <w:bdr w:val="nil"/>
          <w:lang w:val="en-US" w:eastAsia="zh-CN"/>
        </w:rPr>
        <w:t>Envisioned addressing and routing system in option I</w:t>
      </w:r>
      <w:bookmarkEnd w:id="238"/>
    </w:p>
    <w:p w14:paraId="15C57A14"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53E91560"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Thus, the relative infrastructure mobility between the space and terrestrial network is certainly one of the key features to be investigated and some preliminary studies within this family (i.e., applying IP routing principles in LEO satellite networks.) has recently been carried out with the consideration of constellation </w:t>
      </w:r>
      <w:proofErr w:type="spellStart"/>
      <w:r w:rsidRPr="00E93D7F">
        <w:rPr>
          <w:rFonts w:eastAsia="Calibri" w:cs="Calibri"/>
          <w:color w:val="000000"/>
          <w:kern w:val="2"/>
          <w:sz w:val="22"/>
          <w:szCs w:val="22"/>
          <w:u w:color="000000"/>
          <w:bdr w:val="nil"/>
          <w:lang w:val="en-US" w:eastAsia="zh-CN"/>
        </w:rPr>
        <w:t>behaviours</w:t>
      </w:r>
      <w:proofErr w:type="spellEnd"/>
      <w:r w:rsidRPr="00E93D7F">
        <w:rPr>
          <w:rFonts w:eastAsia="Calibri" w:cs="Calibri"/>
          <w:color w:val="000000"/>
          <w:kern w:val="2"/>
          <w:sz w:val="22"/>
          <w:szCs w:val="22"/>
          <w:u w:color="000000"/>
          <w:bdr w:val="nil"/>
          <w:lang w:val="en-US" w:eastAsia="zh-CN"/>
        </w:rPr>
        <w:t xml:space="preserve">. For example, in [2], a brief study of applying BGP directly in the satellite network is provided and the results indicate that up to 45% available satellite connectivity is wasted due to the unstable </w:t>
      </w:r>
      <w:proofErr w:type="spellStart"/>
      <w:r w:rsidRPr="00E93D7F">
        <w:rPr>
          <w:rFonts w:eastAsia="Calibri" w:cs="Calibri"/>
          <w:color w:val="000000"/>
          <w:kern w:val="2"/>
          <w:sz w:val="22"/>
          <w:szCs w:val="22"/>
          <w:u w:color="000000"/>
          <w:bdr w:val="nil"/>
          <w:lang w:val="en-US" w:eastAsia="zh-CN"/>
        </w:rPr>
        <w:t>eBGP</w:t>
      </w:r>
      <w:proofErr w:type="spellEnd"/>
      <w:r w:rsidRPr="00E93D7F">
        <w:rPr>
          <w:rFonts w:eastAsia="Calibri" w:cs="Calibri"/>
          <w:color w:val="000000"/>
          <w:kern w:val="2"/>
          <w:sz w:val="22"/>
          <w:szCs w:val="22"/>
          <w:u w:color="000000"/>
          <w:bdr w:val="nil"/>
          <w:lang w:val="en-US" w:eastAsia="zh-CN"/>
        </w:rPr>
        <w:t xml:space="preserve"> session. To address such issue, in [3] a scheme named NTD-BGP is proposed aiming to preserve the </w:t>
      </w:r>
      <w:proofErr w:type="spellStart"/>
      <w:r w:rsidRPr="00E93D7F">
        <w:rPr>
          <w:rFonts w:eastAsia="Calibri" w:cs="Calibri"/>
          <w:color w:val="000000"/>
          <w:kern w:val="2"/>
          <w:sz w:val="22"/>
          <w:szCs w:val="22"/>
          <w:u w:color="000000"/>
          <w:bdr w:val="nil"/>
          <w:lang w:val="en-US" w:eastAsia="zh-CN"/>
        </w:rPr>
        <w:t>eBGP</w:t>
      </w:r>
      <w:proofErr w:type="spellEnd"/>
      <w:r w:rsidRPr="00E93D7F">
        <w:rPr>
          <w:rFonts w:eastAsia="Calibri" w:cs="Calibri"/>
          <w:color w:val="000000"/>
          <w:kern w:val="2"/>
          <w:sz w:val="22"/>
          <w:szCs w:val="22"/>
          <w:u w:color="000000"/>
          <w:bdr w:val="nil"/>
          <w:lang w:val="en-US" w:eastAsia="zh-CN"/>
        </w:rPr>
        <w:t xml:space="preserve"> sessions between the space and terrestrial routers in the mobility events. However, it has difficulty in fitting the inter-AS scenario where the terrestrial router is moving into a new satellite AS while NTD-BGP requires the BGP speakers to always establish the </w:t>
      </w:r>
      <w:proofErr w:type="spellStart"/>
      <w:r w:rsidRPr="00E93D7F">
        <w:rPr>
          <w:rFonts w:eastAsia="Calibri" w:cs="Calibri"/>
          <w:color w:val="000000"/>
          <w:kern w:val="2"/>
          <w:sz w:val="22"/>
          <w:szCs w:val="22"/>
          <w:u w:color="000000"/>
          <w:bdr w:val="nil"/>
          <w:lang w:val="en-US" w:eastAsia="zh-CN"/>
        </w:rPr>
        <w:t>eBGP</w:t>
      </w:r>
      <w:proofErr w:type="spellEnd"/>
      <w:r w:rsidRPr="00E93D7F">
        <w:rPr>
          <w:rFonts w:eastAsia="Calibri" w:cs="Calibri"/>
          <w:color w:val="000000"/>
          <w:kern w:val="2"/>
          <w:sz w:val="22"/>
          <w:szCs w:val="22"/>
          <w:u w:color="000000"/>
          <w:bdr w:val="nil"/>
          <w:lang w:val="en-US" w:eastAsia="zh-CN"/>
        </w:rPr>
        <w:t xml:space="preserve"> session using a fixed loop-back address. Thus, if the dedicated loop-back address is not advertised to the new satellite AS, the </w:t>
      </w:r>
      <w:proofErr w:type="spellStart"/>
      <w:r w:rsidRPr="00E93D7F">
        <w:rPr>
          <w:rFonts w:eastAsia="Calibri" w:cs="Calibri"/>
          <w:color w:val="000000"/>
          <w:kern w:val="2"/>
          <w:sz w:val="22"/>
          <w:szCs w:val="22"/>
          <w:u w:color="000000"/>
          <w:bdr w:val="nil"/>
          <w:lang w:val="en-US" w:eastAsia="zh-CN"/>
        </w:rPr>
        <w:t>eBGP</w:t>
      </w:r>
      <w:proofErr w:type="spellEnd"/>
      <w:r w:rsidRPr="00E93D7F">
        <w:rPr>
          <w:rFonts w:eastAsia="Calibri" w:cs="Calibri"/>
          <w:color w:val="000000"/>
          <w:kern w:val="2"/>
          <w:sz w:val="22"/>
          <w:szCs w:val="22"/>
          <w:u w:color="000000"/>
          <w:bdr w:val="nil"/>
          <w:lang w:val="en-US" w:eastAsia="zh-CN"/>
        </w:rPr>
        <w:t xml:space="preserve"> session is then unable to be established.</w:t>
      </w:r>
    </w:p>
    <w:p w14:paraId="2FE5E1FC"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Apart from the traditional static IP address configuration, dynamic address configuration may provide us another thread. For example, by utilizing relative fixed geography information such as longitude and/or latitude, the IP addresses can be bound to predefined regions instead of the router/interfaces. Thereby, from the terrestrial router's point of view, IP addresses of the space peers become stable. However, such addressing scheme could lead to the convergence problem of IGP/</w:t>
      </w:r>
      <w:proofErr w:type="spellStart"/>
      <w:r w:rsidRPr="00E93D7F">
        <w:rPr>
          <w:rFonts w:eastAsia="Calibri" w:cs="Calibri"/>
          <w:color w:val="000000"/>
          <w:kern w:val="2"/>
          <w:sz w:val="22"/>
          <w:szCs w:val="22"/>
          <w:u w:color="000000"/>
          <w:bdr w:val="nil"/>
          <w:lang w:val="en-US" w:eastAsia="zh-CN"/>
        </w:rPr>
        <w:t>iBGP</w:t>
      </w:r>
      <w:proofErr w:type="spellEnd"/>
      <w:r w:rsidRPr="00E93D7F">
        <w:rPr>
          <w:rFonts w:eastAsia="Calibri" w:cs="Calibri"/>
          <w:color w:val="000000"/>
          <w:kern w:val="2"/>
          <w:sz w:val="22"/>
          <w:szCs w:val="22"/>
          <w:u w:color="000000"/>
          <w:bdr w:val="nil"/>
          <w:lang w:val="en-US" w:eastAsia="zh-CN"/>
        </w:rPr>
        <w:t xml:space="preserve"> within the space network domain. One potential strategy is to proactively calculate the routes and store the result for future use. The feasibility of this strategy is based on the fact that the satellite </w:t>
      </w:r>
      <w:proofErr w:type="spellStart"/>
      <w:r w:rsidRPr="00E93D7F">
        <w:rPr>
          <w:rFonts w:eastAsia="Calibri" w:cs="Calibri"/>
          <w:color w:val="000000"/>
          <w:kern w:val="2"/>
          <w:sz w:val="22"/>
          <w:szCs w:val="22"/>
          <w:u w:color="000000"/>
          <w:bdr w:val="nil"/>
          <w:lang w:val="en-US" w:eastAsia="zh-CN"/>
        </w:rPr>
        <w:t>behaviour</w:t>
      </w:r>
      <w:proofErr w:type="spellEnd"/>
      <w:r w:rsidRPr="00E93D7F">
        <w:rPr>
          <w:rFonts w:eastAsia="Calibri" w:cs="Calibri"/>
          <w:color w:val="000000"/>
          <w:kern w:val="2"/>
          <w:sz w:val="22"/>
          <w:szCs w:val="22"/>
          <w:u w:color="000000"/>
          <w:bdr w:val="nil"/>
          <w:lang w:val="en-US" w:eastAsia="zh-CN"/>
        </w:rPr>
        <w:t xml:space="preserve"> is almost predictable. </w:t>
      </w:r>
    </w:p>
    <w:p w14:paraId="211B5FC8" w14:textId="77777777" w:rsidR="00E93D7F" w:rsidRDefault="00E93D7F" w:rsidP="00E93D7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In summary, applying the existing IP technology in the satellite network can preserve the current IP ecosystem to the largest extant. However, developing effective methods to restrain the dynamic-topology issues caused by satellite-terrestrial mutual mobility is required.</w:t>
      </w:r>
    </w:p>
    <w:p w14:paraId="11C1A1B8" w14:textId="77777777" w:rsidR="005C2ACB" w:rsidRPr="00E93D7F" w:rsidRDefault="005C2ACB"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32365054" w14:textId="77777777" w:rsidR="00E93D7F" w:rsidRPr="00A04F7F" w:rsidRDefault="00E93D7F" w:rsidP="009C4E22">
      <w:pPr>
        <w:pStyle w:val="ListParagraph"/>
        <w:widowControl w:val="0"/>
        <w:numPr>
          <w:ilvl w:val="0"/>
          <w:numId w:val="36"/>
        </w:numPr>
        <w:pBdr>
          <w:top w:val="nil"/>
          <w:left w:val="nil"/>
          <w:bottom w:val="nil"/>
          <w:right w:val="nil"/>
          <w:between w:val="nil"/>
          <w:bar w:val="nil"/>
        </w:pBdr>
        <w:spacing w:before="0"/>
        <w:ind w:left="720"/>
        <w:jc w:val="both"/>
        <w:rPr>
          <w:rFonts w:eastAsia="Times New Roman"/>
          <w:b/>
          <w:iCs/>
          <w:color w:val="000000"/>
          <w:kern w:val="2"/>
          <w:sz w:val="22"/>
          <w:szCs w:val="22"/>
          <w:u w:color="000000"/>
          <w:bdr w:val="nil"/>
          <w:lang w:val="en-US" w:eastAsia="zh-CN"/>
        </w:rPr>
      </w:pPr>
      <w:r w:rsidRPr="00A04F7F">
        <w:rPr>
          <w:rFonts w:eastAsia="Calibri" w:cs="Calibri"/>
          <w:b/>
          <w:iCs/>
          <w:color w:val="000000"/>
          <w:kern w:val="2"/>
          <w:sz w:val="22"/>
          <w:szCs w:val="22"/>
          <w:u w:color="000000"/>
          <w:bdr w:val="nil"/>
          <w:lang w:val="en-US" w:eastAsia="zh-CN"/>
        </w:rPr>
        <w:t>Design option II – Separate routing with protocol translation based on alternative addressing system in the space network</w:t>
      </w:r>
    </w:p>
    <w:p w14:paraId="4C65BA67" w14:textId="77777777" w:rsidR="005C2ACB" w:rsidRPr="00A04F7F" w:rsidRDefault="005C2ACB" w:rsidP="00A04F7F">
      <w:pPr>
        <w:pStyle w:val="ListParagraph"/>
        <w:widowControl w:val="0"/>
        <w:pBdr>
          <w:top w:val="nil"/>
          <w:left w:val="nil"/>
          <w:bottom w:val="nil"/>
          <w:right w:val="nil"/>
          <w:between w:val="nil"/>
          <w:bar w:val="nil"/>
        </w:pBdr>
        <w:spacing w:before="0"/>
        <w:ind w:left="1145"/>
        <w:jc w:val="both"/>
        <w:rPr>
          <w:rFonts w:eastAsia="Times New Roman"/>
          <w:b/>
          <w:iCs/>
          <w:color w:val="000000"/>
          <w:kern w:val="2"/>
          <w:sz w:val="22"/>
          <w:szCs w:val="22"/>
          <w:u w:color="000000"/>
          <w:bdr w:val="nil"/>
          <w:lang w:val="en-US" w:eastAsia="zh-CN"/>
        </w:rPr>
      </w:pPr>
    </w:p>
    <w:p w14:paraId="60522917" w14:textId="77777777" w:rsidR="00D236A5" w:rsidRPr="00D236A5" w:rsidRDefault="00D236A5" w:rsidP="00D236A5">
      <w:pPr>
        <w:widowControl w:val="0"/>
        <w:pBdr>
          <w:top w:val="nil"/>
          <w:left w:val="nil"/>
          <w:bottom w:val="nil"/>
          <w:right w:val="nil"/>
          <w:between w:val="nil"/>
          <w:bar w:val="nil"/>
        </w:pBdr>
        <w:spacing w:before="0"/>
        <w:jc w:val="both"/>
        <w:rPr>
          <w:rFonts w:eastAsia="Times New Roman"/>
          <w:kern w:val="2"/>
          <w:sz w:val="22"/>
          <w:szCs w:val="22"/>
          <w:u w:color="000000"/>
          <w:bdr w:val="nil"/>
          <w:lang w:val="en-US" w:eastAsia="zh-CN"/>
        </w:rPr>
      </w:pPr>
      <w:r w:rsidRPr="00D236A5">
        <w:rPr>
          <w:rFonts w:eastAsia="Calibri" w:cs="Calibri"/>
          <w:color w:val="000000"/>
          <w:kern w:val="2"/>
          <w:sz w:val="22"/>
          <w:szCs w:val="22"/>
          <w:u w:color="000000"/>
          <w:bdr w:val="nil"/>
          <w:lang w:val="en-US" w:eastAsia="zh-CN"/>
        </w:rPr>
        <w:t xml:space="preserve">In this option, the strategy is to keep the existing IP system for the terrestrial network, </w:t>
      </w:r>
      <w:proofErr w:type="gramStart"/>
      <w:r w:rsidRPr="00D236A5">
        <w:rPr>
          <w:rFonts w:eastAsia="Calibri" w:cs="Calibri"/>
          <w:color w:val="000000"/>
          <w:kern w:val="2"/>
          <w:sz w:val="22"/>
          <w:szCs w:val="22"/>
          <w:u w:color="000000"/>
          <w:bdr w:val="nil"/>
          <w:lang w:val="en-US" w:eastAsia="zh-CN"/>
        </w:rPr>
        <w:t>meanwhile</w:t>
      </w:r>
      <w:proofErr w:type="gramEnd"/>
      <w:r w:rsidRPr="00D236A5">
        <w:rPr>
          <w:rFonts w:eastAsia="Calibri" w:cs="Calibri"/>
          <w:color w:val="000000"/>
          <w:kern w:val="2"/>
          <w:sz w:val="22"/>
          <w:szCs w:val="22"/>
          <w:u w:color="000000"/>
          <w:bdr w:val="nil"/>
          <w:lang w:val="en-US" w:eastAsia="zh-CN"/>
        </w:rPr>
        <w:t xml:space="preserve"> to design an enhanced addressing and routing system for the space network. This is relatively more radical compared to the previous option. Such option will involve a development of a set of new technologies within the space network domain, thus a foreseeable higher cost is needed compared to the first technology option. However, considering the new techniques are to be deployed in the space network where the deployment of the addressing and routing is still at its very early stage, such an option would therefore receive less stress from the deployment side. Nevertheless, the new tailored space network </w:t>
      </w:r>
      <w:proofErr w:type="gramStart"/>
      <w:r w:rsidRPr="00D236A5">
        <w:rPr>
          <w:rFonts w:eastAsia="Calibri" w:cs="Calibri"/>
          <w:color w:val="000000"/>
          <w:kern w:val="2"/>
          <w:sz w:val="22"/>
          <w:szCs w:val="22"/>
          <w:u w:color="000000"/>
          <w:bdr w:val="nil"/>
          <w:lang w:val="en-US" w:eastAsia="zh-CN"/>
        </w:rPr>
        <w:t>addressing</w:t>
      </w:r>
      <w:proofErr w:type="gramEnd"/>
      <w:r w:rsidRPr="00D236A5">
        <w:rPr>
          <w:rFonts w:eastAsia="Calibri" w:cs="Calibri"/>
          <w:color w:val="000000"/>
          <w:kern w:val="2"/>
          <w:sz w:val="22"/>
          <w:szCs w:val="22"/>
          <w:u w:color="000000"/>
          <w:bdr w:val="nil"/>
          <w:lang w:val="en-US" w:eastAsia="zh-CN"/>
        </w:rPr>
        <w:t xml:space="preserve"> and routing architecture should still face technical challenges from the space-terrestrial compatibility problem. Ideally, the new architecture should not interfere the network </w:t>
      </w:r>
      <w:proofErr w:type="spellStart"/>
      <w:r w:rsidRPr="00D236A5">
        <w:rPr>
          <w:rFonts w:eastAsia="Calibri" w:cs="Calibri"/>
          <w:color w:val="000000"/>
          <w:kern w:val="2"/>
          <w:sz w:val="22"/>
          <w:szCs w:val="22"/>
          <w:u w:color="000000"/>
          <w:bdr w:val="nil"/>
          <w:lang w:val="en-US" w:eastAsia="zh-CN"/>
        </w:rPr>
        <w:t>behaviours</w:t>
      </w:r>
      <w:proofErr w:type="spellEnd"/>
      <w:r w:rsidRPr="00D236A5">
        <w:rPr>
          <w:rFonts w:eastAsia="Calibri" w:cs="Calibri"/>
          <w:color w:val="000000"/>
          <w:kern w:val="2"/>
          <w:sz w:val="22"/>
          <w:szCs w:val="22"/>
          <w:u w:color="000000"/>
          <w:bdr w:val="nil"/>
          <w:lang w:val="en-US" w:eastAsia="zh-CN"/>
        </w:rPr>
        <w:t xml:space="preserve"> of the terrestrial network. Moreover, the new addressing and routing system should be able to bypass the aforementioned satellite-terrestrial mutual mobility issue, i.e., the new system should have excellent mobility support for the accessing terrestrial networks. In figure 2, we depict the space-terrestrial networking system under this option. Since the addressing and routing systems in the space and terrestrial networks are different, the mutual mobility issue is bypassed because the two networks cannot recognize the topology changes of each other. However, in this scenario, protocol translation is required to assist the packet forwarding across network boundaries. From the terrestrial network's point of view, once the IP packets reach the space-terrestrial border, they will be encapsulated with the satellite network addresses and transmitted to another space-terrestrial gateway. As a result, the satellite network is seen as a tunnel for the terrestrial network as IP is not involved in the satellite network. In such case, the IP applications initiated from the space network </w:t>
      </w:r>
      <w:r w:rsidRPr="00D236A5">
        <w:rPr>
          <w:rFonts w:eastAsia="Calibri" w:cs="Calibri"/>
          <w:color w:val="000000"/>
          <w:kern w:val="2"/>
          <w:sz w:val="22"/>
          <w:szCs w:val="22"/>
          <w:u w:color="000000"/>
          <w:bdr w:val="nil"/>
          <w:lang w:val="en-US" w:eastAsia="zh-CN"/>
        </w:rPr>
        <w:lastRenderedPageBreak/>
        <w:t xml:space="preserve">would not be natively supported unless auxiliary functions are introduced. </w:t>
      </w:r>
      <w:r w:rsidRPr="00D236A5">
        <w:rPr>
          <w:rFonts w:eastAsia="Calibri" w:cs="Calibri"/>
          <w:kern w:val="2"/>
          <w:sz w:val="22"/>
          <w:szCs w:val="22"/>
          <w:u w:color="000000"/>
          <w:bdr w:val="nil"/>
          <w:lang w:val="en-US" w:eastAsia="zh-CN"/>
        </w:rPr>
        <w:t>The latest research work [</w:t>
      </w:r>
      <w:r w:rsidRPr="00D236A5">
        <w:rPr>
          <w:rFonts w:eastAsia="Calibri" w:cs="Calibri"/>
          <w:kern w:val="2"/>
          <w:sz w:val="22"/>
          <w:szCs w:val="22"/>
          <w:u w:color="000000"/>
          <w:bdr w:val="nil"/>
          <w:lang w:eastAsia="zh-CN"/>
        </w:rPr>
        <w:t>2</w:t>
      </w:r>
      <w:r w:rsidRPr="00D236A5">
        <w:rPr>
          <w:rFonts w:eastAsia="Calibri" w:cs="Calibri"/>
          <w:kern w:val="2"/>
          <w:sz w:val="22"/>
          <w:szCs w:val="22"/>
          <w:u w:color="000000"/>
          <w:bdr w:val="nil"/>
          <w:lang w:val="en-US" w:eastAsia="zh-CN"/>
        </w:rPr>
        <w:t>] has proposed the path-aware network framework to integrate the LEO satellite with the fixed Internet. In the context of [</w:t>
      </w:r>
      <w:r w:rsidRPr="00D236A5">
        <w:rPr>
          <w:rFonts w:eastAsia="Calibri" w:cs="Calibri"/>
          <w:kern w:val="2"/>
          <w:sz w:val="22"/>
          <w:szCs w:val="22"/>
          <w:u w:color="000000"/>
          <w:bdr w:val="nil"/>
          <w:lang w:eastAsia="zh-CN"/>
        </w:rPr>
        <w:t>2</w:t>
      </w:r>
      <w:r w:rsidRPr="00D236A5">
        <w:rPr>
          <w:rFonts w:eastAsia="Calibri" w:cs="Calibri"/>
          <w:kern w:val="2"/>
          <w:sz w:val="22"/>
          <w:szCs w:val="22"/>
          <w:u w:color="000000"/>
          <w:bdr w:val="nil"/>
          <w:lang w:val="en-US" w:eastAsia="zh-CN"/>
        </w:rPr>
        <w:t xml:space="preserve">], the availability of a satellite-ground link is exchanged among terrestrial ground stations and such information is provided to end-devices for path selection. The authors propose to encapsulate an additional IP header to the normal IP packets to indicate the preferred source/destination terrestrial ground stations and then use the LEO satellite network as the backbone network (similar to the scenario described in section 3.1) to build a tunnel between the terrestrial ground satellite for long distance communication. Such a design has achieved the following properties: low impact to current system, cost-efficiency in deployment, low latency in long distance transmission. On the other hand, the solution still requires tunnels as an auxiliary mechanism for the end-to-end data delivery. Meanwhile it still remains an open issue whether such a solution is able to support both scenarios of using LEO satellites for backbone as well as direct access for end users. </w:t>
      </w:r>
    </w:p>
    <w:p w14:paraId="6B62E621" w14:textId="77777777" w:rsidR="00E93D7F" w:rsidRPr="00E93D7F" w:rsidRDefault="00E93D7F" w:rsidP="00E93D7F">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r w:rsidRPr="00E93D7F">
        <w:rPr>
          <w:rFonts w:eastAsia="Times New Roman"/>
          <w:noProof/>
          <w:color w:val="000000"/>
          <w:kern w:val="2"/>
          <w:sz w:val="22"/>
          <w:szCs w:val="22"/>
          <w:u w:color="000000"/>
          <w:bdr w:val="nil"/>
          <w:lang w:val="en-US" w:eastAsia="en-US"/>
        </w:rPr>
        <w:drawing>
          <wp:inline distT="0" distB="0" distL="0" distR="0" wp14:anchorId="67F34880" wp14:editId="7B3139A0">
            <wp:extent cx="3663950" cy="2285970"/>
            <wp:effectExtent l="0" t="0" r="0" b="635"/>
            <wp:docPr id="1073741829" name="officeArt object" descr="Satellite_Terrestrial_NewAddress_IP.PNG"/>
            <wp:cNvGraphicFramePr/>
            <a:graphic xmlns:a="http://schemas.openxmlformats.org/drawingml/2006/main">
              <a:graphicData uri="http://schemas.openxmlformats.org/drawingml/2006/picture">
                <pic:pic xmlns:pic="http://schemas.openxmlformats.org/drawingml/2006/picture">
                  <pic:nvPicPr>
                    <pic:cNvPr id="1073741829" name="Satellite_Terrestrial_NewAddress_IP.PNG" descr="Satellite_Terrestrial_NewAddress_IP.PNG"/>
                    <pic:cNvPicPr>
                      <a:picLocks noChangeAspect="1"/>
                    </pic:cNvPicPr>
                  </pic:nvPicPr>
                  <pic:blipFill>
                    <a:blip r:embed="rId62"/>
                    <a:stretch>
                      <a:fillRect/>
                    </a:stretch>
                  </pic:blipFill>
                  <pic:spPr>
                    <a:xfrm>
                      <a:off x="0" y="0"/>
                      <a:ext cx="3679028" cy="2295377"/>
                    </a:xfrm>
                    <a:prstGeom prst="rect">
                      <a:avLst/>
                    </a:prstGeom>
                    <a:ln w="12700" cap="flat">
                      <a:noFill/>
                      <a:miter lim="400000"/>
                    </a:ln>
                    <a:effectLst/>
                  </pic:spPr>
                </pic:pic>
              </a:graphicData>
            </a:graphic>
          </wp:inline>
        </w:drawing>
      </w:r>
    </w:p>
    <w:p w14:paraId="46097134" w14:textId="77777777" w:rsidR="00781DF6" w:rsidRDefault="00781DF6" w:rsidP="00E93D7F">
      <w:pPr>
        <w:widowControl w:val="0"/>
        <w:pBdr>
          <w:top w:val="nil"/>
          <w:left w:val="nil"/>
          <w:bottom w:val="nil"/>
          <w:right w:val="nil"/>
          <w:between w:val="nil"/>
          <w:bar w:val="nil"/>
        </w:pBdr>
        <w:spacing w:before="0"/>
        <w:jc w:val="center"/>
        <w:rPr>
          <w:rFonts w:eastAsia="Times New Roman"/>
          <w:b/>
          <w:bCs/>
          <w:lang w:val="en-US" w:eastAsia="en-US"/>
        </w:rPr>
      </w:pPr>
    </w:p>
    <w:p w14:paraId="4C238117" w14:textId="12393583" w:rsidR="00E93D7F" w:rsidRPr="00E93D7F" w:rsidRDefault="004A4921" w:rsidP="00E93D7F">
      <w:pPr>
        <w:widowControl w:val="0"/>
        <w:pBdr>
          <w:top w:val="nil"/>
          <w:left w:val="nil"/>
          <w:bottom w:val="nil"/>
          <w:right w:val="nil"/>
          <w:between w:val="nil"/>
          <w:bar w:val="nil"/>
        </w:pBdr>
        <w:spacing w:before="0"/>
        <w:jc w:val="center"/>
        <w:rPr>
          <w:rFonts w:eastAsia="Times New Roman"/>
          <w:i/>
          <w:iCs/>
          <w:color w:val="000000"/>
          <w:kern w:val="2"/>
          <w:sz w:val="22"/>
          <w:szCs w:val="22"/>
          <w:u w:color="000000"/>
          <w:bdr w:val="nil"/>
          <w:lang w:val="en-US" w:eastAsia="zh-CN"/>
        </w:rPr>
      </w:pPr>
      <w:bookmarkStart w:id="239" w:name="_Toc38208910"/>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781DF6">
        <w:rPr>
          <w:rFonts w:eastAsia="Times New Roman"/>
          <w:b/>
          <w:bCs/>
          <w:noProof/>
          <w:lang w:val="en-US" w:eastAsia="en-US"/>
        </w:rPr>
        <w:t>43</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E93D7F" w:rsidRPr="00E93D7F">
        <w:rPr>
          <w:rFonts w:eastAsia="Calibri" w:cs="Calibri"/>
          <w:color w:val="000000"/>
          <w:kern w:val="2"/>
          <w:sz w:val="22"/>
          <w:szCs w:val="22"/>
          <w:u w:color="000000"/>
          <w:bdr w:val="nil"/>
          <w:lang w:val="en-US" w:eastAsia="zh-CN"/>
        </w:rPr>
        <w:t>Envisioned addressing and routing system in option II</w:t>
      </w:r>
      <w:bookmarkEnd w:id="239"/>
    </w:p>
    <w:p w14:paraId="091C2800"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194230E2"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1B5A1656"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i/>
          <w:iCs/>
          <w:color w:val="000000"/>
          <w:kern w:val="2"/>
          <w:sz w:val="22"/>
          <w:szCs w:val="22"/>
          <w:u w:color="000000"/>
          <w:bdr w:val="nil"/>
          <w:lang w:val="en-US" w:eastAsia="zh-CN"/>
        </w:rPr>
      </w:pPr>
    </w:p>
    <w:p w14:paraId="6A17989D" w14:textId="77777777" w:rsidR="00E93D7F" w:rsidRPr="00F86C32" w:rsidRDefault="00E93D7F" w:rsidP="009C4E22">
      <w:pPr>
        <w:pStyle w:val="ListParagraph"/>
        <w:widowControl w:val="0"/>
        <w:numPr>
          <w:ilvl w:val="0"/>
          <w:numId w:val="36"/>
        </w:numPr>
        <w:pBdr>
          <w:top w:val="nil"/>
          <w:left w:val="nil"/>
          <w:bottom w:val="nil"/>
          <w:right w:val="nil"/>
          <w:between w:val="nil"/>
          <w:bar w:val="nil"/>
        </w:pBdr>
        <w:spacing w:before="0"/>
        <w:ind w:left="720"/>
        <w:jc w:val="both"/>
        <w:rPr>
          <w:rFonts w:eastAsia="Times New Roman"/>
          <w:b/>
          <w:iCs/>
          <w:color w:val="000000"/>
          <w:kern w:val="2"/>
          <w:sz w:val="22"/>
          <w:szCs w:val="22"/>
          <w:u w:color="000000"/>
          <w:bdr w:val="nil"/>
          <w:lang w:val="en-US" w:eastAsia="zh-CN"/>
        </w:rPr>
      </w:pPr>
      <w:r w:rsidRPr="00F86C32">
        <w:rPr>
          <w:rFonts w:eastAsia="Calibri" w:cs="Calibri"/>
          <w:b/>
          <w:iCs/>
          <w:color w:val="000000"/>
          <w:kern w:val="2"/>
          <w:sz w:val="22"/>
          <w:szCs w:val="22"/>
          <w:u w:color="000000"/>
          <w:bdr w:val="nil"/>
          <w:lang w:val="en-US" w:eastAsia="zh-CN"/>
        </w:rPr>
        <w:t>Design option III – Unified addressing framework allowing flexible routing in space and terrestrial networks</w:t>
      </w:r>
    </w:p>
    <w:p w14:paraId="321ABEE0" w14:textId="77777777" w:rsidR="00837D40" w:rsidRPr="00A04F7F" w:rsidRDefault="00837D40" w:rsidP="00A04F7F">
      <w:pPr>
        <w:pStyle w:val="ListParagraph"/>
        <w:widowControl w:val="0"/>
        <w:pBdr>
          <w:top w:val="nil"/>
          <w:left w:val="nil"/>
          <w:bottom w:val="nil"/>
          <w:right w:val="nil"/>
          <w:between w:val="nil"/>
          <w:bar w:val="nil"/>
        </w:pBdr>
        <w:spacing w:before="0"/>
        <w:ind w:left="1145"/>
        <w:jc w:val="both"/>
        <w:rPr>
          <w:rFonts w:eastAsia="Times New Roman"/>
          <w:b/>
          <w:iCs/>
          <w:color w:val="000000"/>
          <w:kern w:val="2"/>
          <w:sz w:val="22"/>
          <w:szCs w:val="22"/>
          <w:u w:color="000000"/>
          <w:bdr w:val="nil"/>
          <w:lang w:val="en-US" w:eastAsia="zh-CN"/>
        </w:rPr>
      </w:pPr>
    </w:p>
    <w:p w14:paraId="2646A1CB" w14:textId="77777777" w:rsidR="00E93D7F" w:rsidRPr="00E93D7F" w:rsidRDefault="00E93D7F" w:rsidP="00E93D7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In this option, the strategy is to design a comprehensive integrate addressing and routing system for both the space and terrestrial networks. </w:t>
      </w:r>
      <w:proofErr w:type="gramStart"/>
      <w:r w:rsidRPr="00E93D7F">
        <w:rPr>
          <w:rFonts w:eastAsia="Calibri" w:cs="Calibri"/>
          <w:color w:val="000000"/>
          <w:kern w:val="2"/>
          <w:sz w:val="22"/>
          <w:szCs w:val="22"/>
          <w:u w:color="000000"/>
          <w:bdr w:val="nil"/>
          <w:lang w:val="en-US" w:eastAsia="zh-CN"/>
        </w:rPr>
        <w:t>Apparently</w:t>
      </w:r>
      <w:proofErr w:type="gramEnd"/>
      <w:r w:rsidRPr="00E93D7F">
        <w:rPr>
          <w:rFonts w:eastAsia="Calibri" w:cs="Calibri"/>
          <w:color w:val="000000"/>
          <w:kern w:val="2"/>
          <w:sz w:val="22"/>
          <w:szCs w:val="22"/>
          <w:u w:color="000000"/>
          <w:bdr w:val="nil"/>
          <w:lang w:val="en-US" w:eastAsia="zh-CN"/>
        </w:rPr>
        <w:t xml:space="preserve"> this is the most radical option among the three proposals. The new addressing and routing system in this case should be able to natively overcome the issues caused by the topology dynamics, this includes the dynamicity within the satellite constellations and between the space-terrestrial links. The ultimate ambition of this option would be to integrate any network especially future network architectures, rather than restricting to legacy IP-based networks. Therefore, for this option, the requirement for compatibility, scalability, robustness, and mobility support should be satisfied from basic design. Although developing such a new architecture can be very challenging plus it will also face significant pressure from the deployment side as there may be strong impact on the current network system, the reward can be potentially significant. Compared to option II, the most prominent benefit is that, end-to-end communication is natively supported (rather than requiring </w:t>
      </w:r>
      <w:proofErr w:type="spellStart"/>
      <w:r w:rsidRPr="00E93D7F">
        <w:rPr>
          <w:rFonts w:eastAsia="Calibri" w:cs="Calibri"/>
          <w:color w:val="000000"/>
          <w:kern w:val="2"/>
          <w:sz w:val="22"/>
          <w:szCs w:val="22"/>
          <w:u w:color="000000"/>
          <w:bdr w:val="nil"/>
          <w:lang w:val="en-US" w:eastAsia="zh-CN"/>
        </w:rPr>
        <w:t>tunnelling</w:t>
      </w:r>
      <w:proofErr w:type="spellEnd"/>
      <w:r w:rsidRPr="00E93D7F">
        <w:rPr>
          <w:rFonts w:eastAsia="Calibri" w:cs="Calibri"/>
          <w:color w:val="000000"/>
          <w:kern w:val="2"/>
          <w:sz w:val="22"/>
          <w:szCs w:val="22"/>
          <w:u w:color="000000"/>
          <w:bdr w:val="nil"/>
          <w:lang w:val="en-US" w:eastAsia="zh-CN"/>
        </w:rPr>
        <w:t xml:space="preserve"> or protocol translation between the networks) since the space and terrestrial networks are running the same addressing and routing framework. To achieve this goal, any method is open for discussion, this may include but not limited to introducing additional fields in IP packet headers and/or routing tables, or even location-free schemes. In figure 3, we depict the envisioned space-terrestrial networking system under this option. As can be seen, both the space and terrestrial networks are running the new designed addressing and routing system, in which the integrated address may contain information from multiple protocols. In principle, the routing in the space should simultaneously take into account both the satellite address and the IP address instead of completely relying on satellite address by encapsulating the IP address, as is the case in Option II. Thereby, the user devices running on legacy IP can freely switch their connections between the space and terrestrial network depending on the network performance. As such, advance internet services such as caching, video accelerator can also be supported in the satellite network. Finally, it is worth noting that, since there is no packet header encapsulation in this case, when a packet is being delivered through the terrestrial network, the header field for satellite address can be either reserved for other purpose or eliminated with mechanisms such as variable-length IP addressing schemes. </w:t>
      </w:r>
    </w:p>
    <w:p w14:paraId="7EB9ABA7"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33FB2DBD" w14:textId="77777777" w:rsidR="00E93D7F" w:rsidRPr="00E93D7F" w:rsidRDefault="00E93D7F" w:rsidP="00E93D7F">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r w:rsidRPr="00E93D7F">
        <w:rPr>
          <w:rFonts w:eastAsia="Times New Roman"/>
          <w:noProof/>
          <w:color w:val="000000"/>
          <w:kern w:val="2"/>
          <w:sz w:val="22"/>
          <w:szCs w:val="22"/>
          <w:u w:color="000000"/>
          <w:bdr w:val="nil"/>
          <w:lang w:val="en-US" w:eastAsia="en-US"/>
        </w:rPr>
        <w:lastRenderedPageBreak/>
        <w:drawing>
          <wp:inline distT="0" distB="0" distL="0" distR="0" wp14:anchorId="2A7CBB3E" wp14:editId="0E2806C7">
            <wp:extent cx="3422650" cy="2183130"/>
            <wp:effectExtent l="0" t="0" r="6350" b="7620"/>
            <wp:docPr id="1073741830" name="officeArt object" descr="Satellite_Terrestrial_NewAddress_NewAddress.PNG"/>
            <wp:cNvGraphicFramePr/>
            <a:graphic xmlns:a="http://schemas.openxmlformats.org/drawingml/2006/main">
              <a:graphicData uri="http://schemas.openxmlformats.org/drawingml/2006/picture">
                <pic:pic xmlns:pic="http://schemas.openxmlformats.org/drawingml/2006/picture">
                  <pic:nvPicPr>
                    <pic:cNvPr id="1073741830" name="Satellite_Terrestrial_NewAddress_NewAddress.PNG" descr="Satellite_Terrestrial_NewAddress_NewAddress.PNG"/>
                    <pic:cNvPicPr>
                      <a:picLocks noChangeAspect="1"/>
                    </pic:cNvPicPr>
                  </pic:nvPicPr>
                  <pic:blipFill>
                    <a:blip r:embed="rId63"/>
                    <a:stretch>
                      <a:fillRect/>
                    </a:stretch>
                  </pic:blipFill>
                  <pic:spPr>
                    <a:xfrm>
                      <a:off x="0" y="0"/>
                      <a:ext cx="3423371" cy="2183590"/>
                    </a:xfrm>
                    <a:prstGeom prst="rect">
                      <a:avLst/>
                    </a:prstGeom>
                    <a:ln w="12700" cap="flat">
                      <a:noFill/>
                      <a:miter lim="400000"/>
                    </a:ln>
                    <a:effectLst/>
                  </pic:spPr>
                </pic:pic>
              </a:graphicData>
            </a:graphic>
          </wp:inline>
        </w:drawing>
      </w:r>
    </w:p>
    <w:p w14:paraId="4616801B" w14:textId="61C86B20" w:rsidR="00E93D7F" w:rsidRPr="00E93D7F" w:rsidRDefault="004A4921" w:rsidP="00E93D7F">
      <w:pPr>
        <w:widowControl w:val="0"/>
        <w:pBdr>
          <w:top w:val="nil"/>
          <w:left w:val="nil"/>
          <w:bottom w:val="nil"/>
          <w:right w:val="nil"/>
          <w:between w:val="nil"/>
          <w:bar w:val="nil"/>
        </w:pBdr>
        <w:spacing w:before="0"/>
        <w:jc w:val="center"/>
        <w:rPr>
          <w:rFonts w:eastAsia="Times New Roman"/>
          <w:i/>
          <w:iCs/>
          <w:color w:val="000000"/>
          <w:kern w:val="2"/>
          <w:sz w:val="22"/>
          <w:szCs w:val="22"/>
          <w:u w:color="000000"/>
          <w:bdr w:val="nil"/>
          <w:lang w:val="en-US" w:eastAsia="zh-CN"/>
        </w:rPr>
      </w:pPr>
      <w:bookmarkStart w:id="240" w:name="_Toc38208911"/>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ins w:id="241" w:author="Toy, Mehmet" w:date="2020-04-19T15:51:00Z">
        <w:r w:rsidR="00C043E3">
          <w:rPr>
            <w:rFonts w:eastAsia="Times New Roman"/>
            <w:b/>
            <w:bCs/>
            <w:noProof/>
            <w:lang w:val="en-US" w:eastAsia="en-US"/>
          </w:rPr>
          <w:t>46</w:t>
        </w:r>
      </w:ins>
      <w:del w:id="242" w:author="Toy, Mehmet" w:date="2020-04-19T15:51:00Z">
        <w:r w:rsidR="00781DF6" w:rsidDel="00C043E3">
          <w:rPr>
            <w:rFonts w:eastAsia="Times New Roman"/>
            <w:b/>
            <w:bCs/>
            <w:noProof/>
            <w:lang w:val="en-US" w:eastAsia="en-US"/>
          </w:rPr>
          <w:delText>44</w:delText>
        </w:r>
      </w:del>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E93D7F" w:rsidRPr="00E93D7F">
        <w:rPr>
          <w:rFonts w:eastAsia="Calibri" w:cs="Calibri"/>
          <w:color w:val="000000"/>
          <w:kern w:val="2"/>
          <w:sz w:val="22"/>
          <w:szCs w:val="22"/>
          <w:u w:color="000000"/>
          <w:bdr w:val="nil"/>
          <w:lang w:val="en-US" w:eastAsia="zh-CN"/>
        </w:rPr>
        <w:t>Envisioned addressing and routing system in option III</w:t>
      </w:r>
      <w:bookmarkEnd w:id="240"/>
    </w:p>
    <w:p w14:paraId="69CFDD1E" w14:textId="77777777" w:rsidR="00E93D7F" w:rsidRDefault="00E93D7F" w:rsidP="00C17AB4">
      <w:pPr>
        <w:widowControl w:val="0"/>
        <w:spacing w:before="0"/>
        <w:rPr>
          <w:rFonts w:ascii="Calibri" w:eastAsia="SimSun" w:hAnsi="Calibri"/>
          <w:kern w:val="2"/>
          <w:sz w:val="21"/>
          <w:szCs w:val="22"/>
          <w:lang w:val="en-US" w:eastAsia="zh-CN"/>
        </w:rPr>
      </w:pPr>
    </w:p>
    <w:p w14:paraId="6662C0AE" w14:textId="77777777" w:rsidR="00E93D7F" w:rsidRDefault="00E93D7F" w:rsidP="00C17AB4">
      <w:pPr>
        <w:widowControl w:val="0"/>
        <w:spacing w:before="0"/>
        <w:rPr>
          <w:rFonts w:ascii="Calibri" w:eastAsia="SimSun" w:hAnsi="Calibri"/>
          <w:kern w:val="2"/>
          <w:sz w:val="21"/>
          <w:szCs w:val="22"/>
          <w:lang w:val="en-US" w:eastAsia="zh-CN"/>
        </w:rPr>
      </w:pPr>
    </w:p>
    <w:p w14:paraId="7586CBEB" w14:textId="77777777" w:rsidR="00E93D7F" w:rsidRDefault="00E93D7F" w:rsidP="00C17AB4">
      <w:pPr>
        <w:widowControl w:val="0"/>
        <w:spacing w:before="0"/>
        <w:rPr>
          <w:rFonts w:ascii="Calibri" w:eastAsia="SimSun" w:hAnsi="Calibri"/>
          <w:kern w:val="2"/>
          <w:sz w:val="21"/>
          <w:szCs w:val="22"/>
          <w:lang w:val="en-US" w:eastAsia="zh-CN"/>
        </w:rPr>
      </w:pPr>
    </w:p>
    <w:p w14:paraId="5E3A5E58" w14:textId="59FA1CDA" w:rsidR="0000015B" w:rsidRPr="0000015B" w:rsidRDefault="00922B30" w:rsidP="009C4E22">
      <w:pPr>
        <w:pStyle w:val="ListParagraph"/>
        <w:numPr>
          <w:ilvl w:val="0"/>
          <w:numId w:val="13"/>
        </w:numPr>
        <w:ind w:left="720"/>
        <w:rPr>
          <w:rFonts w:eastAsia="SimSun"/>
          <w:b/>
          <w:kern w:val="2"/>
          <w:lang w:eastAsia="zh-CN"/>
        </w:rPr>
      </w:pPr>
      <w:r>
        <w:rPr>
          <w:rFonts w:eastAsia="SimSun"/>
          <w:b/>
          <w:kern w:val="2"/>
          <w:lang w:eastAsia="zh-CN"/>
        </w:rPr>
        <w:t xml:space="preserve">  </w:t>
      </w:r>
      <w:r w:rsidR="0000015B" w:rsidRPr="0000015B">
        <w:rPr>
          <w:rFonts w:eastAsia="SimSun"/>
          <w:b/>
          <w:kern w:val="2"/>
          <w:lang w:eastAsia="zh-CN"/>
        </w:rPr>
        <w:t>Other Advanced Functionalities and Features</w:t>
      </w:r>
    </w:p>
    <w:p w14:paraId="3B8FF173" w14:textId="77777777" w:rsidR="0000015B" w:rsidRPr="0000015B" w:rsidRDefault="0000015B" w:rsidP="00A04F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1C2E92A9" w14:textId="77777777" w:rsidR="0000015B" w:rsidRPr="00A04F7F" w:rsidRDefault="0000015B" w:rsidP="009C4E22">
      <w:pPr>
        <w:pStyle w:val="ListParagraph"/>
        <w:widowControl w:val="0"/>
        <w:numPr>
          <w:ilvl w:val="0"/>
          <w:numId w:val="37"/>
        </w:numPr>
        <w:pBdr>
          <w:top w:val="nil"/>
          <w:left w:val="nil"/>
          <w:bottom w:val="nil"/>
          <w:right w:val="nil"/>
          <w:between w:val="nil"/>
          <w:bar w:val="nil"/>
        </w:pBdr>
        <w:spacing w:before="0"/>
        <w:ind w:left="720"/>
        <w:jc w:val="both"/>
        <w:rPr>
          <w:rFonts w:eastAsia="Times New Roman"/>
          <w:b/>
          <w:iCs/>
          <w:color w:val="000000"/>
          <w:kern w:val="2"/>
          <w:sz w:val="22"/>
          <w:szCs w:val="22"/>
          <w:u w:color="000000"/>
          <w:bdr w:val="nil"/>
          <w:lang w:val="en-US" w:eastAsia="zh-CN"/>
        </w:rPr>
      </w:pPr>
      <w:r w:rsidRPr="00A04F7F">
        <w:rPr>
          <w:rFonts w:eastAsia="Calibri" w:cs="Calibri"/>
          <w:b/>
          <w:iCs/>
          <w:color w:val="000000"/>
          <w:kern w:val="2"/>
          <w:sz w:val="22"/>
          <w:szCs w:val="22"/>
          <w:u w:color="000000"/>
          <w:bdr w:val="nil"/>
          <w:lang w:val="en-US" w:eastAsia="zh-CN"/>
        </w:rPr>
        <w:t>Supporting of unicast, multicast, broadcast and anycast</w:t>
      </w:r>
    </w:p>
    <w:p w14:paraId="2A43FCD4" w14:textId="77777777" w:rsidR="00922B30" w:rsidRPr="00A04F7F" w:rsidRDefault="00922B30" w:rsidP="00A04F7F">
      <w:pPr>
        <w:pStyle w:val="ListParagraph"/>
        <w:widowControl w:val="0"/>
        <w:pBdr>
          <w:top w:val="nil"/>
          <w:left w:val="nil"/>
          <w:bottom w:val="nil"/>
          <w:right w:val="nil"/>
          <w:between w:val="nil"/>
          <w:bar w:val="nil"/>
        </w:pBdr>
        <w:spacing w:before="0"/>
        <w:ind w:left="1145"/>
        <w:jc w:val="both"/>
        <w:rPr>
          <w:rFonts w:eastAsia="Times New Roman"/>
          <w:b/>
          <w:iCs/>
          <w:color w:val="000000"/>
          <w:kern w:val="2"/>
          <w:sz w:val="22"/>
          <w:szCs w:val="22"/>
          <w:u w:color="000000"/>
          <w:bdr w:val="nil"/>
          <w:lang w:val="en-US" w:eastAsia="zh-CN"/>
        </w:rPr>
      </w:pPr>
    </w:p>
    <w:p w14:paraId="41BD149E" w14:textId="77777777" w:rsidR="0000015B" w:rsidRPr="0000015B" w:rsidRDefault="0000015B" w:rsidP="0000015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00015B">
        <w:rPr>
          <w:rFonts w:eastAsia="Calibri" w:cs="Calibri"/>
          <w:color w:val="000000"/>
          <w:kern w:val="2"/>
          <w:sz w:val="22"/>
          <w:szCs w:val="22"/>
          <w:u w:color="000000"/>
          <w:bdr w:val="nil"/>
          <w:lang w:val="en-US" w:eastAsia="zh-CN"/>
        </w:rPr>
        <w:t>In addition to the support of the basic unicast function, the LEO satellite network should also support other advanced modes of communication including multicast/broadcast and anycast. Concerning multicast, a key challenge is the stability in maintaining the multicast tree against the dynamic change of the LEO satellite network topology, in particular concerning the establishment and tear-down of transient network links between encountered LEO satellites that belong to different constellation orbits, in which case the maintenance of the link can only last for a short period of time. If the multicast tree consists of network elements on the ground, then the stability issue of maintaining the multicast tree will also involve necessary handover between LEO satellites and the terrestrial infrastructure such as ground stations. The same technical issue is also applied to the anycast scenario in terms of maintaining the connection with the targeted content/data source.</w:t>
      </w:r>
    </w:p>
    <w:p w14:paraId="0DCCC638" w14:textId="77777777" w:rsidR="0000015B" w:rsidRPr="00A04F7F" w:rsidRDefault="0000015B" w:rsidP="0000015B">
      <w:pPr>
        <w:widowControl w:val="0"/>
        <w:pBdr>
          <w:top w:val="nil"/>
          <w:left w:val="nil"/>
          <w:bottom w:val="nil"/>
          <w:right w:val="nil"/>
          <w:between w:val="nil"/>
          <w:bar w:val="nil"/>
        </w:pBdr>
        <w:spacing w:before="0"/>
        <w:jc w:val="both"/>
        <w:rPr>
          <w:rFonts w:eastAsia="Times New Roman"/>
          <w:b/>
          <w:color w:val="000000"/>
          <w:kern w:val="2"/>
          <w:sz w:val="22"/>
          <w:szCs w:val="22"/>
          <w:u w:val="single"/>
          <w:bdr w:val="nil"/>
          <w:lang w:val="en-US" w:eastAsia="zh-CN"/>
        </w:rPr>
      </w:pPr>
    </w:p>
    <w:p w14:paraId="03DD1D80" w14:textId="77777777" w:rsidR="0000015B" w:rsidRPr="00A04F7F" w:rsidRDefault="0000015B" w:rsidP="009C4E22">
      <w:pPr>
        <w:pStyle w:val="ListParagraph"/>
        <w:widowControl w:val="0"/>
        <w:numPr>
          <w:ilvl w:val="0"/>
          <w:numId w:val="37"/>
        </w:numPr>
        <w:pBdr>
          <w:top w:val="nil"/>
          <w:left w:val="nil"/>
          <w:bottom w:val="nil"/>
          <w:right w:val="nil"/>
          <w:between w:val="nil"/>
          <w:bar w:val="nil"/>
        </w:pBdr>
        <w:spacing w:before="0"/>
        <w:ind w:left="720"/>
        <w:jc w:val="both"/>
        <w:rPr>
          <w:rFonts w:eastAsia="Times New Roman"/>
          <w:b/>
          <w:iCs/>
          <w:color w:val="000000"/>
          <w:kern w:val="2"/>
          <w:sz w:val="22"/>
          <w:szCs w:val="22"/>
          <w:u w:val="single"/>
          <w:bdr w:val="nil"/>
          <w:lang w:val="en-US" w:eastAsia="zh-CN"/>
        </w:rPr>
      </w:pPr>
      <w:r w:rsidRPr="00A04F7F">
        <w:rPr>
          <w:rFonts w:eastAsia="Calibri" w:cs="Calibri"/>
          <w:b/>
          <w:iCs/>
          <w:color w:val="000000"/>
          <w:kern w:val="2"/>
          <w:sz w:val="22"/>
          <w:szCs w:val="22"/>
          <w:u w:val="single"/>
          <w:bdr w:val="nil"/>
          <w:lang w:val="en-US" w:eastAsia="zh-CN"/>
        </w:rPr>
        <w:t xml:space="preserve">Access/admission control and security </w:t>
      </w:r>
    </w:p>
    <w:p w14:paraId="54C17218" w14:textId="77777777" w:rsidR="0000015B" w:rsidRPr="0000015B" w:rsidRDefault="0000015B" w:rsidP="0000015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00015B">
        <w:rPr>
          <w:rFonts w:eastAsia="Calibri" w:cs="Calibri"/>
          <w:color w:val="000000"/>
          <w:kern w:val="2"/>
          <w:sz w:val="22"/>
          <w:szCs w:val="22"/>
          <w:u w:color="000000"/>
          <w:bdr w:val="nil"/>
          <w:lang w:val="en-US" w:eastAsia="zh-CN"/>
        </w:rPr>
        <w:t>Due to the relatively limited communication resources in the space as compared to the terrestrial network infrastructure, access and admission control mechanisms need to be in place in order to avoid excessive or non-</w:t>
      </w:r>
      <w:proofErr w:type="spellStart"/>
      <w:r w:rsidRPr="0000015B">
        <w:rPr>
          <w:rFonts w:eastAsia="Calibri" w:cs="Calibri"/>
          <w:color w:val="000000"/>
          <w:kern w:val="2"/>
          <w:sz w:val="22"/>
          <w:szCs w:val="22"/>
          <w:u w:color="000000"/>
          <w:bdr w:val="nil"/>
          <w:lang w:val="en-US" w:eastAsia="zh-CN"/>
        </w:rPr>
        <w:t>authorised</w:t>
      </w:r>
      <w:proofErr w:type="spellEnd"/>
      <w:r w:rsidRPr="0000015B">
        <w:rPr>
          <w:rFonts w:eastAsia="Calibri" w:cs="Calibri"/>
          <w:color w:val="000000"/>
          <w:kern w:val="2"/>
          <w:sz w:val="22"/>
          <w:szCs w:val="22"/>
          <w:u w:color="000000"/>
          <w:bdr w:val="nil"/>
          <w:lang w:val="en-US" w:eastAsia="zh-CN"/>
        </w:rPr>
        <w:t xml:space="preserve"> user traffic to be randomly injected into the LEO satellite network. Traditionally, such functionality can be fulfilled by the facilities on the ground, e.g. ground stations which are interfacing the satellites. However, in the future if each satellite is able to provide direct communication link with end user devices without necessarily going through ground stations, then each LEO satellite, acting as an access router, should be able to take the responsibility of access/admission control in order to protect the network resources on the satellite network side. To generalize this, further security mechanisms and functionalities (e.g. firewalls etc.) can be also deployed on the LEO satellite network side. </w:t>
      </w:r>
    </w:p>
    <w:p w14:paraId="1C42DE35" w14:textId="77777777" w:rsidR="0000015B" w:rsidRPr="0000015B" w:rsidRDefault="0000015B" w:rsidP="0000015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4C5368C7" w14:textId="77777777" w:rsidR="0000015B" w:rsidRPr="00A04F7F" w:rsidRDefault="0000015B" w:rsidP="009C4E22">
      <w:pPr>
        <w:pStyle w:val="ListParagraph"/>
        <w:widowControl w:val="0"/>
        <w:numPr>
          <w:ilvl w:val="0"/>
          <w:numId w:val="37"/>
        </w:numPr>
        <w:pBdr>
          <w:top w:val="nil"/>
          <w:left w:val="nil"/>
          <w:bottom w:val="nil"/>
          <w:right w:val="nil"/>
          <w:between w:val="nil"/>
          <w:bar w:val="nil"/>
        </w:pBdr>
        <w:spacing w:before="0"/>
        <w:ind w:left="720"/>
        <w:jc w:val="both"/>
        <w:rPr>
          <w:rFonts w:eastAsia="Times New Roman"/>
          <w:b/>
          <w:iCs/>
          <w:color w:val="000000"/>
          <w:kern w:val="2"/>
          <w:sz w:val="22"/>
          <w:szCs w:val="22"/>
          <w:u w:color="000000"/>
          <w:bdr w:val="nil"/>
          <w:lang w:val="en-US" w:eastAsia="zh-CN"/>
        </w:rPr>
      </w:pPr>
      <w:r w:rsidRPr="00A04F7F">
        <w:rPr>
          <w:rFonts w:eastAsia="Calibri" w:cs="Calibri"/>
          <w:b/>
          <w:iCs/>
          <w:color w:val="000000"/>
          <w:kern w:val="2"/>
          <w:sz w:val="22"/>
          <w:szCs w:val="22"/>
          <w:u w:color="000000"/>
          <w:bdr w:val="nil"/>
          <w:lang w:val="en-US" w:eastAsia="zh-CN"/>
        </w:rPr>
        <w:t>Edge caching and computing</w:t>
      </w:r>
    </w:p>
    <w:p w14:paraId="36E765BF" w14:textId="77777777" w:rsidR="0000015B" w:rsidRPr="0000015B" w:rsidRDefault="0000015B" w:rsidP="0000015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00015B">
        <w:rPr>
          <w:rFonts w:eastAsia="Calibri" w:cs="Calibri"/>
          <w:color w:val="000000"/>
          <w:kern w:val="2"/>
          <w:sz w:val="22"/>
          <w:szCs w:val="22"/>
          <w:u w:color="000000"/>
          <w:bdr w:val="nil"/>
          <w:lang w:val="en-US" w:eastAsia="zh-CN"/>
        </w:rPr>
        <w:t xml:space="preserve">The current vision of the LEO satellite network has mainly focused on the simple data delivery function. However, there have been some initial feasibility discussion on the capability extension to support edge-based content caching and computing thanks to the relatively short latency in such an environment compared to the GEO satellite scenario [4]. In this case, each LEO satellite will need to be equipped with lightweight computing and data storage facilities in addition to simple routing and forwarding. On the other hand, the corresponding technical challenges mainly include: (1) Limited power/energy supply to maintain the normal operation of computing facilities; (2) potentially higher data error rate due to space magnetic radiation on storage media; (3) frequent handover between LEO satellites and the ground infrastructure which leads to potential service stability issues.   </w:t>
      </w:r>
    </w:p>
    <w:p w14:paraId="663726DA" w14:textId="77777777" w:rsidR="0000015B" w:rsidRPr="00A04F7F" w:rsidRDefault="0000015B" w:rsidP="0000015B">
      <w:pPr>
        <w:widowControl w:val="0"/>
        <w:pBdr>
          <w:top w:val="nil"/>
          <w:left w:val="nil"/>
          <w:bottom w:val="nil"/>
          <w:right w:val="nil"/>
          <w:between w:val="nil"/>
          <w:bar w:val="nil"/>
        </w:pBdr>
        <w:spacing w:before="0"/>
        <w:jc w:val="both"/>
        <w:rPr>
          <w:rFonts w:eastAsia="Times New Roman"/>
          <w:b/>
          <w:color w:val="000000"/>
          <w:kern w:val="2"/>
          <w:sz w:val="22"/>
          <w:szCs w:val="22"/>
          <w:u w:color="000000"/>
          <w:bdr w:val="nil"/>
          <w:lang w:val="en-US" w:eastAsia="zh-CN"/>
        </w:rPr>
      </w:pPr>
    </w:p>
    <w:p w14:paraId="6CDA6A8F" w14:textId="77777777" w:rsidR="0000015B" w:rsidRPr="00A04F7F" w:rsidRDefault="0000015B" w:rsidP="009C4E22">
      <w:pPr>
        <w:pStyle w:val="ListParagraph"/>
        <w:widowControl w:val="0"/>
        <w:numPr>
          <w:ilvl w:val="0"/>
          <w:numId w:val="37"/>
        </w:numPr>
        <w:pBdr>
          <w:top w:val="nil"/>
          <w:left w:val="nil"/>
          <w:bottom w:val="nil"/>
          <w:right w:val="nil"/>
          <w:between w:val="nil"/>
          <w:bar w:val="nil"/>
        </w:pBdr>
        <w:spacing w:before="0"/>
        <w:ind w:left="720"/>
        <w:jc w:val="both"/>
        <w:rPr>
          <w:rFonts w:eastAsia="Times New Roman"/>
          <w:b/>
          <w:iCs/>
          <w:color w:val="000000"/>
          <w:kern w:val="2"/>
          <w:sz w:val="22"/>
          <w:szCs w:val="22"/>
          <w:u w:color="000000"/>
          <w:bdr w:val="nil"/>
          <w:lang w:val="en-US" w:eastAsia="zh-CN"/>
        </w:rPr>
      </w:pPr>
      <w:r w:rsidRPr="00A04F7F">
        <w:rPr>
          <w:rFonts w:eastAsia="Calibri" w:cs="Calibri"/>
          <w:b/>
          <w:iCs/>
          <w:color w:val="000000"/>
          <w:kern w:val="2"/>
          <w:sz w:val="22"/>
          <w:szCs w:val="22"/>
          <w:u w:color="000000"/>
          <w:bdr w:val="nil"/>
          <w:lang w:val="en-US" w:eastAsia="zh-CN"/>
        </w:rPr>
        <w:t>Network slicing</w:t>
      </w:r>
    </w:p>
    <w:p w14:paraId="1236E956" w14:textId="77777777" w:rsidR="0000015B" w:rsidRPr="0000015B" w:rsidRDefault="0000015B" w:rsidP="0000015B">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00015B">
        <w:rPr>
          <w:rFonts w:eastAsia="Calibri" w:cs="Calibri"/>
          <w:color w:val="000000"/>
          <w:kern w:val="2"/>
          <w:sz w:val="22"/>
          <w:szCs w:val="22"/>
          <w:u w:color="000000"/>
          <w:bdr w:val="nil"/>
          <w:lang w:val="en-US" w:eastAsia="zh-CN"/>
        </w:rPr>
        <w:t xml:space="preserve">In the context of 5G, network slicing [5] has been deemed as a promising feature for operators to provision network resources and functions in order to tailor for heterogeneous requirements of emerging applications and services. While the business model for network slicing on the traditional network operator side has been relatively clear, a more complex scenario of involving satellite operators has not yet been previously elaborated. As a starting point, a terrestrial network operator can rent virtual network resources provided by a </w:t>
      </w:r>
      <w:r w:rsidRPr="0000015B">
        <w:rPr>
          <w:rFonts w:eastAsia="Calibri" w:cs="Calibri"/>
          <w:color w:val="000000"/>
          <w:kern w:val="2"/>
          <w:sz w:val="22"/>
          <w:szCs w:val="22"/>
          <w:u w:color="000000"/>
          <w:bdr w:val="nil"/>
          <w:lang w:val="en-US" w:eastAsia="zh-CN"/>
        </w:rPr>
        <w:lastRenderedPageBreak/>
        <w:t>satellite operator in order to build a dedicated backhaul link for connecting its point of presences (</w:t>
      </w:r>
      <w:proofErr w:type="spellStart"/>
      <w:r w:rsidRPr="0000015B">
        <w:rPr>
          <w:rFonts w:eastAsia="Calibri" w:cs="Calibri"/>
          <w:color w:val="000000"/>
          <w:kern w:val="2"/>
          <w:sz w:val="22"/>
          <w:szCs w:val="22"/>
          <w:u w:color="000000"/>
          <w:bdr w:val="nil"/>
          <w:lang w:val="en-US" w:eastAsia="zh-CN"/>
        </w:rPr>
        <w:t>PoPs</w:t>
      </w:r>
      <w:proofErr w:type="spellEnd"/>
      <w:r w:rsidRPr="0000015B">
        <w:rPr>
          <w:rFonts w:eastAsia="Calibri" w:cs="Calibri"/>
          <w:color w:val="000000"/>
          <w:kern w:val="2"/>
          <w:sz w:val="22"/>
          <w:szCs w:val="22"/>
          <w:u w:color="000000"/>
          <w:bdr w:val="nil"/>
          <w:lang w:val="en-US" w:eastAsia="zh-CN"/>
        </w:rPr>
        <w:t xml:space="preserve">). In this case the terrestrial network operator is able to create end-to-end slices for supporting different application types, and the backhaul component of selected subset of slices (e.g. </w:t>
      </w:r>
      <w:proofErr w:type="spellStart"/>
      <w:r w:rsidRPr="0000015B">
        <w:rPr>
          <w:rFonts w:eastAsia="Calibri" w:cs="Calibri"/>
          <w:color w:val="000000"/>
          <w:kern w:val="2"/>
          <w:sz w:val="22"/>
          <w:szCs w:val="22"/>
          <w:u w:color="000000"/>
          <w:bdr w:val="nil"/>
          <w:lang w:val="en-US" w:eastAsia="zh-CN"/>
        </w:rPr>
        <w:t>eMBB</w:t>
      </w:r>
      <w:proofErr w:type="spellEnd"/>
      <w:r w:rsidRPr="0000015B">
        <w:rPr>
          <w:rFonts w:eastAsia="Calibri" w:cs="Calibri"/>
          <w:color w:val="000000"/>
          <w:kern w:val="2"/>
          <w:sz w:val="22"/>
          <w:szCs w:val="22"/>
          <w:u w:color="000000"/>
          <w:bdr w:val="nil"/>
          <w:lang w:val="en-US" w:eastAsia="zh-CN"/>
        </w:rPr>
        <w:t xml:space="preserve"> (Enhanced Mobile Broadband) for video content delivery) can leverage on the satellite capability. </w:t>
      </w:r>
    </w:p>
    <w:p w14:paraId="5FA2459B" w14:textId="77777777" w:rsidR="0000015B" w:rsidRPr="0000015B" w:rsidRDefault="0000015B" w:rsidP="0000015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6F554271" w14:textId="77777777" w:rsidR="0000015B" w:rsidRPr="0000015B" w:rsidRDefault="0000015B" w:rsidP="0000015B">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r w:rsidRPr="0000015B">
        <w:rPr>
          <w:rFonts w:eastAsia="Times New Roman"/>
          <w:noProof/>
          <w:color w:val="000000"/>
          <w:kern w:val="2"/>
          <w:sz w:val="22"/>
          <w:szCs w:val="22"/>
          <w:u w:color="000000"/>
          <w:bdr w:val="nil"/>
          <w:lang w:val="en-US" w:eastAsia="en-US"/>
        </w:rPr>
        <w:drawing>
          <wp:inline distT="0" distB="0" distL="0" distR="0" wp14:anchorId="1C7947E4" wp14:editId="73C7C1E1">
            <wp:extent cx="4430279" cy="2308945"/>
            <wp:effectExtent l="0" t="0" r="0" b="0"/>
            <wp:docPr id="1073741831" name="officeArt object" descr="Picture 18"/>
            <wp:cNvGraphicFramePr/>
            <a:graphic xmlns:a="http://schemas.openxmlformats.org/drawingml/2006/main">
              <a:graphicData uri="http://schemas.openxmlformats.org/drawingml/2006/picture">
                <pic:pic xmlns:pic="http://schemas.openxmlformats.org/drawingml/2006/picture">
                  <pic:nvPicPr>
                    <pic:cNvPr id="1073741831" name="Picture 18" descr="Picture 18"/>
                    <pic:cNvPicPr>
                      <a:picLocks noChangeAspect="1"/>
                    </pic:cNvPicPr>
                  </pic:nvPicPr>
                  <pic:blipFill>
                    <a:blip r:embed="rId64"/>
                    <a:stretch>
                      <a:fillRect/>
                    </a:stretch>
                  </pic:blipFill>
                  <pic:spPr>
                    <a:xfrm>
                      <a:off x="0" y="0"/>
                      <a:ext cx="4430279" cy="2308945"/>
                    </a:xfrm>
                    <a:prstGeom prst="rect">
                      <a:avLst/>
                    </a:prstGeom>
                    <a:ln w="12700" cap="flat">
                      <a:noFill/>
                      <a:miter lim="400000"/>
                    </a:ln>
                    <a:effectLst/>
                  </pic:spPr>
                </pic:pic>
              </a:graphicData>
            </a:graphic>
          </wp:inline>
        </w:drawing>
      </w:r>
    </w:p>
    <w:p w14:paraId="34E2E1E9" w14:textId="790F7AE6" w:rsidR="0000015B" w:rsidRPr="0000015B" w:rsidRDefault="004A4921" w:rsidP="0000015B">
      <w:pPr>
        <w:widowControl w:val="0"/>
        <w:pBdr>
          <w:top w:val="nil"/>
          <w:left w:val="nil"/>
          <w:bottom w:val="nil"/>
          <w:right w:val="nil"/>
          <w:between w:val="nil"/>
          <w:bar w:val="nil"/>
        </w:pBdr>
        <w:spacing w:before="0"/>
        <w:ind w:left="425"/>
        <w:jc w:val="center"/>
        <w:rPr>
          <w:rFonts w:eastAsia="Times New Roman"/>
          <w:color w:val="000000"/>
          <w:kern w:val="2"/>
          <w:sz w:val="22"/>
          <w:szCs w:val="22"/>
          <w:u w:color="000000"/>
          <w:bdr w:val="nil"/>
          <w:lang w:val="en-US" w:eastAsia="zh-CN"/>
        </w:rPr>
      </w:pPr>
      <w:bookmarkStart w:id="243" w:name="_Toc3820891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C043E3">
        <w:rPr>
          <w:rFonts w:eastAsia="Times New Roman"/>
          <w:b/>
          <w:bCs/>
          <w:noProof/>
          <w:lang w:val="en-US" w:eastAsia="en-US"/>
        </w:rPr>
        <w:t>47</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00015B" w:rsidRPr="0000015B">
        <w:rPr>
          <w:rFonts w:eastAsia="Calibri" w:cs="Calibri"/>
          <w:color w:val="000000"/>
          <w:kern w:val="2"/>
          <w:sz w:val="22"/>
          <w:szCs w:val="22"/>
          <w:u w:color="000000"/>
          <w:bdr w:val="nil"/>
          <w:lang w:val="en-US" w:eastAsia="zh-CN"/>
        </w:rPr>
        <w:t>Business scenario for network slicing</w:t>
      </w:r>
      <w:bookmarkEnd w:id="243"/>
    </w:p>
    <w:p w14:paraId="7F018108" w14:textId="77777777" w:rsidR="0000015B" w:rsidRPr="0000015B" w:rsidRDefault="0000015B" w:rsidP="0000015B">
      <w:pPr>
        <w:widowControl w:val="0"/>
        <w:pBdr>
          <w:top w:val="nil"/>
          <w:left w:val="nil"/>
          <w:bottom w:val="nil"/>
          <w:right w:val="nil"/>
          <w:between w:val="nil"/>
          <w:bar w:val="nil"/>
        </w:pBdr>
        <w:spacing w:before="0"/>
        <w:ind w:left="425"/>
        <w:jc w:val="both"/>
        <w:rPr>
          <w:rFonts w:eastAsia="Times New Roman"/>
          <w:color w:val="000000"/>
          <w:kern w:val="2"/>
          <w:sz w:val="22"/>
          <w:szCs w:val="22"/>
          <w:u w:color="000000"/>
          <w:bdr w:val="nil"/>
          <w:lang w:val="en-US" w:eastAsia="zh-CN"/>
        </w:rPr>
      </w:pPr>
    </w:p>
    <w:p w14:paraId="77C0047E" w14:textId="77777777" w:rsidR="0000015B" w:rsidRDefault="0000015B" w:rsidP="0000015B">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00015B">
        <w:rPr>
          <w:rFonts w:eastAsia="Calibri" w:cs="Calibri"/>
          <w:color w:val="000000"/>
          <w:kern w:val="2"/>
          <w:sz w:val="22"/>
          <w:szCs w:val="22"/>
          <w:u w:color="000000"/>
          <w:bdr w:val="nil"/>
          <w:lang w:val="en-US" w:eastAsia="zh-CN"/>
        </w:rPr>
        <w:t>On the other hand, a satellite operator could also slice its own satellite link resources and lease to multiple terrestrial network operators for backhauling or extended access services, in particular by applying intelligent beamforming techniques to cater for different geographical areas. As shown in Figure 7 (for simplicity only one satellite is shown but it can be a chain of LEO satellites), sliced satellite link capabilities can be lease to terrestrial network operators (e.g. mobile operators) in order for them to build own service-tailored slices provided that the sliced satellite capability is able to fulfil the targeted service requirements. For instance, in the Figure 7 once terrestrial network operator A has deployed a MEC-based content prefetching/caching network function within its network slice (Slice A.1) for transmitting 4K/8K video content, then it can use leased satellite capability for backhauling 4K/8K video in that slice. From the business point of view, we can envisage a cash flow from end customers (subscribers of terrestrial network slices) to the terrestrial network operators and further to the satellite operator.</w:t>
      </w:r>
    </w:p>
    <w:p w14:paraId="4A3CEF3F" w14:textId="77777777" w:rsidR="00AB570B" w:rsidRDefault="00AB570B" w:rsidP="0000015B">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p>
    <w:p w14:paraId="7177DE1C" w14:textId="7F1A8E0B" w:rsidR="00AB570B" w:rsidRPr="00AB570B" w:rsidRDefault="00AB570B" w:rsidP="009C4E22">
      <w:pPr>
        <w:pStyle w:val="ListParagraph"/>
        <w:widowControl w:val="0"/>
        <w:numPr>
          <w:ilvl w:val="0"/>
          <w:numId w:val="37"/>
        </w:numPr>
        <w:pBdr>
          <w:top w:val="nil"/>
          <w:left w:val="nil"/>
          <w:bottom w:val="nil"/>
          <w:right w:val="nil"/>
          <w:between w:val="nil"/>
          <w:bar w:val="nil"/>
        </w:pBdr>
        <w:spacing w:before="0"/>
        <w:jc w:val="both"/>
        <w:rPr>
          <w:rFonts w:eastAsia="Times New Roman"/>
          <w:b/>
          <w:iCs/>
          <w:color w:val="000000"/>
          <w:kern w:val="2"/>
          <w:sz w:val="22"/>
          <w:szCs w:val="22"/>
          <w:u w:color="000000"/>
          <w:bdr w:val="nil"/>
          <w:lang w:val="en-US" w:eastAsia="zh-CN"/>
        </w:rPr>
      </w:pPr>
      <w:r w:rsidRPr="00AB570B">
        <w:rPr>
          <w:rFonts w:eastAsia="Times New Roman"/>
          <w:b/>
          <w:color w:val="000000"/>
          <w:kern w:val="2"/>
          <w:sz w:val="22"/>
          <w:szCs w:val="22"/>
          <w:u w:color="000000"/>
          <w:bdr w:val="nil"/>
          <w:lang w:val="en-US" w:eastAsia="zh-CN"/>
        </w:rPr>
        <w:t>Implication to Key Network Management Operations</w:t>
      </w:r>
    </w:p>
    <w:p w14:paraId="1E90CCB0" w14:textId="77777777" w:rsidR="00AB570B" w:rsidRPr="00AB570B" w:rsidRDefault="00AB570B" w:rsidP="00AB570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340940CC" w14:textId="77777777" w:rsidR="00AB570B" w:rsidRPr="00AB570B" w:rsidRDefault="00AB570B" w:rsidP="00AB570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We briefly discuss the network management implications from the viewpoint of the following major features.</w:t>
      </w:r>
    </w:p>
    <w:p w14:paraId="6207A92D" w14:textId="77777777" w:rsidR="00AB570B" w:rsidRPr="00AB570B" w:rsidRDefault="00AB570B" w:rsidP="009C4E22">
      <w:pPr>
        <w:widowControl w:val="0"/>
        <w:numPr>
          <w:ilvl w:val="0"/>
          <w:numId w:val="86"/>
        </w:numPr>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AB570B">
        <w:rPr>
          <w:rFonts w:eastAsia="Times New Roman"/>
          <w:i/>
          <w:color w:val="000000"/>
          <w:kern w:val="2"/>
          <w:sz w:val="22"/>
          <w:szCs w:val="22"/>
          <w:u w:color="000000"/>
          <w:bdr w:val="nil"/>
          <w:lang w:val="en-US" w:eastAsia="zh-CN"/>
        </w:rPr>
        <w:t>Traffic engineering (TE)</w:t>
      </w:r>
      <w:r w:rsidRPr="00AB570B">
        <w:rPr>
          <w:rFonts w:eastAsia="Times New Roman"/>
          <w:color w:val="000000"/>
          <w:kern w:val="2"/>
          <w:sz w:val="22"/>
          <w:szCs w:val="22"/>
          <w:u w:color="000000"/>
          <w:bdr w:val="nil"/>
          <w:lang w:val="en-US" w:eastAsia="zh-CN"/>
        </w:rPr>
        <w:t xml:space="preserve">. </w:t>
      </w:r>
    </w:p>
    <w:p w14:paraId="5AF1FFBC"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 xml:space="preserve">Network traffic engineering has been well investigated for more than two decades in the context of traditional terrestrial Internet. However, TE has not been systematically understood in the integrated space and terrestrial network environment, specially giving the district characteristics of the two types of networks and also the mega-constellation behaviors of LEO satellites. It is generally understood that the inter-satellite link capacity is not compared to the optical fiber links in the terrestrial Internet. As such, the traffic injected into the space network has to be selective. Policies can be enforced either based on the traffic type and their QoS </w:t>
      </w:r>
      <w:proofErr w:type="gramStart"/>
      <w:r w:rsidRPr="00AB570B">
        <w:rPr>
          <w:rFonts w:eastAsia="Times New Roman"/>
          <w:color w:val="000000"/>
          <w:kern w:val="2"/>
          <w:sz w:val="22"/>
          <w:szCs w:val="22"/>
          <w:u w:color="000000"/>
          <w:bdr w:val="nil"/>
          <w:lang w:val="en-US" w:eastAsia="zh-CN"/>
        </w:rPr>
        <w:t>requirements, or</w:t>
      </w:r>
      <w:proofErr w:type="gramEnd"/>
      <w:r w:rsidRPr="00AB570B">
        <w:rPr>
          <w:rFonts w:eastAsia="Times New Roman"/>
          <w:color w:val="000000"/>
          <w:kern w:val="2"/>
          <w:sz w:val="22"/>
          <w:szCs w:val="22"/>
          <w:u w:color="000000"/>
          <w:bdr w:val="nil"/>
          <w:lang w:val="en-US" w:eastAsia="zh-CN"/>
        </w:rPr>
        <w:t xml:space="preserve"> based on other contexts such as the distance between source and destination pairs. For instance, in [1] it has been argued that routing through a chain of LEO satellites will outperform the usage of terrestrial Internet in terms of end-to-end delay if the distance of the source and destination is beyond 3000 kilometers. It is also worth noting, the capability of TE in the space network also largely depends on the specific routing mechanisms that are deployed, which has been the case of terrestrial network environments, e.g. IP/MPLS/SDN.  </w:t>
      </w:r>
    </w:p>
    <w:p w14:paraId="10ECA7B7"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p>
    <w:p w14:paraId="61EAD7D8" w14:textId="77777777" w:rsidR="00AB570B" w:rsidRPr="00AB570B" w:rsidRDefault="00AB570B" w:rsidP="009C4E22">
      <w:pPr>
        <w:widowControl w:val="0"/>
        <w:numPr>
          <w:ilvl w:val="0"/>
          <w:numId w:val="86"/>
        </w:numPr>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i/>
          <w:color w:val="000000"/>
          <w:kern w:val="2"/>
          <w:sz w:val="22"/>
          <w:szCs w:val="22"/>
          <w:u w:color="000000"/>
          <w:bdr w:val="nil"/>
          <w:lang w:val="en-US" w:eastAsia="zh-CN"/>
        </w:rPr>
        <w:t xml:space="preserve">Quality of Services (QoS) </w:t>
      </w:r>
    </w:p>
    <w:p w14:paraId="0967546F"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In theory, the introduction of the new capabilities from the space network should be able to improve QoS and resilience offered from the terrestrial network infrastructures. However, without systematic network engineering solutions, QoS/resilience requirements will not be automatically met in practice</w:t>
      </w:r>
      <w:r w:rsidRPr="00AB570B">
        <w:rPr>
          <w:rFonts w:eastAsia="Times New Roman"/>
          <w:i/>
          <w:color w:val="000000"/>
          <w:kern w:val="2"/>
          <w:sz w:val="22"/>
          <w:szCs w:val="22"/>
          <w:u w:color="000000"/>
          <w:bdr w:val="nil"/>
          <w:lang w:val="en-US" w:eastAsia="zh-CN"/>
        </w:rPr>
        <w:t xml:space="preserve">. </w:t>
      </w:r>
      <w:r w:rsidRPr="00AB570B">
        <w:rPr>
          <w:rFonts w:eastAsia="Times New Roman"/>
          <w:color w:val="000000"/>
          <w:kern w:val="2"/>
          <w:sz w:val="22"/>
          <w:szCs w:val="22"/>
          <w:u w:color="000000"/>
          <w:bdr w:val="nil"/>
          <w:lang w:val="en-US" w:eastAsia="zh-CN"/>
        </w:rPr>
        <w:t xml:space="preserve">First of all, at the service management level, how to establish provider-level service level agreements (SLAs) that include QoS and resilience requirements can be negotiated between the terrestrial network operators and space network operators needs to be investigated. Secondly, in order to enforce the actual QoS-awareness (e.g. end-to-end QoS-constrained paths), routing optimization, resource allocation and traffic admission control mechanism need to be in place, especially by taking into account the constellation mobility of the LEO satellite infrastructure which may cause stability issues. </w:t>
      </w:r>
    </w:p>
    <w:p w14:paraId="5C1EED6E"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p>
    <w:p w14:paraId="29877D43" w14:textId="77777777" w:rsidR="00AB570B" w:rsidRPr="00AB570B" w:rsidRDefault="00AB570B" w:rsidP="009C4E22">
      <w:pPr>
        <w:widowControl w:val="0"/>
        <w:numPr>
          <w:ilvl w:val="0"/>
          <w:numId w:val="86"/>
        </w:numPr>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AB570B">
        <w:rPr>
          <w:rFonts w:eastAsia="Times New Roman"/>
          <w:i/>
          <w:color w:val="000000"/>
          <w:kern w:val="2"/>
          <w:sz w:val="22"/>
          <w:szCs w:val="22"/>
          <w:u w:color="000000"/>
          <w:bdr w:val="nil"/>
          <w:lang w:val="en-US" w:eastAsia="zh-CN"/>
        </w:rPr>
        <w:t>Resilience</w:t>
      </w:r>
    </w:p>
    <w:p w14:paraId="4DDD472F"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 xml:space="preserve">The traditional fault management paradigms for network resilience will also be expanded to cater for the new challenges (and also opportunities) introduced by the space network. Specifically, it can be envisaged that the two types of networks can be complementary in protect each other in terms of failures or anomalies. For instance, in case a terrestrial network part suffers from failure, the effected traffic can be diverted to the space network in order to avoid traversing the failed component and vice versa. Generally speaking, there are two technical challenges pertaining to fault management which can be well applied here: 1. </w:t>
      </w:r>
      <w:r w:rsidRPr="00AB570B">
        <w:rPr>
          <w:rFonts w:eastAsia="Times New Roman"/>
          <w:i/>
          <w:color w:val="000000"/>
          <w:kern w:val="2"/>
          <w:sz w:val="22"/>
          <w:szCs w:val="22"/>
          <w:u w:color="000000"/>
          <w:bdr w:val="nil"/>
          <w:lang w:val="en-US" w:eastAsia="zh-CN"/>
        </w:rPr>
        <w:t>Fast failure recovery</w:t>
      </w:r>
      <w:r w:rsidRPr="00AB570B">
        <w:rPr>
          <w:rFonts w:eastAsia="Times New Roman"/>
          <w:color w:val="000000"/>
          <w:kern w:val="2"/>
          <w:sz w:val="22"/>
          <w:szCs w:val="22"/>
          <w:u w:color="000000"/>
          <w:bdr w:val="nil"/>
          <w:lang w:val="en-US" w:eastAsia="zh-CN"/>
        </w:rPr>
        <w:t xml:space="preserve"> – how to seamlessly re-direct traffic to backup network capabilities so that end users will not be able to perceive any service disruptions caused by the transient loss of connectivity. 2. </w:t>
      </w:r>
      <w:r w:rsidRPr="00AB570B">
        <w:rPr>
          <w:rFonts w:eastAsia="Times New Roman"/>
          <w:i/>
          <w:color w:val="000000"/>
          <w:kern w:val="2"/>
          <w:sz w:val="22"/>
          <w:szCs w:val="22"/>
          <w:u w:color="000000"/>
          <w:bdr w:val="nil"/>
          <w:lang w:val="en-US" w:eastAsia="zh-CN"/>
        </w:rPr>
        <w:t>Post-failure network/service performance</w:t>
      </w:r>
      <w:r w:rsidRPr="00AB570B">
        <w:rPr>
          <w:rFonts w:eastAsia="Times New Roman"/>
          <w:color w:val="000000"/>
          <w:kern w:val="2"/>
          <w:sz w:val="22"/>
          <w:szCs w:val="22"/>
          <w:u w:color="000000"/>
          <w:bdr w:val="nil"/>
          <w:lang w:val="en-US" w:eastAsia="zh-CN"/>
        </w:rPr>
        <w:t xml:space="preserve"> -    </w:t>
      </w:r>
    </w:p>
    <w:p w14:paraId="3D00B9BB"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How to maintain the originally targeted QoS assurances and network performances (resource usage) even after failures take place and cannot be restored in short term.</w:t>
      </w:r>
    </w:p>
    <w:p w14:paraId="1EB32333" w14:textId="77777777" w:rsidR="00AB570B" w:rsidRDefault="00AB570B" w:rsidP="0000015B">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p>
    <w:p w14:paraId="595A10CD" w14:textId="77777777" w:rsidR="00AB570B" w:rsidRPr="0000015B" w:rsidRDefault="00AB570B" w:rsidP="0000015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399A6FDC" w14:textId="2C49E1BC" w:rsidR="00AB3A8E" w:rsidRPr="00A04F7F" w:rsidRDefault="00AB3A8E" w:rsidP="009C4E22">
      <w:pPr>
        <w:pStyle w:val="ListParagraph"/>
        <w:numPr>
          <w:ilvl w:val="0"/>
          <w:numId w:val="64"/>
        </w:numPr>
        <w:ind w:left="720"/>
        <w:outlineLvl w:val="0"/>
        <w:rPr>
          <w:rFonts w:asciiTheme="majorBidi" w:hAnsiTheme="majorBidi" w:cstheme="majorBidi"/>
          <w:b/>
        </w:rPr>
      </w:pPr>
      <w:bookmarkStart w:id="244" w:name="_Toc38216011"/>
      <w:r w:rsidRPr="00A04F7F">
        <w:rPr>
          <w:rFonts w:asciiTheme="majorBidi" w:hAnsiTheme="majorBidi" w:cstheme="majorBidi"/>
          <w:b/>
        </w:rPr>
        <w:t>Routing</w:t>
      </w:r>
      <w:bookmarkEnd w:id="244"/>
      <w:r w:rsidRPr="00A04F7F">
        <w:rPr>
          <w:rFonts w:asciiTheme="majorBidi" w:hAnsiTheme="majorBidi" w:cstheme="majorBidi"/>
          <w:b/>
        </w:rPr>
        <w:t xml:space="preserve"> </w:t>
      </w:r>
    </w:p>
    <w:p w14:paraId="4A1BA5E3" w14:textId="0B0E0F78" w:rsidR="005C4D7C" w:rsidRDefault="00BB5430" w:rsidP="005C4D7C">
      <w:pPr>
        <w:overflowPunct w:val="0"/>
        <w:autoSpaceDE w:val="0"/>
        <w:autoSpaceDN w:val="0"/>
        <w:adjustRightInd w:val="0"/>
        <w:textAlignment w:val="baseline"/>
        <w:rPr>
          <w:ins w:id="245" w:author="Uma Chunduri" w:date="2020-04-21T11:55:00Z"/>
          <w:rFonts w:eastAsia="Times New Roman"/>
          <w:szCs w:val="20"/>
          <w:lang w:eastAsia="en-US"/>
        </w:rPr>
      </w:pPr>
      <w:ins w:id="246" w:author="Yingzhen Qu" w:date="2020-05-05T14:53:00Z">
        <w:r>
          <w:rPr>
            <w:rFonts w:eastAsia="Times New Roman"/>
            <w:szCs w:val="20"/>
            <w:lang w:eastAsia="en-US"/>
          </w:rPr>
          <w:t xml:space="preserve">Routing </w:t>
        </w:r>
      </w:ins>
      <w:ins w:id="247" w:author="Yingzhen Qu" w:date="2020-05-06T13:30:00Z">
        <w:r w:rsidR="004E194E">
          <w:rPr>
            <w:rFonts w:eastAsia="Times New Roman"/>
            <w:szCs w:val="20"/>
            <w:lang w:eastAsia="en-US"/>
          </w:rPr>
          <w:t xml:space="preserve">protocols </w:t>
        </w:r>
      </w:ins>
      <w:ins w:id="248" w:author="Yingzhen Qu" w:date="2020-05-05T14:53:00Z">
        <w:r>
          <w:rPr>
            <w:rFonts w:eastAsia="Times New Roman"/>
            <w:szCs w:val="20"/>
            <w:lang w:eastAsia="en-US"/>
          </w:rPr>
          <w:t>ha</w:t>
        </w:r>
      </w:ins>
      <w:ins w:id="249" w:author="Yingzhen Qu" w:date="2020-05-06T13:30:00Z">
        <w:r w:rsidR="004E194E">
          <w:rPr>
            <w:rFonts w:eastAsia="Times New Roman"/>
            <w:szCs w:val="20"/>
            <w:lang w:eastAsia="en-US"/>
          </w:rPr>
          <w:t>ve</w:t>
        </w:r>
      </w:ins>
      <w:ins w:id="250" w:author="Yingzhen Qu" w:date="2020-05-05T14:53:00Z">
        <w:r>
          <w:rPr>
            <w:rFonts w:eastAsia="Times New Roman"/>
            <w:szCs w:val="20"/>
            <w:lang w:eastAsia="en-US"/>
          </w:rPr>
          <w:t xml:space="preserve"> been key component</w:t>
        </w:r>
      </w:ins>
      <w:ins w:id="251" w:author="Yingzhen Qu" w:date="2020-05-06T13:30:00Z">
        <w:r w:rsidR="004E194E">
          <w:rPr>
            <w:rFonts w:eastAsia="Times New Roman"/>
            <w:szCs w:val="20"/>
            <w:lang w:eastAsia="en-US"/>
          </w:rPr>
          <w:t>s</w:t>
        </w:r>
      </w:ins>
      <w:ins w:id="252" w:author="Yingzhen Qu" w:date="2020-05-05T14:53:00Z">
        <w:r>
          <w:rPr>
            <w:rFonts w:eastAsia="Times New Roman"/>
            <w:szCs w:val="20"/>
            <w:lang w:eastAsia="en-US"/>
          </w:rPr>
          <w:t xml:space="preserve"> in networking technologies</w:t>
        </w:r>
      </w:ins>
      <w:ins w:id="253" w:author="Yingzhen Qu" w:date="2020-05-06T13:30:00Z">
        <w:r w:rsidR="004E194E">
          <w:rPr>
            <w:rFonts w:eastAsia="Times New Roman"/>
            <w:szCs w:val="20"/>
            <w:lang w:eastAsia="en-US"/>
          </w:rPr>
          <w:t xml:space="preserve">, and </w:t>
        </w:r>
      </w:ins>
      <w:ins w:id="254" w:author="Yingzhen Qu" w:date="2020-05-06T13:34:00Z">
        <w:r w:rsidR="004E194E">
          <w:rPr>
            <w:rFonts w:eastAsia="Times New Roman"/>
            <w:szCs w:val="20"/>
            <w:lang w:eastAsia="en-US"/>
          </w:rPr>
          <w:t xml:space="preserve">continuous developments and evolutions of routing protocols are essential </w:t>
        </w:r>
      </w:ins>
      <w:ins w:id="255" w:author="Yingzhen Qu" w:date="2020-05-06T13:38:00Z">
        <w:r w:rsidR="004E194E">
          <w:rPr>
            <w:rFonts w:eastAsia="Times New Roman"/>
            <w:szCs w:val="20"/>
            <w:lang w:eastAsia="en-US"/>
          </w:rPr>
          <w:t>to provide bette</w:t>
        </w:r>
      </w:ins>
      <w:ins w:id="256" w:author="Yingzhen Qu" w:date="2020-05-06T13:39:00Z">
        <w:r w:rsidR="004E194E">
          <w:rPr>
            <w:rFonts w:eastAsia="Times New Roman"/>
            <w:szCs w:val="20"/>
            <w:lang w:eastAsia="en-US"/>
          </w:rPr>
          <w:t>r network services which are the foundations</w:t>
        </w:r>
      </w:ins>
      <w:ins w:id="257" w:author="Yingzhen Qu" w:date="2020-05-06T13:40:00Z">
        <w:r w:rsidR="0080208D">
          <w:rPr>
            <w:rFonts w:eastAsia="Times New Roman"/>
            <w:szCs w:val="20"/>
            <w:lang w:eastAsia="en-US"/>
          </w:rPr>
          <w:t xml:space="preserve"> and building blocks</w:t>
        </w:r>
      </w:ins>
      <w:ins w:id="258" w:author="Yingzhen Qu" w:date="2020-05-06T13:39:00Z">
        <w:r w:rsidR="004E194E">
          <w:rPr>
            <w:rFonts w:eastAsia="Times New Roman"/>
            <w:szCs w:val="20"/>
            <w:lang w:eastAsia="en-US"/>
          </w:rPr>
          <w:t xml:space="preserve"> of new</w:t>
        </w:r>
      </w:ins>
      <w:ins w:id="259" w:author="Yingzhen Qu" w:date="2020-05-06T13:40:00Z">
        <w:r w:rsidR="0080208D">
          <w:rPr>
            <w:rFonts w:eastAsia="Times New Roman"/>
            <w:szCs w:val="20"/>
            <w:lang w:eastAsia="en-US"/>
          </w:rPr>
          <w:t xml:space="preserve"> applications and services.</w:t>
        </w:r>
      </w:ins>
      <w:ins w:id="260" w:author="Yingzhen Qu" w:date="2020-05-05T14:53:00Z">
        <w:r>
          <w:rPr>
            <w:rFonts w:eastAsia="Times New Roman"/>
            <w:szCs w:val="20"/>
            <w:lang w:eastAsia="en-US"/>
          </w:rPr>
          <w:t xml:space="preserve"> </w:t>
        </w:r>
      </w:ins>
      <w:ins w:id="261" w:author="Yingzhen Qu" w:date="2020-05-03T15:58:00Z">
        <w:r w:rsidR="00CD0A74">
          <w:rPr>
            <w:rFonts w:eastAsia="Times New Roman"/>
            <w:szCs w:val="20"/>
            <w:lang w:eastAsia="en-US"/>
          </w:rPr>
          <w:t>This section focusses on new requirement</w:t>
        </w:r>
      </w:ins>
      <w:ins w:id="262" w:author="Yingzhen Qu" w:date="2020-05-06T13:42:00Z">
        <w:r w:rsidR="0080208D">
          <w:rPr>
            <w:rFonts w:eastAsia="Times New Roman"/>
            <w:szCs w:val="20"/>
            <w:lang w:eastAsia="en-US"/>
          </w:rPr>
          <w:t>s of routing protocols</w:t>
        </w:r>
      </w:ins>
      <w:ins w:id="263" w:author="Yingzhen Qu" w:date="2020-05-03T15:58:00Z">
        <w:r w:rsidR="00CD0A74">
          <w:rPr>
            <w:rFonts w:eastAsia="Times New Roman"/>
            <w:szCs w:val="20"/>
            <w:lang w:eastAsia="en-US"/>
          </w:rPr>
          <w:t xml:space="preserve"> </w:t>
        </w:r>
      </w:ins>
      <w:ins w:id="264" w:author="Yingzhen Qu" w:date="2020-05-03T15:59:00Z">
        <w:r w:rsidR="00CD0A74">
          <w:rPr>
            <w:rFonts w:eastAsia="Times New Roman"/>
            <w:szCs w:val="20"/>
            <w:lang w:eastAsia="en-US"/>
          </w:rPr>
          <w:t xml:space="preserve">for NET2030. </w:t>
        </w:r>
      </w:ins>
      <w:r w:rsidR="005C4D7C" w:rsidRPr="005C4D7C">
        <w:rPr>
          <w:rFonts w:eastAsia="Times New Roman"/>
          <w:szCs w:val="20"/>
          <w:lang w:eastAsia="en-US"/>
        </w:rPr>
        <w:t xml:space="preserve">Section </w:t>
      </w:r>
      <w:ins w:id="265" w:author="Yingzhen Qu" w:date="2020-05-03T15:59:00Z">
        <w:r w:rsidR="00CD0A74">
          <w:rPr>
            <w:rFonts w:eastAsia="Times New Roman"/>
            <w:szCs w:val="20"/>
            <w:lang w:eastAsia="en-US"/>
          </w:rPr>
          <w:t>7.1</w:t>
        </w:r>
      </w:ins>
      <w:del w:id="266" w:author="Yingzhen Qu" w:date="2020-05-03T15:59:00Z">
        <w:r w:rsidR="005C4D7C" w:rsidRPr="005C4D7C" w:rsidDel="00CD0A74">
          <w:rPr>
            <w:rFonts w:eastAsia="Times New Roman"/>
            <w:szCs w:val="20"/>
            <w:lang w:eastAsia="en-US"/>
          </w:rPr>
          <w:delText>5</w:delText>
        </w:r>
      </w:del>
      <w:r w:rsidR="005C4D7C" w:rsidRPr="005C4D7C">
        <w:rPr>
          <w:rFonts w:eastAsia="Times New Roman"/>
          <w:szCs w:val="20"/>
          <w:lang w:eastAsia="en-US"/>
        </w:rPr>
        <w:t xml:space="preserve"> </w:t>
      </w:r>
      <w:r w:rsidR="005306D7">
        <w:rPr>
          <w:rFonts w:eastAsia="Times New Roman"/>
          <w:szCs w:val="20"/>
          <w:lang w:eastAsia="en-US"/>
        </w:rPr>
        <w:t xml:space="preserve">brings up few high precision services </w:t>
      </w:r>
      <w:r w:rsidR="005C4D7C" w:rsidRPr="005C4D7C">
        <w:rPr>
          <w:rFonts w:eastAsia="Times New Roman"/>
          <w:szCs w:val="20"/>
          <w:lang w:eastAsia="en-US"/>
        </w:rPr>
        <w:t xml:space="preserve">requirements of routing protocols in </w:t>
      </w:r>
      <w:r w:rsidR="005306D7">
        <w:rPr>
          <w:rFonts w:eastAsia="Times New Roman"/>
          <w:szCs w:val="20"/>
          <w:lang w:eastAsia="en-US"/>
        </w:rPr>
        <w:t>access</w:t>
      </w:r>
      <w:ins w:id="267" w:author="Yingzhen Qu" w:date="2020-05-06T13:43:00Z">
        <w:r w:rsidR="0080208D">
          <w:rPr>
            <w:rFonts w:eastAsia="Times New Roman"/>
            <w:szCs w:val="20"/>
            <w:lang w:eastAsia="en-US"/>
          </w:rPr>
          <w:t>,</w:t>
        </w:r>
      </w:ins>
      <w:del w:id="268" w:author="Yingzhen Qu" w:date="2020-05-06T13:43:00Z">
        <w:r w:rsidR="005306D7" w:rsidDel="0080208D">
          <w:rPr>
            <w:rFonts w:eastAsia="Times New Roman"/>
            <w:szCs w:val="20"/>
            <w:lang w:eastAsia="en-US"/>
          </w:rPr>
          <w:delText xml:space="preserve"> and</w:delText>
        </w:r>
      </w:del>
      <w:r w:rsidR="005306D7">
        <w:rPr>
          <w:rFonts w:eastAsia="Times New Roman"/>
          <w:szCs w:val="20"/>
          <w:lang w:eastAsia="en-US"/>
        </w:rPr>
        <w:t xml:space="preserve"> edge </w:t>
      </w:r>
      <w:ins w:id="269" w:author="Yingzhen Qu" w:date="2020-05-06T13:43:00Z">
        <w:r w:rsidR="0080208D">
          <w:rPr>
            <w:rFonts w:eastAsia="Times New Roman"/>
            <w:szCs w:val="20"/>
            <w:lang w:eastAsia="en-US"/>
          </w:rPr>
          <w:t xml:space="preserve">and core </w:t>
        </w:r>
      </w:ins>
      <w:r w:rsidR="005306D7">
        <w:rPr>
          <w:rFonts w:eastAsia="Times New Roman"/>
          <w:szCs w:val="20"/>
          <w:lang w:eastAsia="en-US"/>
        </w:rPr>
        <w:t xml:space="preserve">networks of </w:t>
      </w:r>
      <w:r w:rsidR="005C4D7C" w:rsidRPr="005C4D7C">
        <w:rPr>
          <w:rFonts w:eastAsia="Times New Roman"/>
          <w:szCs w:val="20"/>
          <w:lang w:eastAsia="en-US"/>
        </w:rPr>
        <w:t>NET2030</w:t>
      </w:r>
      <w:ins w:id="270" w:author="Yingzhen Qu" w:date="2020-05-06T13:43:00Z">
        <w:r w:rsidR="0080208D">
          <w:rPr>
            <w:rFonts w:eastAsia="Times New Roman"/>
            <w:szCs w:val="20"/>
            <w:lang w:eastAsia="en-US"/>
          </w:rPr>
          <w:t xml:space="preserve"> for both i</w:t>
        </w:r>
      </w:ins>
      <w:ins w:id="271" w:author="Yingzhen Qu" w:date="2020-05-06T13:44:00Z">
        <w:r w:rsidR="0080208D">
          <w:rPr>
            <w:rFonts w:eastAsia="Times New Roman"/>
            <w:szCs w:val="20"/>
            <w:lang w:eastAsia="en-US"/>
          </w:rPr>
          <w:t xml:space="preserve">ntra and inter-domain routing protocols. </w:t>
        </w:r>
      </w:ins>
      <w:del w:id="272" w:author="Yingzhen Qu" w:date="2020-05-06T13:43:00Z">
        <w:r w:rsidR="005C4D7C" w:rsidRPr="005C4D7C" w:rsidDel="0080208D">
          <w:rPr>
            <w:rFonts w:eastAsia="Times New Roman"/>
            <w:szCs w:val="20"/>
            <w:lang w:eastAsia="en-US"/>
          </w:rPr>
          <w:delText>.</w:delText>
        </w:r>
      </w:del>
      <w:del w:id="273" w:author="Yingzhen Qu" w:date="2020-05-06T13:44:00Z">
        <w:r w:rsidR="005C4D7C" w:rsidRPr="005C4D7C" w:rsidDel="0080208D">
          <w:rPr>
            <w:rFonts w:eastAsia="Times New Roman"/>
            <w:szCs w:val="20"/>
            <w:lang w:eastAsia="en-US"/>
          </w:rPr>
          <w:delText xml:space="preserve"> </w:delText>
        </w:r>
      </w:del>
      <w:r w:rsidR="005C4D7C" w:rsidRPr="005C4D7C">
        <w:rPr>
          <w:rFonts w:eastAsia="Times New Roman"/>
          <w:szCs w:val="20"/>
          <w:lang w:eastAsia="en-US"/>
        </w:rPr>
        <w:t xml:space="preserve">Section </w:t>
      </w:r>
      <w:ins w:id="274" w:author="Yingzhen Qu" w:date="2020-05-03T15:59:00Z">
        <w:r w:rsidR="00CD0A74">
          <w:rPr>
            <w:rFonts w:eastAsia="Times New Roman"/>
            <w:szCs w:val="20"/>
            <w:lang w:eastAsia="en-US"/>
          </w:rPr>
          <w:t>7.2</w:t>
        </w:r>
      </w:ins>
      <w:ins w:id="275" w:author="Yingzhen Qu" w:date="2020-05-06T13:44:00Z">
        <w:r w:rsidR="0080208D">
          <w:rPr>
            <w:rFonts w:eastAsia="Times New Roman"/>
            <w:szCs w:val="20"/>
            <w:lang w:eastAsia="en-US"/>
          </w:rPr>
          <w:t xml:space="preserve"> introduces a few emerging routing protocols that are being developed. </w:t>
        </w:r>
      </w:ins>
      <w:del w:id="276" w:author="Yingzhen Qu" w:date="2020-05-03T15:59:00Z">
        <w:r w:rsidR="005C4D7C" w:rsidRPr="005C4D7C" w:rsidDel="00CD0A74">
          <w:rPr>
            <w:rFonts w:eastAsia="Times New Roman"/>
            <w:szCs w:val="20"/>
            <w:lang w:eastAsia="en-US"/>
          </w:rPr>
          <w:delText>6</w:delText>
        </w:r>
      </w:del>
      <w:del w:id="277" w:author="Yingzhen Qu" w:date="2020-05-06T13:44:00Z">
        <w:r w:rsidR="005C4D7C" w:rsidRPr="005C4D7C" w:rsidDel="0080208D">
          <w:rPr>
            <w:rFonts w:eastAsia="Times New Roman"/>
            <w:szCs w:val="20"/>
            <w:lang w:eastAsia="en-US"/>
          </w:rPr>
          <w:delText xml:space="preserve"> is about </w:delText>
        </w:r>
        <w:r w:rsidR="005306D7" w:rsidDel="0080208D">
          <w:rPr>
            <w:rFonts w:eastAsia="Times New Roman"/>
            <w:szCs w:val="20"/>
            <w:lang w:eastAsia="en-US"/>
          </w:rPr>
          <w:delText>one emerging</w:delText>
        </w:r>
        <w:r w:rsidR="005C4D7C" w:rsidRPr="005C4D7C" w:rsidDel="0080208D">
          <w:rPr>
            <w:rFonts w:eastAsia="Times New Roman"/>
            <w:szCs w:val="20"/>
            <w:lang w:eastAsia="en-US"/>
          </w:rPr>
          <w:delText xml:space="preserve"> usage</w:delText>
        </w:r>
        <w:r w:rsidR="005306D7" w:rsidDel="0080208D">
          <w:rPr>
            <w:rFonts w:eastAsia="Times New Roman"/>
            <w:szCs w:val="20"/>
            <w:lang w:eastAsia="en-US"/>
          </w:rPr>
          <w:delText xml:space="preserve"> scenario coupled with various new requirements for both intra and inter-domain</w:delText>
        </w:r>
        <w:r w:rsidR="005C4D7C" w:rsidRPr="005C4D7C" w:rsidDel="0080208D">
          <w:rPr>
            <w:rFonts w:eastAsia="Times New Roman"/>
            <w:szCs w:val="20"/>
            <w:lang w:eastAsia="en-US"/>
          </w:rPr>
          <w:delText xml:space="preserve">  routing protocols.</w:delText>
        </w:r>
        <w:r w:rsidR="005306D7" w:rsidDel="0080208D">
          <w:rPr>
            <w:rFonts w:eastAsia="Times New Roman"/>
            <w:szCs w:val="20"/>
            <w:lang w:eastAsia="en-US"/>
          </w:rPr>
          <w:delText xml:space="preserve"> </w:delText>
        </w:r>
      </w:del>
    </w:p>
    <w:p w14:paraId="280E2B66" w14:textId="157289A4" w:rsidR="005306D7" w:rsidRPr="005C4D7C" w:rsidRDefault="005306D7" w:rsidP="005306D7">
      <w:pPr>
        <w:overflowPunct w:val="0"/>
        <w:autoSpaceDE w:val="0"/>
        <w:autoSpaceDN w:val="0"/>
        <w:adjustRightInd w:val="0"/>
        <w:textAlignment w:val="baseline"/>
        <w:rPr>
          <w:ins w:id="278" w:author="Uma Chunduri" w:date="2020-04-21T11:55:00Z"/>
          <w:rFonts w:eastAsia="Times New Roman"/>
          <w:szCs w:val="20"/>
          <w:lang w:eastAsia="en-US"/>
        </w:rPr>
      </w:pPr>
      <w:ins w:id="279" w:author="Uma Chunduri" w:date="2020-04-21T11:55:00Z">
        <w:del w:id="280" w:author="Yingzhen Qu" w:date="2020-05-06T13:45:00Z">
          <w:r w:rsidDel="0080208D">
            <w:rPr>
              <w:rFonts w:eastAsia="Times New Roman"/>
              <w:szCs w:val="20"/>
              <w:lang w:eastAsia="en-US"/>
            </w:rPr>
            <w:delText>Apart from the above, t</w:delText>
          </w:r>
          <w:r w:rsidRPr="005C4D7C" w:rsidDel="0080208D">
            <w:rPr>
              <w:rFonts w:eastAsia="Times New Roman"/>
              <w:szCs w:val="20"/>
              <w:lang w:eastAsia="en-US"/>
            </w:rPr>
            <w:delText xml:space="preserve">his </w:delText>
          </w:r>
          <w:r w:rsidDel="0080208D">
            <w:rPr>
              <w:rFonts w:eastAsia="Times New Roman"/>
              <w:szCs w:val="20"/>
              <w:lang w:eastAsia="en-US"/>
            </w:rPr>
            <w:delText>section</w:delText>
          </w:r>
          <w:r w:rsidRPr="005C4D7C" w:rsidDel="0080208D">
            <w:rPr>
              <w:rFonts w:eastAsia="Times New Roman"/>
              <w:szCs w:val="20"/>
              <w:lang w:eastAsia="en-US"/>
            </w:rPr>
            <w:delText xml:space="preserve"> focus</w:delText>
          </w:r>
          <w:r w:rsidDel="0080208D">
            <w:rPr>
              <w:rFonts w:eastAsia="Times New Roman"/>
              <w:szCs w:val="20"/>
              <w:lang w:eastAsia="en-US"/>
            </w:rPr>
            <w:delText>es</w:delText>
          </w:r>
          <w:r w:rsidRPr="005C4D7C" w:rsidDel="0080208D">
            <w:rPr>
              <w:rFonts w:eastAsia="Times New Roman"/>
              <w:szCs w:val="20"/>
              <w:lang w:eastAsia="en-US"/>
            </w:rPr>
            <w:delText xml:space="preserve"> on</w:delText>
          </w:r>
        </w:del>
      </w:ins>
      <w:ins w:id="281" w:author="Yingzhen Qu" w:date="2020-05-06T13:45:00Z">
        <w:r w:rsidR="0080208D">
          <w:rPr>
            <w:rFonts w:eastAsia="Times New Roman"/>
            <w:szCs w:val="20"/>
            <w:lang w:eastAsia="en-US"/>
          </w:rPr>
          <w:t xml:space="preserve">The </w:t>
        </w:r>
      </w:ins>
      <w:ins w:id="282" w:author="Uma Chunduri" w:date="2020-04-21T11:55:00Z">
        <w:del w:id="283" w:author="Yingzhen Qu" w:date="2020-05-06T13:45:00Z">
          <w:r w:rsidRPr="005C4D7C" w:rsidDel="0080208D">
            <w:rPr>
              <w:rFonts w:eastAsia="Times New Roman"/>
              <w:szCs w:val="20"/>
              <w:lang w:eastAsia="en-US"/>
            </w:rPr>
            <w:delText xml:space="preserve"> </w:delText>
          </w:r>
        </w:del>
        <w:r w:rsidRPr="005C4D7C">
          <w:rPr>
            <w:rFonts w:eastAsia="Times New Roman"/>
            <w:szCs w:val="20"/>
            <w:lang w:eastAsia="en-US"/>
          </w:rPr>
          <w:t xml:space="preserve">routing requirements for NET2030 </w:t>
        </w:r>
      </w:ins>
      <w:ins w:id="284" w:author="Yingzhen Qu" w:date="2020-05-06T13:45:00Z">
        <w:r w:rsidR="0080208D">
          <w:rPr>
            <w:rFonts w:eastAsia="Times New Roman"/>
            <w:szCs w:val="20"/>
            <w:lang w:eastAsia="en-US"/>
          </w:rPr>
          <w:t xml:space="preserve">are </w:t>
        </w:r>
      </w:ins>
      <w:ins w:id="285" w:author="Uma Chunduri" w:date="2020-04-21T11:55:00Z">
        <w:r w:rsidRPr="005C4D7C">
          <w:rPr>
            <w:rFonts w:eastAsia="Times New Roman"/>
            <w:szCs w:val="20"/>
            <w:lang w:eastAsia="en-US"/>
          </w:rPr>
          <w:t>based on the services and use cases outputs from sub-group</w:t>
        </w:r>
        <w:r>
          <w:rPr>
            <w:rFonts w:eastAsia="Times New Roman"/>
            <w:szCs w:val="20"/>
            <w:lang w:eastAsia="en-US"/>
          </w:rPr>
          <w:t>s</w:t>
        </w:r>
        <w:r w:rsidRPr="005C4D7C">
          <w:rPr>
            <w:rFonts w:eastAsia="Times New Roman"/>
            <w:szCs w:val="20"/>
            <w:lang w:eastAsia="en-US"/>
          </w:rPr>
          <w:t xml:space="preserve"> 1 and 2.</w:t>
        </w:r>
      </w:ins>
      <w:ins w:id="286" w:author="Yingzhen Qu" w:date="2020-05-06T13:45:00Z">
        <w:r w:rsidR="0080208D">
          <w:rPr>
            <w:rFonts w:eastAsia="Times New Roman"/>
            <w:szCs w:val="20"/>
            <w:lang w:eastAsia="en-US"/>
          </w:rPr>
          <w:t xml:space="preserve"> The following figure i</w:t>
        </w:r>
      </w:ins>
      <w:ins w:id="287" w:author="Yingzhen Qu" w:date="2020-05-06T13:46:00Z">
        <w:r w:rsidR="0080208D">
          <w:rPr>
            <w:rFonts w:eastAsia="Times New Roman"/>
            <w:szCs w:val="20"/>
            <w:lang w:eastAsia="en-US"/>
          </w:rPr>
          <w:t>s a summary of the requirements and goals.</w:t>
        </w:r>
      </w:ins>
    </w:p>
    <w:p w14:paraId="63FB4C46" w14:textId="68A5B5AC" w:rsidR="005306D7" w:rsidRDefault="00BB5430" w:rsidP="00BB5430">
      <w:pPr>
        <w:overflowPunct w:val="0"/>
        <w:autoSpaceDE w:val="0"/>
        <w:autoSpaceDN w:val="0"/>
        <w:adjustRightInd w:val="0"/>
        <w:jc w:val="center"/>
        <w:textAlignment w:val="baseline"/>
        <w:rPr>
          <w:ins w:id="288" w:author="Yingzhen Qu" w:date="2020-05-05T14:52:00Z"/>
          <w:rFonts w:eastAsia="Times New Roman"/>
          <w:szCs w:val="20"/>
          <w:lang w:eastAsia="en-US"/>
        </w:rPr>
      </w:pPr>
      <w:ins w:id="289" w:author="Yingzhen Qu" w:date="2020-05-05T14:52:00Z">
        <w:r w:rsidRPr="00BB5430">
          <w:rPr>
            <w:rFonts w:eastAsia="Times New Roman"/>
            <w:szCs w:val="20"/>
            <w:lang w:eastAsia="en-US"/>
          </w:rPr>
          <w:drawing>
            <wp:inline distT="0" distB="0" distL="0" distR="0" wp14:anchorId="265CACB5" wp14:editId="6FFD6F5A">
              <wp:extent cx="3732551" cy="1838201"/>
              <wp:effectExtent l="0" t="0" r="1270" b="0"/>
              <wp:docPr id="86920" name="Picture 8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65234" cy="1854296"/>
                      </a:xfrm>
                      <a:prstGeom prst="rect">
                        <a:avLst/>
                      </a:prstGeom>
                    </pic:spPr>
                  </pic:pic>
                </a:graphicData>
              </a:graphic>
            </wp:inline>
          </w:drawing>
        </w:r>
      </w:ins>
    </w:p>
    <w:p w14:paraId="38376991" w14:textId="1194351F" w:rsidR="00BB5430" w:rsidRPr="005C4D7C" w:rsidRDefault="00BB5430" w:rsidP="00BB5430">
      <w:pPr>
        <w:overflowPunct w:val="0"/>
        <w:autoSpaceDE w:val="0"/>
        <w:autoSpaceDN w:val="0"/>
        <w:adjustRightInd w:val="0"/>
        <w:jc w:val="center"/>
        <w:textAlignment w:val="baseline"/>
        <w:rPr>
          <w:rFonts w:eastAsia="Times New Roman"/>
          <w:szCs w:val="20"/>
          <w:lang w:eastAsia="en-US"/>
        </w:rPr>
        <w:pPrChange w:id="290" w:author="Yingzhen Qu" w:date="2020-05-05T14:52:00Z">
          <w:pPr>
            <w:overflowPunct w:val="0"/>
            <w:autoSpaceDE w:val="0"/>
            <w:autoSpaceDN w:val="0"/>
            <w:adjustRightInd w:val="0"/>
            <w:textAlignment w:val="baseline"/>
          </w:pPr>
        </w:pPrChange>
      </w:pPr>
      <w:ins w:id="291" w:author="Yingzhen Qu" w:date="2020-05-05T14:52:00Z">
        <w:r>
          <w:rPr>
            <w:rFonts w:eastAsia="Times New Roman"/>
            <w:szCs w:val="20"/>
            <w:lang w:eastAsia="en-US"/>
          </w:rPr>
          <w:t xml:space="preserve">Figure X. </w:t>
        </w:r>
      </w:ins>
      <w:ins w:id="292" w:author="Yingzhen Qu" w:date="2020-05-06T13:46:00Z">
        <w:r w:rsidR="0080208D">
          <w:rPr>
            <w:rFonts w:eastAsia="Times New Roman"/>
            <w:szCs w:val="20"/>
            <w:lang w:eastAsia="en-US"/>
          </w:rPr>
          <w:t>Routing protocols requirements and goals for NET2030</w:t>
        </w:r>
      </w:ins>
    </w:p>
    <w:p w14:paraId="21B7BFB9" w14:textId="169A8AB7" w:rsidR="005C4D7C" w:rsidRPr="00A04F7F" w:rsidRDefault="005C4D7C" w:rsidP="009C4E22">
      <w:pPr>
        <w:pStyle w:val="ListParagraph"/>
        <w:keepNext/>
        <w:keepLines/>
        <w:numPr>
          <w:ilvl w:val="0"/>
          <w:numId w:val="63"/>
        </w:numPr>
        <w:overflowPunct w:val="0"/>
        <w:autoSpaceDE w:val="0"/>
        <w:autoSpaceDN w:val="0"/>
        <w:adjustRightInd w:val="0"/>
        <w:spacing w:before="360"/>
        <w:ind w:left="720"/>
        <w:textAlignment w:val="baseline"/>
        <w:outlineLvl w:val="1"/>
        <w:rPr>
          <w:rFonts w:eastAsia="Times New Roman"/>
          <w:b/>
          <w:szCs w:val="20"/>
          <w:lang w:eastAsia="en-US"/>
        </w:rPr>
      </w:pPr>
      <w:bookmarkStart w:id="293" w:name="_Toc38216012"/>
      <w:r w:rsidRPr="00A04F7F">
        <w:rPr>
          <w:rFonts w:eastAsia="Times New Roman"/>
          <w:b/>
          <w:szCs w:val="20"/>
          <w:lang w:eastAsia="en-US"/>
        </w:rPr>
        <w:t>Routing Requirements in NET2030</w:t>
      </w:r>
      <w:bookmarkEnd w:id="293"/>
    </w:p>
    <w:p w14:paraId="0B4FFF87" w14:textId="12592573" w:rsidR="00C65CA3" w:rsidRPr="00C65CA3" w:rsidRDefault="00C65CA3" w:rsidP="00C65CA3">
      <w:pPr>
        <w:overflowPunct w:val="0"/>
        <w:autoSpaceDE w:val="0"/>
        <w:autoSpaceDN w:val="0"/>
        <w:adjustRightInd w:val="0"/>
        <w:textAlignment w:val="baseline"/>
        <w:rPr>
          <w:rFonts w:eastAsia="Times New Roman"/>
          <w:szCs w:val="20"/>
          <w:lang w:eastAsia="en-US"/>
        </w:rPr>
      </w:pPr>
      <w:commentRangeStart w:id="294"/>
      <w:r w:rsidRPr="00C65CA3">
        <w:rPr>
          <w:rFonts w:eastAsia="Times New Roman"/>
          <w:szCs w:val="20"/>
          <w:lang w:eastAsia="en-US"/>
        </w:rPr>
        <w:t>Routing protocols play a significant role in today’s networks and have evolved over the years to meet the ever-changing requirements of the Internet. Currently the most commonly used routing protocols include OSPF, IS-IS and BGP. With the new developments and use cases envisaged by NET2030, existing routing protocols need to be enhanced, and new routing protocols will potentially be required to meet the new requirements</w:t>
      </w:r>
      <w:ins w:id="295" w:author="Yingzhen Qu" w:date="2020-05-06T13:48:00Z">
        <w:r w:rsidR="006F0F90">
          <w:rPr>
            <w:rFonts w:eastAsia="Times New Roman"/>
            <w:szCs w:val="20"/>
            <w:lang w:eastAsia="en-US"/>
          </w:rPr>
          <w:t xml:space="preserve"> from different perspectives</w:t>
        </w:r>
      </w:ins>
      <w:r w:rsidRPr="00C65CA3">
        <w:rPr>
          <w:rFonts w:eastAsia="Times New Roman"/>
          <w:szCs w:val="20"/>
          <w:lang w:eastAsia="en-US"/>
        </w:rPr>
        <w:t xml:space="preserve">. </w:t>
      </w:r>
    </w:p>
    <w:p w14:paraId="170AA5AD"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The followings are a list of routing challenges that need to be considered for NET2030:</w:t>
      </w:r>
      <w:commentRangeEnd w:id="294"/>
      <w:r w:rsidR="00EE2833">
        <w:rPr>
          <w:rStyle w:val="CommentReference"/>
          <w:rFonts w:eastAsia="Times New Roman"/>
          <w:lang w:val="en-US" w:eastAsia="en-US"/>
        </w:rPr>
        <w:commentReference w:id="294"/>
      </w:r>
    </w:p>
    <w:p w14:paraId="0E82AA34" w14:textId="77777777" w:rsidR="00C65CA3" w:rsidRPr="00C65CA3" w:rsidRDefault="00C65CA3" w:rsidP="00C65CA3">
      <w:pPr>
        <w:numPr>
          <w:ilvl w:val="0"/>
          <w:numId w:val="55"/>
        </w:numPr>
        <w:overflowPunct w:val="0"/>
        <w:autoSpaceDE w:val="0"/>
        <w:autoSpaceDN w:val="0"/>
        <w:adjustRightInd w:val="0"/>
        <w:contextualSpacing/>
        <w:textAlignment w:val="baseline"/>
        <w:rPr>
          <w:rFonts w:eastAsia="Times New Roman"/>
          <w:b/>
          <w:bCs/>
          <w:szCs w:val="20"/>
          <w:lang w:eastAsia="en-US"/>
        </w:rPr>
      </w:pPr>
      <w:r w:rsidRPr="00C65CA3">
        <w:rPr>
          <w:rFonts w:eastAsia="Times New Roman"/>
          <w:b/>
          <w:bCs/>
          <w:szCs w:val="20"/>
          <w:lang w:eastAsia="en-US"/>
        </w:rPr>
        <w:t>Path and Topology Policies</w:t>
      </w:r>
    </w:p>
    <w:p w14:paraId="45C843E3"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 xml:space="preserve">When choosing best paths or topology structures, the following criteria should be considered: </w:t>
      </w:r>
    </w:p>
    <w:p w14:paraId="2EE141BE" w14:textId="541B14AE" w:rsidR="00C65CA3" w:rsidRPr="00C65CA3" w:rsidRDefault="00C65CA3" w:rsidP="00C65CA3">
      <w:pPr>
        <w:numPr>
          <w:ilvl w:val="0"/>
          <w:numId w:val="107"/>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 xml:space="preserve">How a path </w:t>
      </w:r>
      <w:ins w:id="296" w:author="Stewart Bryant" w:date="2020-04-21T10:53:00Z">
        <w:r w:rsidR="00B45AF4">
          <w:rPr>
            <w:rFonts w:eastAsia="Times New Roman"/>
            <w:szCs w:val="20"/>
            <w:lang w:eastAsia="en-US"/>
          </w:rPr>
          <w:t xml:space="preserve">or path set </w:t>
        </w:r>
      </w:ins>
      <w:r w:rsidRPr="00C65CA3">
        <w:rPr>
          <w:rFonts w:eastAsia="Times New Roman"/>
          <w:szCs w:val="20"/>
          <w:lang w:eastAsia="en-US"/>
        </w:rPr>
        <w:t xml:space="preserve">is calculated, e.g. a path can be </w:t>
      </w:r>
      <w:ins w:id="297" w:author="Stewart Bryant" w:date="2020-04-21T10:53:00Z">
        <w:r w:rsidR="00B45AF4">
          <w:rPr>
            <w:rFonts w:eastAsia="Times New Roman"/>
            <w:szCs w:val="20"/>
            <w:lang w:eastAsia="en-US"/>
          </w:rPr>
          <w:t xml:space="preserve">selected automatically by the </w:t>
        </w:r>
      </w:ins>
      <w:r w:rsidRPr="00C65CA3">
        <w:rPr>
          <w:rFonts w:eastAsia="Times New Roman"/>
          <w:szCs w:val="20"/>
          <w:lang w:eastAsia="en-US"/>
        </w:rPr>
        <w:t xml:space="preserve">routing protocol calculated best path or </w:t>
      </w:r>
      <w:ins w:id="298" w:author="Stewart Bryant" w:date="2020-04-21T10:53:00Z">
        <w:r w:rsidR="00B45AF4">
          <w:rPr>
            <w:rFonts w:eastAsia="Times New Roman"/>
            <w:szCs w:val="20"/>
            <w:lang w:eastAsia="en-US"/>
          </w:rPr>
          <w:t>imposed by a central entity, fo</w:t>
        </w:r>
      </w:ins>
      <w:ins w:id="299" w:author="Stewart Bryant" w:date="2020-04-21T10:54:00Z">
        <w:r w:rsidR="00B45AF4">
          <w:rPr>
            <w:rFonts w:eastAsia="Times New Roman"/>
            <w:szCs w:val="20"/>
            <w:lang w:eastAsia="en-US"/>
          </w:rPr>
          <w:t xml:space="preserve">r example for </w:t>
        </w:r>
      </w:ins>
      <w:r w:rsidRPr="00C65CA3">
        <w:rPr>
          <w:rFonts w:eastAsia="Times New Roman"/>
          <w:szCs w:val="20"/>
          <w:lang w:eastAsia="en-US"/>
        </w:rPr>
        <w:t xml:space="preserve">traffic-engineering </w:t>
      </w:r>
      <w:ins w:id="300" w:author="Stewart Bryant" w:date="2020-04-21T10:54:00Z">
        <w:r w:rsidR="00B45AF4">
          <w:rPr>
            <w:rFonts w:eastAsia="Times New Roman"/>
            <w:szCs w:val="20"/>
            <w:lang w:eastAsia="en-US"/>
          </w:rPr>
          <w:t>reasons</w:t>
        </w:r>
      </w:ins>
      <w:del w:id="301" w:author="Stewart Bryant" w:date="2020-04-21T10:54:00Z">
        <w:r w:rsidRPr="00C65CA3" w:rsidDel="00B45AF4">
          <w:rPr>
            <w:rFonts w:eastAsia="Times New Roman"/>
            <w:szCs w:val="20"/>
            <w:lang w:eastAsia="en-US"/>
          </w:rPr>
          <w:delText>path</w:delText>
        </w:r>
      </w:del>
      <w:r w:rsidRPr="00C65CA3">
        <w:rPr>
          <w:rFonts w:eastAsia="Times New Roman"/>
          <w:szCs w:val="20"/>
          <w:lang w:eastAsia="en-US"/>
        </w:rPr>
        <w:t>.</w:t>
      </w:r>
    </w:p>
    <w:p w14:paraId="12A3ED8B" w14:textId="0F75839C" w:rsidR="00C65CA3" w:rsidRPr="00C65CA3" w:rsidRDefault="00C65CA3" w:rsidP="00C65CA3">
      <w:pPr>
        <w:numPr>
          <w:ilvl w:val="0"/>
          <w:numId w:val="107"/>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 xml:space="preserve">What </w:t>
      </w:r>
      <w:del w:id="302" w:author="Toy, Mehmet" w:date="2020-04-16T16:41:00Z">
        <w:r w:rsidRPr="00C65CA3" w:rsidDel="00EE0DF7">
          <w:rPr>
            <w:rFonts w:eastAsia="Times New Roman"/>
            <w:szCs w:val="20"/>
            <w:lang w:eastAsia="en-US"/>
          </w:rPr>
          <w:delText xml:space="preserve">the </w:delText>
        </w:r>
      </w:del>
      <w:r w:rsidRPr="00C65CA3">
        <w:rPr>
          <w:rFonts w:eastAsia="Times New Roman"/>
          <w:szCs w:val="20"/>
          <w:lang w:eastAsia="en-US"/>
        </w:rPr>
        <w:t xml:space="preserve">criteria </w:t>
      </w:r>
      <w:commentRangeStart w:id="303"/>
      <w:del w:id="304" w:author="Toy, Mehmet" w:date="2020-04-16T16:41:00Z">
        <w:r w:rsidRPr="00C65CA3" w:rsidDel="00EE0DF7">
          <w:rPr>
            <w:rFonts w:eastAsia="Times New Roman"/>
            <w:szCs w:val="20"/>
            <w:lang w:eastAsia="en-US"/>
          </w:rPr>
          <w:delText xml:space="preserve">are </w:delText>
        </w:r>
      </w:del>
      <w:ins w:id="305" w:author="Toy, Mehmet" w:date="2020-04-16T16:41:00Z">
        <w:del w:id="306" w:author="Stewart Bryant" w:date="2020-04-21T10:54:00Z">
          <w:r w:rsidR="00EE0DF7" w:rsidDel="00B45AF4">
            <w:rPr>
              <w:rFonts w:eastAsia="Times New Roman"/>
              <w:szCs w:val="20"/>
              <w:lang w:eastAsia="en-US"/>
            </w:rPr>
            <w:delText>is</w:delText>
          </w:r>
        </w:del>
      </w:ins>
      <w:ins w:id="307" w:author="Stewart Bryant" w:date="2020-04-21T10:54:00Z">
        <w:r w:rsidR="00B45AF4">
          <w:rPr>
            <w:rFonts w:eastAsia="Times New Roman"/>
            <w:szCs w:val="20"/>
            <w:lang w:eastAsia="en-US"/>
          </w:rPr>
          <w:t>are</w:t>
        </w:r>
      </w:ins>
      <w:ins w:id="308" w:author="Toy, Mehmet" w:date="2020-04-16T16:41:00Z">
        <w:r w:rsidR="00EE0DF7" w:rsidRPr="00C65CA3">
          <w:rPr>
            <w:rFonts w:eastAsia="Times New Roman"/>
            <w:szCs w:val="20"/>
            <w:lang w:eastAsia="en-US"/>
          </w:rPr>
          <w:t xml:space="preserve"> </w:t>
        </w:r>
      </w:ins>
      <w:commentRangeEnd w:id="303"/>
      <w:r w:rsidR="00B45AF4">
        <w:rPr>
          <w:rStyle w:val="CommentReference"/>
          <w:rFonts w:eastAsia="Times New Roman"/>
          <w:lang w:val="en-US" w:eastAsia="en-US"/>
        </w:rPr>
        <w:commentReference w:id="303"/>
      </w:r>
      <w:r w:rsidRPr="00C65CA3">
        <w:rPr>
          <w:rFonts w:eastAsia="Times New Roman"/>
          <w:szCs w:val="20"/>
          <w:lang w:eastAsia="en-US"/>
        </w:rPr>
        <w:t>used for selecting the best path, e.g. classic route preference, or administrative policies such as economic costs, resilience, security, and</w:t>
      </w:r>
      <w:ins w:id="309" w:author="Stewart Bryant" w:date="2020-04-21T10:56:00Z">
        <w:r w:rsidR="00B45AF4">
          <w:rPr>
            <w:rFonts w:eastAsia="Times New Roman"/>
            <w:szCs w:val="20"/>
            <w:lang w:eastAsia="en-US"/>
          </w:rPr>
          <w:t>/or</w:t>
        </w:r>
      </w:ins>
      <w:r w:rsidRPr="00C65CA3">
        <w:rPr>
          <w:rFonts w:eastAsia="Times New Roman"/>
          <w:szCs w:val="20"/>
          <w:lang w:eastAsia="en-US"/>
        </w:rPr>
        <w:t xml:space="preserve"> geopolitical considerations.</w:t>
      </w:r>
    </w:p>
    <w:p w14:paraId="5857D159" w14:textId="2B45B9EC" w:rsidR="00B45AF4" w:rsidRPr="00C65CA3" w:rsidRDefault="00C65CA3" w:rsidP="00B45AF4">
      <w:pPr>
        <w:overflowPunct w:val="0"/>
        <w:autoSpaceDE w:val="0"/>
        <w:autoSpaceDN w:val="0"/>
        <w:adjustRightInd w:val="0"/>
        <w:textAlignment w:val="baseline"/>
        <w:rPr>
          <w:ins w:id="310" w:author="Stewart Bryant" w:date="2020-04-21T10:57:00Z"/>
          <w:rFonts w:eastAsia="Times New Roman"/>
          <w:szCs w:val="20"/>
          <w:lang w:eastAsia="en-US"/>
        </w:rPr>
      </w:pPr>
      <w:del w:id="311" w:author="Stewart Bryant" w:date="2020-04-21T10:58:00Z">
        <w:r w:rsidRPr="00C65CA3" w:rsidDel="00B45AF4">
          <w:rPr>
            <w:rFonts w:eastAsia="Times New Roman"/>
            <w:szCs w:val="20"/>
            <w:lang w:eastAsia="en-US"/>
          </w:rPr>
          <w:lastRenderedPageBreak/>
          <w:delText>Segment Routing (SR) [RFC8402] proposes to replace RSVP-TE [RFC3209] protocol, which establishes Explicit Route Objects (EROs) with or without bandwidth reservation. RSVP-TE does this by introducing per-path, per-hop state, with some control plane overhead (slow hop-by-hop per-flow state processing signalling mechanism) and lower scalability.</w:delText>
        </w:r>
      </w:del>
      <w:ins w:id="312" w:author="Stewart Bryant" w:date="2020-04-21T10:57:00Z">
        <w:r w:rsidR="00B45AF4" w:rsidRPr="00C65CA3">
          <w:rPr>
            <w:rFonts w:eastAsia="Times New Roman"/>
            <w:szCs w:val="20"/>
            <w:lang w:eastAsia="en-US"/>
          </w:rPr>
          <w:t xml:space="preserve">RSVP-TE [RFC3209], </w:t>
        </w:r>
        <w:r w:rsidR="00B45AF4">
          <w:rPr>
            <w:rFonts w:eastAsia="Times New Roman"/>
            <w:szCs w:val="20"/>
            <w:lang w:eastAsia="en-US"/>
          </w:rPr>
          <w:t>is wide</w:t>
        </w:r>
      </w:ins>
      <w:ins w:id="313" w:author="Stewart Bryant" w:date="2020-04-21T10:58:00Z">
        <w:r w:rsidR="00B45AF4">
          <w:rPr>
            <w:rFonts w:eastAsia="Times New Roman"/>
            <w:szCs w:val="20"/>
            <w:lang w:eastAsia="en-US"/>
          </w:rPr>
          <w:t xml:space="preserve">ly deployed and </w:t>
        </w:r>
      </w:ins>
      <w:ins w:id="314" w:author="Stewart Bryant" w:date="2020-04-21T10:57:00Z">
        <w:r w:rsidR="00B45AF4" w:rsidRPr="00C65CA3">
          <w:rPr>
            <w:rFonts w:eastAsia="Times New Roman"/>
            <w:szCs w:val="20"/>
            <w:lang w:eastAsia="en-US"/>
          </w:rPr>
          <w:t>establishes</w:t>
        </w:r>
      </w:ins>
      <w:ins w:id="315" w:author="Stewart Bryant" w:date="2020-04-21T10:58:00Z">
        <w:r w:rsidR="00B45AF4">
          <w:rPr>
            <w:rFonts w:eastAsia="Times New Roman"/>
            <w:szCs w:val="20"/>
            <w:lang w:eastAsia="en-US"/>
          </w:rPr>
          <w:t xml:space="preserve"> paths </w:t>
        </w:r>
        <w:del w:id="316" w:author="Yingzhen Qu" w:date="2020-05-03T16:00:00Z">
          <w:r w:rsidR="00B45AF4" w:rsidDel="00CD0A74">
            <w:rPr>
              <w:rFonts w:eastAsia="Times New Roman"/>
              <w:szCs w:val="20"/>
              <w:lang w:eastAsia="en-US"/>
            </w:rPr>
            <w:delText xml:space="preserve">using </w:delText>
          </w:r>
        </w:del>
      </w:ins>
      <w:ins w:id="317" w:author="Stewart Bryant" w:date="2020-04-21T10:57:00Z">
        <w:del w:id="318" w:author="Yingzhen Qu" w:date="2020-05-03T16:00:00Z">
          <w:r w:rsidR="00B45AF4" w:rsidRPr="00C65CA3" w:rsidDel="00CD0A74">
            <w:rPr>
              <w:rFonts w:eastAsia="Times New Roman"/>
              <w:szCs w:val="20"/>
              <w:lang w:eastAsia="en-US"/>
            </w:rPr>
            <w:delText xml:space="preserve"> Explicit</w:delText>
          </w:r>
        </w:del>
      </w:ins>
      <w:ins w:id="319" w:author="Yingzhen Qu" w:date="2020-05-03T16:00:00Z">
        <w:r w:rsidR="00CD0A74">
          <w:rPr>
            <w:rFonts w:eastAsia="Times New Roman"/>
            <w:szCs w:val="20"/>
            <w:lang w:eastAsia="en-US"/>
          </w:rPr>
          <w:t xml:space="preserve">using </w:t>
        </w:r>
        <w:r w:rsidR="00CD0A74" w:rsidRPr="00C65CA3">
          <w:rPr>
            <w:rFonts w:eastAsia="Times New Roman"/>
            <w:szCs w:val="20"/>
            <w:lang w:eastAsia="en-US"/>
          </w:rPr>
          <w:t>Explicit</w:t>
        </w:r>
      </w:ins>
      <w:ins w:id="320" w:author="Stewart Bryant" w:date="2020-04-21T10:57:00Z">
        <w:r w:rsidR="00B45AF4" w:rsidRPr="00C65CA3">
          <w:rPr>
            <w:rFonts w:eastAsia="Times New Roman"/>
            <w:szCs w:val="20"/>
            <w:lang w:eastAsia="en-US"/>
          </w:rPr>
          <w:t xml:space="preserve"> Route Objects (EROs) with or without bandwidth reservation. RSVP-TE does this by introducing per-path, per-hop state, with some control plane overhead (slow hop-by-hop per-flow state processing signalling mechanism) and lower scalability.</w:t>
        </w:r>
        <w:r w:rsidR="00B45AF4" w:rsidRPr="00B45AF4">
          <w:rPr>
            <w:rFonts w:eastAsia="Times New Roman"/>
            <w:szCs w:val="20"/>
            <w:lang w:eastAsia="en-US"/>
          </w:rPr>
          <w:t xml:space="preserve"> </w:t>
        </w:r>
        <w:r w:rsidR="00B45AF4" w:rsidRPr="00C65CA3">
          <w:rPr>
            <w:rFonts w:eastAsia="Times New Roman"/>
            <w:szCs w:val="20"/>
            <w:lang w:eastAsia="en-US"/>
          </w:rPr>
          <w:t xml:space="preserve">Segment Routing (SR) [RFC8402] proposes to replace </w:t>
        </w:r>
      </w:ins>
      <w:ins w:id="321" w:author="Stewart Bryant" w:date="2020-04-21T10:58:00Z">
        <w:r w:rsidR="00B45AF4">
          <w:rPr>
            <w:rFonts w:eastAsia="Times New Roman"/>
            <w:szCs w:val="20"/>
            <w:lang w:eastAsia="en-US"/>
          </w:rPr>
          <w:t>RSVP-TE</w:t>
        </w:r>
      </w:ins>
    </w:p>
    <w:p w14:paraId="3126A968" w14:textId="77777777" w:rsidR="00B45AF4" w:rsidRPr="00C65CA3" w:rsidRDefault="00B45AF4" w:rsidP="00C65CA3">
      <w:pPr>
        <w:overflowPunct w:val="0"/>
        <w:autoSpaceDE w:val="0"/>
        <w:autoSpaceDN w:val="0"/>
        <w:adjustRightInd w:val="0"/>
        <w:textAlignment w:val="baseline"/>
        <w:rPr>
          <w:rFonts w:eastAsia="Times New Roman"/>
          <w:szCs w:val="20"/>
          <w:lang w:eastAsia="en-US"/>
        </w:rPr>
      </w:pPr>
    </w:p>
    <w:p w14:paraId="6CFE37C8" w14:textId="77777777" w:rsidR="00C65CA3" w:rsidRPr="00C65CA3" w:rsidRDefault="00C65CA3" w:rsidP="00C65CA3">
      <w:pPr>
        <w:overflowPunct w:val="0"/>
        <w:autoSpaceDE w:val="0"/>
        <w:autoSpaceDN w:val="0"/>
        <w:adjustRightInd w:val="0"/>
        <w:jc w:val="center"/>
        <w:textAlignment w:val="baseline"/>
        <w:rPr>
          <w:rFonts w:eastAsia="Times New Roman"/>
          <w:szCs w:val="20"/>
          <w:lang w:eastAsia="en-US"/>
        </w:rPr>
      </w:pPr>
      <w:r w:rsidRPr="00C65CA3">
        <w:rPr>
          <w:rFonts w:eastAsia="Times New Roman"/>
          <w:noProof/>
          <w:szCs w:val="20"/>
          <w:lang w:val="en-US" w:eastAsia="en-US"/>
        </w:rPr>
        <w:drawing>
          <wp:inline distT="0" distB="0" distL="0" distR="0" wp14:anchorId="36E858AA" wp14:editId="0A9E35F2">
            <wp:extent cx="1948721" cy="2386076"/>
            <wp:effectExtent l="0" t="0" r="0" b="0"/>
            <wp:docPr id="86924" name="Picture 8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8253" cy="2409992"/>
                    </a:xfrm>
                    <a:prstGeom prst="rect">
                      <a:avLst/>
                    </a:prstGeom>
                  </pic:spPr>
                </pic:pic>
              </a:graphicData>
            </a:graphic>
          </wp:inline>
        </w:drawing>
      </w:r>
      <w:r w:rsidRPr="00C65CA3">
        <w:rPr>
          <w:rFonts w:eastAsia="Times New Roman"/>
          <w:noProof/>
          <w:szCs w:val="20"/>
          <w:lang w:val="en-US" w:eastAsia="en-US"/>
        </w:rPr>
        <w:drawing>
          <wp:inline distT="0" distB="0" distL="0" distR="0" wp14:anchorId="728843A0" wp14:editId="6BFF3969">
            <wp:extent cx="2690734" cy="2542659"/>
            <wp:effectExtent l="0" t="0" r="1905" b="0"/>
            <wp:docPr id="86925" name="Picture 8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87079" cy="2633702"/>
                    </a:xfrm>
                    <a:prstGeom prst="rect">
                      <a:avLst/>
                    </a:prstGeom>
                  </pic:spPr>
                </pic:pic>
              </a:graphicData>
            </a:graphic>
          </wp:inline>
        </w:drawing>
      </w:r>
    </w:p>
    <w:p w14:paraId="6FAEDCA1" w14:textId="7137F29B" w:rsidR="00C65CA3" w:rsidRPr="00C65CA3" w:rsidRDefault="00EE0DF7" w:rsidP="00C65CA3">
      <w:pPr>
        <w:overflowPunct w:val="0"/>
        <w:autoSpaceDE w:val="0"/>
        <w:autoSpaceDN w:val="0"/>
        <w:adjustRightInd w:val="0"/>
        <w:jc w:val="center"/>
        <w:textAlignment w:val="baseline"/>
        <w:rPr>
          <w:rFonts w:eastAsia="Times New Roman"/>
          <w:szCs w:val="20"/>
          <w:lang w:eastAsia="en-US"/>
        </w:rPr>
      </w:pPr>
      <w:bookmarkStart w:id="322" w:name="_Toc38208913"/>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C043E3">
        <w:rPr>
          <w:rFonts w:eastAsia="Times New Roman"/>
          <w:b/>
          <w:bCs/>
          <w:noProof/>
          <w:lang w:val="en-US" w:eastAsia="en-US"/>
        </w:rPr>
        <w:t>48</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C65CA3" w:rsidRPr="00C65CA3">
        <w:rPr>
          <w:rFonts w:eastAsia="Times New Roman"/>
          <w:szCs w:val="20"/>
          <w:lang w:eastAsia="en-US"/>
        </w:rPr>
        <w:t>Segment Routing</w:t>
      </w:r>
      <w:bookmarkEnd w:id="322"/>
      <w:r w:rsidR="00C65CA3" w:rsidRPr="00C65CA3">
        <w:rPr>
          <w:rFonts w:eastAsia="Times New Roman"/>
          <w:szCs w:val="20"/>
          <w:lang w:eastAsia="en-US"/>
        </w:rPr>
        <w:t xml:space="preserve"> </w:t>
      </w:r>
    </w:p>
    <w:p w14:paraId="61D3489F" w14:textId="77777777" w:rsidR="00AA7402" w:rsidRDefault="00AA7402" w:rsidP="00C65CA3">
      <w:pPr>
        <w:overflowPunct w:val="0"/>
        <w:autoSpaceDE w:val="0"/>
        <w:autoSpaceDN w:val="0"/>
        <w:adjustRightInd w:val="0"/>
        <w:textAlignment w:val="baseline"/>
        <w:rPr>
          <w:ins w:id="323" w:author="Toy, Mehmet" w:date="2020-04-16T17:08:00Z"/>
          <w:rFonts w:eastAsia="Times New Roman"/>
          <w:szCs w:val="20"/>
          <w:lang w:eastAsia="en-US"/>
        </w:rPr>
      </w:pPr>
    </w:p>
    <w:p w14:paraId="2252F8C3" w14:textId="7346A122" w:rsidR="00C65CA3" w:rsidRDefault="00C65CA3" w:rsidP="00C65CA3">
      <w:pPr>
        <w:overflowPunct w:val="0"/>
        <w:autoSpaceDE w:val="0"/>
        <w:autoSpaceDN w:val="0"/>
        <w:adjustRightInd w:val="0"/>
        <w:textAlignment w:val="baseline"/>
        <w:rPr>
          <w:ins w:id="324" w:author="Stewart Bryant" w:date="2020-04-21T11:03:00Z"/>
          <w:rFonts w:eastAsia="Times New Roman"/>
          <w:szCs w:val="20"/>
          <w:lang w:eastAsia="en-US"/>
        </w:rPr>
      </w:pPr>
      <w:r w:rsidRPr="00C65CA3">
        <w:rPr>
          <w:rFonts w:eastAsia="Times New Roman"/>
          <w:szCs w:val="20"/>
          <w:lang w:eastAsia="en-US"/>
        </w:rPr>
        <w:t xml:space="preserve">While Segment Routing (SR) technology supports packet steering from the source </w:t>
      </w:r>
      <w:ins w:id="325" w:author="Stewart Bryant" w:date="2020-04-21T10:59:00Z">
        <w:r w:rsidR="00D124D5">
          <w:rPr>
            <w:rFonts w:eastAsia="Times New Roman"/>
            <w:szCs w:val="20"/>
            <w:lang w:eastAsia="en-US"/>
          </w:rPr>
          <w:t xml:space="preserve">by </w:t>
        </w:r>
      </w:ins>
      <w:del w:id="326" w:author="Stewart Bryant" w:date="2020-04-21T10:59:00Z">
        <w:r w:rsidRPr="00C65CA3" w:rsidDel="00D124D5">
          <w:rPr>
            <w:rFonts w:eastAsia="Times New Roman"/>
            <w:szCs w:val="20"/>
            <w:lang w:eastAsia="en-US"/>
          </w:rPr>
          <w:delText xml:space="preserve">based </w:delText>
        </w:r>
      </w:del>
      <w:ins w:id="327" w:author="Stewart Bryant" w:date="2020-04-21T10:59:00Z">
        <w:r w:rsidR="00D124D5">
          <w:rPr>
            <w:rFonts w:eastAsia="Times New Roman"/>
            <w:szCs w:val="20"/>
            <w:lang w:eastAsia="en-US"/>
          </w:rPr>
          <w:t xml:space="preserve">using </w:t>
        </w:r>
        <w:r w:rsidR="00D124D5" w:rsidRPr="00C65CA3">
          <w:rPr>
            <w:rFonts w:eastAsia="Times New Roman"/>
            <w:szCs w:val="20"/>
            <w:lang w:eastAsia="en-US"/>
          </w:rPr>
          <w:t xml:space="preserve"> </w:t>
        </w:r>
      </w:ins>
      <w:del w:id="328" w:author="Stewart Bryant" w:date="2020-04-21T10:59:00Z">
        <w:r w:rsidRPr="00C65CA3" w:rsidDel="00D124D5">
          <w:rPr>
            <w:rFonts w:eastAsia="Times New Roman"/>
            <w:szCs w:val="20"/>
            <w:lang w:eastAsia="en-US"/>
          </w:rPr>
          <w:delText xml:space="preserve">on the </w:delText>
        </w:r>
      </w:del>
      <w:r w:rsidRPr="00C65CA3">
        <w:rPr>
          <w:rFonts w:eastAsia="Times New Roman"/>
          <w:szCs w:val="20"/>
          <w:lang w:eastAsia="en-US"/>
        </w:rPr>
        <w:t>instructions (SIDs)</w:t>
      </w:r>
      <w:ins w:id="329" w:author="Stewart Bryant" w:date="2020-04-21T10:59:00Z">
        <w:r w:rsidR="00D124D5">
          <w:rPr>
            <w:rFonts w:eastAsia="Times New Roman"/>
            <w:szCs w:val="20"/>
            <w:lang w:eastAsia="en-US"/>
          </w:rPr>
          <w:t xml:space="preserve"> included in </w:t>
        </w:r>
      </w:ins>
      <w:del w:id="330" w:author="Stewart Bryant" w:date="2020-04-21T10:59:00Z">
        <w:r w:rsidRPr="00C65CA3" w:rsidDel="00D124D5">
          <w:rPr>
            <w:rFonts w:eastAsia="Times New Roman"/>
            <w:szCs w:val="20"/>
            <w:lang w:eastAsia="en-US"/>
          </w:rPr>
          <w:delText xml:space="preserve"> on </w:delText>
        </w:r>
      </w:del>
      <w:r w:rsidRPr="00C65CA3">
        <w:rPr>
          <w:rFonts w:eastAsia="Times New Roman"/>
          <w:szCs w:val="20"/>
          <w:lang w:eastAsia="en-US"/>
        </w:rPr>
        <w:t xml:space="preserve">the packet it does not support high-touch per-path hop-by-hop functions such as monitoring, accounting, QoS (Policing, Shaping, Buffering) or other processing.  </w:t>
      </w:r>
      <w:del w:id="331" w:author="Stewart Bryant" w:date="2020-04-21T10:59:00Z">
        <w:r w:rsidRPr="00C65CA3" w:rsidDel="00D124D5">
          <w:rPr>
            <w:rFonts w:eastAsia="Times New Roman"/>
            <w:szCs w:val="20"/>
            <w:lang w:eastAsia="en-US"/>
          </w:rPr>
          <w:delText>In SR, in</w:delText>
        </w:r>
      </w:del>
      <w:ins w:id="332" w:author="Stewart Bryant" w:date="2020-04-21T10:59:00Z">
        <w:r w:rsidR="00D124D5">
          <w:rPr>
            <w:rFonts w:eastAsia="Times New Roman"/>
            <w:szCs w:val="20"/>
            <w:lang w:eastAsia="en-US"/>
          </w:rPr>
          <w:t>I</w:t>
        </w:r>
      </w:ins>
      <w:ins w:id="333" w:author="Stewart Bryant" w:date="2020-04-21T11:00:00Z">
        <w:r w:rsidR="00D124D5">
          <w:rPr>
            <w:rFonts w:eastAsia="Times New Roman"/>
            <w:szCs w:val="20"/>
            <w:lang w:eastAsia="en-US"/>
          </w:rPr>
          <w:t>n</w:t>
        </w:r>
      </w:ins>
      <w:r w:rsidRPr="00C65CA3">
        <w:rPr>
          <w:rFonts w:eastAsia="Times New Roman"/>
          <w:szCs w:val="20"/>
          <w:lang w:eastAsia="en-US"/>
        </w:rPr>
        <w:t xml:space="preserve"> </w:t>
      </w:r>
      <w:ins w:id="334" w:author="Stewart Bryant" w:date="2020-04-21T11:00:00Z">
        <w:r w:rsidR="00D124D5">
          <w:rPr>
            <w:rFonts w:eastAsia="Times New Roman"/>
            <w:szCs w:val="20"/>
            <w:lang w:eastAsia="en-US"/>
          </w:rPr>
          <w:t xml:space="preserve">the </w:t>
        </w:r>
      </w:ins>
      <w:r w:rsidRPr="00C65CA3">
        <w:rPr>
          <w:rFonts w:eastAsia="Times New Roman"/>
          <w:szCs w:val="20"/>
          <w:lang w:eastAsia="en-US"/>
        </w:rPr>
        <w:t xml:space="preserve">case of a link or node failure, </w:t>
      </w:r>
      <w:ins w:id="335" w:author="Stewart Bryant" w:date="2020-04-21T11:00:00Z">
        <w:r w:rsidR="00D124D5">
          <w:rPr>
            <w:rFonts w:eastAsia="Times New Roman"/>
            <w:szCs w:val="20"/>
            <w:lang w:eastAsia="en-US"/>
          </w:rPr>
          <w:t xml:space="preserve">SR proposes to use </w:t>
        </w:r>
      </w:ins>
      <w:r w:rsidRPr="00C65CA3">
        <w:rPr>
          <w:rFonts w:eastAsia="Times New Roman"/>
          <w:szCs w:val="20"/>
          <w:lang w:eastAsia="en-US"/>
        </w:rPr>
        <w:t xml:space="preserve">Topology Independent </w:t>
      </w:r>
      <w:r w:rsidRPr="00EE0DF7">
        <w:rPr>
          <w:rFonts w:eastAsia="Times New Roman"/>
          <w:szCs w:val="20"/>
          <w:highlight w:val="yellow"/>
          <w:lang w:eastAsia="en-US"/>
          <w:rPrChange w:id="336" w:author="Toy, Mehmet" w:date="2020-04-16T16:44:00Z">
            <w:rPr>
              <w:rFonts w:eastAsia="Times New Roman"/>
              <w:szCs w:val="20"/>
              <w:lang w:eastAsia="en-US"/>
            </w:rPr>
          </w:rPrChange>
        </w:rPr>
        <w:t>LFA (TI-LFA)</w:t>
      </w:r>
      <w:r w:rsidRPr="00C65CA3">
        <w:rPr>
          <w:rFonts w:eastAsia="Times New Roman"/>
          <w:szCs w:val="20"/>
          <w:lang w:eastAsia="en-US"/>
        </w:rPr>
        <w:t xml:space="preserve"> [https://datatracker.ietf.org/doc/draft-ietf-rtgwg-segment-routing-ti-lfa/]</w:t>
      </w:r>
      <w:ins w:id="337" w:author="Stewart Bryant" w:date="2020-04-21T11:00:00Z">
        <w:r w:rsidR="00D124D5">
          <w:rPr>
            <w:rFonts w:eastAsia="Times New Roman"/>
            <w:szCs w:val="20"/>
            <w:lang w:eastAsia="en-US"/>
          </w:rPr>
          <w:t>. This</w:t>
        </w:r>
      </w:ins>
      <w:r w:rsidRPr="00C65CA3">
        <w:rPr>
          <w:rFonts w:eastAsia="Times New Roman"/>
          <w:szCs w:val="20"/>
          <w:lang w:eastAsia="en-US"/>
        </w:rPr>
        <w:t xml:space="preserve"> </w:t>
      </w:r>
      <w:del w:id="338" w:author="Stewart Bryant" w:date="2020-04-21T11:00:00Z">
        <w:r w:rsidRPr="00C65CA3" w:rsidDel="00D124D5">
          <w:rPr>
            <w:rFonts w:eastAsia="Times New Roman"/>
            <w:szCs w:val="20"/>
            <w:lang w:eastAsia="en-US"/>
          </w:rPr>
          <w:delText xml:space="preserve">leverages </w:delText>
        </w:r>
      </w:del>
      <w:ins w:id="339" w:author="Stewart Bryant" w:date="2020-04-21T11:00:00Z">
        <w:r w:rsidR="00D124D5">
          <w:rPr>
            <w:rFonts w:eastAsia="Times New Roman"/>
            <w:szCs w:val="20"/>
            <w:lang w:eastAsia="en-US"/>
          </w:rPr>
          <w:t>makes the repair path congruent with</w:t>
        </w:r>
        <w:r w:rsidR="00D124D5" w:rsidRPr="00C65CA3">
          <w:rPr>
            <w:rFonts w:eastAsia="Times New Roman"/>
            <w:szCs w:val="20"/>
            <w:lang w:eastAsia="en-US"/>
          </w:rPr>
          <w:t xml:space="preserve"> </w:t>
        </w:r>
      </w:ins>
      <w:r w:rsidRPr="00C65CA3">
        <w:rPr>
          <w:rFonts w:eastAsia="Times New Roman"/>
          <w:szCs w:val="20"/>
          <w:lang w:eastAsia="en-US"/>
        </w:rPr>
        <w:t>the post-convergence path</w:t>
      </w:r>
      <w:ins w:id="340" w:author="Stewart Bryant" w:date="2020-04-21T11:00:00Z">
        <w:r w:rsidR="00D124D5">
          <w:rPr>
            <w:rFonts w:eastAsia="Times New Roman"/>
            <w:szCs w:val="20"/>
            <w:lang w:eastAsia="en-US"/>
          </w:rPr>
          <w:t xml:space="preserve"> in o</w:t>
        </w:r>
      </w:ins>
      <w:ins w:id="341" w:author="Stewart Bryant" w:date="2020-04-21T11:01:00Z">
        <w:r w:rsidR="00D124D5">
          <w:rPr>
            <w:rFonts w:eastAsia="Times New Roman"/>
            <w:szCs w:val="20"/>
            <w:lang w:eastAsia="en-US"/>
          </w:rPr>
          <w:t xml:space="preserve">rder to minimise the formation of micro-loops. IP fast reroute (IPFRR) techniques such as </w:t>
        </w:r>
      </w:ins>
      <w:ins w:id="342" w:author="Stewart Bryant" w:date="2020-04-21T11:02:00Z">
        <w:r w:rsidR="00D124D5">
          <w:rPr>
            <w:rFonts w:eastAsia="Times New Roman"/>
            <w:szCs w:val="20"/>
            <w:lang w:eastAsia="en-US"/>
          </w:rPr>
          <w:t xml:space="preserve">TI-LFA aim to </w:t>
        </w:r>
      </w:ins>
      <w:del w:id="343" w:author="Stewart Bryant" w:date="2020-04-21T11:01:00Z">
        <w:r w:rsidRPr="00C65CA3" w:rsidDel="00D124D5">
          <w:rPr>
            <w:rFonts w:eastAsia="Times New Roman"/>
            <w:szCs w:val="20"/>
            <w:lang w:eastAsia="en-US"/>
          </w:rPr>
          <w:delText xml:space="preserve"> and is</w:delText>
        </w:r>
      </w:del>
      <w:del w:id="344" w:author="Stewart Bryant" w:date="2020-04-21T11:02:00Z">
        <w:r w:rsidRPr="00C65CA3" w:rsidDel="00D124D5">
          <w:rPr>
            <w:rFonts w:eastAsia="Times New Roman"/>
            <w:szCs w:val="20"/>
            <w:lang w:eastAsia="en-US"/>
          </w:rPr>
          <w:delText xml:space="preserve"> used to </w:delText>
        </w:r>
      </w:del>
      <w:r w:rsidRPr="00C65CA3">
        <w:rPr>
          <w:rFonts w:eastAsia="Times New Roman"/>
          <w:szCs w:val="20"/>
          <w:lang w:eastAsia="en-US"/>
        </w:rPr>
        <w:t xml:space="preserve">provide </w:t>
      </w:r>
      <w:del w:id="345" w:author="Stewart Bryant" w:date="2020-04-21T11:02:00Z">
        <w:r w:rsidRPr="00C65CA3" w:rsidDel="00D124D5">
          <w:rPr>
            <w:rFonts w:eastAsia="Times New Roman"/>
            <w:szCs w:val="20"/>
            <w:lang w:eastAsia="en-US"/>
          </w:rPr>
          <w:delText xml:space="preserve">sub-50ms </w:delText>
        </w:r>
      </w:del>
      <w:r w:rsidRPr="00C65CA3">
        <w:rPr>
          <w:rFonts w:eastAsia="Times New Roman"/>
          <w:szCs w:val="20"/>
          <w:lang w:eastAsia="en-US"/>
        </w:rPr>
        <w:t>protection of SR, LDP and IP traffic</w:t>
      </w:r>
      <w:ins w:id="346" w:author="Stewart Bryant" w:date="2020-04-21T11:02:00Z">
        <w:r w:rsidR="00D124D5">
          <w:rPr>
            <w:rFonts w:eastAsia="Times New Roman"/>
            <w:szCs w:val="20"/>
            <w:lang w:eastAsia="en-US"/>
          </w:rPr>
          <w:t xml:space="preserve"> in </w:t>
        </w:r>
      </w:ins>
      <w:commentRangeStart w:id="347"/>
      <w:ins w:id="348" w:author="Stewart Bryant" w:date="2020-04-21T11:03:00Z">
        <w:r w:rsidR="00D124D5">
          <w:rPr>
            <w:rFonts w:eastAsia="Times New Roman"/>
            <w:szCs w:val="20"/>
            <w:lang w:eastAsia="en-US"/>
          </w:rPr>
          <w:t xml:space="preserve">sub-50 </w:t>
        </w:r>
        <w:proofErr w:type="spellStart"/>
        <w:r w:rsidR="00D124D5">
          <w:rPr>
            <w:rFonts w:eastAsia="Times New Roman"/>
            <w:szCs w:val="20"/>
            <w:lang w:eastAsia="en-US"/>
          </w:rPr>
          <w:t>ms</w:t>
        </w:r>
      </w:ins>
      <w:proofErr w:type="spellEnd"/>
      <w:ins w:id="349" w:author="Yingzhen Qu" w:date="2020-05-06T13:49:00Z">
        <w:r w:rsidR="006F0F90">
          <w:rPr>
            <w:rFonts w:eastAsia="Times New Roman"/>
            <w:szCs w:val="20"/>
            <w:lang w:eastAsia="en-US"/>
          </w:rPr>
          <w:t xml:space="preserve"> [</w:t>
        </w:r>
      </w:ins>
      <w:ins w:id="350" w:author="Yingzhen Qu" w:date="2020-05-06T14:06:00Z">
        <w:r w:rsidR="00636E97" w:rsidRPr="00636E97">
          <w:rPr>
            <w:rFonts w:eastAsia="Times New Roman"/>
            <w:szCs w:val="20"/>
            <w:lang w:eastAsia="en-US"/>
          </w:rPr>
          <w:t>https://www.cisco.com/c/en/us/td/docs/ios-xml/ios/iproute_pi/configuration/xe-3s/iri-xe-3s-book/iri-ip-lfa-frr.html</w:t>
        </w:r>
      </w:ins>
      <w:ins w:id="351" w:author="Yingzhen Qu" w:date="2020-05-06T13:49:00Z">
        <w:r w:rsidR="006F0F90">
          <w:rPr>
            <w:rFonts w:eastAsia="Times New Roman"/>
            <w:szCs w:val="20"/>
            <w:lang w:eastAsia="en-US"/>
          </w:rPr>
          <w:t xml:space="preserve">], and this may not be good enough for </w:t>
        </w:r>
      </w:ins>
      <w:ins w:id="352" w:author="Yingzhen Qu" w:date="2020-05-06T13:50:00Z">
        <w:r w:rsidR="006F0F90">
          <w:rPr>
            <w:rFonts w:eastAsia="Times New Roman"/>
            <w:szCs w:val="20"/>
            <w:lang w:eastAsia="en-US"/>
          </w:rPr>
          <w:t>future applications with high precision requirements [sub</w:t>
        </w:r>
        <w:r w:rsidR="00636E97">
          <w:rPr>
            <w:rFonts w:eastAsia="Times New Roman"/>
            <w:szCs w:val="20"/>
            <w:lang w:eastAsia="en-US"/>
          </w:rPr>
          <w:t>-group2 doc ref</w:t>
        </w:r>
        <w:r w:rsidR="006F0F90">
          <w:rPr>
            <w:rFonts w:eastAsia="Times New Roman"/>
            <w:szCs w:val="20"/>
            <w:lang w:eastAsia="en-US"/>
          </w:rPr>
          <w:t>]</w:t>
        </w:r>
      </w:ins>
      <w:ins w:id="353" w:author="Stewart Bryant" w:date="2020-04-21T11:03:00Z">
        <w:r w:rsidR="00D124D5">
          <w:rPr>
            <w:rFonts w:eastAsia="Times New Roman"/>
            <w:szCs w:val="20"/>
            <w:lang w:eastAsia="en-US"/>
          </w:rPr>
          <w:t xml:space="preserve">. </w:t>
        </w:r>
      </w:ins>
      <w:commentRangeEnd w:id="347"/>
      <w:ins w:id="354" w:author="Stewart Bryant" w:date="2020-04-21T17:16:00Z">
        <w:r w:rsidR="00F260E4">
          <w:rPr>
            <w:rStyle w:val="CommentReference"/>
            <w:rFonts w:eastAsia="Times New Roman"/>
            <w:lang w:val="en-US" w:eastAsia="en-US"/>
          </w:rPr>
          <w:commentReference w:id="347"/>
        </w:r>
      </w:ins>
      <w:del w:id="355" w:author="Stewart Bryant" w:date="2020-04-21T11:02:00Z">
        <w:r w:rsidRPr="00C65CA3" w:rsidDel="00D124D5">
          <w:rPr>
            <w:rFonts w:eastAsia="Times New Roman"/>
            <w:szCs w:val="20"/>
            <w:lang w:eastAsia="en-US"/>
          </w:rPr>
          <w:delText xml:space="preserve">. </w:delText>
        </w:r>
      </w:del>
      <w:r w:rsidRPr="00C65CA3">
        <w:rPr>
          <w:rFonts w:eastAsia="Times New Roman"/>
          <w:szCs w:val="20"/>
          <w:lang w:eastAsia="en-US"/>
        </w:rPr>
        <w:t>However, the TE characteristics of the SR path may not be p</w:t>
      </w:r>
      <w:ins w:id="356" w:author="Stewart Bryant" w:date="2020-04-21T11:03:00Z">
        <w:r w:rsidR="00D124D5">
          <w:rPr>
            <w:rFonts w:eastAsia="Times New Roman"/>
            <w:szCs w:val="20"/>
            <w:lang w:eastAsia="en-US"/>
          </w:rPr>
          <w:t>reserved</w:t>
        </w:r>
      </w:ins>
      <w:del w:id="357" w:author="Stewart Bryant" w:date="2020-04-21T11:03:00Z">
        <w:r w:rsidRPr="00C65CA3" w:rsidDel="00D124D5">
          <w:rPr>
            <w:rFonts w:eastAsia="Times New Roman"/>
            <w:szCs w:val="20"/>
            <w:lang w:eastAsia="en-US"/>
          </w:rPr>
          <w:delText>resent</w:delText>
        </w:r>
      </w:del>
      <w:r w:rsidRPr="00C65CA3">
        <w:rPr>
          <w:rFonts w:eastAsia="Times New Roman"/>
          <w:szCs w:val="20"/>
          <w:lang w:eastAsia="en-US"/>
        </w:rPr>
        <w:t xml:space="preserve"> if a link/node failure along the </w:t>
      </w:r>
      <w:ins w:id="358" w:author="Uma Chunduri" w:date="2020-04-21T11:57:00Z">
        <w:r w:rsidR="005306D7">
          <w:rPr>
            <w:rFonts w:eastAsia="Times New Roman"/>
            <w:szCs w:val="20"/>
            <w:lang w:eastAsia="en-US"/>
          </w:rPr>
          <w:t xml:space="preserve">TE </w:t>
        </w:r>
      </w:ins>
      <w:r w:rsidRPr="00C65CA3">
        <w:rPr>
          <w:rFonts w:eastAsia="Times New Roman"/>
          <w:szCs w:val="20"/>
          <w:lang w:eastAsia="en-US"/>
        </w:rPr>
        <w:t>path as TI-LFA   can only compute a loop-free shortest path from the point of failure, as opposed to matching TE properties of the SR path. Figure X. illustrates how SR works.</w:t>
      </w:r>
    </w:p>
    <w:p w14:paraId="0F0CE9A0" w14:textId="1AEDFA10" w:rsidR="00D124D5" w:rsidRDefault="00D124D5" w:rsidP="00D124D5">
      <w:pPr>
        <w:overflowPunct w:val="0"/>
        <w:autoSpaceDE w:val="0"/>
        <w:autoSpaceDN w:val="0"/>
        <w:adjustRightInd w:val="0"/>
        <w:textAlignment w:val="baseline"/>
        <w:rPr>
          <w:ins w:id="359" w:author="Stewart Bryant" w:date="2020-04-21T11:09:00Z"/>
          <w:rFonts w:eastAsia="Times New Roman"/>
          <w:szCs w:val="20"/>
          <w:lang w:eastAsia="en-US"/>
        </w:rPr>
      </w:pPr>
      <w:ins w:id="360" w:author="Stewart Bryant" w:date="2020-04-21T11:04:00Z">
        <w:r>
          <w:rPr>
            <w:rFonts w:eastAsia="Times New Roman"/>
            <w:szCs w:val="20"/>
            <w:lang w:eastAsia="en-US"/>
          </w:rPr>
          <w:t>TI-LFA is only one of a large number of IP</w:t>
        </w:r>
      </w:ins>
      <w:ins w:id="361" w:author="Stewart Bryant" w:date="2020-04-21T17:12:00Z">
        <w:r w:rsidR="00F260E4">
          <w:rPr>
            <w:rFonts w:eastAsia="Times New Roman"/>
            <w:szCs w:val="20"/>
            <w:lang w:eastAsia="en-US"/>
          </w:rPr>
          <w:t>FRR</w:t>
        </w:r>
      </w:ins>
      <w:ins w:id="362" w:author="Stewart Bryant" w:date="2020-04-21T11:04:00Z">
        <w:r>
          <w:rPr>
            <w:rFonts w:eastAsia="Times New Roman"/>
            <w:szCs w:val="20"/>
            <w:lang w:eastAsia="en-US"/>
          </w:rPr>
          <w:t xml:space="preserve"> techniques that have been designed </w:t>
        </w:r>
      </w:ins>
      <w:ins w:id="363" w:author="Stewart Bryant" w:date="2020-04-21T11:05:00Z">
        <w:r>
          <w:rPr>
            <w:rFonts w:eastAsia="Times New Roman"/>
            <w:szCs w:val="20"/>
            <w:lang w:eastAsia="en-US"/>
          </w:rPr>
          <w:t>[</w:t>
        </w:r>
      </w:ins>
      <w:ins w:id="364" w:author="Stewart Bryant" w:date="2020-04-21T11:06:00Z">
        <w:r>
          <w:rPr>
            <w:rFonts w:eastAsia="Times New Roman"/>
            <w:szCs w:val="20"/>
            <w:lang w:eastAsia="en-US"/>
          </w:rPr>
          <w:t xml:space="preserve">RFC5714] and only one approach to avoiding micro-loops during </w:t>
        </w:r>
        <w:proofErr w:type="spellStart"/>
        <w:r>
          <w:rPr>
            <w:rFonts w:eastAsia="Times New Roman"/>
            <w:szCs w:val="20"/>
            <w:lang w:eastAsia="en-US"/>
          </w:rPr>
          <w:t>reconvergence</w:t>
        </w:r>
        <w:proofErr w:type="spellEnd"/>
        <w:r>
          <w:rPr>
            <w:rFonts w:eastAsia="Times New Roman"/>
            <w:szCs w:val="20"/>
            <w:lang w:eastAsia="en-US"/>
          </w:rPr>
          <w:t xml:space="preserve"> [RFC5715].</w:t>
        </w:r>
      </w:ins>
      <w:ins w:id="365" w:author="Stewart Bryant" w:date="2020-04-21T11:07:00Z">
        <w:r>
          <w:rPr>
            <w:rFonts w:eastAsia="Times New Roman"/>
            <w:szCs w:val="20"/>
            <w:lang w:eastAsia="en-US"/>
          </w:rPr>
          <w:t xml:space="preserve"> This is an </w:t>
        </w:r>
        <w:del w:id="366" w:author="Yingzhen Qu" w:date="2020-05-03T16:01:00Z">
          <w:r w:rsidDel="00CD0A74">
            <w:rPr>
              <w:rFonts w:eastAsia="Times New Roman"/>
              <w:szCs w:val="20"/>
              <w:lang w:eastAsia="en-US"/>
            </w:rPr>
            <w:delText>active areas of work and new techniques</w:delText>
          </w:r>
        </w:del>
      </w:ins>
      <w:ins w:id="367" w:author="Yingzhen Qu" w:date="2020-05-03T16:01:00Z">
        <w:r w:rsidR="00CD0A74">
          <w:rPr>
            <w:rFonts w:eastAsia="Times New Roman"/>
            <w:szCs w:val="20"/>
            <w:lang w:eastAsia="en-US"/>
          </w:rPr>
          <w:t>active area of work and new techniques</w:t>
        </w:r>
      </w:ins>
      <w:ins w:id="368" w:author="Stewart Bryant" w:date="2020-04-21T11:07:00Z">
        <w:r>
          <w:rPr>
            <w:rFonts w:eastAsia="Times New Roman"/>
            <w:szCs w:val="20"/>
            <w:lang w:eastAsia="en-US"/>
          </w:rPr>
          <w:t xml:space="preserve"> continue to be proposed </w:t>
        </w:r>
      </w:ins>
      <w:ins w:id="369" w:author="Stewart Bryant" w:date="2020-04-21T11:08:00Z">
        <w:r>
          <w:rPr>
            <w:rFonts w:eastAsia="Times New Roman"/>
            <w:szCs w:val="20"/>
            <w:lang w:eastAsia="en-US"/>
          </w:rPr>
          <w:t>for example</w:t>
        </w:r>
        <w:del w:id="370" w:author="Uma Chunduri" w:date="2020-04-21T12:09:00Z">
          <w:r w:rsidDel="00E732B9">
            <w:rPr>
              <w:rFonts w:eastAsia="Times New Roman"/>
              <w:szCs w:val="20"/>
              <w:lang w:eastAsia="en-US"/>
            </w:rPr>
            <w:delText xml:space="preserve"> </w:delText>
          </w:r>
        </w:del>
      </w:ins>
      <w:ins w:id="371" w:author="Uma Chunduri" w:date="2020-04-21T12:09:00Z">
        <w:r w:rsidR="00E732B9">
          <w:rPr>
            <w:rFonts w:eastAsia="Times New Roman"/>
            <w:szCs w:val="20"/>
            <w:lang w:eastAsia="en-US"/>
          </w:rPr>
          <w:t>[</w:t>
        </w:r>
        <w:proofErr w:type="spellStart"/>
        <w:r w:rsidR="00E732B9">
          <w:rPr>
            <w:rFonts w:eastAsia="Times New Roman"/>
            <w:szCs w:val="20"/>
            <w:lang w:eastAsia="en-US"/>
          </w:rPr>
          <w:t>pLFA</w:t>
        </w:r>
        <w:proofErr w:type="spellEnd"/>
        <w:r w:rsidR="00E732B9">
          <w:rPr>
            <w:rFonts w:eastAsia="Times New Roman"/>
            <w:szCs w:val="20"/>
            <w:lang w:eastAsia="en-US"/>
          </w:rPr>
          <w:t>]</w:t>
        </w:r>
      </w:ins>
      <w:ins w:id="372" w:author="Stewart Bryant" w:date="2020-04-21T11:09:00Z">
        <w:del w:id="373" w:author="Uma Chunduri" w:date="2020-04-21T12:09:00Z">
          <w:r w:rsidRPr="00313B85" w:rsidDel="00E732B9">
            <w:rPr>
              <w:rFonts w:eastAsia="Times New Roman"/>
              <w:szCs w:val="20"/>
              <w:lang w:eastAsia="en-US"/>
              <w:rPrChange w:id="374" w:author="Stewart Bryant" w:date="2020-04-21T11:09:00Z">
                <w:rPr>
                  <w:rFonts w:eastAsia="Times New Roman"/>
                  <w:b/>
                  <w:bCs/>
                  <w:szCs w:val="20"/>
                  <w:lang w:eastAsia="en-US"/>
                </w:rPr>
              </w:rPrChange>
            </w:rPr>
            <w:delText>draft-bryant-rtgwg-plfa</w:delText>
          </w:r>
        </w:del>
        <w:r w:rsidR="00313B85">
          <w:rPr>
            <w:rFonts w:eastAsia="Times New Roman"/>
            <w:szCs w:val="20"/>
            <w:lang w:eastAsia="en-US"/>
          </w:rPr>
          <w:t>.</w:t>
        </w:r>
      </w:ins>
    </w:p>
    <w:p w14:paraId="15689172" w14:textId="49826165" w:rsidR="00D124D5" w:rsidRPr="00313B85" w:rsidRDefault="00313B85">
      <w:pPr>
        <w:pStyle w:val="HTMLPreformatted"/>
        <w:rPr>
          <w:rFonts w:eastAsia="Times New Roman"/>
          <w:lang w:eastAsia="en-US"/>
        </w:rPr>
        <w:pPrChange w:id="375" w:author="Stewart Bryant" w:date="2020-04-21T11:11:00Z">
          <w:pPr>
            <w:overflowPunct w:val="0"/>
            <w:autoSpaceDE w:val="0"/>
            <w:autoSpaceDN w:val="0"/>
            <w:adjustRightInd w:val="0"/>
            <w:textAlignment w:val="baseline"/>
          </w:pPr>
        </w:pPrChange>
      </w:pPr>
      <w:ins w:id="376" w:author="Stewart Bryant" w:date="2020-04-21T11:09:00Z">
        <w:del w:id="377" w:author="Yingzhen Qu" w:date="2020-05-03T16:01:00Z">
          <w:r w:rsidRPr="00313B85" w:rsidDel="00CD0A74">
            <w:rPr>
              <w:rFonts w:ascii="Times New Roman" w:eastAsia="Times New Roman" w:hAnsi="Times New Roman" w:cs="Times New Roman"/>
              <w:sz w:val="24"/>
              <w:lang w:val="en-GB" w:eastAsia="en-US"/>
            </w:rPr>
            <w:delText>Additionally</w:delText>
          </w:r>
        </w:del>
      </w:ins>
      <w:ins w:id="378" w:author="Yingzhen Qu" w:date="2020-05-03T16:01:00Z">
        <w:r w:rsidR="00CD0A74" w:rsidRPr="00313B85">
          <w:rPr>
            <w:rFonts w:ascii="Times New Roman" w:eastAsia="Times New Roman" w:hAnsi="Times New Roman" w:cs="Times New Roman"/>
            <w:sz w:val="24"/>
            <w:lang w:val="en-GB" w:eastAsia="en-US"/>
          </w:rPr>
          <w:t>Additionally,</w:t>
        </w:r>
      </w:ins>
      <w:ins w:id="379" w:author="Stewart Bryant" w:date="2020-04-21T11:09:00Z">
        <w:r w:rsidRPr="00313B85">
          <w:rPr>
            <w:rFonts w:ascii="Times New Roman" w:eastAsia="Times New Roman" w:hAnsi="Times New Roman" w:cs="Times New Roman"/>
            <w:sz w:val="24"/>
            <w:lang w:val="en-GB" w:eastAsia="en-US"/>
          </w:rPr>
          <w:t xml:space="preserve"> new approached to path </w:t>
        </w:r>
      </w:ins>
      <w:ins w:id="380" w:author="Stewart Bryant" w:date="2020-04-21T11:10:00Z">
        <w:r w:rsidRPr="00313B85">
          <w:rPr>
            <w:rFonts w:ascii="Times New Roman" w:eastAsia="Times New Roman" w:hAnsi="Times New Roman" w:cs="Times New Roman"/>
            <w:sz w:val="24"/>
            <w:lang w:val="en-GB" w:eastAsia="en-US"/>
          </w:rPr>
          <w:t xml:space="preserve">construction in routing networks continue to be researched such as </w:t>
        </w:r>
      </w:ins>
      <w:ins w:id="381" w:author="Uma Chunduri" w:date="2020-04-21T12:10:00Z">
        <w:del w:id="382" w:author="Yingzhen Qu" w:date="2020-05-06T14:11:00Z">
          <w:r w:rsidR="00E732B9" w:rsidDel="00BA48A3">
            <w:rPr>
              <w:rFonts w:ascii="Times New Roman" w:eastAsia="Times New Roman" w:hAnsi="Times New Roman" w:cs="Times New Roman"/>
              <w:sz w:val="24"/>
              <w:lang w:val="en-GB" w:eastAsia="en-US"/>
            </w:rPr>
            <w:delText>[</w:delText>
          </w:r>
        </w:del>
        <w:r w:rsidR="00E732B9">
          <w:rPr>
            <w:rFonts w:ascii="Times New Roman" w:eastAsia="Times New Roman" w:hAnsi="Times New Roman" w:cs="Times New Roman"/>
            <w:sz w:val="24"/>
            <w:lang w:val="en-GB" w:eastAsia="en-US"/>
          </w:rPr>
          <w:t>PPR-Path</w:t>
        </w:r>
      </w:ins>
      <w:ins w:id="383" w:author="Yingzhen Qu" w:date="2020-05-06T14:11:00Z">
        <w:r w:rsidR="00BA48A3">
          <w:rPr>
            <w:rFonts w:ascii="Times New Roman" w:eastAsia="Times New Roman" w:hAnsi="Times New Roman" w:cs="Times New Roman"/>
            <w:sz w:val="24"/>
            <w:lang w:val="en-GB" w:eastAsia="en-US"/>
          </w:rPr>
          <w:t xml:space="preserve"> [PPR]</w:t>
        </w:r>
      </w:ins>
      <w:ins w:id="384" w:author="Uma Chunduri" w:date="2020-04-21T12:10:00Z">
        <w:del w:id="385" w:author="Yingzhen Qu" w:date="2020-05-06T14:11:00Z">
          <w:r w:rsidR="00E732B9" w:rsidDel="00BA48A3">
            <w:rPr>
              <w:rFonts w:ascii="Times New Roman" w:eastAsia="Times New Roman" w:hAnsi="Times New Roman" w:cs="Times New Roman"/>
              <w:sz w:val="24"/>
              <w:lang w:val="en-GB" w:eastAsia="en-US"/>
            </w:rPr>
            <w:delText>]</w:delText>
          </w:r>
        </w:del>
        <w:r w:rsidR="00E732B9">
          <w:rPr>
            <w:rFonts w:ascii="Times New Roman" w:eastAsia="Times New Roman" w:hAnsi="Times New Roman" w:cs="Times New Roman"/>
            <w:sz w:val="24"/>
            <w:lang w:val="en-GB" w:eastAsia="en-US"/>
          </w:rPr>
          <w:t xml:space="preserve"> and </w:t>
        </w:r>
      </w:ins>
      <w:ins w:id="386" w:author="Yingzhen Qu" w:date="2020-05-06T14:11:00Z">
        <w:r w:rsidR="00BA48A3">
          <w:rPr>
            <w:rFonts w:ascii="Times New Roman" w:eastAsia="Times New Roman" w:hAnsi="Times New Roman" w:cs="Times New Roman"/>
            <w:sz w:val="24"/>
            <w:lang w:val="en-GB" w:eastAsia="en-US"/>
          </w:rPr>
          <w:t>PPR-Gr</w:t>
        </w:r>
      </w:ins>
      <w:ins w:id="387" w:author="Yingzhen Qu" w:date="2020-05-06T14:12:00Z">
        <w:r w:rsidR="00BA48A3">
          <w:rPr>
            <w:rFonts w:ascii="Times New Roman" w:eastAsia="Times New Roman" w:hAnsi="Times New Roman" w:cs="Times New Roman"/>
            <w:sz w:val="24"/>
            <w:lang w:val="en-GB" w:eastAsia="en-US"/>
          </w:rPr>
          <w:t xml:space="preserve">aph </w:t>
        </w:r>
      </w:ins>
      <w:ins w:id="388" w:author="Uma Chunduri" w:date="2020-04-21T12:10:00Z">
        <w:r w:rsidR="00E732B9">
          <w:rPr>
            <w:rFonts w:ascii="Times New Roman" w:eastAsia="Times New Roman" w:hAnsi="Times New Roman" w:cs="Times New Roman"/>
            <w:sz w:val="24"/>
            <w:lang w:val="en-GB" w:eastAsia="en-US"/>
          </w:rPr>
          <w:t>[PPR-Graph].</w:t>
        </w:r>
        <w:r w:rsidR="00E732B9" w:rsidRPr="00E732B9" w:rsidDel="00E732B9">
          <w:rPr>
            <w:rFonts w:ascii="Times New Roman" w:eastAsia="Times New Roman" w:hAnsi="Times New Roman" w:cs="Times New Roman"/>
            <w:sz w:val="24"/>
            <w:lang w:val="en-GB" w:eastAsia="en-US"/>
          </w:rPr>
          <w:t xml:space="preserve"> </w:t>
        </w:r>
      </w:ins>
      <w:ins w:id="389" w:author="Stewart Bryant" w:date="2020-04-21T11:10:00Z">
        <w:del w:id="390" w:author="Uma Chunduri" w:date="2020-04-21T12:10:00Z">
          <w:r w:rsidRPr="00313B85" w:rsidDel="00E732B9">
            <w:rPr>
              <w:rFonts w:ascii="Times New Roman" w:eastAsia="Times New Roman" w:hAnsi="Times New Roman" w:cs="Times New Roman"/>
              <w:sz w:val="24"/>
              <w:lang w:val="en-GB" w:eastAsia="en-US"/>
              <w:rPrChange w:id="391" w:author="Stewart Bryant" w:date="2020-04-21T11:11:00Z">
                <w:rPr>
                  <w:color w:val="000000"/>
                </w:rPr>
              </w:rPrChange>
            </w:rPr>
            <w:fldChar w:fldCharType="begin"/>
          </w:r>
          <w:r w:rsidRPr="00313B85" w:rsidDel="00E732B9">
            <w:rPr>
              <w:rFonts w:ascii="Times New Roman" w:eastAsia="Times New Roman" w:hAnsi="Times New Roman" w:cs="Times New Roman"/>
              <w:sz w:val="24"/>
              <w:lang w:val="en-GB" w:eastAsia="en-US"/>
              <w:rPrChange w:id="392" w:author="Stewart Bryant" w:date="2020-04-21T11:11:00Z">
                <w:rPr>
                  <w:color w:val="000000"/>
                </w:rPr>
              </w:rPrChange>
            </w:rPr>
            <w:delInstrText xml:space="preserve"> HYPERLINK "https://tools.ietf.org/html/draft-chunduri-lsr-isis-preferred-path-routing-03" </w:delInstrText>
          </w:r>
          <w:r w:rsidRPr="00313B85" w:rsidDel="00E732B9">
            <w:rPr>
              <w:rFonts w:ascii="Times New Roman" w:eastAsia="Times New Roman" w:hAnsi="Times New Roman" w:cs="Times New Roman"/>
              <w:sz w:val="24"/>
              <w:lang w:val="en-GB" w:eastAsia="en-US"/>
              <w:rPrChange w:id="393" w:author="Stewart Bryant" w:date="2020-04-21T11:11:00Z">
                <w:rPr>
                  <w:color w:val="000000"/>
                </w:rPr>
              </w:rPrChange>
            </w:rPr>
            <w:fldChar w:fldCharType="separate"/>
          </w:r>
          <w:r w:rsidRPr="00313B85" w:rsidDel="00E732B9">
            <w:rPr>
              <w:rFonts w:ascii="Times New Roman" w:eastAsia="Times New Roman" w:hAnsi="Times New Roman"/>
              <w:lang w:eastAsia="en-US"/>
              <w:rPrChange w:id="394" w:author="Stewart Bryant" w:date="2020-04-21T11:11:00Z">
                <w:rPr>
                  <w:rStyle w:val="Hyperlink"/>
                </w:rPr>
              </w:rPrChange>
            </w:rPr>
            <w:delText>draft-chunduri-lsr-isis-preferred-path-routing</w:delText>
          </w:r>
          <w:r w:rsidRPr="00313B85" w:rsidDel="00E732B9">
            <w:rPr>
              <w:rFonts w:ascii="Times New Roman" w:eastAsia="Times New Roman" w:hAnsi="Times New Roman" w:cs="Times New Roman"/>
              <w:sz w:val="24"/>
              <w:lang w:val="en-GB" w:eastAsia="en-US"/>
              <w:rPrChange w:id="395" w:author="Stewart Bryant" w:date="2020-04-21T11:11:00Z">
                <w:rPr>
                  <w:color w:val="000000"/>
                </w:rPr>
              </w:rPrChange>
            </w:rPr>
            <w:fldChar w:fldCharType="end"/>
          </w:r>
          <w:r w:rsidRPr="00313B85" w:rsidDel="00E732B9">
            <w:rPr>
              <w:rFonts w:ascii="Times New Roman" w:eastAsia="Times New Roman" w:hAnsi="Times New Roman" w:cs="Times New Roman"/>
              <w:sz w:val="24"/>
              <w:lang w:val="en-GB" w:eastAsia="en-US"/>
              <w:rPrChange w:id="396" w:author="Stewart Bryant" w:date="2020-04-21T11:11:00Z">
                <w:rPr>
                  <w:color w:val="000000"/>
                </w:rPr>
              </w:rPrChange>
            </w:rPr>
            <w:delText xml:space="preserve"> and </w:delText>
          </w:r>
        </w:del>
      </w:ins>
      <w:ins w:id="397" w:author="Stewart Bryant" w:date="2020-04-21T11:11:00Z">
        <w:del w:id="398" w:author="Uma Chunduri" w:date="2020-04-21T12:10:00Z">
          <w:r w:rsidRPr="00313B85" w:rsidDel="00E732B9">
            <w:rPr>
              <w:rFonts w:ascii="Times New Roman" w:eastAsia="Times New Roman" w:hAnsi="Times New Roman" w:cs="Times New Roman"/>
              <w:sz w:val="24"/>
              <w:lang w:val="en-GB" w:eastAsia="en-US"/>
              <w:rPrChange w:id="399" w:author="Stewart Bryant" w:date="2020-04-21T11:11:00Z">
                <w:rPr>
                  <w:color w:val="000000"/>
                </w:rPr>
              </w:rPrChange>
            </w:rPr>
            <w:fldChar w:fldCharType="begin"/>
          </w:r>
          <w:r w:rsidRPr="00313B85" w:rsidDel="00E732B9">
            <w:rPr>
              <w:rFonts w:ascii="Times New Roman" w:eastAsia="Times New Roman" w:hAnsi="Times New Roman" w:cs="Times New Roman"/>
              <w:sz w:val="24"/>
              <w:lang w:val="en-GB" w:eastAsia="en-US"/>
              <w:rPrChange w:id="400" w:author="Stewart Bryant" w:date="2020-04-21T11:11:00Z">
                <w:rPr>
                  <w:color w:val="000000"/>
                </w:rPr>
              </w:rPrChange>
            </w:rPr>
            <w:delInstrText xml:space="preserve"> HYPERLINK "https://tools.ietf.org/html/draft-ce-lsr-ppr-graph-02" </w:delInstrText>
          </w:r>
          <w:r w:rsidRPr="00313B85" w:rsidDel="00E732B9">
            <w:rPr>
              <w:rFonts w:ascii="Times New Roman" w:eastAsia="Times New Roman" w:hAnsi="Times New Roman" w:cs="Times New Roman"/>
              <w:sz w:val="24"/>
              <w:lang w:val="en-GB" w:eastAsia="en-US"/>
              <w:rPrChange w:id="401" w:author="Stewart Bryant" w:date="2020-04-21T11:11:00Z">
                <w:rPr>
                  <w:color w:val="000000"/>
                </w:rPr>
              </w:rPrChange>
            </w:rPr>
            <w:fldChar w:fldCharType="separate"/>
          </w:r>
          <w:r w:rsidRPr="00313B85" w:rsidDel="00E732B9">
            <w:rPr>
              <w:rFonts w:ascii="Times New Roman" w:eastAsia="Times New Roman" w:hAnsi="Times New Roman"/>
              <w:lang w:eastAsia="en-US"/>
              <w:rPrChange w:id="402" w:author="Stewart Bryant" w:date="2020-04-21T11:11:00Z">
                <w:rPr>
                  <w:rStyle w:val="Hyperlink"/>
                </w:rPr>
              </w:rPrChange>
            </w:rPr>
            <w:delText>draft-ce-lsr-ppr-graph</w:delText>
          </w:r>
          <w:r w:rsidRPr="00313B85" w:rsidDel="00E732B9">
            <w:rPr>
              <w:rFonts w:ascii="Times New Roman" w:eastAsia="Times New Roman" w:hAnsi="Times New Roman" w:cs="Times New Roman"/>
              <w:sz w:val="24"/>
              <w:lang w:val="en-GB" w:eastAsia="en-US"/>
              <w:rPrChange w:id="403" w:author="Stewart Bryant" w:date="2020-04-21T11:11:00Z">
                <w:rPr>
                  <w:color w:val="000000"/>
                </w:rPr>
              </w:rPrChange>
            </w:rPr>
            <w:fldChar w:fldCharType="end"/>
          </w:r>
        </w:del>
      </w:ins>
    </w:p>
    <w:p w14:paraId="641E1672" w14:textId="7E3BDE85" w:rsidR="00C65CA3" w:rsidRPr="00C65CA3" w:rsidRDefault="001D3160" w:rsidP="00C65CA3">
      <w:pPr>
        <w:overflowPunct w:val="0"/>
        <w:autoSpaceDE w:val="0"/>
        <w:autoSpaceDN w:val="0"/>
        <w:adjustRightInd w:val="0"/>
        <w:textAlignment w:val="baseline"/>
        <w:rPr>
          <w:rFonts w:eastAsia="Times New Roman"/>
          <w:szCs w:val="20"/>
          <w:lang w:eastAsia="en-US"/>
        </w:rPr>
      </w:pPr>
      <w:ins w:id="404" w:author="Uma Chunduri" w:date="2020-04-21T12:27:00Z">
        <w:r>
          <w:rPr>
            <w:rFonts w:eastAsia="Times New Roman"/>
            <w:szCs w:val="20"/>
            <w:lang w:eastAsia="en-US"/>
          </w:rPr>
          <w:t xml:space="preserve">This </w:t>
        </w:r>
      </w:ins>
      <w:del w:id="405" w:author="Uma Chunduri" w:date="2020-04-21T12:27:00Z">
        <w:r w:rsidR="00C65CA3" w:rsidRPr="00C65CA3" w:rsidDel="001D3160">
          <w:rPr>
            <w:rFonts w:eastAsia="Times New Roman"/>
            <w:szCs w:val="20"/>
            <w:lang w:eastAsia="en-US"/>
          </w:rPr>
          <w:delText>A</w:delText>
        </w:r>
      </w:del>
      <w:r w:rsidR="00C65CA3" w:rsidRPr="00C65CA3">
        <w:rPr>
          <w:rFonts w:eastAsia="Times New Roman"/>
          <w:szCs w:val="20"/>
          <w:lang w:eastAsia="en-US"/>
        </w:rPr>
        <w:t xml:space="preserve"> mixed approach [</w:t>
      </w:r>
      <w:ins w:id="406" w:author="Yingzhen Qu" w:date="2020-05-06T14:10:00Z">
        <w:r w:rsidR="00BA48A3">
          <w:rPr>
            <w:rFonts w:eastAsia="Times New Roman"/>
            <w:szCs w:val="20"/>
            <w:lang w:eastAsia="en-US"/>
          </w:rPr>
          <w:t>PPR</w:t>
        </w:r>
      </w:ins>
      <w:ins w:id="407" w:author="Uma Chunduri" w:date="2020-04-21T12:10:00Z">
        <w:del w:id="408" w:author="Yingzhen Qu" w:date="2020-05-06T14:10:00Z">
          <w:r w:rsidR="00E732B9" w:rsidDel="00BA48A3">
            <w:rPr>
              <w:rFonts w:eastAsia="Times New Roman"/>
              <w:szCs w:val="20"/>
              <w:lang w:eastAsia="en-US"/>
            </w:rPr>
            <w:delText>Chunduri</w:delText>
          </w:r>
        </w:del>
      </w:ins>
      <w:del w:id="409" w:author="Uma Chunduri" w:date="2020-04-21T12:10:00Z">
        <w:r w:rsidR="00C65CA3" w:rsidRPr="00C65CA3" w:rsidDel="00E732B9">
          <w:rPr>
            <w:rFonts w:eastAsia="Times New Roman"/>
            <w:szCs w:val="20"/>
            <w:lang w:eastAsia="en-US"/>
          </w:rPr>
          <w:delText>REF1</w:delText>
        </w:r>
      </w:del>
      <w:r w:rsidR="00C65CA3" w:rsidRPr="00C65CA3">
        <w:rPr>
          <w:rFonts w:eastAsia="Times New Roman"/>
          <w:szCs w:val="20"/>
          <w:lang w:eastAsia="en-US"/>
        </w:rPr>
        <w:t>] of centrally computed TE paths or graphs (point-to-multipoint) based on the characteristics alluded above but responding to dynamic routing events in a distributed fashion would be useful to cater the high-precision service demands set forth in FG</w:t>
      </w:r>
      <w:ins w:id="410" w:author="Toy, Mehmet" w:date="2020-04-16T16:47:00Z">
        <w:r w:rsidR="00EE0DF7">
          <w:rPr>
            <w:rFonts w:eastAsia="Times New Roman"/>
            <w:szCs w:val="20"/>
            <w:lang w:eastAsia="en-US"/>
          </w:rPr>
          <w:t>NET</w:t>
        </w:r>
      </w:ins>
      <w:del w:id="411" w:author="Toy, Mehmet" w:date="2020-04-16T16:47:00Z">
        <w:r w:rsidR="00C65CA3" w:rsidRPr="00C65CA3" w:rsidDel="00EE0DF7">
          <w:rPr>
            <w:rFonts w:eastAsia="Times New Roman"/>
            <w:szCs w:val="20"/>
            <w:lang w:eastAsia="en-US"/>
          </w:rPr>
          <w:delText>-</w:delText>
        </w:r>
      </w:del>
      <w:r w:rsidR="00C65CA3" w:rsidRPr="00C65CA3">
        <w:rPr>
          <w:rFonts w:eastAsia="Times New Roman"/>
          <w:szCs w:val="20"/>
          <w:lang w:eastAsia="en-US"/>
        </w:rPr>
        <w:t xml:space="preserve">2030 Sub-Group 2 </w:t>
      </w:r>
      <w:r w:rsidR="00C65CA3" w:rsidRPr="00BB5D6D">
        <w:rPr>
          <w:rFonts w:eastAsia="Times New Roman"/>
          <w:szCs w:val="20"/>
          <w:highlight w:val="yellow"/>
          <w:lang w:eastAsia="en-US"/>
          <w:rPrChange w:id="412" w:author="Toy, Mehmet" w:date="2020-04-16T17:10:00Z">
            <w:rPr>
              <w:rFonts w:eastAsia="Times New Roman"/>
              <w:szCs w:val="20"/>
              <w:lang w:eastAsia="en-US"/>
            </w:rPr>
          </w:rPrChange>
        </w:rPr>
        <w:t>document [].</w:t>
      </w:r>
      <w:r w:rsidR="00C65CA3" w:rsidRPr="00C65CA3">
        <w:rPr>
          <w:rFonts w:eastAsia="Times New Roman"/>
          <w:szCs w:val="20"/>
          <w:lang w:eastAsia="en-US"/>
        </w:rPr>
        <w:t xml:space="preserve"> These paths and graphs should provide some of the QoS characteristics in the steady state as well as in FRR cases by responding to local link/node failure detection. To maintain the service level objectives, any failure detection should not resort to shortest-paths or a slow ingress detection/switchover technique, which can potentially cause high-precision service disruption [</w:t>
      </w:r>
      <w:proofErr w:type="spellStart"/>
      <w:ins w:id="413" w:author="Uma Chunduri" w:date="2020-04-21T12:09:00Z">
        <w:r w:rsidR="00E732B9">
          <w:rPr>
            <w:rFonts w:eastAsia="Times New Roman"/>
            <w:szCs w:val="20"/>
            <w:lang w:eastAsia="en-US"/>
          </w:rPr>
          <w:t>pLFA</w:t>
        </w:r>
      </w:ins>
      <w:proofErr w:type="spellEnd"/>
      <w:del w:id="414" w:author="Uma Chunduri" w:date="2020-04-21T12:09:00Z">
        <w:r w:rsidR="00C65CA3" w:rsidRPr="00C65CA3" w:rsidDel="00E732B9">
          <w:rPr>
            <w:rFonts w:eastAsia="Times New Roman"/>
            <w:szCs w:val="20"/>
            <w:lang w:eastAsia="en-US"/>
          </w:rPr>
          <w:delText>REF5</w:delText>
        </w:r>
      </w:del>
      <w:r w:rsidR="00C65CA3" w:rsidRPr="00C65CA3">
        <w:rPr>
          <w:rFonts w:eastAsia="Times New Roman"/>
          <w:szCs w:val="20"/>
          <w:lang w:eastAsia="en-US"/>
        </w:rPr>
        <w:t>]. If the underlying dynamic routing protocol were to provide these services, it is essential to maintain the convergence properties for the regular shortest-path routing in the network (for best-effort traffic).</w:t>
      </w:r>
    </w:p>
    <w:p w14:paraId="715009CC" w14:textId="77777777" w:rsidR="00C65CA3" w:rsidRPr="00C65CA3" w:rsidRDefault="00C65CA3" w:rsidP="00C65CA3">
      <w:pPr>
        <w:overflowPunct w:val="0"/>
        <w:autoSpaceDE w:val="0"/>
        <w:autoSpaceDN w:val="0"/>
        <w:adjustRightInd w:val="0"/>
        <w:jc w:val="center"/>
        <w:textAlignment w:val="baseline"/>
        <w:rPr>
          <w:rFonts w:eastAsia="Times New Roman"/>
          <w:szCs w:val="20"/>
          <w:lang w:eastAsia="en-US"/>
        </w:rPr>
      </w:pPr>
      <w:r w:rsidRPr="00C65CA3">
        <w:rPr>
          <w:rFonts w:eastAsia="Times New Roman"/>
          <w:noProof/>
          <w:szCs w:val="20"/>
          <w:lang w:val="en-US" w:eastAsia="en-US"/>
        </w:rPr>
        <w:lastRenderedPageBreak/>
        <w:drawing>
          <wp:inline distT="0" distB="0" distL="0" distR="0" wp14:anchorId="7848B2FC" wp14:editId="57A104A9">
            <wp:extent cx="3635115" cy="2494686"/>
            <wp:effectExtent l="0" t="0" r="0" b="0"/>
            <wp:docPr id="86926" name="Picture 8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3718" cy="2589805"/>
                    </a:xfrm>
                    <a:prstGeom prst="rect">
                      <a:avLst/>
                    </a:prstGeom>
                  </pic:spPr>
                </pic:pic>
              </a:graphicData>
            </a:graphic>
          </wp:inline>
        </w:drawing>
      </w:r>
    </w:p>
    <w:p w14:paraId="2694D704" w14:textId="40ED3073" w:rsidR="00C65CA3" w:rsidRPr="00C65CA3" w:rsidRDefault="00EE0DF7" w:rsidP="00C65CA3">
      <w:pPr>
        <w:overflowPunct w:val="0"/>
        <w:autoSpaceDE w:val="0"/>
        <w:autoSpaceDN w:val="0"/>
        <w:adjustRightInd w:val="0"/>
        <w:jc w:val="center"/>
        <w:textAlignment w:val="baseline"/>
        <w:rPr>
          <w:rFonts w:eastAsia="Times New Roman"/>
          <w:szCs w:val="20"/>
          <w:lang w:eastAsia="en-US"/>
        </w:rPr>
      </w:pPr>
      <w:bookmarkStart w:id="415" w:name="_Toc3820891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ins w:id="416" w:author="Toy, Mehmet" w:date="2020-04-16T16:46:00Z">
        <w:r>
          <w:rPr>
            <w:rFonts w:eastAsia="Times New Roman"/>
            <w:b/>
            <w:bCs/>
            <w:noProof/>
            <w:lang w:val="en-US" w:eastAsia="en-US"/>
          </w:rPr>
          <w:t>47</w:t>
        </w:r>
      </w:ins>
      <w:del w:id="417" w:author="Toy, Mehmet" w:date="2020-04-16T16:46:00Z">
        <w:r w:rsidDel="00EE0DF7">
          <w:rPr>
            <w:rFonts w:eastAsia="Times New Roman"/>
            <w:b/>
            <w:bCs/>
            <w:noProof/>
            <w:lang w:val="en-US" w:eastAsia="en-US"/>
          </w:rPr>
          <w:delText>45</w:delText>
        </w:r>
      </w:del>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del w:id="418" w:author="Toy, Mehmet" w:date="2020-04-16T16:46:00Z">
        <w:r w:rsidR="00C65CA3" w:rsidRPr="00C65CA3" w:rsidDel="00EE0DF7">
          <w:rPr>
            <w:rFonts w:eastAsia="Times New Roman"/>
            <w:szCs w:val="20"/>
            <w:lang w:eastAsia="en-US"/>
          </w:rPr>
          <w:delText xml:space="preserve">Figure x. </w:delText>
        </w:r>
      </w:del>
      <w:r w:rsidR="00C65CA3" w:rsidRPr="00C65CA3">
        <w:rPr>
          <w:rFonts w:eastAsia="Times New Roman"/>
          <w:szCs w:val="20"/>
          <w:lang w:eastAsia="en-US"/>
        </w:rPr>
        <w:t>Illustration of Preferred Path Routing (PPR)</w:t>
      </w:r>
      <w:bookmarkEnd w:id="415"/>
    </w:p>
    <w:p w14:paraId="37096A54" w14:textId="57719E67" w:rsidR="00C65CA3" w:rsidRDefault="00C65CA3" w:rsidP="00C65CA3">
      <w:pPr>
        <w:overflowPunct w:val="0"/>
        <w:autoSpaceDE w:val="0"/>
        <w:autoSpaceDN w:val="0"/>
        <w:adjustRightInd w:val="0"/>
        <w:contextualSpacing/>
        <w:textAlignment w:val="baseline"/>
        <w:rPr>
          <w:ins w:id="419" w:author="Yingzhen Qu" w:date="2020-05-06T14:09:00Z"/>
          <w:rFonts w:eastAsia="Times New Roman"/>
          <w:szCs w:val="20"/>
          <w:lang w:eastAsia="en-US"/>
        </w:rPr>
      </w:pPr>
    </w:p>
    <w:p w14:paraId="14C614DD" w14:textId="160C85B7" w:rsidR="00BA48A3" w:rsidRPr="009126A1" w:rsidRDefault="00BA48A3" w:rsidP="00BA48A3">
      <w:pPr>
        <w:overflowPunct w:val="0"/>
        <w:autoSpaceDE w:val="0"/>
        <w:autoSpaceDN w:val="0"/>
        <w:adjustRightInd w:val="0"/>
        <w:textAlignment w:val="baseline"/>
        <w:rPr>
          <w:ins w:id="420" w:author="Yingzhen Qu" w:date="2020-05-06T14:09:00Z"/>
        </w:rPr>
        <w:pPrChange w:id="421" w:author="Yingzhen Qu" w:date="2020-05-06T14:10:00Z">
          <w:pPr>
            <w:pStyle w:val="ListParagraph"/>
            <w:numPr>
              <w:numId w:val="109"/>
            </w:numPr>
            <w:overflowPunct w:val="0"/>
            <w:autoSpaceDE w:val="0"/>
            <w:autoSpaceDN w:val="0"/>
            <w:adjustRightInd w:val="0"/>
            <w:ind w:hanging="360"/>
            <w:textAlignment w:val="baseline"/>
          </w:pPr>
        </w:pPrChange>
      </w:pPr>
      <w:ins w:id="422" w:author="Yingzhen Qu" w:date="2020-05-06T14:10:00Z">
        <w:r>
          <w:t xml:space="preserve">[PPR] </w:t>
        </w:r>
      </w:ins>
      <w:ins w:id="423" w:author="Yingzhen Qu" w:date="2020-05-06T14:09:00Z">
        <w:r w:rsidRPr="00F132C2">
          <w:t xml:space="preserve">IEEE Global Communications Conference </w:t>
        </w:r>
        <w:r>
          <w:t xml:space="preserve">(GLOBECOM): "Preferred Path Routing - A Next-Generation Routing Framework Beyond Segment Routing", U. </w:t>
        </w:r>
        <w:proofErr w:type="spellStart"/>
        <w:r>
          <w:t>Chunduri</w:t>
        </w:r>
        <w:proofErr w:type="spellEnd"/>
        <w:r>
          <w:t xml:space="preserve">, A. </w:t>
        </w:r>
        <w:proofErr w:type="spellStart"/>
        <w:r>
          <w:t>Clemm</w:t>
        </w:r>
        <w:proofErr w:type="spellEnd"/>
        <w:r>
          <w:t>, R. Li, 2018, Abu Dhabi, UAE, December 2018.</w:t>
        </w:r>
      </w:ins>
    </w:p>
    <w:p w14:paraId="3CD6BAB9" w14:textId="29DF38EF" w:rsidR="00BA48A3" w:rsidRDefault="00BA48A3" w:rsidP="00BA48A3">
      <w:pPr>
        <w:overflowPunct w:val="0"/>
        <w:autoSpaceDE w:val="0"/>
        <w:autoSpaceDN w:val="0"/>
        <w:adjustRightInd w:val="0"/>
        <w:contextualSpacing/>
        <w:textAlignment w:val="baseline"/>
        <w:rPr>
          <w:ins w:id="424" w:author="Yingzhen Qu" w:date="2020-05-06T14:12:00Z"/>
          <w:rStyle w:val="Hyperlink"/>
        </w:rPr>
      </w:pPr>
      <w:ins w:id="425" w:author="Yingzhen Qu" w:date="2020-05-06T14:11:00Z">
        <w:r>
          <w:t xml:space="preserve"> </w:t>
        </w:r>
      </w:ins>
      <w:ins w:id="426" w:author="Yingzhen Qu" w:date="2020-05-06T14:10:00Z">
        <w:r>
          <w:t xml:space="preserve">[PLFA] </w:t>
        </w:r>
      </w:ins>
      <w:ins w:id="427" w:author="Yingzhen Qu" w:date="2020-05-06T14:09:00Z">
        <w:r w:rsidRPr="00D46ED0">
          <w:t>Preferred Path Loop-Free Alternate (</w:t>
        </w:r>
        <w:proofErr w:type="spellStart"/>
        <w:r w:rsidRPr="00D46ED0">
          <w:t>pLFA</w:t>
        </w:r>
        <w:proofErr w:type="spellEnd"/>
        <w:r w:rsidRPr="00D46ED0">
          <w:t>)</w:t>
        </w:r>
        <w:r>
          <w:t xml:space="preserve"> - </w:t>
        </w:r>
        <w:r>
          <w:fldChar w:fldCharType="begin"/>
        </w:r>
        <w:r>
          <w:instrText xml:space="preserve"> HYPERLINK "https://tools.ietf.org/html/draft-bryant-rtgwg-plfa-00" </w:instrText>
        </w:r>
        <w:r>
          <w:fldChar w:fldCharType="separate"/>
        </w:r>
        <w:r w:rsidRPr="00D46ED0">
          <w:rPr>
            <w:rStyle w:val="Hyperlink"/>
          </w:rPr>
          <w:t>https://tools.ietf.org/html/draft-bryant-rtgwg-plfa-00</w:t>
        </w:r>
        <w:r>
          <w:rPr>
            <w:rStyle w:val="Hyperlink"/>
          </w:rPr>
          <w:fldChar w:fldCharType="end"/>
        </w:r>
      </w:ins>
    </w:p>
    <w:p w14:paraId="7397E91C" w14:textId="50232E97" w:rsidR="00BA48A3" w:rsidRPr="00C65CA3" w:rsidRDefault="00BA48A3" w:rsidP="00BA48A3">
      <w:pPr>
        <w:overflowPunct w:val="0"/>
        <w:autoSpaceDE w:val="0"/>
        <w:autoSpaceDN w:val="0"/>
        <w:adjustRightInd w:val="0"/>
        <w:contextualSpacing/>
        <w:textAlignment w:val="baseline"/>
        <w:rPr>
          <w:rFonts w:eastAsia="Times New Roman"/>
          <w:szCs w:val="20"/>
          <w:lang w:eastAsia="en-US"/>
        </w:rPr>
      </w:pPr>
      <w:ins w:id="428" w:author="Yingzhen Qu" w:date="2020-05-06T14:12:00Z">
        <w:r w:rsidRPr="00BA48A3">
          <w:rPr>
            <w:rStyle w:val="Hyperlink"/>
            <w:color w:val="000000" w:themeColor="text1"/>
            <w:u w:val="none"/>
            <w:rPrChange w:id="429" w:author="Yingzhen Qu" w:date="2020-05-06T14:13:00Z">
              <w:rPr>
                <w:rStyle w:val="Hyperlink"/>
              </w:rPr>
            </w:rPrChange>
          </w:rPr>
          <w:t>[PPR-Graph]</w:t>
        </w:r>
        <w:r w:rsidRPr="00BA48A3">
          <w:rPr>
            <w:rStyle w:val="Hyperlink"/>
            <w:color w:val="000000" w:themeColor="text1"/>
            <w:rPrChange w:id="430" w:author="Yingzhen Qu" w:date="2020-05-06T14:13:00Z">
              <w:rPr>
                <w:rStyle w:val="Hyperlink"/>
              </w:rPr>
            </w:rPrChange>
          </w:rPr>
          <w:t xml:space="preserve"> </w:t>
        </w:r>
        <w:r w:rsidRPr="00BA48A3">
          <w:rPr>
            <w:rStyle w:val="Hyperlink"/>
          </w:rPr>
          <w:t>https://datatracker.ietf.org/doc/draft-ce-lsr-ppr-graph/</w:t>
        </w:r>
      </w:ins>
    </w:p>
    <w:p w14:paraId="10B07A6C" w14:textId="77777777" w:rsidR="007903FE" w:rsidRDefault="007903FE" w:rsidP="007903FE">
      <w:pPr>
        <w:overflowPunct w:val="0"/>
        <w:autoSpaceDE w:val="0"/>
        <w:autoSpaceDN w:val="0"/>
        <w:adjustRightInd w:val="0"/>
        <w:ind w:left="360"/>
        <w:contextualSpacing/>
        <w:textAlignment w:val="baseline"/>
        <w:rPr>
          <w:ins w:id="431" w:author="Yingzhen Qu" w:date="2020-05-06T14:27:00Z"/>
          <w:rFonts w:eastAsia="Times New Roman"/>
          <w:b/>
          <w:bCs/>
          <w:szCs w:val="20"/>
          <w:lang w:eastAsia="en-US"/>
        </w:rPr>
        <w:pPrChange w:id="432" w:author="Yingzhen Qu" w:date="2020-05-06T14:27:00Z">
          <w:pPr>
            <w:numPr>
              <w:numId w:val="54"/>
            </w:numPr>
            <w:overflowPunct w:val="0"/>
            <w:autoSpaceDE w:val="0"/>
            <w:autoSpaceDN w:val="0"/>
            <w:adjustRightInd w:val="0"/>
            <w:ind w:left="360" w:hanging="360"/>
            <w:contextualSpacing/>
            <w:textAlignment w:val="baseline"/>
          </w:pPr>
        </w:pPrChange>
      </w:pPr>
    </w:p>
    <w:p w14:paraId="7F40E2FE" w14:textId="468FAB6E" w:rsidR="00C65CA3" w:rsidRPr="00C65CA3" w:rsidRDefault="00C65CA3" w:rsidP="00C65CA3">
      <w:pPr>
        <w:numPr>
          <w:ilvl w:val="0"/>
          <w:numId w:val="54"/>
        </w:numPr>
        <w:overflowPunct w:val="0"/>
        <w:autoSpaceDE w:val="0"/>
        <w:autoSpaceDN w:val="0"/>
        <w:adjustRightInd w:val="0"/>
        <w:ind w:left="360"/>
        <w:contextualSpacing/>
        <w:textAlignment w:val="baseline"/>
        <w:rPr>
          <w:rFonts w:eastAsia="Times New Roman"/>
          <w:b/>
          <w:bCs/>
          <w:szCs w:val="20"/>
          <w:lang w:eastAsia="en-US"/>
        </w:rPr>
      </w:pPr>
      <w:r w:rsidRPr="00C65CA3">
        <w:rPr>
          <w:rFonts w:eastAsia="Times New Roman"/>
          <w:b/>
          <w:bCs/>
          <w:szCs w:val="20"/>
          <w:lang w:eastAsia="en-US"/>
        </w:rPr>
        <w:t>Predictive Routing</w:t>
      </w:r>
    </w:p>
    <w:p w14:paraId="62605A96" w14:textId="4E69F1ED" w:rsidR="000253BE" w:rsidRDefault="001D3160" w:rsidP="00C65CA3">
      <w:pPr>
        <w:overflowPunct w:val="0"/>
        <w:autoSpaceDE w:val="0"/>
        <w:autoSpaceDN w:val="0"/>
        <w:adjustRightInd w:val="0"/>
        <w:textAlignment w:val="baseline"/>
        <w:rPr>
          <w:ins w:id="433" w:author="Yingzhen Qu" w:date="2020-05-04T15:00:00Z"/>
          <w:rFonts w:eastAsia="Times New Roman"/>
          <w:szCs w:val="20"/>
          <w:lang w:eastAsia="en-US"/>
        </w:rPr>
      </w:pPr>
      <w:ins w:id="434" w:author="Uma Chunduri" w:date="2020-04-21T12:29:00Z">
        <w:del w:id="435" w:author="Yingzhen Qu" w:date="2020-05-04T15:00:00Z">
          <w:r w:rsidDel="000253BE">
            <w:rPr>
              <w:rFonts w:eastAsia="Times New Roman"/>
              <w:szCs w:val="20"/>
              <w:lang w:eastAsia="en-US"/>
            </w:rPr>
            <w:delText xml:space="preserve">In </w:delText>
          </w:r>
        </w:del>
      </w:ins>
      <w:ins w:id="436" w:author="Yingzhen Qu" w:date="2020-05-04T15:00:00Z">
        <w:r w:rsidR="000253BE" w:rsidRPr="00C65CA3">
          <w:rPr>
            <w:rFonts w:eastAsia="Times New Roman"/>
            <w:szCs w:val="20"/>
            <w:lang w:eastAsia="en-US"/>
          </w:rPr>
          <w:t>Predictive routing means the change in the state of a router/host can be predicted; hence the routing algorithm can make route changes before or as an event occurs. There</w:t>
        </w:r>
        <w:r w:rsidR="000253BE">
          <w:rPr>
            <w:rFonts w:eastAsia="Times New Roman"/>
            <w:szCs w:val="20"/>
            <w:lang w:eastAsia="en-US"/>
          </w:rPr>
          <w:t xml:space="preserve"> are</w:t>
        </w:r>
        <w:r w:rsidR="000253BE" w:rsidRPr="00C65CA3">
          <w:rPr>
            <w:rFonts w:eastAsia="Times New Roman"/>
            <w:szCs w:val="20"/>
            <w:lang w:eastAsia="en-US"/>
          </w:rPr>
          <w:t xml:space="preserve"> new categor</w:t>
        </w:r>
        <w:r w:rsidR="000253BE">
          <w:rPr>
            <w:rFonts w:eastAsia="Times New Roman"/>
            <w:szCs w:val="20"/>
            <w:lang w:eastAsia="en-US"/>
          </w:rPr>
          <w:t>ies</w:t>
        </w:r>
        <w:r w:rsidR="000253BE" w:rsidRPr="00C65CA3">
          <w:rPr>
            <w:rFonts w:eastAsia="Times New Roman"/>
            <w:szCs w:val="20"/>
            <w:lang w:eastAsia="en-US"/>
          </w:rPr>
          <w:t xml:space="preserve"> of applications that may benefit from predictive routing: </w:t>
        </w:r>
      </w:ins>
      <w:ins w:id="437" w:author="Yingzhen Qu" w:date="2020-05-06T14:29:00Z">
        <w:r w:rsidR="007903FE" w:rsidRPr="00C65CA3">
          <w:rPr>
            <w:rFonts w:eastAsia="Times New Roman"/>
            <w:szCs w:val="20"/>
            <w:lang w:eastAsia="en-US"/>
          </w:rPr>
          <w:t xml:space="preserve">such as with cars driving on a highway, or robots moving in a factory. </w:t>
        </w:r>
        <w:r w:rsidR="007903FE">
          <w:rPr>
            <w:rFonts w:eastAsia="Times New Roman"/>
            <w:szCs w:val="20"/>
            <w:lang w:eastAsia="en-US"/>
          </w:rPr>
          <w:t>T</w:t>
        </w:r>
      </w:ins>
      <w:ins w:id="438" w:author="Yingzhen Qu" w:date="2020-05-04T15:00:00Z">
        <w:r w:rsidR="000253BE" w:rsidRPr="00C65CA3">
          <w:rPr>
            <w:rFonts w:eastAsia="Times New Roman"/>
            <w:szCs w:val="20"/>
            <w:lang w:eastAsia="en-US"/>
          </w:rPr>
          <w:t>hese are applications where packet loss or delay is potentially very harmful</w:t>
        </w:r>
      </w:ins>
      <w:ins w:id="439" w:author="Yingzhen Qu" w:date="2020-05-06T14:29:00Z">
        <w:r w:rsidR="007903FE">
          <w:rPr>
            <w:rFonts w:eastAsia="Times New Roman"/>
            <w:szCs w:val="20"/>
            <w:lang w:eastAsia="en-US"/>
          </w:rPr>
          <w:t>, but their movement can be either pre</w:t>
        </w:r>
      </w:ins>
      <w:ins w:id="440" w:author="Yingzhen Qu" w:date="2020-05-06T14:30:00Z">
        <w:r w:rsidR="007903FE">
          <w:rPr>
            <w:rFonts w:eastAsia="Times New Roman"/>
            <w:szCs w:val="20"/>
            <w:lang w:eastAsia="en-US"/>
          </w:rPr>
          <w:t xml:space="preserve">-defined or </w:t>
        </w:r>
      </w:ins>
      <w:ins w:id="441" w:author="Yingzhen Qu" w:date="2020-05-06T14:29:00Z">
        <w:r w:rsidR="007903FE">
          <w:rPr>
            <w:rFonts w:eastAsia="Times New Roman"/>
            <w:szCs w:val="20"/>
            <w:lang w:eastAsia="en-US"/>
          </w:rPr>
          <w:t>predicted in a way.</w:t>
        </w:r>
      </w:ins>
    </w:p>
    <w:p w14:paraId="7751193D" w14:textId="6BC52ED7" w:rsidR="00C65CA3" w:rsidRPr="00C65CA3" w:rsidDel="002D6D1B" w:rsidRDefault="001D3160" w:rsidP="00C65CA3">
      <w:pPr>
        <w:overflowPunct w:val="0"/>
        <w:autoSpaceDE w:val="0"/>
        <w:autoSpaceDN w:val="0"/>
        <w:adjustRightInd w:val="0"/>
        <w:textAlignment w:val="baseline"/>
        <w:rPr>
          <w:del w:id="442" w:author="Yingzhen Qu" w:date="2020-05-06T14:39:00Z"/>
          <w:rFonts w:eastAsia="Times New Roman"/>
          <w:szCs w:val="20"/>
          <w:lang w:eastAsia="en-US"/>
        </w:rPr>
      </w:pPr>
      <w:ins w:id="443" w:author="Uma Chunduri" w:date="2020-04-21T12:29:00Z">
        <w:del w:id="444" w:author="Yingzhen Qu" w:date="2020-05-06T14:39:00Z">
          <w:r w:rsidDel="002D6D1B">
            <w:rPr>
              <w:rFonts w:eastAsia="Times New Roman"/>
              <w:szCs w:val="20"/>
              <w:lang w:eastAsia="en-US"/>
            </w:rPr>
            <w:delText xml:space="preserve">intra-domain, </w:delText>
          </w:r>
        </w:del>
      </w:ins>
      <w:del w:id="445" w:author="Yingzhen Qu" w:date="2020-05-06T14:39:00Z">
        <w:r w:rsidR="00C65CA3" w:rsidRPr="00C65CA3" w:rsidDel="002D6D1B">
          <w:rPr>
            <w:rFonts w:eastAsia="Times New Roman"/>
            <w:szCs w:val="20"/>
            <w:lang w:eastAsia="en-US"/>
          </w:rPr>
          <w:delText>F</w:delText>
        </w:r>
      </w:del>
      <w:ins w:id="446" w:author="Uma Chunduri" w:date="2020-04-21T12:30:00Z">
        <w:del w:id="447" w:author="Yingzhen Qu" w:date="2020-05-06T14:39:00Z">
          <w:r w:rsidDel="002D6D1B">
            <w:rPr>
              <w:rFonts w:eastAsia="Times New Roman"/>
              <w:szCs w:val="20"/>
              <w:lang w:eastAsia="en-US"/>
            </w:rPr>
            <w:delText>f</w:delText>
          </w:r>
        </w:del>
      </w:ins>
      <w:del w:id="448" w:author="Yingzhen Qu" w:date="2020-05-06T14:39:00Z">
        <w:r w:rsidR="00C65CA3" w:rsidRPr="00C65CA3" w:rsidDel="002D6D1B">
          <w:rPr>
            <w:rFonts w:eastAsia="Times New Roman"/>
            <w:szCs w:val="20"/>
            <w:lang w:eastAsia="en-US"/>
          </w:rPr>
          <w:delText xml:space="preserve">ast convergence has always been one merit </w:delText>
        </w:r>
      </w:del>
      <w:ins w:id="449" w:author="Stewart Bryant" w:date="2020-04-21T11:12:00Z">
        <w:del w:id="450" w:author="Yingzhen Qu" w:date="2020-05-06T14:39:00Z">
          <w:r w:rsidR="00313B85" w:rsidDel="002D6D1B">
            <w:rPr>
              <w:rFonts w:eastAsia="Times New Roman"/>
              <w:szCs w:val="20"/>
              <w:lang w:eastAsia="en-US"/>
            </w:rPr>
            <w:delText xml:space="preserve">method used </w:delText>
          </w:r>
        </w:del>
      </w:ins>
      <w:ins w:id="451" w:author="Stewart Bryant" w:date="2020-04-21T11:13:00Z">
        <w:del w:id="452" w:author="Yingzhen Qu" w:date="2020-05-06T14:39:00Z">
          <w:r w:rsidR="00313B85" w:rsidDel="002D6D1B">
            <w:rPr>
              <w:rFonts w:eastAsia="Times New Roman"/>
              <w:szCs w:val="20"/>
              <w:lang w:eastAsia="en-US"/>
            </w:rPr>
            <w:delText xml:space="preserve">by routing protocols </w:delText>
          </w:r>
        </w:del>
      </w:ins>
      <w:ins w:id="453" w:author="Stewart Bryant" w:date="2020-04-21T11:12:00Z">
        <w:del w:id="454" w:author="Yingzhen Qu" w:date="2020-05-06T14:39:00Z">
          <w:r w:rsidR="00313B85" w:rsidDel="002D6D1B">
            <w:rPr>
              <w:rFonts w:eastAsia="Times New Roman"/>
              <w:szCs w:val="20"/>
              <w:lang w:eastAsia="en-US"/>
            </w:rPr>
            <w:delText xml:space="preserve">to minimise service </w:delText>
          </w:r>
        </w:del>
      </w:ins>
      <w:ins w:id="455" w:author="Stewart Bryant" w:date="2020-04-21T11:13:00Z">
        <w:del w:id="456" w:author="Yingzhen Qu" w:date="2020-05-03T16:02:00Z">
          <w:r w:rsidR="00313B85" w:rsidDel="00CD0A74">
            <w:rPr>
              <w:rFonts w:eastAsia="Times New Roman"/>
              <w:szCs w:val="20"/>
              <w:lang w:eastAsia="en-US"/>
            </w:rPr>
            <w:delText>disrubtion</w:delText>
          </w:r>
        </w:del>
        <w:del w:id="457" w:author="Yingzhen Qu" w:date="2020-05-06T14:39:00Z">
          <w:r w:rsidR="00313B85" w:rsidDel="002D6D1B">
            <w:rPr>
              <w:rFonts w:eastAsia="Times New Roman"/>
              <w:szCs w:val="20"/>
              <w:lang w:eastAsia="en-US"/>
            </w:rPr>
            <w:delText xml:space="preserve">. </w:delText>
          </w:r>
        </w:del>
      </w:ins>
      <w:del w:id="458" w:author="Yingzhen Qu" w:date="2020-05-06T14:39:00Z">
        <w:r w:rsidR="00C65CA3" w:rsidRPr="00C65CA3" w:rsidDel="002D6D1B">
          <w:rPr>
            <w:rFonts w:eastAsia="Times New Roman"/>
            <w:szCs w:val="20"/>
            <w:lang w:eastAsia="en-US"/>
          </w:rPr>
          <w:delText xml:space="preserve">for routing protocols. The reason for a routing protocol to re-converge is mainly due to network topology </w:delText>
        </w:r>
        <w:r w:rsidR="00C65CA3" w:rsidRPr="00C65CA3" w:rsidDel="002D6D1B">
          <w:rPr>
            <w:rFonts w:eastAsia="Times New Roman"/>
            <w:sz w:val="20"/>
            <w:szCs w:val="20"/>
            <w:lang w:eastAsia="en-US"/>
          </w:rPr>
          <w:delText>c</w:delText>
        </w:r>
        <w:r w:rsidR="00C65CA3" w:rsidRPr="00C65CA3" w:rsidDel="002D6D1B">
          <w:rPr>
            <w:rFonts w:eastAsia="Times New Roman"/>
            <w:szCs w:val="20"/>
            <w:lang w:eastAsia="en-US"/>
          </w:rPr>
          <w:delText xml:space="preserve">hanges caused by router or link failure or removal, or the addition or repair of routers or links. </w:delText>
        </w:r>
      </w:del>
      <w:del w:id="459" w:author="Yingzhen Qu" w:date="2020-05-04T15:00:00Z">
        <w:r w:rsidR="00C65CA3" w:rsidRPr="00C65CA3" w:rsidDel="000253BE">
          <w:rPr>
            <w:rFonts w:eastAsia="Times New Roman"/>
            <w:szCs w:val="20"/>
            <w:lang w:eastAsia="en-US"/>
          </w:rPr>
          <w:delText>Predictive routing means the change in the state of a router/host can be predicted; hence the routing algorithm can make route changes before or as an event occurs. There</w:delText>
        </w:r>
      </w:del>
      <w:ins w:id="460" w:author="Stewart Bryant" w:date="2020-04-21T11:14:00Z">
        <w:del w:id="461" w:author="Yingzhen Qu" w:date="2020-05-04T15:00:00Z">
          <w:r w:rsidR="00313B85" w:rsidDel="000253BE">
            <w:rPr>
              <w:rFonts w:eastAsia="Times New Roman"/>
              <w:szCs w:val="20"/>
              <w:lang w:eastAsia="en-US"/>
            </w:rPr>
            <w:delText xml:space="preserve"> are</w:delText>
          </w:r>
        </w:del>
      </w:ins>
      <w:del w:id="462" w:author="Yingzhen Qu" w:date="2020-05-04T15:00:00Z">
        <w:r w:rsidR="00C65CA3" w:rsidRPr="00C65CA3" w:rsidDel="000253BE">
          <w:rPr>
            <w:rFonts w:eastAsia="Times New Roman"/>
            <w:szCs w:val="20"/>
            <w:lang w:eastAsia="en-US"/>
          </w:rPr>
          <w:delText xml:space="preserve"> is a new categor</w:delText>
        </w:r>
      </w:del>
      <w:ins w:id="463" w:author="Stewart Bryant" w:date="2020-04-21T11:14:00Z">
        <w:del w:id="464" w:author="Yingzhen Qu" w:date="2020-05-04T15:00:00Z">
          <w:r w:rsidR="00313B85" w:rsidDel="000253BE">
            <w:rPr>
              <w:rFonts w:eastAsia="Times New Roman"/>
              <w:szCs w:val="20"/>
              <w:lang w:eastAsia="en-US"/>
            </w:rPr>
            <w:delText>ies</w:delText>
          </w:r>
        </w:del>
      </w:ins>
      <w:del w:id="465" w:author="Yingzhen Qu" w:date="2020-05-04T15:00:00Z">
        <w:r w:rsidR="00C65CA3" w:rsidRPr="00C65CA3" w:rsidDel="000253BE">
          <w:rPr>
            <w:rFonts w:eastAsia="Times New Roman"/>
            <w:szCs w:val="20"/>
            <w:lang w:eastAsia="en-US"/>
          </w:rPr>
          <w:delText xml:space="preserve">y of applications that may benefit from predictive routing: these are applications where packet loss or delay is potentially very harmful such as with cars driving on a highway, or robots moving in a factory. </w:delText>
        </w:r>
      </w:del>
    </w:p>
    <w:p w14:paraId="7D4239CF" w14:textId="6069EDF3" w:rsidR="00C65CA3" w:rsidRPr="00C65CA3" w:rsidDel="00404BA4" w:rsidRDefault="00C65CA3" w:rsidP="00C65CA3">
      <w:pPr>
        <w:overflowPunct w:val="0"/>
        <w:autoSpaceDE w:val="0"/>
        <w:autoSpaceDN w:val="0"/>
        <w:adjustRightInd w:val="0"/>
        <w:jc w:val="both"/>
        <w:textAlignment w:val="baseline"/>
        <w:rPr>
          <w:del w:id="466" w:author="Yingzhen Qu" w:date="2020-05-04T14:59:00Z"/>
          <w:rFonts w:eastAsia="Times New Roman"/>
          <w:szCs w:val="20"/>
          <w:lang w:eastAsia="en-US"/>
        </w:rPr>
      </w:pPr>
      <w:commentRangeStart w:id="467"/>
      <w:del w:id="468" w:author="Yingzhen Qu" w:date="2020-05-04T14:59:00Z">
        <w:r w:rsidRPr="00C65CA3" w:rsidDel="00404BA4">
          <w:rPr>
            <w:rFonts w:eastAsia="Times New Roman"/>
            <w:szCs w:val="20"/>
            <w:lang w:eastAsia="en-US"/>
          </w:rPr>
          <w:delText xml:space="preserve">There is a new category of applications that may benefit from predictive routing. These include applications where packet loss or delay is potentially very harmful such as with cars driving on a highway, or robots moving in a factory. </w:delText>
        </w:r>
        <w:commentRangeEnd w:id="467"/>
        <w:r w:rsidR="00313B85" w:rsidDel="00404BA4">
          <w:rPr>
            <w:rStyle w:val="CommentReference"/>
            <w:rFonts w:eastAsia="Times New Roman"/>
            <w:lang w:val="en-US" w:eastAsia="en-US"/>
          </w:rPr>
          <w:commentReference w:id="467"/>
        </w:r>
      </w:del>
    </w:p>
    <w:p w14:paraId="70B0B5C1" w14:textId="457DCA49" w:rsidR="00C65CA3" w:rsidRPr="00C65CA3" w:rsidRDefault="002D6D1B" w:rsidP="00C65CA3">
      <w:pPr>
        <w:overflowPunct w:val="0"/>
        <w:autoSpaceDE w:val="0"/>
        <w:autoSpaceDN w:val="0"/>
        <w:adjustRightInd w:val="0"/>
        <w:jc w:val="both"/>
        <w:textAlignment w:val="baseline"/>
        <w:rPr>
          <w:rFonts w:eastAsia="Times New Roman"/>
          <w:szCs w:val="20"/>
          <w:lang w:eastAsia="en-US"/>
        </w:rPr>
      </w:pPr>
      <w:ins w:id="469" w:author="Yingzhen Qu" w:date="2020-05-06T14:40:00Z">
        <w:r>
          <w:rPr>
            <w:rFonts w:eastAsia="Times New Roman"/>
            <w:szCs w:val="20"/>
            <w:lang w:eastAsia="en-US"/>
          </w:rPr>
          <w:t xml:space="preserve">An </w:t>
        </w:r>
      </w:ins>
      <w:ins w:id="470" w:author="Uma Chunduri" w:date="2020-04-21T12:29:00Z">
        <w:del w:id="471" w:author="Yingzhen Qu" w:date="2020-05-06T14:39:00Z">
          <w:r w:rsidR="001D3160" w:rsidDel="002D6D1B">
            <w:rPr>
              <w:rFonts w:eastAsia="Times New Roman"/>
              <w:szCs w:val="20"/>
              <w:lang w:eastAsia="en-US"/>
            </w:rPr>
            <w:delText>For inter-domain, a</w:delText>
          </w:r>
        </w:del>
      </w:ins>
      <w:commentRangeStart w:id="472"/>
      <w:del w:id="473" w:author="Uma Chunduri" w:date="2020-04-21T12:29:00Z">
        <w:r w:rsidR="00C65CA3" w:rsidRPr="00C65CA3" w:rsidDel="001D3160">
          <w:rPr>
            <w:rFonts w:eastAsia="Times New Roman"/>
            <w:szCs w:val="20"/>
            <w:lang w:eastAsia="en-US"/>
          </w:rPr>
          <w:delText>A</w:delText>
        </w:r>
      </w:del>
      <w:del w:id="474" w:author="Yingzhen Qu" w:date="2020-05-06T14:39:00Z">
        <w:r w:rsidR="00C65CA3" w:rsidRPr="00C65CA3" w:rsidDel="002D6D1B">
          <w:rPr>
            <w:rFonts w:eastAsia="Times New Roman"/>
            <w:szCs w:val="20"/>
            <w:lang w:eastAsia="en-US"/>
          </w:rPr>
          <w:delText xml:space="preserve">n </w:delText>
        </w:r>
      </w:del>
      <w:r w:rsidR="00C65CA3" w:rsidRPr="00C65CA3">
        <w:rPr>
          <w:rFonts w:eastAsia="Times New Roman"/>
          <w:szCs w:val="20"/>
          <w:lang w:eastAsia="en-US"/>
        </w:rPr>
        <w:t xml:space="preserve">alternative approach that alleviates </w:t>
      </w:r>
      <w:commentRangeEnd w:id="472"/>
      <w:r w:rsidR="0087211B">
        <w:rPr>
          <w:rStyle w:val="CommentReference"/>
          <w:rFonts w:eastAsia="Times New Roman"/>
          <w:lang w:val="en-US" w:eastAsia="en-US"/>
        </w:rPr>
        <w:commentReference w:id="472"/>
      </w:r>
      <w:r w:rsidR="00C65CA3" w:rsidRPr="00C65CA3">
        <w:rPr>
          <w:rFonts w:eastAsia="Times New Roman"/>
          <w:szCs w:val="20"/>
          <w:lang w:eastAsia="en-US"/>
        </w:rPr>
        <w:t xml:space="preserve">the effects of slow routing protocol convergence is embodied by protocols with packet-carried forwarding state, such as </w:t>
      </w:r>
      <w:r w:rsidR="00C65CA3" w:rsidRPr="002D6D1B">
        <w:rPr>
          <w:rFonts w:eastAsia="Times New Roman"/>
          <w:szCs w:val="20"/>
          <w:lang w:eastAsia="en-US"/>
          <w:rPrChange w:id="475" w:author="Yingzhen Qu" w:date="2020-05-06T14:41:00Z">
            <w:rPr>
              <w:rFonts w:eastAsia="Times New Roman"/>
              <w:szCs w:val="20"/>
              <w:lang w:eastAsia="en-US"/>
            </w:rPr>
          </w:rPrChange>
        </w:rPr>
        <w:t>SCION</w:t>
      </w:r>
      <w:ins w:id="476" w:author="Yingzhen Qu" w:date="2020-05-06T14:40:00Z">
        <w:r w:rsidRPr="002D6D1B">
          <w:rPr>
            <w:rFonts w:eastAsia="Times New Roman"/>
            <w:szCs w:val="20"/>
            <w:lang w:eastAsia="en-US"/>
            <w:rPrChange w:id="477" w:author="Yingzhen Qu" w:date="2020-05-06T14:41:00Z">
              <w:rPr>
                <w:rFonts w:eastAsia="Times New Roman"/>
                <w:szCs w:val="20"/>
                <w:highlight w:val="yellow"/>
                <w:lang w:eastAsia="en-US"/>
              </w:rPr>
            </w:rPrChange>
          </w:rPr>
          <w:t xml:space="preserve"> </w:t>
        </w:r>
      </w:ins>
      <w:r w:rsidR="00C65CA3" w:rsidRPr="002D6D1B">
        <w:rPr>
          <w:rFonts w:eastAsia="Times New Roman"/>
          <w:szCs w:val="20"/>
          <w:lang w:eastAsia="en-US"/>
          <w:rPrChange w:id="478" w:author="Yingzhen Qu" w:date="2020-05-06T14:41:00Z">
            <w:rPr>
              <w:rFonts w:eastAsia="Times New Roman"/>
              <w:szCs w:val="20"/>
              <w:lang w:eastAsia="en-US"/>
            </w:rPr>
          </w:rPrChange>
        </w:rPr>
        <w:t>[</w:t>
      </w:r>
      <w:ins w:id="479" w:author="Yingzhen Qu" w:date="2020-05-06T14:40:00Z">
        <w:r w:rsidRPr="002D6D1B">
          <w:rPr>
            <w:rFonts w:eastAsia="Times New Roman"/>
            <w:szCs w:val="20"/>
            <w:lang w:eastAsia="en-US"/>
            <w:rPrChange w:id="480" w:author="Yingzhen Qu" w:date="2020-05-06T14:41:00Z">
              <w:rPr>
                <w:rFonts w:eastAsia="Times New Roman"/>
                <w:szCs w:val="20"/>
                <w:lang w:eastAsia="en-US"/>
              </w:rPr>
            </w:rPrChange>
          </w:rPr>
          <w:t>https</w:t>
        </w:r>
        <w:r w:rsidRPr="002D6D1B">
          <w:rPr>
            <w:rFonts w:eastAsia="Times New Roman"/>
            <w:szCs w:val="20"/>
            <w:lang w:eastAsia="en-US"/>
          </w:rPr>
          <w:t>://www.scion-architecture.ne</w:t>
        </w:r>
        <w:r w:rsidRPr="002D6D1B">
          <w:rPr>
            <w:rFonts w:eastAsia="Times New Roman"/>
            <w:szCs w:val="20"/>
            <w:lang w:eastAsia="en-US"/>
            <w:rPrChange w:id="481" w:author="Yingzhen Qu" w:date="2020-05-06T14:41:00Z">
              <w:rPr>
                <w:rFonts w:eastAsia="Times New Roman"/>
                <w:szCs w:val="20"/>
                <w:lang w:eastAsia="en-US"/>
              </w:rPr>
            </w:rPrChange>
          </w:rPr>
          <w:t>t</w:t>
        </w:r>
      </w:ins>
      <w:r w:rsidR="00C65CA3" w:rsidRPr="002D6D1B">
        <w:rPr>
          <w:rFonts w:eastAsia="Times New Roman"/>
          <w:szCs w:val="20"/>
          <w:lang w:eastAsia="en-US"/>
          <w:rPrChange w:id="482" w:author="Yingzhen Qu" w:date="2020-05-06T14:41:00Z">
            <w:rPr>
              <w:rFonts w:eastAsia="Times New Roman"/>
              <w:szCs w:val="20"/>
              <w:lang w:eastAsia="en-US"/>
            </w:rPr>
          </w:rPrChange>
        </w:rPr>
        <w:t>]</w:t>
      </w:r>
      <w:r w:rsidR="00C65CA3" w:rsidRPr="00C65CA3">
        <w:rPr>
          <w:rFonts w:eastAsia="Times New Roman"/>
          <w:szCs w:val="20"/>
          <w:lang w:eastAsia="en-US"/>
        </w:rPr>
        <w:t xml:space="preserve"> or S</w:t>
      </w:r>
      <w:ins w:id="483" w:author="Yingzhen Qu" w:date="2020-05-06T14:40:00Z">
        <w:r>
          <w:rPr>
            <w:rFonts w:eastAsia="Times New Roman"/>
            <w:szCs w:val="20"/>
            <w:lang w:eastAsia="en-US"/>
          </w:rPr>
          <w:t xml:space="preserve">egment </w:t>
        </w:r>
      </w:ins>
      <w:r w:rsidR="00C65CA3" w:rsidRPr="00C65CA3">
        <w:rPr>
          <w:rFonts w:eastAsia="Times New Roman"/>
          <w:szCs w:val="20"/>
          <w:lang w:eastAsia="en-US"/>
        </w:rPr>
        <w:t>R</w:t>
      </w:r>
      <w:ins w:id="484" w:author="Yingzhen Qu" w:date="2020-05-06T14:40:00Z">
        <w:r>
          <w:rPr>
            <w:rFonts w:eastAsia="Times New Roman"/>
            <w:szCs w:val="20"/>
            <w:lang w:eastAsia="en-US"/>
          </w:rPr>
          <w:t>outing</w:t>
        </w:r>
      </w:ins>
      <w:ins w:id="485" w:author="Yingzhen Qu" w:date="2020-05-06T14:41:00Z">
        <w:r>
          <w:rPr>
            <w:rFonts w:eastAsia="Times New Roman"/>
            <w:szCs w:val="20"/>
            <w:lang w:eastAsia="en-US"/>
          </w:rPr>
          <w:t xml:space="preserve"> [RFC 8402]</w:t>
        </w:r>
      </w:ins>
      <w:r w:rsidR="00C65CA3" w:rsidRPr="00C65CA3">
        <w:rPr>
          <w:rFonts w:eastAsia="Times New Roman"/>
          <w:szCs w:val="20"/>
          <w:lang w:eastAsia="en-US"/>
        </w:rPr>
        <w:t xml:space="preserve">. In such protocols, forwarding information that is carried in the packet header does not rely on router's (inter-domain) forwarding tables, and thus avoiding inconsistent forwarding table state due to asynchronous update mechanisms. Moreover, the nature of the path exploration process in SCION (referred to as beaconing) which creates path segments, does not require any convergence for connectivity -- instead, additional paths are created over time that become available. </w:t>
      </w:r>
      <w:commentRangeStart w:id="486"/>
      <w:r w:rsidR="00C65CA3" w:rsidRPr="00C65CA3">
        <w:rPr>
          <w:rFonts w:eastAsia="Times New Roman"/>
          <w:szCs w:val="20"/>
          <w:lang w:eastAsia="en-US"/>
        </w:rPr>
        <w:t>Basic end-to-end connectivity, however, is established based on the initial path segments that are disseminated.</w:t>
      </w:r>
      <w:commentRangeEnd w:id="486"/>
      <w:r w:rsidR="00313B85">
        <w:rPr>
          <w:rStyle w:val="CommentReference"/>
          <w:rFonts w:eastAsia="Times New Roman"/>
          <w:lang w:val="en-US" w:eastAsia="en-US"/>
        </w:rPr>
        <w:commentReference w:id="486"/>
      </w:r>
    </w:p>
    <w:p w14:paraId="46399B2F" w14:textId="6C56FE11" w:rsidR="00C65CA3" w:rsidRDefault="00C65CA3" w:rsidP="00C65CA3">
      <w:pPr>
        <w:overflowPunct w:val="0"/>
        <w:autoSpaceDE w:val="0"/>
        <w:autoSpaceDN w:val="0"/>
        <w:adjustRightInd w:val="0"/>
        <w:ind w:left="360"/>
        <w:contextualSpacing/>
        <w:textAlignment w:val="baseline"/>
        <w:rPr>
          <w:ins w:id="487" w:author="Stewart Bryant" w:date="2020-04-21T11:19:00Z"/>
          <w:rFonts w:eastAsia="Times New Roman"/>
          <w:szCs w:val="20"/>
          <w:lang w:eastAsia="en-US"/>
        </w:rPr>
      </w:pPr>
    </w:p>
    <w:p w14:paraId="605DBD19" w14:textId="74D5A687" w:rsidR="00313B85" w:rsidRDefault="00010B54">
      <w:pPr>
        <w:overflowPunct w:val="0"/>
        <w:autoSpaceDE w:val="0"/>
        <w:autoSpaceDN w:val="0"/>
        <w:adjustRightInd w:val="0"/>
        <w:contextualSpacing/>
        <w:textAlignment w:val="baseline"/>
        <w:rPr>
          <w:ins w:id="488" w:author="Stewart Bryant" w:date="2020-04-21T11:19:00Z"/>
          <w:rFonts w:eastAsia="Times New Roman"/>
          <w:szCs w:val="20"/>
          <w:lang w:eastAsia="en-US"/>
        </w:rPr>
        <w:pPrChange w:id="489" w:author="Stewart Bryant" w:date="2020-04-21T11:19:00Z">
          <w:pPr>
            <w:overflowPunct w:val="0"/>
            <w:autoSpaceDE w:val="0"/>
            <w:autoSpaceDN w:val="0"/>
            <w:adjustRightInd w:val="0"/>
            <w:ind w:left="360"/>
            <w:contextualSpacing/>
            <w:textAlignment w:val="baseline"/>
          </w:pPr>
        </w:pPrChange>
      </w:pPr>
      <w:ins w:id="490" w:author="Stewart Bryant" w:date="2020-04-21T11:19:00Z">
        <w:r>
          <w:rPr>
            <w:rFonts w:eastAsia="Times New Roman"/>
            <w:szCs w:val="20"/>
            <w:lang w:eastAsia="en-US"/>
          </w:rPr>
          <w:t xml:space="preserve">In </w:t>
        </w:r>
      </w:ins>
      <w:ins w:id="491" w:author="Stewart Bryant" w:date="2020-04-21T11:21:00Z">
        <w:r>
          <w:rPr>
            <w:rFonts w:eastAsia="Times New Roman"/>
            <w:szCs w:val="20"/>
            <w:lang w:eastAsia="en-US"/>
          </w:rPr>
          <w:t>general,</w:t>
        </w:r>
      </w:ins>
      <w:ins w:id="492" w:author="Stewart Bryant" w:date="2020-04-21T11:19:00Z">
        <w:r>
          <w:rPr>
            <w:rFonts w:eastAsia="Times New Roman"/>
            <w:szCs w:val="20"/>
            <w:lang w:eastAsia="en-US"/>
          </w:rPr>
          <w:t xml:space="preserve"> the </w:t>
        </w:r>
      </w:ins>
      <w:ins w:id="493" w:author="Stewart Bryant" w:date="2020-04-21T11:20:00Z">
        <w:r>
          <w:rPr>
            <w:rFonts w:eastAsia="Times New Roman"/>
            <w:szCs w:val="20"/>
            <w:lang w:eastAsia="en-US"/>
          </w:rPr>
          <w:t xml:space="preserve">network infrastructure is fixed subject to the impacts of failure, </w:t>
        </w:r>
        <w:del w:id="494" w:author="Yingzhen Qu" w:date="2020-05-06T14:38:00Z">
          <w:r w:rsidDel="002D6D1B">
            <w:rPr>
              <w:rFonts w:eastAsia="Times New Roman"/>
              <w:szCs w:val="20"/>
              <w:lang w:eastAsia="en-US"/>
            </w:rPr>
            <w:delText>maintance</w:delText>
          </w:r>
        </w:del>
      </w:ins>
      <w:ins w:id="495" w:author="Yingzhen Qu" w:date="2020-05-06T14:38:00Z">
        <w:r w:rsidR="002D6D1B">
          <w:rPr>
            <w:rFonts w:eastAsia="Times New Roman"/>
            <w:szCs w:val="20"/>
            <w:lang w:eastAsia="en-US"/>
          </w:rPr>
          <w:t>maintenance</w:t>
        </w:r>
      </w:ins>
      <w:ins w:id="496" w:author="Stewart Bryant" w:date="2020-04-21T11:20:00Z">
        <w:r>
          <w:rPr>
            <w:rFonts w:eastAsia="Times New Roman"/>
            <w:szCs w:val="20"/>
            <w:lang w:eastAsia="en-US"/>
          </w:rPr>
          <w:t xml:space="preserve"> and upgrades. However</w:t>
        </w:r>
      </w:ins>
      <w:ins w:id="497" w:author="Stewart Bryant" w:date="2020-04-21T11:24:00Z">
        <w:r>
          <w:rPr>
            <w:rFonts w:eastAsia="Times New Roman"/>
            <w:szCs w:val="20"/>
            <w:lang w:eastAsia="en-US"/>
          </w:rPr>
          <w:t>,</w:t>
        </w:r>
      </w:ins>
      <w:ins w:id="498" w:author="Yingzhen Qu" w:date="2020-05-06T14:38:00Z">
        <w:r w:rsidR="002D6D1B">
          <w:rPr>
            <w:rFonts w:eastAsia="Times New Roman"/>
            <w:szCs w:val="20"/>
            <w:lang w:eastAsia="en-US"/>
          </w:rPr>
          <w:t xml:space="preserve"> </w:t>
        </w:r>
      </w:ins>
      <w:ins w:id="499" w:author="Stewart Bryant" w:date="2020-04-21T11:20:00Z">
        <w:r>
          <w:rPr>
            <w:rFonts w:eastAsia="Times New Roman"/>
            <w:szCs w:val="20"/>
            <w:lang w:eastAsia="en-US"/>
          </w:rPr>
          <w:t xml:space="preserve">there </w:t>
        </w:r>
      </w:ins>
      <w:ins w:id="500" w:author="Stewart Bryant" w:date="2020-04-21T11:21:00Z">
        <w:r>
          <w:rPr>
            <w:rFonts w:eastAsia="Times New Roman"/>
            <w:szCs w:val="20"/>
            <w:lang w:eastAsia="en-US"/>
          </w:rPr>
          <w:t xml:space="preserve">is a new class of network emerging based on the use of mobile network infrastructure components </w:t>
        </w:r>
      </w:ins>
      <w:ins w:id="501" w:author="Stewart Bryant" w:date="2020-04-21T11:22:00Z">
        <w:r>
          <w:rPr>
            <w:rFonts w:eastAsia="Times New Roman"/>
            <w:szCs w:val="20"/>
            <w:lang w:eastAsia="en-US"/>
          </w:rPr>
          <w:t xml:space="preserve">such as large constellations of low orbiting satellites. These have the property that whilst the </w:t>
        </w:r>
      </w:ins>
      <w:ins w:id="502" w:author="Stewart Bryant" w:date="2020-04-21T11:23:00Z">
        <w:r>
          <w:rPr>
            <w:rFonts w:eastAsia="Times New Roman"/>
            <w:szCs w:val="20"/>
            <w:lang w:eastAsia="en-US"/>
          </w:rPr>
          <w:t xml:space="preserve">network infrastructure is </w:t>
        </w:r>
      </w:ins>
      <w:ins w:id="503" w:author="Stewart Bryant" w:date="2020-04-21T11:24:00Z">
        <w:r>
          <w:rPr>
            <w:rFonts w:eastAsia="Times New Roman"/>
            <w:szCs w:val="20"/>
            <w:lang w:eastAsia="en-US"/>
          </w:rPr>
          <w:t>dynamic,</w:t>
        </w:r>
      </w:ins>
      <w:ins w:id="504" w:author="Stewart Bryant" w:date="2020-04-21T11:23:00Z">
        <w:r>
          <w:rPr>
            <w:rFonts w:eastAsia="Times New Roman"/>
            <w:szCs w:val="20"/>
            <w:lang w:eastAsia="en-US"/>
          </w:rPr>
          <w:t xml:space="preserve"> and the best paths are constantly changing the best path is predictable some </w:t>
        </w:r>
      </w:ins>
      <w:ins w:id="505" w:author="Stewart Bryant" w:date="2020-04-21T11:24:00Z">
        <w:r>
          <w:rPr>
            <w:rFonts w:eastAsia="Times New Roman"/>
            <w:szCs w:val="20"/>
            <w:lang w:eastAsia="en-US"/>
          </w:rPr>
          <w:t xml:space="preserve">for some considerable time. This allows </w:t>
        </w:r>
      </w:ins>
      <w:ins w:id="506" w:author="Stewart Bryant" w:date="2020-04-21T11:25:00Z">
        <w:r>
          <w:rPr>
            <w:rFonts w:eastAsia="Times New Roman"/>
            <w:szCs w:val="20"/>
            <w:lang w:eastAsia="en-US"/>
          </w:rPr>
          <w:t xml:space="preserve">a new </w:t>
        </w:r>
      </w:ins>
      <w:ins w:id="507" w:author="Stewart Bryant" w:date="2020-04-21T11:24:00Z">
        <w:r>
          <w:rPr>
            <w:rFonts w:eastAsia="Times New Roman"/>
            <w:szCs w:val="20"/>
            <w:lang w:eastAsia="en-US"/>
          </w:rPr>
          <w:t xml:space="preserve">approach to routing based </w:t>
        </w:r>
      </w:ins>
      <w:ins w:id="508" w:author="Stewart Bryant" w:date="2020-04-21T11:25:00Z">
        <w:r>
          <w:rPr>
            <w:rFonts w:eastAsia="Times New Roman"/>
            <w:szCs w:val="20"/>
            <w:lang w:eastAsia="en-US"/>
          </w:rPr>
          <w:t>on current kno</w:t>
        </w:r>
      </w:ins>
      <w:ins w:id="509" w:author="Stewart Bryant" w:date="2020-04-21T11:26:00Z">
        <w:r>
          <w:rPr>
            <w:rFonts w:eastAsia="Times New Roman"/>
            <w:szCs w:val="20"/>
            <w:lang w:eastAsia="en-US"/>
          </w:rPr>
          <w:t xml:space="preserve">wledge of the future disposition of the infrastructure rather than </w:t>
        </w:r>
        <w:proofErr w:type="gramStart"/>
        <w:r>
          <w:rPr>
            <w:rFonts w:eastAsia="Times New Roman"/>
            <w:szCs w:val="20"/>
            <w:lang w:eastAsia="en-US"/>
          </w:rPr>
          <w:t xml:space="preserve">on </w:t>
        </w:r>
      </w:ins>
      <w:ins w:id="510" w:author="Stewart Bryant" w:date="2020-04-21T11:24:00Z">
        <w:r>
          <w:rPr>
            <w:rFonts w:eastAsia="Times New Roman"/>
            <w:szCs w:val="20"/>
            <w:lang w:eastAsia="en-US"/>
          </w:rPr>
          <w:t xml:space="preserve"> preconfi</w:t>
        </w:r>
      </w:ins>
      <w:ins w:id="511" w:author="Stewart Bryant" w:date="2020-04-21T11:25:00Z">
        <w:r>
          <w:rPr>
            <w:rFonts w:eastAsia="Times New Roman"/>
            <w:szCs w:val="20"/>
            <w:lang w:eastAsia="en-US"/>
          </w:rPr>
          <w:t>gured</w:t>
        </w:r>
        <w:proofErr w:type="gramEnd"/>
        <w:r>
          <w:rPr>
            <w:rFonts w:eastAsia="Times New Roman"/>
            <w:szCs w:val="20"/>
            <w:lang w:eastAsia="en-US"/>
          </w:rPr>
          <w:t xml:space="preserve"> </w:t>
        </w:r>
      </w:ins>
      <w:ins w:id="512" w:author="Stewart Bryant" w:date="2020-04-21T11:26:00Z">
        <w:r>
          <w:rPr>
            <w:rFonts w:eastAsia="Times New Roman"/>
            <w:szCs w:val="20"/>
            <w:lang w:eastAsia="en-US"/>
          </w:rPr>
          <w:t xml:space="preserve">“static” </w:t>
        </w:r>
      </w:ins>
      <w:ins w:id="513" w:author="Stewart Bryant" w:date="2020-04-21T11:25:00Z">
        <w:r>
          <w:rPr>
            <w:rFonts w:eastAsia="Times New Roman"/>
            <w:szCs w:val="20"/>
            <w:lang w:eastAsia="en-US"/>
          </w:rPr>
          <w:t>paths, or dynamically discovered paths</w:t>
        </w:r>
      </w:ins>
      <w:ins w:id="514" w:author="Stewart Bryant" w:date="2020-04-21T11:26:00Z">
        <w:r>
          <w:rPr>
            <w:rFonts w:eastAsia="Times New Roman"/>
            <w:szCs w:val="20"/>
            <w:lang w:eastAsia="en-US"/>
          </w:rPr>
          <w:t>.</w:t>
        </w:r>
      </w:ins>
      <w:ins w:id="515" w:author="Stewart Bryant" w:date="2020-04-21T11:25:00Z">
        <w:r>
          <w:rPr>
            <w:rFonts w:eastAsia="Times New Roman"/>
            <w:szCs w:val="20"/>
            <w:lang w:eastAsia="en-US"/>
          </w:rPr>
          <w:t xml:space="preserve"> </w:t>
        </w:r>
      </w:ins>
    </w:p>
    <w:p w14:paraId="1BCE7271" w14:textId="77777777" w:rsidR="00313B85" w:rsidRPr="00C65CA3" w:rsidRDefault="00313B85" w:rsidP="00C65CA3">
      <w:pPr>
        <w:overflowPunct w:val="0"/>
        <w:autoSpaceDE w:val="0"/>
        <w:autoSpaceDN w:val="0"/>
        <w:adjustRightInd w:val="0"/>
        <w:ind w:left="360"/>
        <w:contextualSpacing/>
        <w:textAlignment w:val="baseline"/>
        <w:rPr>
          <w:rFonts w:eastAsia="Times New Roman"/>
          <w:szCs w:val="20"/>
          <w:lang w:eastAsia="en-US"/>
        </w:rPr>
      </w:pPr>
    </w:p>
    <w:p w14:paraId="2B032D79" w14:textId="77777777" w:rsidR="00C65CA3" w:rsidRPr="00C65CA3" w:rsidRDefault="00C65CA3" w:rsidP="00C65CA3">
      <w:pPr>
        <w:numPr>
          <w:ilvl w:val="0"/>
          <w:numId w:val="54"/>
        </w:numPr>
        <w:overflowPunct w:val="0"/>
        <w:autoSpaceDE w:val="0"/>
        <w:autoSpaceDN w:val="0"/>
        <w:adjustRightInd w:val="0"/>
        <w:ind w:left="360"/>
        <w:contextualSpacing/>
        <w:textAlignment w:val="baseline"/>
        <w:rPr>
          <w:rFonts w:eastAsia="Times New Roman"/>
          <w:b/>
          <w:bCs/>
          <w:szCs w:val="20"/>
          <w:lang w:eastAsia="en-US"/>
        </w:rPr>
      </w:pPr>
      <w:r w:rsidRPr="00C65CA3">
        <w:rPr>
          <w:rFonts w:eastAsia="Times New Roman"/>
          <w:b/>
          <w:bCs/>
          <w:szCs w:val="20"/>
          <w:lang w:eastAsia="en-US"/>
        </w:rPr>
        <w:t>Domain-Specific Routing Protocols and Algorithms</w:t>
      </w:r>
    </w:p>
    <w:p w14:paraId="33F434CE" w14:textId="4053FC03" w:rsidR="00C65CA3" w:rsidRPr="00C65CA3" w:rsidRDefault="00C65CA3" w:rsidP="00C65CA3">
      <w:pPr>
        <w:overflowPunct w:val="0"/>
        <w:autoSpaceDE w:val="0"/>
        <w:autoSpaceDN w:val="0"/>
        <w:adjustRightInd w:val="0"/>
        <w:textAlignment w:val="baseline"/>
        <w:rPr>
          <w:rFonts w:eastAsia="Times New Roman"/>
          <w:szCs w:val="20"/>
          <w:lang w:eastAsia="en-US"/>
        </w:rPr>
      </w:pPr>
      <w:del w:id="516" w:author="Stewart Bryant" w:date="2020-04-21T11:27:00Z">
        <w:r w:rsidRPr="00C65CA3" w:rsidDel="00010B54">
          <w:rPr>
            <w:rFonts w:eastAsia="Times New Roman"/>
            <w:szCs w:val="20"/>
            <w:lang w:eastAsia="en-US"/>
          </w:rPr>
          <w:delText xml:space="preserve">New </w:delText>
        </w:r>
      </w:del>
      <w:ins w:id="517" w:author="Yingzhen Qu" w:date="2020-05-04T14:28:00Z">
        <w:r w:rsidR="00BA3212">
          <w:rPr>
            <w:rFonts w:eastAsia="Times New Roman"/>
            <w:szCs w:val="20"/>
            <w:lang w:eastAsia="en-US"/>
          </w:rPr>
          <w:t>New</w:t>
        </w:r>
      </w:ins>
      <w:del w:id="518" w:author="Yingzhen Qu" w:date="2020-05-04T14:28:00Z">
        <w:r w:rsidRPr="00C65CA3" w:rsidDel="00BA3212">
          <w:rPr>
            <w:rFonts w:eastAsia="Times New Roman"/>
            <w:szCs w:val="20"/>
            <w:lang w:eastAsia="en-US"/>
          </w:rPr>
          <w:delText>IP</w:delText>
        </w:r>
      </w:del>
      <w:r w:rsidRPr="00C65CA3">
        <w:rPr>
          <w:rFonts w:eastAsia="Times New Roman"/>
          <w:szCs w:val="20"/>
          <w:lang w:eastAsia="en-US"/>
        </w:rPr>
        <w:t xml:space="preserve"> routing protocols are being developed in the IETF for data </w:t>
      </w:r>
      <w:proofErr w:type="spellStart"/>
      <w:r w:rsidRPr="00C65CA3">
        <w:rPr>
          <w:rFonts w:eastAsia="Times New Roman"/>
          <w:szCs w:val="20"/>
          <w:lang w:eastAsia="en-US"/>
        </w:rPr>
        <w:t>centers</w:t>
      </w:r>
      <w:proofErr w:type="spellEnd"/>
      <w:r w:rsidRPr="00C65CA3">
        <w:rPr>
          <w:rFonts w:eastAsia="Times New Roman"/>
          <w:szCs w:val="20"/>
          <w:lang w:eastAsia="en-US"/>
        </w:rPr>
        <w:t>, e.g. RIFT and LSVR. These are protocols specifically optimised for use in certain types of domain</w:t>
      </w:r>
      <w:ins w:id="519" w:author="Yingzhen Qu" w:date="2020-05-04T14:28:00Z">
        <w:r w:rsidR="00BA3212">
          <w:rPr>
            <w:rFonts w:eastAsia="Times New Roman"/>
            <w:szCs w:val="20"/>
            <w:lang w:eastAsia="en-US"/>
          </w:rPr>
          <w:t xml:space="preserve"> and topologies</w:t>
        </w:r>
      </w:ins>
      <w:r w:rsidRPr="00C65CA3">
        <w:rPr>
          <w:rFonts w:eastAsia="Times New Roman"/>
          <w:szCs w:val="20"/>
          <w:lang w:eastAsia="en-US"/>
        </w:rPr>
        <w:t>. Such protocols trade general applicability for high performance in the target domain. Soon, there could be more domain-specific cases that require new routing protocols or algorithms, such as routing for satellite communications.</w:t>
      </w:r>
    </w:p>
    <w:p w14:paraId="3A9A7F01" w14:textId="77777777" w:rsidR="00C65CA3" w:rsidRPr="00C65CA3" w:rsidRDefault="00C65CA3" w:rsidP="00C65CA3">
      <w:pPr>
        <w:overflowPunct w:val="0"/>
        <w:autoSpaceDE w:val="0"/>
        <w:autoSpaceDN w:val="0"/>
        <w:adjustRightInd w:val="0"/>
        <w:textAlignment w:val="baseline"/>
        <w:rPr>
          <w:rFonts w:eastAsia="Times New Roman"/>
          <w:b/>
          <w:bCs/>
          <w:szCs w:val="20"/>
          <w:lang w:eastAsia="en-US"/>
        </w:rPr>
      </w:pPr>
      <w:r w:rsidRPr="00C65CA3">
        <w:rPr>
          <w:rFonts w:eastAsia="Times New Roman"/>
          <w:b/>
          <w:bCs/>
          <w:szCs w:val="20"/>
          <w:lang w:eastAsia="en-US"/>
        </w:rPr>
        <w:lastRenderedPageBreak/>
        <w:t>Industrial Internet and Internet of Things</w:t>
      </w:r>
    </w:p>
    <w:p w14:paraId="54071DBB" w14:textId="5B94ADB5"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Industrial internet refers to the interconnected networks of sensors, robots etc. Internet of Things (IoT) network consists of control systems, embedded systems etc., and in consumer market, IoT is essentially the technology to build smart home and smart cities</w:t>
      </w:r>
      <w:ins w:id="520" w:author="Yingzhen Qu" w:date="2020-05-04T15:35:00Z">
        <w:r w:rsidR="008347D8">
          <w:rPr>
            <w:rFonts w:eastAsia="Times New Roman"/>
            <w:szCs w:val="20"/>
            <w:lang w:eastAsia="en-US"/>
          </w:rPr>
          <w:t>, and enable applications including healthcare, disaster recovery etc.</w:t>
        </w:r>
      </w:ins>
      <w:del w:id="521" w:author="Yingzhen Qu" w:date="2020-05-04T15:35:00Z">
        <w:r w:rsidRPr="00C65CA3" w:rsidDel="008347D8">
          <w:rPr>
            <w:rFonts w:eastAsia="Times New Roman"/>
            <w:szCs w:val="20"/>
            <w:lang w:eastAsia="en-US"/>
          </w:rPr>
          <w:delText>.</w:delText>
        </w:r>
      </w:del>
    </w:p>
    <w:p w14:paraId="300C7D01" w14:textId="0FB57206" w:rsidR="00C65CA3" w:rsidRPr="00C65CA3" w:rsidRDefault="008347D8" w:rsidP="00C65CA3">
      <w:pPr>
        <w:overflowPunct w:val="0"/>
        <w:autoSpaceDE w:val="0"/>
        <w:autoSpaceDN w:val="0"/>
        <w:adjustRightInd w:val="0"/>
        <w:textAlignment w:val="baseline"/>
        <w:rPr>
          <w:rFonts w:eastAsia="Times New Roman"/>
          <w:szCs w:val="20"/>
          <w:lang w:eastAsia="en-US"/>
        </w:rPr>
      </w:pPr>
      <w:ins w:id="522" w:author="Yingzhen Qu" w:date="2020-05-04T15:36:00Z">
        <w:r>
          <w:rPr>
            <w:rFonts w:eastAsia="Times New Roman"/>
            <w:szCs w:val="20"/>
            <w:lang w:eastAsia="en-US"/>
          </w:rPr>
          <w:t>New technologies and standards are being developed at a rapid pace</w:t>
        </w:r>
      </w:ins>
      <w:ins w:id="523" w:author="Yingzhen Qu" w:date="2020-05-04T15:37:00Z">
        <w:r>
          <w:rPr>
            <w:rFonts w:eastAsia="Times New Roman"/>
            <w:szCs w:val="20"/>
            <w:lang w:eastAsia="en-US"/>
          </w:rPr>
          <w:t xml:space="preserve"> to form different IoT ecosystems and networks. </w:t>
        </w:r>
      </w:ins>
      <w:ins w:id="524" w:author="Yingzhen Qu" w:date="2020-05-04T15:44:00Z">
        <w:r w:rsidR="00EE1A81">
          <w:rPr>
            <w:rFonts w:eastAsia="Times New Roman"/>
            <w:szCs w:val="20"/>
            <w:lang w:eastAsia="en-US"/>
          </w:rPr>
          <w:t>From routing perspective, t</w:t>
        </w:r>
      </w:ins>
      <w:del w:id="525" w:author="Yingzhen Qu" w:date="2020-05-04T15:44:00Z">
        <w:r w:rsidR="00C65CA3" w:rsidRPr="00C65CA3" w:rsidDel="00EE1A81">
          <w:rPr>
            <w:rFonts w:eastAsia="Times New Roman"/>
            <w:szCs w:val="20"/>
            <w:lang w:eastAsia="en-US"/>
          </w:rPr>
          <w:delText>T</w:delText>
        </w:r>
      </w:del>
      <w:r w:rsidR="00C65CA3" w:rsidRPr="00C65CA3">
        <w:rPr>
          <w:rFonts w:eastAsia="Times New Roman"/>
          <w:szCs w:val="20"/>
          <w:lang w:eastAsia="en-US"/>
        </w:rPr>
        <w:t>he typical common requirements among these networks are:</w:t>
      </w:r>
    </w:p>
    <w:p w14:paraId="6A2462AE" w14:textId="6B25E27A" w:rsidR="00C65CA3" w:rsidRPr="00C65CA3" w:rsidRDefault="00C65CA3" w:rsidP="00C65CA3">
      <w:pPr>
        <w:numPr>
          <w:ilvl w:val="0"/>
          <w:numId w:val="106"/>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Low power consumption</w:t>
      </w:r>
      <w:ins w:id="526" w:author="Yingzhen Qu" w:date="2020-05-04T15:05:00Z">
        <w:r w:rsidR="000253BE">
          <w:rPr>
            <w:rFonts w:eastAsia="Times New Roman"/>
            <w:szCs w:val="20"/>
            <w:lang w:eastAsia="en-US"/>
          </w:rPr>
          <w:t>. Typical IoT devices are powered by batteri</w:t>
        </w:r>
      </w:ins>
      <w:ins w:id="527" w:author="Yingzhen Qu" w:date="2020-05-04T15:06:00Z">
        <w:r w:rsidR="000253BE">
          <w:rPr>
            <w:rFonts w:eastAsia="Times New Roman"/>
            <w:szCs w:val="20"/>
            <w:lang w:eastAsia="en-US"/>
          </w:rPr>
          <w:t>es</w:t>
        </w:r>
      </w:ins>
      <w:ins w:id="528" w:author="Yingzhen Qu" w:date="2020-05-04T15:54:00Z">
        <w:r w:rsidR="00874429">
          <w:rPr>
            <w:rFonts w:eastAsia="Times New Roman"/>
            <w:szCs w:val="20"/>
            <w:lang w:eastAsia="en-US"/>
          </w:rPr>
          <w:t xml:space="preserve"> with limited processing power and memory</w:t>
        </w:r>
      </w:ins>
      <w:ins w:id="529" w:author="Yingzhen Qu" w:date="2020-05-04T15:06:00Z">
        <w:r w:rsidR="000253BE">
          <w:rPr>
            <w:rFonts w:eastAsia="Times New Roman"/>
            <w:szCs w:val="20"/>
            <w:lang w:eastAsia="en-US"/>
          </w:rPr>
          <w:t xml:space="preserve">, </w:t>
        </w:r>
      </w:ins>
      <w:ins w:id="530" w:author="Yingzhen Qu" w:date="2020-05-04T15:50:00Z">
        <w:r w:rsidR="00EE1A81">
          <w:rPr>
            <w:rFonts w:eastAsia="Times New Roman"/>
            <w:szCs w:val="20"/>
            <w:lang w:eastAsia="en-US"/>
          </w:rPr>
          <w:t xml:space="preserve">and this means </w:t>
        </w:r>
      </w:ins>
      <w:ins w:id="531" w:author="Yingzhen Qu" w:date="2020-05-04T15:52:00Z">
        <w:r w:rsidR="00EE1A81">
          <w:rPr>
            <w:rFonts w:eastAsia="Times New Roman"/>
            <w:szCs w:val="20"/>
            <w:lang w:eastAsia="en-US"/>
          </w:rPr>
          <w:t>they need to be conservative on power consumption when sending data packets or control packets.</w:t>
        </w:r>
      </w:ins>
      <w:ins w:id="532" w:author="Yingzhen Qu" w:date="2020-05-04T15:53:00Z">
        <w:r w:rsidR="00EE1A81">
          <w:rPr>
            <w:rFonts w:eastAsia="Times New Roman"/>
            <w:szCs w:val="20"/>
            <w:lang w:eastAsia="en-US"/>
          </w:rPr>
          <w:t xml:space="preserve"> </w:t>
        </w:r>
      </w:ins>
      <w:ins w:id="533" w:author="Yingzhen Qu" w:date="2020-05-04T15:56:00Z">
        <w:r w:rsidR="00874429">
          <w:rPr>
            <w:rFonts w:eastAsia="Times New Roman"/>
            <w:szCs w:val="20"/>
            <w:lang w:eastAsia="en-US"/>
          </w:rPr>
          <w:t xml:space="preserve">Routing protocols designed for </w:t>
        </w:r>
      </w:ins>
      <w:ins w:id="534" w:author="Yingzhen Qu" w:date="2020-05-04T15:57:00Z">
        <w:r w:rsidR="00874429">
          <w:rPr>
            <w:rFonts w:eastAsia="Times New Roman"/>
            <w:szCs w:val="20"/>
            <w:lang w:eastAsia="en-US"/>
          </w:rPr>
          <w:t xml:space="preserve">such IoTs should be </w:t>
        </w:r>
      </w:ins>
      <w:ins w:id="535" w:author="Yingzhen Qu" w:date="2020-05-04T16:04:00Z">
        <w:r w:rsidR="00874429">
          <w:rPr>
            <w:rFonts w:eastAsia="Times New Roman"/>
            <w:szCs w:val="20"/>
            <w:lang w:eastAsia="en-US"/>
          </w:rPr>
          <w:t>quiet without sending too many con</w:t>
        </w:r>
      </w:ins>
      <w:ins w:id="536" w:author="Yingzhen Qu" w:date="2020-05-04T16:05:00Z">
        <w:r w:rsidR="00874429">
          <w:rPr>
            <w:rFonts w:eastAsia="Times New Roman"/>
            <w:szCs w:val="20"/>
            <w:lang w:eastAsia="en-US"/>
          </w:rPr>
          <w:t xml:space="preserve">trol packets, and then resulted data packets </w:t>
        </w:r>
        <w:r w:rsidR="00E660B8">
          <w:rPr>
            <w:rFonts w:eastAsia="Times New Roman"/>
            <w:szCs w:val="20"/>
            <w:lang w:eastAsia="en-US"/>
          </w:rPr>
          <w:t>should not have big encapsulation header.</w:t>
        </w:r>
      </w:ins>
    </w:p>
    <w:p w14:paraId="10EAACD1" w14:textId="0D705102" w:rsidR="00C65CA3" w:rsidRPr="00C65CA3" w:rsidRDefault="00C65CA3" w:rsidP="00C65CA3">
      <w:pPr>
        <w:numPr>
          <w:ilvl w:val="0"/>
          <w:numId w:val="106"/>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High availability</w:t>
      </w:r>
      <w:ins w:id="537" w:author="Yingzhen Qu" w:date="2020-05-04T16:38:00Z">
        <w:r w:rsidR="00C2398D">
          <w:rPr>
            <w:rFonts w:eastAsia="Times New Roman"/>
            <w:szCs w:val="20"/>
            <w:lang w:eastAsia="en-US"/>
          </w:rPr>
          <w:t xml:space="preserve">. </w:t>
        </w:r>
        <w:r w:rsidR="001C0EAB">
          <w:rPr>
            <w:rFonts w:eastAsia="Times New Roman"/>
            <w:szCs w:val="20"/>
            <w:lang w:eastAsia="en-US"/>
          </w:rPr>
          <w:t xml:space="preserve">Applications such as disaster </w:t>
        </w:r>
      </w:ins>
      <w:ins w:id="538" w:author="Yingzhen Qu" w:date="2020-05-04T16:39:00Z">
        <w:r w:rsidR="001C0EAB">
          <w:rPr>
            <w:rFonts w:eastAsia="Times New Roman"/>
            <w:szCs w:val="20"/>
            <w:lang w:eastAsia="en-US"/>
          </w:rPr>
          <w:t>recovery requires the network to provide non-disruptive service in case</w:t>
        </w:r>
      </w:ins>
      <w:ins w:id="539" w:author="Yingzhen Qu" w:date="2020-05-04T16:40:00Z">
        <w:r w:rsidR="001C0EAB">
          <w:rPr>
            <w:rFonts w:eastAsia="Times New Roman"/>
            <w:szCs w:val="20"/>
            <w:lang w:eastAsia="en-US"/>
          </w:rPr>
          <w:t xml:space="preserve"> of network failure, power outage and natural disaster etc. </w:t>
        </w:r>
      </w:ins>
    </w:p>
    <w:p w14:paraId="15F48E38" w14:textId="52CFE342" w:rsidR="00C65CA3" w:rsidRPr="00C65CA3" w:rsidRDefault="00C65CA3" w:rsidP="00C65CA3">
      <w:pPr>
        <w:numPr>
          <w:ilvl w:val="0"/>
          <w:numId w:val="106"/>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Mobility</w:t>
      </w:r>
      <w:ins w:id="540" w:author="Yingzhen Qu" w:date="2020-05-04T16:41:00Z">
        <w:r w:rsidR="001C0EAB">
          <w:rPr>
            <w:rFonts w:eastAsia="Times New Roman"/>
            <w:szCs w:val="20"/>
            <w:lang w:eastAsia="en-US"/>
          </w:rPr>
          <w:t xml:space="preserve">. </w:t>
        </w:r>
      </w:ins>
      <w:ins w:id="541" w:author="Yingzhen Qu" w:date="2020-05-04T16:42:00Z">
        <w:r w:rsidR="001C0EAB">
          <w:rPr>
            <w:rFonts w:eastAsia="Times New Roman"/>
            <w:szCs w:val="20"/>
            <w:lang w:eastAsia="en-US"/>
          </w:rPr>
          <w:t xml:space="preserve">IoT devices should be able to connect and communicate with the network or </w:t>
        </w:r>
      </w:ins>
      <w:ins w:id="542" w:author="Yingzhen Qu" w:date="2020-05-04T16:43:00Z">
        <w:r w:rsidR="001C0EAB">
          <w:rPr>
            <w:rFonts w:eastAsia="Times New Roman"/>
            <w:szCs w:val="20"/>
            <w:lang w:eastAsia="en-US"/>
          </w:rPr>
          <w:t>other devices without location and access technol</w:t>
        </w:r>
      </w:ins>
      <w:ins w:id="543" w:author="Yingzhen Qu" w:date="2020-05-04T16:44:00Z">
        <w:r w:rsidR="001C0EAB">
          <w:rPr>
            <w:rFonts w:eastAsia="Times New Roman"/>
            <w:szCs w:val="20"/>
            <w:lang w:eastAsia="en-US"/>
          </w:rPr>
          <w:t>ogy limitations, whenever and wherever.</w:t>
        </w:r>
      </w:ins>
    </w:p>
    <w:p w14:paraId="6200A7F9" w14:textId="760B491C" w:rsidR="00C65CA3" w:rsidRDefault="00C65CA3" w:rsidP="00C65CA3">
      <w:pPr>
        <w:numPr>
          <w:ilvl w:val="0"/>
          <w:numId w:val="106"/>
        </w:numPr>
        <w:overflowPunct w:val="0"/>
        <w:autoSpaceDE w:val="0"/>
        <w:autoSpaceDN w:val="0"/>
        <w:adjustRightInd w:val="0"/>
        <w:contextualSpacing/>
        <w:textAlignment w:val="baseline"/>
        <w:rPr>
          <w:ins w:id="544" w:author="Stewart Bryant" w:date="2020-04-21T11:29:00Z"/>
          <w:rFonts w:eastAsia="Times New Roman"/>
          <w:szCs w:val="20"/>
          <w:lang w:eastAsia="en-US"/>
        </w:rPr>
      </w:pPr>
      <w:r w:rsidRPr="00C65CA3">
        <w:rPr>
          <w:rFonts w:eastAsia="Times New Roman"/>
          <w:szCs w:val="20"/>
          <w:lang w:eastAsia="en-US"/>
        </w:rPr>
        <w:t>Large number of connections</w:t>
      </w:r>
      <w:ins w:id="545" w:author="Yingzhen Qu" w:date="2020-05-04T16:44:00Z">
        <w:r w:rsidR="001C0EAB">
          <w:rPr>
            <w:rFonts w:eastAsia="Times New Roman"/>
            <w:szCs w:val="20"/>
            <w:lang w:eastAsia="en-US"/>
          </w:rPr>
          <w:t xml:space="preserve">. The number of </w:t>
        </w:r>
      </w:ins>
      <w:ins w:id="546" w:author="Yingzhen Qu" w:date="2020-05-04T16:45:00Z">
        <w:r w:rsidR="001C0EAB">
          <w:rPr>
            <w:rFonts w:eastAsia="Times New Roman"/>
            <w:szCs w:val="20"/>
            <w:lang w:eastAsia="en-US"/>
          </w:rPr>
          <w:t xml:space="preserve">various IoT devices to be connected to the network will be </w:t>
        </w:r>
      </w:ins>
      <w:ins w:id="547" w:author="Yingzhen Qu" w:date="2020-05-04T16:48:00Z">
        <w:r w:rsidR="001C0EAB">
          <w:rPr>
            <w:rFonts w:eastAsia="Times New Roman"/>
            <w:szCs w:val="20"/>
            <w:lang w:eastAsia="en-US"/>
          </w:rPr>
          <w:t>in thousands or millions, so routing protocols are required to connect the</w:t>
        </w:r>
      </w:ins>
      <w:ins w:id="548" w:author="Yingzhen Qu" w:date="2020-05-04T16:49:00Z">
        <w:r w:rsidR="001C0EAB">
          <w:rPr>
            <w:rFonts w:eastAsia="Times New Roman"/>
            <w:szCs w:val="20"/>
            <w:lang w:eastAsia="en-US"/>
          </w:rPr>
          <w:t>se huge number of heterogeneous systems.</w:t>
        </w:r>
      </w:ins>
    </w:p>
    <w:p w14:paraId="69397F4D" w14:textId="4A46DC3B" w:rsidR="00010B54" w:rsidRPr="00010B54" w:rsidRDefault="00113C84">
      <w:pPr>
        <w:pStyle w:val="ListParagraph"/>
        <w:overflowPunct w:val="0"/>
        <w:autoSpaceDE w:val="0"/>
        <w:autoSpaceDN w:val="0"/>
        <w:adjustRightInd w:val="0"/>
        <w:ind w:left="0"/>
        <w:textAlignment w:val="baseline"/>
        <w:rPr>
          <w:rFonts w:eastAsia="Times New Roman"/>
          <w:szCs w:val="20"/>
          <w:lang w:eastAsia="en-US"/>
          <w:rPrChange w:id="549" w:author="Stewart Bryant" w:date="2020-04-21T11:29:00Z">
            <w:rPr>
              <w:lang w:eastAsia="en-US"/>
            </w:rPr>
          </w:rPrChange>
        </w:rPr>
        <w:pPrChange w:id="550" w:author="Stewart Bryant" w:date="2020-04-21T11:30:00Z">
          <w:pPr>
            <w:numPr>
              <w:numId w:val="106"/>
            </w:numPr>
            <w:overflowPunct w:val="0"/>
            <w:autoSpaceDE w:val="0"/>
            <w:autoSpaceDN w:val="0"/>
            <w:adjustRightInd w:val="0"/>
            <w:ind w:left="720" w:hanging="360"/>
            <w:contextualSpacing/>
            <w:textAlignment w:val="baseline"/>
          </w:pPr>
        </w:pPrChange>
      </w:pPr>
      <w:ins w:id="551" w:author="Stewart Bryant" w:date="2020-04-21T11:30:00Z">
        <w:r>
          <w:rPr>
            <w:rFonts w:eastAsia="Times New Roman"/>
            <w:szCs w:val="20"/>
            <w:lang w:eastAsia="en-US"/>
          </w:rPr>
          <w:t>There are two key issues that future network designers need t</w:t>
        </w:r>
      </w:ins>
      <w:ins w:id="552" w:author="Stewart Bryant" w:date="2020-04-21T11:31:00Z">
        <w:r>
          <w:rPr>
            <w:rFonts w:eastAsia="Times New Roman"/>
            <w:szCs w:val="20"/>
            <w:lang w:eastAsia="en-US"/>
          </w:rPr>
          <w:t>o contend with in</w:t>
        </w:r>
      </w:ins>
      <w:ins w:id="553" w:author="Yingzhen Qu" w:date="2020-05-04T16:49:00Z">
        <w:r w:rsidR="001C0EAB">
          <w:rPr>
            <w:rFonts w:eastAsia="Times New Roman"/>
            <w:szCs w:val="20"/>
            <w:lang w:eastAsia="en-US"/>
          </w:rPr>
          <w:t xml:space="preserve"> </w:t>
        </w:r>
      </w:ins>
      <w:ins w:id="554" w:author="Stewart Bryant" w:date="2020-04-21T11:31:00Z">
        <w:del w:id="555" w:author="Yingzhen Qu" w:date="2020-05-04T16:49:00Z">
          <w:r w:rsidDel="001C0EAB">
            <w:rPr>
              <w:rFonts w:eastAsia="Times New Roman"/>
              <w:szCs w:val="20"/>
              <w:lang w:eastAsia="en-US"/>
            </w:rPr>
            <w:delText xml:space="preserve"> II and </w:delText>
          </w:r>
        </w:del>
        <w:r>
          <w:rPr>
            <w:rFonts w:eastAsia="Times New Roman"/>
            <w:szCs w:val="20"/>
            <w:lang w:eastAsia="en-US"/>
          </w:rPr>
          <w:t>IoT networks. Firstly</w:t>
        </w:r>
      </w:ins>
      <w:ins w:id="556" w:author="Yingzhen Qu" w:date="2020-05-04T16:49:00Z">
        <w:r w:rsidR="001C0EAB">
          <w:rPr>
            <w:rFonts w:eastAsia="Times New Roman"/>
            <w:szCs w:val="20"/>
            <w:lang w:eastAsia="en-US"/>
          </w:rPr>
          <w:t>,</w:t>
        </w:r>
      </w:ins>
      <w:ins w:id="557" w:author="Stewart Bryant" w:date="2020-04-21T11:31:00Z">
        <w:r>
          <w:rPr>
            <w:rFonts w:eastAsia="Times New Roman"/>
            <w:szCs w:val="20"/>
            <w:lang w:eastAsia="en-US"/>
          </w:rPr>
          <w:t xml:space="preserve"> the </w:t>
        </w:r>
      </w:ins>
      <w:ins w:id="558" w:author="Stewart Bryant" w:date="2020-04-21T11:32:00Z">
        <w:r>
          <w:rPr>
            <w:rFonts w:eastAsia="Times New Roman"/>
            <w:szCs w:val="20"/>
            <w:lang w:eastAsia="en-US"/>
          </w:rPr>
          <w:t>high path quality needed, which requires the routing system to establish the path and alloca</w:t>
        </w:r>
      </w:ins>
      <w:ins w:id="559" w:author="Stewart Bryant" w:date="2020-04-21T11:33:00Z">
        <w:r>
          <w:rPr>
            <w:rFonts w:eastAsia="Times New Roman"/>
            <w:szCs w:val="20"/>
            <w:lang w:eastAsia="en-US"/>
          </w:rPr>
          <w:t>te the resources, including the case where it may need to configure the network to strategically replicate and eliminate packets t</w:t>
        </w:r>
      </w:ins>
      <w:ins w:id="560" w:author="Stewart Bryant" w:date="2020-04-21T11:34:00Z">
        <w:r>
          <w:rPr>
            <w:rFonts w:eastAsia="Times New Roman"/>
            <w:szCs w:val="20"/>
            <w:lang w:eastAsia="en-US"/>
          </w:rPr>
          <w:t>o maximise their chances of successfully traversing the network [</w:t>
        </w:r>
      </w:ins>
      <w:ins w:id="561" w:author="Yingzhen Qu" w:date="2020-05-04T16:55:00Z">
        <w:r w:rsidR="00FA64AF">
          <w:rPr>
            <w:rFonts w:eastAsia="Times New Roman"/>
            <w:szCs w:val="20"/>
            <w:lang w:eastAsia="en-US"/>
          </w:rPr>
          <w:t>RFC 8655</w:t>
        </w:r>
      </w:ins>
      <w:ins w:id="562" w:author="Stewart Bryant" w:date="2020-04-21T11:34:00Z">
        <w:del w:id="563" w:author="Yingzhen Qu" w:date="2020-05-04T16:55:00Z">
          <w:r w:rsidDel="00FA64AF">
            <w:rPr>
              <w:rFonts w:eastAsia="Times New Roman"/>
              <w:szCs w:val="20"/>
              <w:lang w:eastAsia="en-US"/>
            </w:rPr>
            <w:delText>DETNET Arc</w:delText>
          </w:r>
        </w:del>
        <w:del w:id="564" w:author="Yingzhen Qu" w:date="2020-05-04T16:54:00Z">
          <w:r w:rsidDel="00FA64AF">
            <w:rPr>
              <w:rFonts w:eastAsia="Times New Roman"/>
              <w:szCs w:val="20"/>
              <w:lang w:eastAsia="en-US"/>
            </w:rPr>
            <w:delText>h</w:delText>
          </w:r>
        </w:del>
        <w:r>
          <w:rPr>
            <w:rFonts w:eastAsia="Times New Roman"/>
            <w:szCs w:val="20"/>
            <w:lang w:eastAsia="en-US"/>
          </w:rPr>
          <w:t>]. Addit</w:t>
        </w:r>
      </w:ins>
      <w:ins w:id="565" w:author="Stewart Bryant" w:date="2020-04-21T11:35:00Z">
        <w:r>
          <w:rPr>
            <w:rFonts w:eastAsia="Times New Roman"/>
            <w:szCs w:val="20"/>
            <w:lang w:eastAsia="en-US"/>
          </w:rPr>
          <w:t>ionally</w:t>
        </w:r>
      </w:ins>
      <w:ins w:id="566" w:author="Uma Chunduri" w:date="2020-04-21T12:30:00Z">
        <w:r w:rsidR="001D3160">
          <w:rPr>
            <w:rFonts w:eastAsia="Times New Roman"/>
            <w:szCs w:val="20"/>
            <w:lang w:eastAsia="en-US"/>
          </w:rPr>
          <w:t>,</w:t>
        </w:r>
      </w:ins>
      <w:ins w:id="567" w:author="Stewart Bryant" w:date="2020-04-21T11:35:00Z">
        <w:r>
          <w:rPr>
            <w:rFonts w:eastAsia="Times New Roman"/>
            <w:szCs w:val="20"/>
            <w:lang w:eastAsia="en-US"/>
          </w:rPr>
          <w:t xml:space="preserve"> many IoT devices are designed to meet </w:t>
        </w:r>
      </w:ins>
      <w:ins w:id="568" w:author="Stewart Bryant" w:date="2020-04-21T11:36:00Z">
        <w:r>
          <w:rPr>
            <w:rFonts w:eastAsia="Times New Roman"/>
            <w:szCs w:val="20"/>
            <w:lang w:eastAsia="en-US"/>
          </w:rPr>
          <w:t xml:space="preserve">extreme </w:t>
        </w:r>
      </w:ins>
      <w:ins w:id="569" w:author="Stewart Bryant" w:date="2020-04-21T11:35:00Z">
        <w:r>
          <w:rPr>
            <w:rFonts w:eastAsia="Times New Roman"/>
            <w:szCs w:val="20"/>
            <w:lang w:eastAsia="en-US"/>
          </w:rPr>
          <w:t>physical size, cost and</w:t>
        </w:r>
      </w:ins>
      <w:ins w:id="570" w:author="Stewart Bryant" w:date="2020-04-21T11:36:00Z">
        <w:r>
          <w:rPr>
            <w:rFonts w:eastAsia="Times New Roman"/>
            <w:szCs w:val="20"/>
            <w:lang w:eastAsia="en-US"/>
          </w:rPr>
          <w:t xml:space="preserve"> lifetime power budgets. The protocols that these devices use require </w:t>
        </w:r>
      </w:ins>
      <w:ins w:id="571" w:author="Stewart Bryant" w:date="2020-04-21T11:37:00Z">
        <w:r>
          <w:rPr>
            <w:rFonts w:eastAsia="Times New Roman"/>
            <w:szCs w:val="20"/>
            <w:lang w:eastAsia="en-US"/>
          </w:rPr>
          <w:t xml:space="preserve">extreme regard to resource conservation and may not be able to use the “standard” network protocols </w:t>
        </w:r>
      </w:ins>
      <w:ins w:id="572" w:author="Stewart Bryant" w:date="2020-04-21T11:38:00Z">
        <w:r>
          <w:rPr>
            <w:rFonts w:eastAsia="Times New Roman"/>
            <w:szCs w:val="20"/>
            <w:lang w:eastAsia="en-US"/>
          </w:rPr>
          <w:t>which are optimised for characteristics such as generality and performance.</w:t>
        </w:r>
      </w:ins>
    </w:p>
    <w:p w14:paraId="4E38ED0C" w14:textId="77777777" w:rsidR="00C65CA3" w:rsidRPr="00C65CA3" w:rsidRDefault="00C65CA3" w:rsidP="00C65CA3">
      <w:pPr>
        <w:overflowPunct w:val="0"/>
        <w:autoSpaceDE w:val="0"/>
        <w:autoSpaceDN w:val="0"/>
        <w:adjustRightInd w:val="0"/>
        <w:textAlignment w:val="baseline"/>
        <w:rPr>
          <w:rFonts w:eastAsia="Times New Roman"/>
          <w:b/>
          <w:bCs/>
          <w:szCs w:val="20"/>
          <w:lang w:eastAsia="en-US"/>
        </w:rPr>
      </w:pPr>
      <w:proofErr w:type="spellStart"/>
      <w:r w:rsidRPr="00C65CA3">
        <w:rPr>
          <w:rFonts w:eastAsia="Times New Roman"/>
          <w:b/>
          <w:bCs/>
          <w:szCs w:val="20"/>
          <w:lang w:eastAsia="en-US"/>
        </w:rPr>
        <w:t>Manynets</w:t>
      </w:r>
      <w:proofErr w:type="spellEnd"/>
      <w:r w:rsidRPr="00C65CA3">
        <w:rPr>
          <w:rFonts w:eastAsia="Times New Roman"/>
          <w:b/>
          <w:bCs/>
          <w:szCs w:val="20"/>
          <w:lang w:eastAsia="en-US"/>
        </w:rPr>
        <w:t xml:space="preserve"> and Routing in the space</w:t>
      </w:r>
    </w:p>
    <w:p w14:paraId="78EACD48"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While there is no relation between wireless mesh network routing challenges and protocols developed in IETF MANET WG, Routing in space with LEO satellite constellations presents domain specific routing challenges.</w:t>
      </w:r>
    </w:p>
    <w:p w14:paraId="62D240E2" w14:textId="28FABEB0"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In a system, where complete global connectivity is provided through LEO satellites, which includes inter satellite connectivity using Free Space Optical (FSO) transmission, introduces unique set of challenges w.r.t routing in space and possible traffic engineering [</w:t>
      </w:r>
      <w:ins w:id="573" w:author="Uma Chunduri" w:date="2020-04-21T12:32:00Z">
        <w:r w:rsidR="001D3160">
          <w:rPr>
            <w:rFonts w:eastAsia="Times New Roman"/>
            <w:szCs w:val="20"/>
            <w:lang w:eastAsia="en-US"/>
          </w:rPr>
          <w:t>Handley</w:t>
        </w:r>
      </w:ins>
      <w:del w:id="574" w:author="Uma Chunduri" w:date="2020-04-21T12:32:00Z">
        <w:r w:rsidRPr="00C65CA3" w:rsidDel="001D3160">
          <w:rPr>
            <w:rFonts w:eastAsia="Times New Roman"/>
            <w:szCs w:val="20"/>
            <w:lang w:eastAsia="en-US"/>
          </w:rPr>
          <w:delText>REF2</w:delText>
        </w:r>
      </w:del>
      <w:r w:rsidRPr="00C65CA3">
        <w:rPr>
          <w:rFonts w:eastAsia="Times New Roman"/>
          <w:szCs w:val="20"/>
          <w:lang w:eastAsia="en-US"/>
        </w:rPr>
        <w:t xml:space="preserve">]. This is because </w:t>
      </w:r>
      <w:ins w:id="575" w:author="Stewart Bryant" w:date="2020-04-21T11:39:00Z">
        <w:r w:rsidR="00113C84">
          <w:rPr>
            <w:rFonts w:eastAsia="Times New Roman"/>
            <w:szCs w:val="20"/>
            <w:lang w:eastAsia="en-US"/>
          </w:rPr>
          <w:t xml:space="preserve">(as noted earlier) </w:t>
        </w:r>
      </w:ins>
      <w:r w:rsidRPr="00C65CA3">
        <w:rPr>
          <w:rFonts w:eastAsia="Times New Roman"/>
          <w:szCs w:val="20"/>
          <w:lang w:eastAsia="en-US"/>
        </w:rPr>
        <w:t xml:space="preserve">of the continuous </w:t>
      </w:r>
      <w:del w:id="576" w:author="Stewart Bryant" w:date="2020-04-21T11:39:00Z">
        <w:r w:rsidRPr="00C65CA3" w:rsidDel="00113C84">
          <w:rPr>
            <w:rFonts w:eastAsia="Times New Roman"/>
            <w:szCs w:val="20"/>
            <w:lang w:eastAsia="en-US"/>
          </w:rPr>
          <w:delText xml:space="preserve">topology </w:delText>
        </w:r>
      </w:del>
      <w:r w:rsidRPr="00C65CA3">
        <w:rPr>
          <w:rFonts w:eastAsia="Times New Roman"/>
          <w:szCs w:val="20"/>
          <w:lang w:eastAsia="en-US"/>
        </w:rPr>
        <w:t>change</w:t>
      </w:r>
      <w:ins w:id="577" w:author="Stewart Bryant" w:date="2020-04-21T11:39:00Z">
        <w:r w:rsidR="00113C84">
          <w:rPr>
            <w:rFonts w:eastAsia="Times New Roman"/>
            <w:szCs w:val="20"/>
            <w:lang w:eastAsia="en-US"/>
          </w:rPr>
          <w:t xml:space="preserve">s to the network paths </w:t>
        </w:r>
      </w:ins>
      <w:del w:id="578" w:author="Stewart Bryant" w:date="2020-04-21T11:39:00Z">
        <w:r w:rsidRPr="00C65CA3" w:rsidDel="00113C84">
          <w:rPr>
            <w:rFonts w:eastAsia="Times New Roman"/>
            <w:szCs w:val="20"/>
            <w:lang w:eastAsia="en-US"/>
          </w:rPr>
          <w:delText>s</w:delText>
        </w:r>
      </w:del>
      <w:r w:rsidRPr="00C65CA3">
        <w:rPr>
          <w:rFonts w:eastAsia="Times New Roman"/>
          <w:szCs w:val="20"/>
          <w:lang w:eastAsia="en-US"/>
        </w:rPr>
        <w:t xml:space="preserve"> as the nodes in the orbit are on</w:t>
      </w:r>
      <w:del w:id="579" w:author="Stewart Bryant" w:date="2020-04-21T11:40:00Z">
        <w:r w:rsidRPr="00C65CA3" w:rsidDel="00113C84">
          <w:rPr>
            <w:rFonts w:eastAsia="Times New Roman"/>
            <w:szCs w:val="20"/>
            <w:lang w:eastAsia="en-US"/>
          </w:rPr>
          <w:delText>e</w:delText>
        </w:r>
      </w:del>
      <w:r w:rsidRPr="00C65CA3">
        <w:rPr>
          <w:rFonts w:eastAsia="Times New Roman"/>
          <w:szCs w:val="20"/>
          <w:lang w:eastAsia="en-US"/>
        </w:rPr>
        <w:t xml:space="preserve"> the move. There is no routing protocol today which does shortest path computation when all the nodes in the network are continuously moving. However, one characteristic of this network is the movements of satellites are completely predictable and this can be factored for new route computation methods. This also introduces unique set of Fast </w:t>
      </w:r>
      <w:proofErr w:type="spellStart"/>
      <w:r w:rsidRPr="00C65CA3">
        <w:rPr>
          <w:rFonts w:eastAsia="Times New Roman"/>
          <w:szCs w:val="20"/>
          <w:lang w:eastAsia="en-US"/>
        </w:rPr>
        <w:t>ReRoute</w:t>
      </w:r>
      <w:proofErr w:type="spellEnd"/>
      <w:r w:rsidRPr="00C65CA3">
        <w:rPr>
          <w:rFonts w:eastAsia="Times New Roman"/>
          <w:szCs w:val="20"/>
          <w:lang w:eastAsia="en-US"/>
        </w:rPr>
        <w:t xml:space="preserve"> (FRR) challenges which are not applicable for terrestrial networks. However, it is worth noting, at this time the applicability and possible deployment of such a system is constrained by </w:t>
      </w:r>
      <w:ins w:id="580" w:author="Stewart Bryant" w:date="2020-04-21T11:40:00Z">
        <w:r w:rsidR="00AB5C20">
          <w:rPr>
            <w:rFonts w:eastAsia="Times New Roman"/>
            <w:szCs w:val="20"/>
            <w:lang w:eastAsia="en-US"/>
          </w:rPr>
          <w:t>free space op</w:t>
        </w:r>
      </w:ins>
      <w:ins w:id="581" w:author="Stewart Bryant" w:date="2020-04-21T11:41:00Z">
        <w:r w:rsidR="00AB5C20">
          <w:rPr>
            <w:rFonts w:eastAsia="Times New Roman"/>
            <w:szCs w:val="20"/>
            <w:lang w:eastAsia="en-US"/>
          </w:rPr>
          <w:t>tics (</w:t>
        </w:r>
      </w:ins>
      <w:r w:rsidRPr="00C65CA3">
        <w:rPr>
          <w:rFonts w:eastAsia="Times New Roman"/>
          <w:szCs w:val="20"/>
          <w:lang w:eastAsia="en-US"/>
        </w:rPr>
        <w:t>FSO</w:t>
      </w:r>
      <w:ins w:id="582" w:author="Stewart Bryant" w:date="2020-04-21T11:41:00Z">
        <w:r w:rsidR="00AB5C20">
          <w:rPr>
            <w:rFonts w:eastAsia="Times New Roman"/>
            <w:szCs w:val="20"/>
            <w:lang w:eastAsia="en-US"/>
          </w:rPr>
          <w:t>)</w:t>
        </w:r>
      </w:ins>
      <w:r w:rsidRPr="00C65CA3">
        <w:rPr>
          <w:rFonts w:eastAsia="Times New Roman"/>
          <w:szCs w:val="20"/>
          <w:lang w:eastAsia="en-US"/>
        </w:rPr>
        <w:t xml:space="preserve"> limitations. These limitations concern with the inter satellite link capacity, which is currently in the order few Gbps [</w:t>
      </w:r>
      <w:ins w:id="583" w:author="Uma Chunduri" w:date="2020-04-21T12:32:00Z">
        <w:r w:rsidR="001D3160">
          <w:rPr>
            <w:rFonts w:eastAsia="Times New Roman"/>
            <w:szCs w:val="20"/>
            <w:lang w:eastAsia="en-US"/>
          </w:rPr>
          <w:t>ICSO</w:t>
        </w:r>
      </w:ins>
      <w:del w:id="584" w:author="Uma Chunduri" w:date="2020-04-21T12:32:00Z">
        <w:r w:rsidRPr="00C65CA3" w:rsidDel="001D3160">
          <w:rPr>
            <w:rFonts w:eastAsia="Times New Roman"/>
            <w:szCs w:val="20"/>
            <w:lang w:eastAsia="en-US"/>
          </w:rPr>
          <w:delText>REF3</w:delText>
        </w:r>
      </w:del>
      <w:r w:rsidRPr="00C65CA3">
        <w:rPr>
          <w:rFonts w:eastAsia="Times New Roman"/>
          <w:szCs w:val="20"/>
          <w:lang w:eastAsia="en-US"/>
        </w:rPr>
        <w:t xml:space="preserve">] </w:t>
      </w:r>
      <w:del w:id="585" w:author="Uma Chunduri" w:date="2020-04-21T12:32:00Z">
        <w:r w:rsidRPr="00C65CA3" w:rsidDel="001D3160">
          <w:rPr>
            <w:rFonts w:eastAsia="Times New Roman"/>
            <w:szCs w:val="20"/>
            <w:lang w:eastAsia="en-US"/>
          </w:rPr>
          <w:delText>[</w:delText>
        </w:r>
      </w:del>
      <w:ins w:id="586" w:author="Uma Chunduri" w:date="2020-04-21T12:32:00Z">
        <w:r w:rsidR="001D3160">
          <w:rPr>
            <w:rFonts w:eastAsia="Times New Roman"/>
            <w:szCs w:val="20"/>
            <w:lang w:eastAsia="en-US"/>
          </w:rPr>
          <w:t>[Miller</w:t>
        </w:r>
      </w:ins>
      <w:del w:id="587" w:author="Uma Chunduri" w:date="2020-04-21T12:32:00Z">
        <w:r w:rsidRPr="00C65CA3" w:rsidDel="001D3160">
          <w:rPr>
            <w:rFonts w:eastAsia="Times New Roman"/>
            <w:szCs w:val="20"/>
            <w:lang w:eastAsia="en-US"/>
          </w:rPr>
          <w:delText>REF4</w:delText>
        </w:r>
      </w:del>
      <w:r w:rsidRPr="00C65CA3">
        <w:rPr>
          <w:rFonts w:eastAsia="Times New Roman"/>
          <w:szCs w:val="20"/>
          <w:lang w:eastAsia="en-US"/>
        </w:rPr>
        <w:t>], while the sub</w:t>
      </w:r>
      <w:ins w:id="588" w:author="Stewart Bryant" w:date="2020-04-21T11:41:00Z">
        <w:r w:rsidR="00AB5C20">
          <w:rPr>
            <w:rFonts w:eastAsia="Times New Roman"/>
            <w:szCs w:val="20"/>
            <w:lang w:eastAsia="en-US"/>
          </w:rPr>
          <w:t>-</w:t>
        </w:r>
      </w:ins>
      <w:r w:rsidRPr="00C65CA3">
        <w:rPr>
          <w:rFonts w:eastAsia="Times New Roman"/>
          <w:szCs w:val="20"/>
          <w:lang w:eastAsia="en-US"/>
        </w:rPr>
        <w:t xml:space="preserve">sea </w:t>
      </w:r>
      <w:del w:id="589" w:author="Stewart Bryant" w:date="2020-04-21T11:41:00Z">
        <w:r w:rsidRPr="00C65CA3" w:rsidDel="00AB5C20">
          <w:rPr>
            <w:rFonts w:eastAsia="Times New Roman"/>
            <w:szCs w:val="20"/>
            <w:lang w:eastAsia="en-US"/>
          </w:rPr>
          <w:delText>fiber</w:delText>
        </w:r>
      </w:del>
      <w:ins w:id="590" w:author="Stewart Bryant" w:date="2020-04-21T11:41:00Z">
        <w:r w:rsidR="00AB5C20" w:rsidRPr="00C65CA3">
          <w:rPr>
            <w:rFonts w:eastAsia="Times New Roman"/>
            <w:szCs w:val="20"/>
            <w:lang w:eastAsia="en-US"/>
          </w:rPr>
          <w:t>fibre</w:t>
        </w:r>
      </w:ins>
      <w:r w:rsidRPr="00C65CA3">
        <w:rPr>
          <w:rFonts w:eastAsia="Times New Roman"/>
          <w:szCs w:val="20"/>
          <w:lang w:eastAsia="en-US"/>
        </w:rPr>
        <w:t xml:space="preserve"> optical cable provides bandwidth in the order of 10’s of </w:t>
      </w:r>
      <w:proofErr w:type="spellStart"/>
      <w:r w:rsidRPr="00C65CA3">
        <w:rPr>
          <w:rFonts w:eastAsia="Times New Roman"/>
          <w:szCs w:val="20"/>
          <w:lang w:eastAsia="en-US"/>
        </w:rPr>
        <w:t>tbps</w:t>
      </w:r>
      <w:proofErr w:type="spellEnd"/>
      <w:r w:rsidRPr="00C65CA3">
        <w:rPr>
          <w:rFonts w:eastAsia="Times New Roman"/>
          <w:szCs w:val="20"/>
          <w:lang w:eastAsia="en-US"/>
        </w:rPr>
        <w:t xml:space="preserve">.  </w:t>
      </w:r>
    </w:p>
    <w:p w14:paraId="284E87ED" w14:textId="77777777" w:rsidR="006818BC" w:rsidRDefault="00C65CA3" w:rsidP="00C65CA3">
      <w:pPr>
        <w:overflowPunct w:val="0"/>
        <w:autoSpaceDE w:val="0"/>
        <w:autoSpaceDN w:val="0"/>
        <w:adjustRightInd w:val="0"/>
        <w:textAlignment w:val="baseline"/>
        <w:rPr>
          <w:ins w:id="591" w:author="Toy, Mehmet" w:date="2020-04-16T17:31:00Z"/>
          <w:rFonts w:eastAsia="Times New Roman"/>
          <w:color w:val="000000"/>
          <w:lang w:val="en-US" w:eastAsia="zh-CN"/>
        </w:rPr>
      </w:pPr>
      <w:r w:rsidRPr="00C65CA3">
        <w:rPr>
          <w:rFonts w:eastAsia="Times New Roman"/>
          <w:color w:val="000000"/>
          <w:lang w:val="en-US" w:eastAsia="zh-CN"/>
        </w:rPr>
        <w:t xml:space="preserve">The resulting low-Earth-orbit (LEO) constellations will not only bridge the digital divide by providing service to remote areas, but they also promise much lower latency than terrestrial fiber for long distance routes. Unlocking this potential is non-trivial: such constellations provide inherently variable connectivity which today’s Internet is ill-suited to accommodate.  In fact, the use of the BGP protocol to integrate the satellite network in today's Internet unfortunately encounters several major challenges: </w:t>
      </w:r>
    </w:p>
    <w:p w14:paraId="37101683" w14:textId="6F08463E" w:rsidR="00C65CA3" w:rsidRPr="006818BC" w:rsidRDefault="00C65CA3">
      <w:pPr>
        <w:pStyle w:val="ListParagraph"/>
        <w:numPr>
          <w:ilvl w:val="0"/>
          <w:numId w:val="110"/>
        </w:numPr>
        <w:overflowPunct w:val="0"/>
        <w:autoSpaceDE w:val="0"/>
        <w:autoSpaceDN w:val="0"/>
        <w:adjustRightInd w:val="0"/>
        <w:textAlignment w:val="baseline"/>
        <w:rPr>
          <w:rFonts w:eastAsia="Times New Roman"/>
          <w:color w:val="000000"/>
          <w:lang w:val="en-US" w:eastAsia="zh-CN"/>
          <w:rPrChange w:id="592" w:author="Toy, Mehmet" w:date="2020-04-16T17:33:00Z">
            <w:rPr>
              <w:lang w:val="en-US" w:eastAsia="zh-CN"/>
            </w:rPr>
          </w:rPrChange>
        </w:rPr>
        <w:pPrChange w:id="593" w:author="Toy, Mehmet" w:date="2020-04-16T17:33:00Z">
          <w:pPr>
            <w:overflowPunct w:val="0"/>
            <w:autoSpaceDE w:val="0"/>
            <w:autoSpaceDN w:val="0"/>
            <w:adjustRightInd w:val="0"/>
            <w:textAlignment w:val="baseline"/>
          </w:pPr>
        </w:pPrChange>
      </w:pPr>
      <w:del w:id="594" w:author="Toy, Mehmet" w:date="2020-04-16T17:33:00Z">
        <w:r w:rsidRPr="006818BC" w:rsidDel="006818BC">
          <w:rPr>
            <w:rFonts w:eastAsia="Times New Roman"/>
            <w:color w:val="000000"/>
            <w:lang w:val="en-US" w:eastAsia="zh-CN"/>
            <w:rPrChange w:id="595" w:author="Toy, Mehmet" w:date="2020-04-16T17:33:00Z">
              <w:rPr>
                <w:lang w:val="en-US" w:eastAsia="zh-CN"/>
              </w:rPr>
            </w:rPrChange>
          </w:rPr>
          <w:delText>(</w:delText>
        </w:r>
      </w:del>
      <w:del w:id="596" w:author="Toy, Mehmet" w:date="2020-04-16T17:32:00Z">
        <w:r w:rsidRPr="006818BC" w:rsidDel="006818BC">
          <w:rPr>
            <w:rFonts w:eastAsia="Times New Roman"/>
            <w:color w:val="000000"/>
            <w:lang w:val="en-US" w:eastAsia="zh-CN"/>
            <w:rPrChange w:id="597" w:author="Toy, Mehmet" w:date="2020-04-16T17:33:00Z">
              <w:rPr>
                <w:lang w:val="en-US" w:eastAsia="zh-CN"/>
              </w:rPr>
            </w:rPrChange>
          </w:rPr>
          <w:delText xml:space="preserve">i) </w:delText>
        </w:r>
      </w:del>
      <w:ins w:id="598" w:author="Stewart Bryant" w:date="2020-04-21T11:42:00Z">
        <w:r w:rsidR="00AB5C20">
          <w:rPr>
            <w:rFonts w:eastAsia="Times New Roman"/>
            <w:color w:val="000000"/>
            <w:lang w:val="en-US" w:eastAsia="zh-CN"/>
          </w:rPr>
          <w:t>T</w:t>
        </w:r>
      </w:ins>
      <w:del w:id="599" w:author="Stewart Bryant" w:date="2020-04-21T11:42:00Z">
        <w:r w:rsidRPr="006818BC" w:rsidDel="00AB5C20">
          <w:rPr>
            <w:rFonts w:eastAsia="Times New Roman"/>
            <w:color w:val="000000"/>
            <w:lang w:val="en-US" w:eastAsia="zh-CN"/>
            <w:rPrChange w:id="600" w:author="Toy, Mehmet" w:date="2020-04-16T17:33:00Z">
              <w:rPr>
                <w:lang w:val="en-US" w:eastAsia="zh-CN"/>
              </w:rPr>
            </w:rPrChange>
          </w:rPr>
          <w:delText>t</w:delText>
        </w:r>
      </w:del>
      <w:r w:rsidRPr="006818BC">
        <w:rPr>
          <w:rFonts w:eastAsia="Times New Roman"/>
          <w:color w:val="000000"/>
          <w:lang w:val="en-US" w:eastAsia="zh-CN"/>
          <w:rPrChange w:id="601" w:author="Toy, Mehmet" w:date="2020-04-16T17:33:00Z">
            <w:rPr>
              <w:lang w:val="en-US" w:eastAsia="zh-CN"/>
            </w:rPr>
          </w:rPrChange>
        </w:rPr>
        <w:t>he highly dynamic nature of ground station to satellite links creates</w:t>
      </w:r>
    </w:p>
    <w:p w14:paraId="00F4FB99" w14:textId="7DA049E6" w:rsidR="006818BC" w:rsidRPr="006818BC" w:rsidRDefault="00AB5C20">
      <w:pPr>
        <w:pStyle w:val="ListParagraph"/>
        <w:numPr>
          <w:ilvl w:val="0"/>
          <w:numId w:val="110"/>
        </w:numPr>
        <w:spacing w:before="0"/>
        <w:rPr>
          <w:ins w:id="602" w:author="Toy, Mehmet" w:date="2020-04-16T17:32:00Z"/>
          <w:rFonts w:eastAsia="Times New Roman"/>
          <w:color w:val="000000"/>
          <w:lang w:val="en-US" w:eastAsia="zh-CN"/>
          <w:rPrChange w:id="603" w:author="Toy, Mehmet" w:date="2020-04-16T17:33:00Z">
            <w:rPr>
              <w:ins w:id="604" w:author="Toy, Mehmet" w:date="2020-04-16T17:32:00Z"/>
              <w:lang w:val="en-US" w:eastAsia="zh-CN"/>
            </w:rPr>
          </w:rPrChange>
        </w:rPr>
        <w:pPrChange w:id="605" w:author="Toy, Mehmet" w:date="2020-04-16T17:33:00Z">
          <w:pPr>
            <w:spacing w:before="0"/>
          </w:pPr>
        </w:pPrChange>
      </w:pPr>
      <w:ins w:id="606" w:author="Stewart Bryant" w:date="2020-04-21T11:42:00Z">
        <w:r>
          <w:rPr>
            <w:rFonts w:eastAsia="Times New Roman"/>
            <w:color w:val="000000"/>
            <w:lang w:val="en-US" w:eastAsia="zh-CN"/>
          </w:rPr>
          <w:lastRenderedPageBreak/>
          <w:t>S</w:t>
        </w:r>
      </w:ins>
      <w:del w:id="607" w:author="Stewart Bryant" w:date="2020-04-21T11:42:00Z">
        <w:r w:rsidR="00C65CA3" w:rsidRPr="006818BC" w:rsidDel="00AB5C20">
          <w:rPr>
            <w:rFonts w:eastAsia="Times New Roman"/>
            <w:color w:val="000000"/>
            <w:lang w:val="en-US" w:eastAsia="zh-CN"/>
            <w:rPrChange w:id="608" w:author="Toy, Mehmet" w:date="2020-04-16T17:33:00Z">
              <w:rPr>
                <w:lang w:val="en-US" w:eastAsia="zh-CN"/>
              </w:rPr>
            </w:rPrChange>
          </w:rPr>
          <w:delText>s</w:delText>
        </w:r>
      </w:del>
      <w:r w:rsidR="00C65CA3" w:rsidRPr="006818BC">
        <w:rPr>
          <w:rFonts w:eastAsia="Times New Roman"/>
          <w:color w:val="000000"/>
          <w:lang w:val="en-US" w:eastAsia="zh-CN"/>
          <w:rPrChange w:id="609" w:author="Toy, Mehmet" w:date="2020-04-16T17:33:00Z">
            <w:rPr>
              <w:lang w:val="en-US" w:eastAsia="zh-CN"/>
            </w:rPr>
          </w:rPrChange>
        </w:rPr>
        <w:t xml:space="preserve">calability limitations for BGP, especially due to weather disruptions; </w:t>
      </w:r>
    </w:p>
    <w:p w14:paraId="2301C776" w14:textId="7F27AD74" w:rsidR="006818BC" w:rsidRPr="006818BC" w:rsidRDefault="00C65CA3">
      <w:pPr>
        <w:pStyle w:val="ListParagraph"/>
        <w:numPr>
          <w:ilvl w:val="0"/>
          <w:numId w:val="110"/>
        </w:numPr>
        <w:spacing w:before="0"/>
        <w:rPr>
          <w:ins w:id="610" w:author="Toy, Mehmet" w:date="2020-04-16T17:32:00Z"/>
          <w:rFonts w:eastAsia="Times New Roman"/>
          <w:color w:val="000000"/>
          <w:lang w:val="en-US" w:eastAsia="zh-CN"/>
          <w:rPrChange w:id="611" w:author="Toy, Mehmet" w:date="2020-04-16T17:33:00Z">
            <w:rPr>
              <w:ins w:id="612" w:author="Toy, Mehmet" w:date="2020-04-16T17:32:00Z"/>
              <w:lang w:val="en-US" w:eastAsia="zh-CN"/>
            </w:rPr>
          </w:rPrChange>
        </w:rPr>
        <w:pPrChange w:id="613" w:author="Toy, Mehmet" w:date="2020-04-16T17:33:00Z">
          <w:pPr>
            <w:spacing w:before="0"/>
          </w:pPr>
        </w:pPrChange>
      </w:pPr>
      <w:del w:id="614" w:author="Toy, Mehmet" w:date="2020-04-16T17:33:00Z">
        <w:r w:rsidRPr="006818BC" w:rsidDel="006818BC">
          <w:rPr>
            <w:rFonts w:eastAsia="Times New Roman"/>
            <w:color w:val="000000"/>
            <w:lang w:val="en-US" w:eastAsia="zh-CN"/>
            <w:rPrChange w:id="615" w:author="Toy, Mehmet" w:date="2020-04-16T17:33:00Z">
              <w:rPr>
                <w:lang w:val="en-US" w:eastAsia="zh-CN"/>
              </w:rPr>
            </w:rPrChange>
          </w:rPr>
          <w:delText xml:space="preserve">(ii) </w:delText>
        </w:r>
      </w:del>
      <w:ins w:id="616" w:author="Stewart Bryant" w:date="2020-04-21T11:42:00Z">
        <w:r w:rsidR="00AB5C20">
          <w:rPr>
            <w:rFonts w:eastAsia="Times New Roman"/>
            <w:color w:val="000000"/>
            <w:lang w:val="en-US" w:eastAsia="zh-CN"/>
          </w:rPr>
          <w:t>D</w:t>
        </w:r>
      </w:ins>
      <w:del w:id="617" w:author="Stewart Bryant" w:date="2020-04-21T11:42:00Z">
        <w:r w:rsidRPr="006818BC" w:rsidDel="00AB5C20">
          <w:rPr>
            <w:rFonts w:eastAsia="Times New Roman"/>
            <w:color w:val="000000"/>
            <w:lang w:val="en-US" w:eastAsia="zh-CN"/>
            <w:rPrChange w:id="618" w:author="Toy, Mehmet" w:date="2020-04-16T17:33:00Z">
              <w:rPr>
                <w:lang w:val="en-US" w:eastAsia="zh-CN"/>
              </w:rPr>
            </w:rPrChange>
          </w:rPr>
          <w:delText>d</w:delText>
        </w:r>
      </w:del>
      <w:r w:rsidRPr="006818BC">
        <w:rPr>
          <w:rFonts w:eastAsia="Times New Roman"/>
          <w:color w:val="000000"/>
          <w:lang w:val="en-US" w:eastAsia="zh-CN"/>
          <w:rPrChange w:id="619" w:author="Toy, Mehmet" w:date="2020-04-16T17:33:00Z">
            <w:rPr>
              <w:lang w:val="en-US" w:eastAsia="zh-CN"/>
            </w:rPr>
          </w:rPrChange>
        </w:rPr>
        <w:t xml:space="preserve">uring early phases of deployment, connectivity will fluctuate so often that slow routing convergence with BGP could make the partially deployed constellation unusable; </w:t>
      </w:r>
    </w:p>
    <w:p w14:paraId="7F3C7574" w14:textId="6D2CF1BD" w:rsidR="00C65CA3" w:rsidRPr="006818BC" w:rsidRDefault="00C65CA3">
      <w:pPr>
        <w:pStyle w:val="ListParagraph"/>
        <w:numPr>
          <w:ilvl w:val="0"/>
          <w:numId w:val="110"/>
        </w:numPr>
        <w:spacing w:before="0"/>
        <w:rPr>
          <w:rFonts w:eastAsia="Times New Roman"/>
          <w:color w:val="000000"/>
          <w:lang w:val="en-US" w:eastAsia="zh-CN"/>
          <w:rPrChange w:id="620" w:author="Toy, Mehmet" w:date="2020-04-16T17:33:00Z">
            <w:rPr>
              <w:lang w:val="en-US" w:eastAsia="zh-CN"/>
            </w:rPr>
          </w:rPrChange>
        </w:rPr>
        <w:pPrChange w:id="621" w:author="Toy, Mehmet" w:date="2020-04-16T17:33:00Z">
          <w:pPr>
            <w:spacing w:before="0"/>
          </w:pPr>
        </w:pPrChange>
      </w:pPr>
      <w:del w:id="622" w:author="Stewart Bryant" w:date="2020-04-21T11:42:00Z">
        <w:r w:rsidRPr="006818BC" w:rsidDel="00AB5C20">
          <w:rPr>
            <w:rFonts w:eastAsia="Times New Roman"/>
            <w:color w:val="000000"/>
            <w:lang w:val="en-US" w:eastAsia="zh-CN"/>
            <w:rPrChange w:id="623" w:author="Toy, Mehmet" w:date="2020-04-16T17:33:00Z">
              <w:rPr>
                <w:lang w:val="en-US" w:eastAsia="zh-CN"/>
              </w:rPr>
            </w:rPrChange>
          </w:rPr>
          <w:delText xml:space="preserve">(iii) </w:delText>
        </w:r>
      </w:del>
      <w:ins w:id="624" w:author="Stewart Bryant" w:date="2020-04-21T11:42:00Z">
        <w:r w:rsidR="00AB5C20">
          <w:rPr>
            <w:rFonts w:eastAsia="Times New Roman"/>
            <w:color w:val="000000"/>
            <w:lang w:val="en-US" w:eastAsia="zh-CN"/>
          </w:rPr>
          <w:t>T</w:t>
        </w:r>
      </w:ins>
      <w:del w:id="625" w:author="Stewart Bryant" w:date="2020-04-21T11:42:00Z">
        <w:r w:rsidRPr="006818BC" w:rsidDel="00AB5C20">
          <w:rPr>
            <w:rFonts w:eastAsia="Times New Roman"/>
            <w:color w:val="000000"/>
            <w:lang w:val="en-US" w:eastAsia="zh-CN"/>
            <w:rPrChange w:id="626" w:author="Toy, Mehmet" w:date="2020-04-16T17:33:00Z">
              <w:rPr>
                <w:lang w:val="en-US" w:eastAsia="zh-CN"/>
              </w:rPr>
            </w:rPrChange>
          </w:rPr>
          <w:delText>t</w:delText>
        </w:r>
      </w:del>
      <w:r w:rsidRPr="006818BC">
        <w:rPr>
          <w:rFonts w:eastAsia="Times New Roman"/>
          <w:color w:val="000000"/>
          <w:lang w:val="en-US" w:eastAsia="zh-CN"/>
          <w:rPrChange w:id="627" w:author="Toy, Mehmet" w:date="2020-04-16T17:33:00Z">
            <w:rPr>
              <w:lang w:val="en-US" w:eastAsia="zh-CN"/>
            </w:rPr>
          </w:rPrChange>
        </w:rPr>
        <w:t>he higher cost and lower bandwidth of satellite network links complicates their use for all data traffic, thus complicating the management of differentiated traffic.</w:t>
      </w:r>
    </w:p>
    <w:p w14:paraId="4D72E97D" w14:textId="77777777" w:rsidR="00C65CA3" w:rsidRPr="00C65CA3" w:rsidRDefault="00C65CA3" w:rsidP="00C65CA3">
      <w:pPr>
        <w:spacing w:before="0"/>
        <w:rPr>
          <w:rFonts w:eastAsia="Times New Roman"/>
          <w:color w:val="000000"/>
          <w:lang w:val="en-US" w:eastAsia="zh-CN"/>
        </w:rPr>
      </w:pPr>
    </w:p>
    <w:p w14:paraId="4C742E1C" w14:textId="4626D480"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 xml:space="preserve">There have been proposals to address these challenges. </w:t>
      </w:r>
      <w:proofErr w:type="spellStart"/>
      <w:r w:rsidRPr="00C65CA3">
        <w:rPr>
          <w:rFonts w:eastAsia="Times New Roman"/>
          <w:color w:val="000000"/>
          <w:lang w:val="en-US" w:eastAsia="zh-CN"/>
        </w:rPr>
        <w:t>Giuliari</w:t>
      </w:r>
      <w:proofErr w:type="spellEnd"/>
      <w:r w:rsidRPr="00C65CA3">
        <w:rPr>
          <w:rFonts w:eastAsia="Times New Roman"/>
          <w:color w:val="000000"/>
          <w:lang w:val="en-US" w:eastAsia="zh-CN"/>
        </w:rPr>
        <w:t xml:space="preserve"> et al. propose an optimal solution based on the SCION path-aware-networking architecture, and given this clean-slate baseline, they then develop a more pragmatic solution based on a CDN-like architecture [</w:t>
      </w:r>
      <w:ins w:id="628" w:author="Uma Chunduri" w:date="2020-04-21T12:33:00Z">
        <w:r w:rsidR="001D3160" w:rsidRPr="00C65CA3">
          <w:rPr>
            <w:rFonts w:eastAsia="Times New Roman"/>
            <w:color w:val="000000"/>
            <w:lang w:val="en-US" w:eastAsia="zh-CN"/>
          </w:rPr>
          <w:t xml:space="preserve">Giacomo </w:t>
        </w:r>
      </w:ins>
      <w:del w:id="629" w:author="Uma Chunduri" w:date="2020-04-21T12:33:00Z">
        <w:r w:rsidRPr="00C65CA3" w:rsidDel="001D3160">
          <w:rPr>
            <w:rFonts w:eastAsia="Times New Roman"/>
            <w:color w:val="000000"/>
            <w:lang w:val="en-US" w:eastAsia="zh-CN"/>
          </w:rPr>
          <w:delText>x</w:delText>
        </w:r>
      </w:del>
      <w:r w:rsidRPr="00C65CA3">
        <w:rPr>
          <w:rFonts w:eastAsia="Times New Roman"/>
          <w:color w:val="000000"/>
          <w:lang w:val="en-US" w:eastAsia="zh-CN"/>
        </w:rPr>
        <w:t>].</w:t>
      </w:r>
    </w:p>
    <w:p w14:paraId="2019CFE0" w14:textId="77777777" w:rsidR="00C65CA3" w:rsidRPr="00C65CA3" w:rsidRDefault="00C65CA3" w:rsidP="00C65CA3">
      <w:pPr>
        <w:spacing w:before="0"/>
        <w:rPr>
          <w:rFonts w:eastAsia="Times New Roman"/>
          <w:color w:val="000000"/>
          <w:lang w:val="en-US" w:eastAsia="zh-CN"/>
        </w:rPr>
      </w:pPr>
    </w:p>
    <w:p w14:paraId="194886D7" w14:textId="48286467" w:rsidR="00C65CA3" w:rsidRPr="00C65CA3" w:rsidDel="001D3160" w:rsidRDefault="00C65CA3" w:rsidP="00C65CA3">
      <w:pPr>
        <w:spacing w:before="0"/>
        <w:rPr>
          <w:moveFrom w:id="630" w:author="Uma Chunduri" w:date="2020-04-21T12:34:00Z"/>
          <w:rFonts w:eastAsia="Times New Roman"/>
          <w:color w:val="000000"/>
          <w:lang w:val="en-US" w:eastAsia="zh-CN"/>
        </w:rPr>
      </w:pPr>
      <w:moveFromRangeStart w:id="631" w:author="Uma Chunduri" w:date="2020-04-21T12:34:00Z" w:name="move38364858"/>
      <w:moveFrom w:id="632" w:author="Uma Chunduri" w:date="2020-04-21T12:34:00Z">
        <w:r w:rsidRPr="00C65CA3" w:rsidDel="001D3160">
          <w:rPr>
            <w:rFonts w:eastAsia="Times New Roman"/>
            <w:color w:val="000000"/>
            <w:lang w:val="en-US" w:eastAsia="zh-CN"/>
          </w:rPr>
          <w:t>[x] Giacomo Giuliari, Tobias Klenze, Markus Legner, David Basin,</w:t>
        </w:r>
      </w:moveFrom>
    </w:p>
    <w:p w14:paraId="0E699E01" w14:textId="5E7EE17C" w:rsidR="00C65CA3" w:rsidRPr="00C65CA3" w:rsidDel="001D3160" w:rsidRDefault="00C65CA3" w:rsidP="00C65CA3">
      <w:pPr>
        <w:spacing w:before="0"/>
        <w:rPr>
          <w:moveFrom w:id="633" w:author="Uma Chunduri" w:date="2020-04-21T12:34:00Z"/>
          <w:rFonts w:eastAsia="Times New Roman"/>
          <w:color w:val="000000"/>
          <w:lang w:val="en-US" w:eastAsia="zh-CN"/>
        </w:rPr>
      </w:pPr>
      <w:moveFrom w:id="634" w:author="Uma Chunduri" w:date="2020-04-21T12:34:00Z">
        <w:r w:rsidRPr="00C65CA3" w:rsidDel="001D3160">
          <w:rPr>
            <w:rFonts w:eastAsia="Times New Roman"/>
            <w:color w:val="000000"/>
            <w:lang w:val="en-US" w:eastAsia="zh-CN"/>
          </w:rPr>
          <w:t>Adrian Perrig and Ankit Singla. Internet Backbones in Space.</w:t>
        </w:r>
      </w:moveFrom>
    </w:p>
    <w:p w14:paraId="04DF532D" w14:textId="5C41F9CA" w:rsidR="00C65CA3" w:rsidRPr="00C65CA3" w:rsidDel="001D3160" w:rsidRDefault="00C65CA3" w:rsidP="00C65CA3">
      <w:pPr>
        <w:spacing w:before="0"/>
        <w:rPr>
          <w:moveFrom w:id="635" w:author="Uma Chunduri" w:date="2020-04-21T12:34:00Z"/>
          <w:rFonts w:eastAsia="Times New Roman"/>
          <w:color w:val="000000"/>
          <w:lang w:val="en-US" w:eastAsia="zh-CN"/>
        </w:rPr>
      </w:pPr>
      <w:moveFrom w:id="636" w:author="Uma Chunduri" w:date="2020-04-21T12:34:00Z">
        <w:r w:rsidRPr="00C65CA3" w:rsidDel="001D3160">
          <w:rPr>
            <w:rFonts w:eastAsia="Times New Roman"/>
            <w:color w:val="000000"/>
            <w:lang w:val="en-US" w:eastAsia="zh-CN"/>
          </w:rPr>
          <w:t>In ACM SIGCOMM Computer Communications Review, 50(1), 2020.</w:t>
        </w:r>
      </w:moveFrom>
    </w:p>
    <w:moveFromRangeEnd w:id="631"/>
    <w:p w14:paraId="06868B6A" w14:textId="77777777" w:rsidR="00C65CA3" w:rsidRPr="00C65CA3" w:rsidRDefault="00C65CA3">
      <w:pPr>
        <w:spacing w:before="0"/>
        <w:rPr>
          <w:rFonts w:eastAsia="Times New Roman"/>
          <w:szCs w:val="20"/>
          <w:lang w:val="en-US" w:eastAsia="en-US"/>
        </w:rPr>
        <w:pPrChange w:id="637" w:author="Toy, Mehmet" w:date="2020-04-16T17:35:00Z">
          <w:pPr>
            <w:overflowPunct w:val="0"/>
            <w:autoSpaceDE w:val="0"/>
            <w:autoSpaceDN w:val="0"/>
            <w:adjustRightInd w:val="0"/>
            <w:textAlignment w:val="baseline"/>
          </w:pPr>
        </w:pPrChange>
      </w:pPr>
    </w:p>
    <w:p w14:paraId="729F1F79" w14:textId="77777777" w:rsidR="00C65CA3" w:rsidRPr="00C65CA3" w:rsidRDefault="00C65CA3" w:rsidP="00C65CA3">
      <w:pPr>
        <w:overflowPunct w:val="0"/>
        <w:autoSpaceDE w:val="0"/>
        <w:autoSpaceDN w:val="0"/>
        <w:adjustRightInd w:val="0"/>
        <w:ind w:left="360"/>
        <w:contextualSpacing/>
        <w:textAlignment w:val="baseline"/>
        <w:rPr>
          <w:rFonts w:eastAsia="Times New Roman"/>
          <w:szCs w:val="20"/>
          <w:lang w:eastAsia="en-US"/>
        </w:rPr>
      </w:pPr>
    </w:p>
    <w:p w14:paraId="5D87471D" w14:textId="77777777" w:rsidR="00C65CA3" w:rsidRPr="00C65CA3" w:rsidRDefault="00C65CA3" w:rsidP="00C65CA3">
      <w:pPr>
        <w:numPr>
          <w:ilvl w:val="0"/>
          <w:numId w:val="54"/>
        </w:numPr>
        <w:overflowPunct w:val="0"/>
        <w:autoSpaceDE w:val="0"/>
        <w:autoSpaceDN w:val="0"/>
        <w:adjustRightInd w:val="0"/>
        <w:ind w:left="360"/>
        <w:contextualSpacing/>
        <w:textAlignment w:val="baseline"/>
        <w:rPr>
          <w:rFonts w:eastAsia="Times New Roman"/>
          <w:b/>
          <w:bCs/>
          <w:lang w:eastAsia="en-US"/>
        </w:rPr>
      </w:pPr>
      <w:r w:rsidRPr="00C65CA3">
        <w:rPr>
          <w:rFonts w:eastAsia="Times New Roman"/>
          <w:b/>
          <w:bCs/>
          <w:szCs w:val="20"/>
          <w:lang w:eastAsia="en-US"/>
        </w:rPr>
        <w:t xml:space="preserve">Network layer UNI and NNI </w:t>
      </w:r>
    </w:p>
    <w:p w14:paraId="29BFFB94" w14:textId="50E9381A"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lang w:eastAsia="en-US"/>
        </w:rPr>
        <w:t>Routing protocols have previously been based on the calculation of best/shortest paths in terms of a single metric – a relatively static calculation as these metrics do not change other than in response to operator configuration</w:t>
      </w:r>
      <w:commentRangeStart w:id="638"/>
      <w:r w:rsidRPr="00C65CA3">
        <w:rPr>
          <w:rFonts w:eastAsia="Times New Roman"/>
          <w:lang w:eastAsia="en-US"/>
        </w:rPr>
        <w:t>.</w:t>
      </w:r>
      <w:ins w:id="639" w:author="Yingzhen Qu" w:date="2020-05-06T15:20:00Z">
        <w:r w:rsidR="005B3711">
          <w:rPr>
            <w:rFonts w:eastAsia="Times New Roman"/>
            <w:lang w:eastAsia="en-US"/>
          </w:rPr>
          <w:t xml:space="preserve"> </w:t>
        </w:r>
      </w:ins>
      <w:ins w:id="640" w:author="Yingzhen Qu" w:date="2020-05-06T15:21:00Z">
        <w:r w:rsidR="005B3711">
          <w:rPr>
            <w:rFonts w:eastAsia="Times New Roman"/>
            <w:lang w:eastAsia="en-US"/>
          </w:rPr>
          <w:t>Currently m</w:t>
        </w:r>
      </w:ins>
      <w:ins w:id="641" w:author="Yingzhen Qu" w:date="2020-05-06T15:20:00Z">
        <w:r w:rsidR="005B3711">
          <w:rPr>
            <w:rFonts w:eastAsia="Times New Roman"/>
            <w:lang w:eastAsia="en-US"/>
          </w:rPr>
          <w:t>ost</w:t>
        </w:r>
      </w:ins>
      <w:del w:id="642" w:author="Yingzhen Qu" w:date="2020-05-06T15:20:00Z">
        <w:r w:rsidRPr="00C65CA3" w:rsidDel="005B3711">
          <w:rPr>
            <w:rFonts w:eastAsia="Times New Roman"/>
            <w:lang w:eastAsia="en-US"/>
          </w:rPr>
          <w:delText xml:space="preserve"> Even</w:delText>
        </w:r>
      </w:del>
      <w:r w:rsidRPr="00C65CA3">
        <w:rPr>
          <w:rFonts w:eastAsia="Times New Roman"/>
          <w:lang w:eastAsia="en-US"/>
        </w:rPr>
        <w:t xml:space="preserve"> Traffic Engineering path computations that take into account current network load and resource availability use relatively stable metrics and are a simple variant of best path computations</w:t>
      </w:r>
      <w:ins w:id="643" w:author="Yingzhen Qu" w:date="2020-05-06T15:25:00Z">
        <w:r w:rsidR="005B3711">
          <w:rPr>
            <w:rFonts w:eastAsia="Times New Roman"/>
            <w:lang w:eastAsia="en-US"/>
          </w:rPr>
          <w:t xml:space="preserve">, and </w:t>
        </w:r>
      </w:ins>
      <w:ins w:id="644" w:author="Yingzhen Qu" w:date="2020-05-06T15:26:00Z">
        <w:r w:rsidR="005B3711">
          <w:rPr>
            <w:rFonts w:eastAsia="Times New Roman"/>
            <w:lang w:eastAsia="en-US"/>
          </w:rPr>
          <w:t xml:space="preserve">researches are being done to apply machine learning to networking and to calculate </w:t>
        </w:r>
      </w:ins>
      <w:ins w:id="645" w:author="Yingzhen Qu" w:date="2020-05-06T15:27:00Z">
        <w:r w:rsidR="005B3711">
          <w:rPr>
            <w:rFonts w:eastAsia="Times New Roman"/>
            <w:lang w:eastAsia="en-US"/>
          </w:rPr>
          <w:t>more complex paths</w:t>
        </w:r>
      </w:ins>
      <w:r w:rsidRPr="00C65CA3">
        <w:rPr>
          <w:rFonts w:eastAsia="Times New Roman"/>
          <w:lang w:eastAsia="en-US"/>
        </w:rPr>
        <w:t>.</w:t>
      </w:r>
      <w:commentRangeEnd w:id="638"/>
      <w:r w:rsidR="00C800BF">
        <w:rPr>
          <w:rStyle w:val="CommentReference"/>
          <w:rFonts w:eastAsia="Times New Roman"/>
          <w:lang w:val="en-US" w:eastAsia="en-US"/>
        </w:rPr>
        <w:commentReference w:id="638"/>
      </w:r>
      <w:r w:rsidRPr="00C65CA3">
        <w:rPr>
          <w:rFonts w:eastAsia="Times New Roman"/>
          <w:lang w:eastAsia="en-US"/>
        </w:rPr>
        <w:t xml:space="preserve"> </w:t>
      </w:r>
      <w:bookmarkStart w:id="646" w:name="_GoBack"/>
      <w:bookmarkEnd w:id="646"/>
      <w:r w:rsidRPr="00C65CA3">
        <w:rPr>
          <w:rFonts w:eastAsia="Times New Roman"/>
          <w:lang w:eastAsia="en-US"/>
        </w:rPr>
        <w:t xml:space="preserve">NET2030 will demand the consideration of new factors during path calculation, such as network resources (bandwidth, storage etc.), dynamic traffic distribution, service location, link and node resilience, delay, jitter, and loss. Many of these factors may need to be considered at the same time. </w:t>
      </w:r>
    </w:p>
    <w:p w14:paraId="4890179E" w14:textId="77777777" w:rsidR="00E92156" w:rsidRDefault="00E92156" w:rsidP="00C65CA3">
      <w:pPr>
        <w:overflowPunct w:val="0"/>
        <w:autoSpaceDE w:val="0"/>
        <w:autoSpaceDN w:val="0"/>
        <w:adjustRightInd w:val="0"/>
        <w:spacing w:before="0"/>
        <w:textAlignment w:val="baseline"/>
        <w:rPr>
          <w:ins w:id="647" w:author="Toy, Mehmet" w:date="2020-04-16T17:55:00Z"/>
          <w:rFonts w:eastAsia="Times New Roman" w:hAnsi="Symbol"/>
          <w:szCs w:val="20"/>
          <w:lang w:eastAsia="en-US"/>
        </w:rPr>
      </w:pPr>
    </w:p>
    <w:p w14:paraId="452320A7" w14:textId="10BE88AB" w:rsidR="00C65CA3" w:rsidRPr="00C65CA3" w:rsidRDefault="00C65CA3" w:rsidP="00C65CA3">
      <w:pPr>
        <w:overflowPunct w:val="0"/>
        <w:autoSpaceDE w:val="0"/>
        <w:autoSpaceDN w:val="0"/>
        <w:adjustRightInd w:val="0"/>
        <w:spacing w:before="0"/>
        <w:textAlignment w:val="baseline"/>
        <w:rPr>
          <w:rFonts w:eastAsia="Times New Roman" w:hAnsi="Symbol"/>
          <w:szCs w:val="20"/>
          <w:lang w:eastAsia="en-US"/>
        </w:rPr>
      </w:pPr>
      <w:r w:rsidRPr="00C65CA3">
        <w:rPr>
          <w:rFonts w:eastAsia="Times New Roman" w:hAnsi="Symbol"/>
          <w:szCs w:val="20"/>
          <w:lang w:eastAsia="en-US"/>
        </w:rPr>
        <w:t xml:space="preserve">Based on the requirements from applications, routing protocols should be able to provide a path or a set of paths that satisfy the requirements, such as going through a specific router for a </w:t>
      </w:r>
      <w:ins w:id="648" w:author="Stewart Bryant" w:date="2020-04-21T12:11:00Z">
        <w:r w:rsidR="00C800BF">
          <w:rPr>
            <w:rFonts w:eastAsia="Times New Roman" w:hAnsi="Symbol"/>
            <w:szCs w:val="20"/>
            <w:lang w:eastAsia="en-US"/>
          </w:rPr>
          <w:t xml:space="preserve">policy or a </w:t>
        </w:r>
      </w:ins>
      <w:r w:rsidRPr="00C65CA3">
        <w:rPr>
          <w:rFonts w:eastAsia="Times New Roman" w:hAnsi="Symbol"/>
          <w:szCs w:val="20"/>
          <w:lang w:eastAsia="en-US"/>
        </w:rPr>
        <w:t xml:space="preserve">service or </w:t>
      </w:r>
      <w:ins w:id="649" w:author="Stewart Bryant" w:date="2020-04-21T12:12:00Z">
        <w:r w:rsidR="00C800BF">
          <w:rPr>
            <w:rFonts w:eastAsia="Times New Roman" w:hAnsi="Symbol"/>
            <w:szCs w:val="20"/>
            <w:lang w:eastAsia="en-US"/>
          </w:rPr>
          <w:t xml:space="preserve">to </w:t>
        </w:r>
      </w:ins>
      <w:r w:rsidRPr="00C65CA3">
        <w:rPr>
          <w:rFonts w:eastAsia="Times New Roman" w:hAnsi="Symbol"/>
          <w:szCs w:val="20"/>
          <w:lang w:eastAsia="en-US"/>
        </w:rPr>
        <w:t>mee</w:t>
      </w:r>
      <w:ins w:id="650" w:author="Stewart Bryant" w:date="2020-04-21T12:12:00Z">
        <w:r w:rsidR="00C800BF">
          <w:rPr>
            <w:rFonts w:eastAsia="Times New Roman" w:hAnsi="Symbol"/>
            <w:szCs w:val="20"/>
            <w:lang w:eastAsia="en-US"/>
          </w:rPr>
          <w:t>t</w:t>
        </w:r>
      </w:ins>
      <w:del w:id="651" w:author="Stewart Bryant" w:date="2020-04-21T12:12:00Z">
        <w:r w:rsidRPr="00C65CA3" w:rsidDel="00C800BF">
          <w:rPr>
            <w:rFonts w:eastAsia="Times New Roman" w:hAnsi="Symbol"/>
            <w:szCs w:val="20"/>
            <w:lang w:eastAsia="en-US"/>
          </w:rPr>
          <w:delText>ting</w:delText>
        </w:r>
      </w:del>
      <w:r w:rsidRPr="00C65CA3">
        <w:rPr>
          <w:rFonts w:eastAsia="Times New Roman" w:hAnsi="Symbol"/>
          <w:szCs w:val="20"/>
          <w:lang w:eastAsia="en-US"/>
        </w:rPr>
        <w:t xml:space="preserve"> a minimum bandwidth requirement.</w:t>
      </w:r>
    </w:p>
    <w:p w14:paraId="6FA86FDF" w14:textId="77777777" w:rsidR="00C65CA3" w:rsidRPr="00C65CA3" w:rsidRDefault="00C65CA3" w:rsidP="00C65CA3">
      <w:pPr>
        <w:overflowPunct w:val="0"/>
        <w:autoSpaceDE w:val="0"/>
        <w:autoSpaceDN w:val="0"/>
        <w:adjustRightInd w:val="0"/>
        <w:spacing w:before="0"/>
        <w:textAlignment w:val="baseline"/>
        <w:rPr>
          <w:rFonts w:eastAsia="Times New Roman" w:hAnsi="Symbol"/>
          <w:szCs w:val="20"/>
          <w:lang w:eastAsia="en-US"/>
        </w:rPr>
      </w:pPr>
    </w:p>
    <w:p w14:paraId="2BD8A99C" w14:textId="77777777" w:rsidR="00C65CA3" w:rsidRPr="00C65CA3" w:rsidRDefault="00C65CA3" w:rsidP="00C65CA3">
      <w:pPr>
        <w:overflowPunct w:val="0"/>
        <w:autoSpaceDE w:val="0"/>
        <w:autoSpaceDN w:val="0"/>
        <w:adjustRightInd w:val="0"/>
        <w:spacing w:before="0"/>
        <w:textAlignment w:val="baseline"/>
        <w:rPr>
          <w:rFonts w:eastAsia="Times New Roman"/>
          <w:szCs w:val="20"/>
          <w:lang w:eastAsia="en-US"/>
        </w:rPr>
      </w:pPr>
      <w:r w:rsidRPr="00C65CA3">
        <w:rPr>
          <w:rFonts w:eastAsia="Times New Roman"/>
          <w:szCs w:val="20"/>
          <w:lang w:eastAsia="en-US"/>
        </w:rPr>
        <w:t>User-network interface (UNI) is between end-user device and the service provider. It is responsible for the message exchange about the service requirement information, which includes:</w:t>
      </w:r>
    </w:p>
    <w:p w14:paraId="31EF9938" w14:textId="73C1334D" w:rsidR="00C65CA3" w:rsidRPr="00605522" w:rsidRDefault="00C65CA3">
      <w:pPr>
        <w:pStyle w:val="BN"/>
        <w:pPrChange w:id="652" w:author="Toy, Mehmet" w:date="2020-04-16T17:57:00Z">
          <w:pPr>
            <w:tabs>
              <w:tab w:val="num" w:pos="1190"/>
            </w:tabs>
            <w:overflowPunct w:val="0"/>
            <w:autoSpaceDE w:val="0"/>
            <w:autoSpaceDN w:val="0"/>
            <w:adjustRightInd w:val="0"/>
            <w:spacing w:before="0"/>
            <w:ind w:left="453" w:hanging="453"/>
            <w:textAlignment w:val="baseline"/>
          </w:pPr>
        </w:pPrChange>
      </w:pPr>
      <w:r w:rsidRPr="000A261E">
        <w:rPr>
          <w:sz w:val="24"/>
          <w:szCs w:val="24"/>
          <w:rPrChange w:id="653" w:author="Toy, Mehmet" w:date="2020-04-16T18:00:00Z">
            <w:rPr/>
          </w:rPrChange>
        </w:rPr>
        <w:t>User Service Expectation</w:t>
      </w:r>
      <w:ins w:id="654" w:author="Toy, Mehmet" w:date="2020-04-16T18:05:00Z">
        <w:r w:rsidR="00AC1B4A">
          <w:rPr>
            <w:sz w:val="24"/>
            <w:szCs w:val="24"/>
          </w:rPr>
          <w:t>:</w:t>
        </w:r>
      </w:ins>
      <w:ins w:id="655" w:author="Stewart Bryant" w:date="2020-04-21T12:12:00Z">
        <w:r w:rsidR="00C800BF">
          <w:rPr>
            <w:sz w:val="24"/>
            <w:szCs w:val="24"/>
          </w:rPr>
          <w:t xml:space="preserve"> </w:t>
        </w:r>
      </w:ins>
      <w:del w:id="656" w:author="Toy, Mehmet" w:date="2020-04-16T18:04:00Z">
        <w:r w:rsidRPr="000A261E" w:rsidDel="00AC1B4A">
          <w:rPr>
            <w:sz w:val="24"/>
            <w:szCs w:val="24"/>
            <w:rPrChange w:id="657" w:author="Toy, Mehmet" w:date="2020-04-16T18:00:00Z">
              <w:rPr/>
            </w:rPrChange>
          </w:rPr>
          <w:delText xml:space="preserve">. </w:delText>
        </w:r>
      </w:del>
      <w:r w:rsidRPr="000A261E">
        <w:rPr>
          <w:sz w:val="24"/>
          <w:szCs w:val="24"/>
          <w:rPrChange w:id="658" w:author="Toy, Mehmet" w:date="2020-04-16T18:00:00Z">
            <w:rPr/>
          </w:rPrChange>
        </w:rPr>
        <w:t>It is the message from end-user device to the service provider to describe user</w:t>
      </w:r>
      <w:del w:id="659" w:author="Stewart Bryant" w:date="2020-04-21T12:13:00Z">
        <w:r w:rsidRPr="000A261E" w:rsidDel="00C800BF">
          <w:rPr>
            <w:sz w:val="24"/>
            <w:szCs w:val="24"/>
            <w:rPrChange w:id="660" w:author="Toy, Mehmet" w:date="2020-04-16T18:00:00Z">
              <w:rPr/>
            </w:rPrChange>
          </w:rPr>
          <w:delText>'</w:delText>
        </w:r>
      </w:del>
      <w:ins w:id="661" w:author="Stewart Bryant" w:date="2020-04-21T12:13:00Z">
        <w:r w:rsidR="00C800BF">
          <w:rPr>
            <w:sz w:val="24"/>
            <w:szCs w:val="24"/>
          </w:rPr>
          <w:t>’</w:t>
        </w:r>
      </w:ins>
      <w:r w:rsidRPr="000A261E">
        <w:rPr>
          <w:sz w:val="24"/>
          <w:szCs w:val="24"/>
          <w:rPrChange w:id="662" w:author="Toy, Mehmet" w:date="2020-04-16T18:00:00Z">
            <w:rPr/>
          </w:rPrChange>
        </w:rPr>
        <w:t>s expectation in network service, such as Maximum/Minimum bandwidth required, maximum latency, etc.</w:t>
      </w:r>
    </w:p>
    <w:p w14:paraId="4FD5C120" w14:textId="291405A2" w:rsidR="00C65CA3" w:rsidRPr="00C65CA3" w:rsidRDefault="00C65CA3" w:rsidP="00C65CA3">
      <w:pPr>
        <w:numPr>
          <w:ilvl w:val="0"/>
          <w:numId w:val="105"/>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Quality Info</w:t>
      </w:r>
      <w:ins w:id="663" w:author="Toy, Mehmet" w:date="2020-04-16T18:05:00Z">
        <w:r w:rsidR="00AC1B4A">
          <w:rPr>
            <w:rFonts w:eastAsia="Times New Roman"/>
            <w:lang w:eastAsia="en-US"/>
          </w:rPr>
          <w:t xml:space="preserve">rmation: </w:t>
        </w:r>
      </w:ins>
      <w:del w:id="664" w:author="Toy, Mehmet" w:date="2020-04-16T18:05:00Z">
        <w:r w:rsidRPr="00C65CA3" w:rsidDel="00AC1B4A">
          <w:rPr>
            <w:rFonts w:eastAsia="Times New Roman"/>
            <w:lang w:eastAsia="en-US"/>
          </w:rPr>
          <w:delText xml:space="preserve">. </w:delText>
        </w:r>
      </w:del>
      <w:r w:rsidRPr="00C65CA3">
        <w:rPr>
          <w:rFonts w:eastAsia="Times New Roman"/>
          <w:lang w:eastAsia="en-US"/>
        </w:rPr>
        <w:t>It is the message from service provider to end-user device to notify each path</w:t>
      </w:r>
      <w:del w:id="665" w:author="Stewart Bryant" w:date="2020-04-21T12:13:00Z">
        <w:r w:rsidRPr="00C65CA3" w:rsidDel="00C800BF">
          <w:rPr>
            <w:rFonts w:eastAsia="Times New Roman"/>
            <w:lang w:eastAsia="en-US"/>
          </w:rPr>
          <w:delText>'</w:delText>
        </w:r>
      </w:del>
      <w:ins w:id="666" w:author="Stewart Bryant" w:date="2020-04-21T12:13:00Z">
        <w:r w:rsidR="00C800BF">
          <w:rPr>
            <w:rFonts w:eastAsia="Times New Roman"/>
            <w:lang w:eastAsia="en-US"/>
          </w:rPr>
          <w:t>’</w:t>
        </w:r>
      </w:ins>
      <w:r w:rsidRPr="00C65CA3">
        <w:rPr>
          <w:rFonts w:eastAsia="Times New Roman"/>
          <w:lang w:eastAsia="en-US"/>
        </w:rPr>
        <w:t>s network quality parameters, such as maximum/minimum bandwidth for a direction, maximum latency, etc.</w:t>
      </w:r>
    </w:p>
    <w:p w14:paraId="565EC2EA" w14:textId="398B75FD" w:rsidR="00C65CA3" w:rsidRPr="00C65CA3" w:rsidRDefault="00C65CA3" w:rsidP="00C65CA3">
      <w:pPr>
        <w:numPr>
          <w:ilvl w:val="0"/>
          <w:numId w:val="105"/>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Segment Info</w:t>
      </w:r>
      <w:ins w:id="667" w:author="Toy, Mehmet" w:date="2020-04-16T18:05:00Z">
        <w:r w:rsidR="00AC1B4A">
          <w:rPr>
            <w:rFonts w:eastAsia="Times New Roman"/>
            <w:lang w:eastAsia="en-US"/>
          </w:rPr>
          <w:t xml:space="preserve">rmation: </w:t>
        </w:r>
      </w:ins>
      <w:del w:id="668" w:author="Toy, Mehmet" w:date="2020-04-16T18:05:00Z">
        <w:r w:rsidRPr="00C65CA3" w:rsidDel="00AC1B4A">
          <w:rPr>
            <w:rFonts w:eastAsia="Times New Roman"/>
            <w:lang w:eastAsia="en-US"/>
          </w:rPr>
          <w:delText xml:space="preserve">. </w:delText>
        </w:r>
      </w:del>
      <w:r w:rsidRPr="00C65CA3">
        <w:rPr>
          <w:rFonts w:eastAsia="Times New Roman"/>
          <w:lang w:eastAsia="en-US"/>
        </w:rPr>
        <w:t>It is the message from service to end-user device to notify each path</w:t>
      </w:r>
      <w:del w:id="669" w:author="Stewart Bryant" w:date="2020-04-21T12:13:00Z">
        <w:r w:rsidRPr="00C65CA3" w:rsidDel="00C800BF">
          <w:rPr>
            <w:rFonts w:eastAsia="Times New Roman"/>
            <w:lang w:eastAsia="en-US"/>
          </w:rPr>
          <w:delText>'</w:delText>
        </w:r>
      </w:del>
      <w:ins w:id="670" w:author="Stewart Bryant" w:date="2020-04-21T12:13:00Z">
        <w:r w:rsidR="00C800BF">
          <w:rPr>
            <w:rFonts w:eastAsia="Times New Roman"/>
            <w:lang w:eastAsia="en-US"/>
          </w:rPr>
          <w:t>’</w:t>
        </w:r>
      </w:ins>
      <w:r w:rsidRPr="00C65CA3">
        <w:rPr>
          <w:rFonts w:eastAsia="Times New Roman"/>
          <w:lang w:eastAsia="en-US"/>
        </w:rPr>
        <w:t xml:space="preserve">s network segment parameters, such as path index and associated list of segments (IP addresses or MPLS labels). </w:t>
      </w:r>
    </w:p>
    <w:p w14:paraId="0C686021" w14:textId="0B467E66" w:rsidR="00C65CA3" w:rsidRPr="00C65CA3" w:rsidRDefault="00C65CA3" w:rsidP="00C65CA3">
      <w:pPr>
        <w:numPr>
          <w:ilvl w:val="0"/>
          <w:numId w:val="105"/>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Data Plane Info</w:t>
      </w:r>
      <w:ins w:id="671" w:author="Toy, Mehmet" w:date="2020-04-16T18:05:00Z">
        <w:r w:rsidR="00AC1B4A">
          <w:rPr>
            <w:rFonts w:eastAsia="Times New Roman"/>
            <w:lang w:eastAsia="en-US"/>
          </w:rPr>
          <w:t xml:space="preserve">rmation: </w:t>
        </w:r>
      </w:ins>
      <w:del w:id="672" w:author="Toy, Mehmet" w:date="2020-04-16T18:05:00Z">
        <w:r w:rsidRPr="00C65CA3" w:rsidDel="00AC1B4A">
          <w:rPr>
            <w:rFonts w:eastAsia="Times New Roman"/>
            <w:lang w:eastAsia="en-US"/>
          </w:rPr>
          <w:delText xml:space="preserve">. </w:delText>
        </w:r>
      </w:del>
      <w:r w:rsidRPr="00C65CA3">
        <w:rPr>
          <w:rFonts w:eastAsia="Times New Roman"/>
          <w:lang w:eastAsia="en-US"/>
        </w:rPr>
        <w:t>It is the message from service provider to end-user device to notify end-use to send data by the specified data plane, native IPv6, SRv6, MPLS or other encapsulations.</w:t>
      </w:r>
    </w:p>
    <w:p w14:paraId="1B3C92A7" w14:textId="4BB95C88" w:rsidR="00C65CA3" w:rsidRPr="00C65CA3" w:rsidRDefault="00C800BF">
      <w:pPr>
        <w:overflowPunct w:val="0"/>
        <w:autoSpaceDE w:val="0"/>
        <w:autoSpaceDN w:val="0"/>
        <w:adjustRightInd w:val="0"/>
        <w:spacing w:before="0"/>
        <w:textAlignment w:val="baseline"/>
        <w:rPr>
          <w:rFonts w:eastAsia="Times New Roman"/>
          <w:szCs w:val="20"/>
          <w:lang w:eastAsia="en-US"/>
        </w:rPr>
        <w:pPrChange w:id="673" w:author="Stewart Bryant" w:date="2020-04-21T12:13:00Z">
          <w:pPr>
            <w:overflowPunct w:val="0"/>
            <w:autoSpaceDE w:val="0"/>
            <w:autoSpaceDN w:val="0"/>
            <w:adjustRightInd w:val="0"/>
            <w:spacing w:before="0"/>
            <w:ind w:left="453"/>
            <w:textAlignment w:val="baseline"/>
          </w:pPr>
        </w:pPrChange>
      </w:pPr>
      <w:ins w:id="674" w:author="Stewart Bryant" w:date="2020-04-21T12:13:00Z">
        <w:r>
          <w:rPr>
            <w:rFonts w:eastAsia="Times New Roman"/>
            <w:szCs w:val="20"/>
            <w:lang w:eastAsia="en-US"/>
          </w:rPr>
          <w:t xml:space="preserve">A </w:t>
        </w:r>
      </w:ins>
      <w:r w:rsidR="00C65CA3" w:rsidRPr="00C65CA3">
        <w:rPr>
          <w:rFonts w:eastAsia="Times New Roman"/>
          <w:szCs w:val="20"/>
          <w:lang w:eastAsia="en-US"/>
        </w:rPr>
        <w:t>UNI interface could be a new</w:t>
      </w:r>
      <w:ins w:id="675" w:author="Stewart Bryant" w:date="2020-04-21T12:13:00Z">
        <w:r>
          <w:rPr>
            <w:rFonts w:eastAsia="Times New Roman"/>
            <w:szCs w:val="20"/>
            <w:lang w:eastAsia="en-US"/>
          </w:rPr>
          <w:t>ly</w:t>
        </w:r>
      </w:ins>
      <w:r w:rsidR="00C65CA3" w:rsidRPr="00C65CA3">
        <w:rPr>
          <w:rFonts w:eastAsia="Times New Roman"/>
          <w:szCs w:val="20"/>
          <w:lang w:eastAsia="en-US"/>
        </w:rPr>
        <w:t xml:space="preserve"> defined protocol, or through the extension of existing protocols, such as DHCPv6 or IPv6 Neighbour Discovery.</w:t>
      </w:r>
    </w:p>
    <w:p w14:paraId="7DD2E123"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p>
    <w:p w14:paraId="1E13FF11" w14:textId="71C4351D" w:rsidR="00C65CA3" w:rsidRPr="00C65CA3" w:rsidRDefault="004136E2" w:rsidP="00C65CA3">
      <w:pPr>
        <w:overflowPunct w:val="0"/>
        <w:autoSpaceDE w:val="0"/>
        <w:autoSpaceDN w:val="0"/>
        <w:adjustRightInd w:val="0"/>
        <w:spacing w:before="0" w:after="120"/>
        <w:textAlignment w:val="baseline"/>
        <w:rPr>
          <w:rFonts w:eastAsia="Times New Roman"/>
          <w:szCs w:val="20"/>
          <w:lang w:eastAsia="en-US"/>
        </w:rPr>
      </w:pPr>
      <w:ins w:id="676" w:author="Toy, Mehmet" w:date="2020-04-16T18:23:00Z">
        <w:r>
          <w:rPr>
            <w:rFonts w:eastAsia="Times New Roman"/>
            <w:szCs w:val="20"/>
            <w:lang w:eastAsia="en-US"/>
          </w:rPr>
          <w:t xml:space="preserve">External </w:t>
        </w:r>
      </w:ins>
      <w:r w:rsidR="00C65CA3" w:rsidRPr="00C65CA3">
        <w:rPr>
          <w:rFonts w:eastAsia="Times New Roman"/>
          <w:szCs w:val="20"/>
          <w:lang w:eastAsia="en-US"/>
        </w:rPr>
        <w:t>Network-network interface (</w:t>
      </w:r>
      <w:ins w:id="677" w:author="Toy, Mehmet" w:date="2020-04-16T18:23:00Z">
        <w:r>
          <w:rPr>
            <w:rFonts w:eastAsia="Times New Roman"/>
            <w:szCs w:val="20"/>
            <w:lang w:eastAsia="en-US"/>
          </w:rPr>
          <w:t>E</w:t>
        </w:r>
      </w:ins>
      <w:r w:rsidR="00C65CA3" w:rsidRPr="00C65CA3">
        <w:rPr>
          <w:rFonts w:eastAsia="Times New Roman"/>
          <w:szCs w:val="20"/>
          <w:lang w:eastAsia="en-US"/>
        </w:rPr>
        <w:t xml:space="preserve">NNI) </w:t>
      </w:r>
      <w:del w:id="678" w:author="Toy, Mehmet" w:date="2020-04-16T18:06:00Z">
        <w:r w:rsidR="00C65CA3" w:rsidRPr="00C65CA3" w:rsidDel="00AC1B4A">
          <w:rPr>
            <w:rFonts w:eastAsia="Times New Roman"/>
            <w:szCs w:val="20"/>
            <w:lang w:eastAsia="en-US"/>
          </w:rPr>
          <w:delText>is</w:delText>
        </w:r>
      </w:del>
      <w:r w:rsidR="00C65CA3" w:rsidRPr="00C65CA3">
        <w:rPr>
          <w:rFonts w:eastAsia="Times New Roman"/>
          <w:szCs w:val="20"/>
          <w:lang w:eastAsia="en-US"/>
        </w:rPr>
        <w:t xml:space="preserve"> between two </w:t>
      </w:r>
      <w:del w:id="679" w:author="Toy, Mehmet" w:date="2020-04-16T18:23:00Z">
        <w:r w:rsidR="00C65CA3" w:rsidRPr="00C65CA3" w:rsidDel="004136E2">
          <w:rPr>
            <w:rFonts w:eastAsia="Times New Roman"/>
            <w:szCs w:val="20"/>
            <w:lang w:eastAsia="en-US"/>
          </w:rPr>
          <w:delText xml:space="preserve">access </w:delText>
        </w:r>
      </w:del>
      <w:r w:rsidR="00C65CA3" w:rsidRPr="00C65CA3">
        <w:rPr>
          <w:rFonts w:eastAsia="Times New Roman"/>
          <w:szCs w:val="20"/>
          <w:lang w:eastAsia="en-US"/>
        </w:rPr>
        <w:t>networks</w:t>
      </w:r>
      <w:del w:id="680" w:author="Toy, Mehmet" w:date="2020-04-16T18:06:00Z">
        <w:r w:rsidR="00C65CA3" w:rsidRPr="00C65CA3" w:rsidDel="00AC1B4A">
          <w:rPr>
            <w:rFonts w:eastAsia="Times New Roman"/>
            <w:szCs w:val="20"/>
            <w:lang w:eastAsia="en-US"/>
          </w:rPr>
          <w:delText>. It</w:delText>
        </w:r>
      </w:del>
      <w:r w:rsidR="00C65CA3" w:rsidRPr="00C65CA3">
        <w:rPr>
          <w:rFonts w:eastAsia="Times New Roman"/>
          <w:szCs w:val="20"/>
          <w:lang w:eastAsia="en-US"/>
        </w:rPr>
        <w:t xml:space="preserve"> is responsible for the message exchange in order to support end-to-end services. The information includes:</w:t>
      </w:r>
    </w:p>
    <w:p w14:paraId="002CF2B1" w14:textId="1691169B" w:rsidR="00C65CA3" w:rsidRPr="00C65CA3" w:rsidRDefault="00C65CA3" w:rsidP="00C65CA3">
      <w:pPr>
        <w:numPr>
          <w:ilvl w:val="0"/>
          <w:numId w:val="108"/>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info</w:t>
      </w:r>
      <w:del w:id="681" w:author="Toy, Mehmet" w:date="2020-04-16T18:18:00Z">
        <w:r w:rsidRPr="00C65CA3" w:rsidDel="00333E93">
          <w:rPr>
            <w:rFonts w:eastAsia="Times New Roman"/>
            <w:lang w:eastAsia="en-US"/>
          </w:rPr>
          <w:delText xml:space="preserve">: </w:delText>
        </w:r>
      </w:del>
      <w:ins w:id="682" w:author="Toy, Mehmet" w:date="2020-04-16T18:18:00Z">
        <w:r w:rsidR="00333E93">
          <w:rPr>
            <w:rFonts w:eastAsia="Times New Roman"/>
            <w:lang w:eastAsia="en-US"/>
          </w:rPr>
          <w:t>rmation that</w:t>
        </w:r>
        <w:r w:rsidR="00333E93" w:rsidRPr="00C65CA3">
          <w:rPr>
            <w:rFonts w:eastAsia="Times New Roman"/>
            <w:lang w:eastAsia="en-US"/>
          </w:rPr>
          <w:t xml:space="preserve"> </w:t>
        </w:r>
      </w:ins>
      <w:r w:rsidRPr="00C65CA3">
        <w:rPr>
          <w:rFonts w:eastAsia="Times New Roman"/>
          <w:lang w:eastAsia="en-US"/>
        </w:rPr>
        <w:t>may contain path segment info or how to route packets.</w:t>
      </w:r>
    </w:p>
    <w:p w14:paraId="576716AA" w14:textId="0AB6B965" w:rsidR="00C65CA3" w:rsidRPr="00C65CA3" w:rsidRDefault="00C65CA3" w:rsidP="00C65CA3">
      <w:pPr>
        <w:numPr>
          <w:ilvl w:val="0"/>
          <w:numId w:val="108"/>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Quality Info</w:t>
      </w:r>
      <w:del w:id="683" w:author="Toy, Mehmet" w:date="2020-04-16T18:18:00Z">
        <w:r w:rsidRPr="00C65CA3" w:rsidDel="00333E93">
          <w:rPr>
            <w:rFonts w:eastAsia="Times New Roman"/>
            <w:lang w:eastAsia="en-US"/>
          </w:rPr>
          <w:delText>. It</w:delText>
        </w:r>
      </w:del>
      <w:ins w:id="684" w:author="Toy, Mehmet" w:date="2020-04-16T18:18:00Z">
        <w:r w:rsidR="00333E93">
          <w:rPr>
            <w:rFonts w:eastAsia="Times New Roman"/>
            <w:lang w:eastAsia="en-US"/>
          </w:rPr>
          <w:t>rmation that</w:t>
        </w:r>
        <w:del w:id="685" w:author="Yingzhen Qu" w:date="2020-05-04T16:55:00Z">
          <w:r w:rsidR="00333E93" w:rsidDel="00FA64AF">
            <w:rPr>
              <w:rFonts w:eastAsia="Times New Roman"/>
              <w:lang w:eastAsia="en-US"/>
            </w:rPr>
            <w:delText xml:space="preserve"> </w:delText>
          </w:r>
        </w:del>
      </w:ins>
      <w:r w:rsidRPr="00C65CA3">
        <w:rPr>
          <w:rFonts w:eastAsia="Times New Roman"/>
          <w:lang w:eastAsia="en-US"/>
        </w:rPr>
        <w:t xml:space="preserve"> is a path's network quality parameters, such as path index, maximum/minimum bandwidth for a direction, maximum latency, etc.</w:t>
      </w:r>
    </w:p>
    <w:p w14:paraId="7C972481" w14:textId="77777777" w:rsidR="002748AB" w:rsidRDefault="002748AB" w:rsidP="00C65CA3">
      <w:pPr>
        <w:overflowPunct w:val="0"/>
        <w:autoSpaceDE w:val="0"/>
        <w:autoSpaceDN w:val="0"/>
        <w:adjustRightInd w:val="0"/>
        <w:spacing w:before="0" w:after="120"/>
        <w:textAlignment w:val="baseline"/>
        <w:rPr>
          <w:ins w:id="686" w:author="Toy, Mehmet" w:date="2020-04-16T18:06:00Z"/>
          <w:rFonts w:eastAsia="Times New Roman"/>
          <w:szCs w:val="20"/>
          <w:lang w:eastAsia="en-US"/>
        </w:rPr>
      </w:pPr>
    </w:p>
    <w:p w14:paraId="28DD519A" w14:textId="701C212D" w:rsidR="00C65CA3" w:rsidRPr="00C65CA3" w:rsidRDefault="004136E2" w:rsidP="00C65CA3">
      <w:pPr>
        <w:overflowPunct w:val="0"/>
        <w:autoSpaceDE w:val="0"/>
        <w:autoSpaceDN w:val="0"/>
        <w:adjustRightInd w:val="0"/>
        <w:spacing w:before="0" w:after="120"/>
        <w:textAlignment w:val="baseline"/>
        <w:rPr>
          <w:rFonts w:eastAsia="Times New Roman"/>
          <w:szCs w:val="20"/>
          <w:lang w:eastAsia="en-US"/>
        </w:rPr>
      </w:pPr>
      <w:ins w:id="687" w:author="Toy, Mehmet" w:date="2020-04-16T18:24:00Z">
        <w:r>
          <w:rPr>
            <w:rFonts w:eastAsia="Times New Roman"/>
            <w:szCs w:val="20"/>
            <w:lang w:eastAsia="en-US"/>
          </w:rPr>
          <w:t>E</w:t>
        </w:r>
      </w:ins>
      <w:r w:rsidR="00C65CA3" w:rsidRPr="00C65CA3">
        <w:rPr>
          <w:rFonts w:eastAsia="Times New Roman"/>
          <w:szCs w:val="20"/>
          <w:lang w:eastAsia="en-US"/>
        </w:rPr>
        <w:t>NNI interface could be a new</w:t>
      </w:r>
      <w:ins w:id="688" w:author="Stewart Bryant" w:date="2020-04-21T12:13:00Z">
        <w:r w:rsidR="00C800BF">
          <w:rPr>
            <w:rFonts w:eastAsia="Times New Roman"/>
            <w:szCs w:val="20"/>
            <w:lang w:eastAsia="en-US"/>
          </w:rPr>
          <w:t>ly</w:t>
        </w:r>
      </w:ins>
      <w:r w:rsidR="00C65CA3" w:rsidRPr="00C65CA3">
        <w:rPr>
          <w:rFonts w:eastAsia="Times New Roman"/>
          <w:szCs w:val="20"/>
          <w:lang w:eastAsia="en-US"/>
        </w:rPr>
        <w:t xml:space="preserve"> defined protocol, or through the extension of existing protocols such as BGP.</w:t>
      </w:r>
    </w:p>
    <w:p w14:paraId="4D903AA4" w14:textId="77777777" w:rsidR="00C65CA3" w:rsidRPr="00C65CA3" w:rsidRDefault="00C65CA3" w:rsidP="00C65CA3">
      <w:pPr>
        <w:overflowPunct w:val="0"/>
        <w:autoSpaceDE w:val="0"/>
        <w:autoSpaceDN w:val="0"/>
        <w:adjustRightInd w:val="0"/>
        <w:spacing w:before="0" w:after="120"/>
        <w:textAlignment w:val="baseline"/>
        <w:rPr>
          <w:rFonts w:eastAsia="Times New Roman"/>
          <w:szCs w:val="20"/>
          <w:lang w:eastAsia="en-US"/>
        </w:rPr>
      </w:pPr>
    </w:p>
    <w:p w14:paraId="31267A2C" w14:textId="77777777" w:rsidR="00C65CA3" w:rsidRPr="00C65CA3" w:rsidRDefault="00C65CA3" w:rsidP="00C65CA3">
      <w:pPr>
        <w:numPr>
          <w:ilvl w:val="0"/>
          <w:numId w:val="54"/>
        </w:numPr>
        <w:overflowPunct w:val="0"/>
        <w:autoSpaceDE w:val="0"/>
        <w:autoSpaceDN w:val="0"/>
        <w:adjustRightInd w:val="0"/>
        <w:ind w:left="360"/>
        <w:contextualSpacing/>
        <w:textAlignment w:val="baseline"/>
        <w:rPr>
          <w:rFonts w:eastAsia="Times New Roman"/>
          <w:b/>
          <w:bCs/>
          <w:szCs w:val="20"/>
          <w:lang w:val="en-US" w:eastAsia="zh-CN"/>
        </w:rPr>
      </w:pPr>
      <w:r w:rsidRPr="00C65CA3">
        <w:rPr>
          <w:rFonts w:eastAsia="Times New Roman"/>
          <w:b/>
          <w:bCs/>
          <w:szCs w:val="20"/>
          <w:lang w:eastAsia="en-US"/>
        </w:rPr>
        <w:t>Mobility</w:t>
      </w:r>
    </w:p>
    <w:p w14:paraId="2C29C699" w14:textId="1CDCCB53" w:rsidR="00C65CA3" w:rsidRPr="00C65CA3" w:rsidRDefault="00C65CA3" w:rsidP="00C65CA3">
      <w:pPr>
        <w:overflowPunct w:val="0"/>
        <w:autoSpaceDE w:val="0"/>
        <w:autoSpaceDN w:val="0"/>
        <w:adjustRightInd w:val="0"/>
        <w:jc w:val="both"/>
        <w:textAlignment w:val="baseline"/>
        <w:rPr>
          <w:rFonts w:eastAsia="Times New Roman"/>
          <w:szCs w:val="20"/>
          <w:lang w:eastAsia="en-US"/>
        </w:rPr>
      </w:pPr>
      <w:r w:rsidRPr="00C65CA3">
        <w:rPr>
          <w:rFonts w:eastAsia="Times New Roman"/>
          <w:szCs w:val="20"/>
          <w:lang w:eastAsia="en-US"/>
        </w:rPr>
        <w:t xml:space="preserve">Mobility </w:t>
      </w:r>
      <w:del w:id="689" w:author="Stewart Bryant" w:date="2020-04-21T12:14:00Z">
        <w:r w:rsidRPr="00C65CA3" w:rsidDel="00C800BF">
          <w:rPr>
            <w:rFonts w:eastAsia="Times New Roman"/>
            <w:szCs w:val="20"/>
            <w:lang w:eastAsia="en-US"/>
          </w:rPr>
          <w:delText xml:space="preserve">is </w:delText>
        </w:r>
      </w:del>
      <w:ins w:id="690" w:author="Stewart Bryant" w:date="2020-04-21T12:14:00Z">
        <w:r w:rsidR="00C800BF">
          <w:rPr>
            <w:rFonts w:eastAsia="Times New Roman"/>
            <w:szCs w:val="20"/>
            <w:lang w:eastAsia="en-US"/>
          </w:rPr>
          <w:t>needs</w:t>
        </w:r>
        <w:r w:rsidR="00C800BF" w:rsidRPr="00C65CA3">
          <w:rPr>
            <w:rFonts w:eastAsia="Times New Roman"/>
            <w:szCs w:val="20"/>
            <w:lang w:eastAsia="en-US"/>
          </w:rPr>
          <w:t xml:space="preserve"> </w:t>
        </w:r>
      </w:ins>
      <w:r w:rsidRPr="00C65CA3">
        <w:rPr>
          <w:rFonts w:eastAsia="Times New Roman"/>
          <w:szCs w:val="20"/>
          <w:lang w:eastAsia="en-US"/>
        </w:rPr>
        <w:t xml:space="preserve">to provide ubiquitous connectivity to mobile users, independent of type and location of devices, access technologies etc. A mobile node must be able to continue to communicate with others when access location or technology changes when moving and still providing efficient content delivery and trustworthiness.  </w:t>
      </w:r>
    </w:p>
    <w:p w14:paraId="59B4A28A" w14:textId="0C101106" w:rsidR="00C65CA3" w:rsidRPr="00C65CA3" w:rsidDel="009914E7" w:rsidRDefault="009914E7" w:rsidP="00C65CA3">
      <w:pPr>
        <w:overflowPunct w:val="0"/>
        <w:autoSpaceDE w:val="0"/>
        <w:autoSpaceDN w:val="0"/>
        <w:adjustRightInd w:val="0"/>
        <w:textAlignment w:val="baseline"/>
        <w:rPr>
          <w:del w:id="691" w:author="Yingzhen Qu" w:date="2020-05-04T14:20:00Z"/>
          <w:rFonts w:eastAsia="Times New Roman"/>
          <w:szCs w:val="20"/>
          <w:lang w:eastAsia="en-US"/>
        </w:rPr>
      </w:pPr>
      <w:ins w:id="692" w:author="Yingzhen Qu" w:date="2020-05-04T14:19:00Z">
        <w:r>
          <w:rPr>
            <w:rFonts w:eastAsia="Times New Roman"/>
            <w:szCs w:val="20"/>
            <w:lang w:eastAsia="en-US"/>
          </w:rPr>
          <w:t xml:space="preserve">There have been researches </w:t>
        </w:r>
      </w:ins>
      <w:ins w:id="693" w:author="Yingzhen Qu" w:date="2020-05-04T14:20:00Z">
        <w:r>
          <w:rPr>
            <w:rFonts w:eastAsia="Times New Roman"/>
            <w:szCs w:val="20"/>
            <w:lang w:eastAsia="en-US"/>
          </w:rPr>
          <w:t xml:space="preserve">and proposals </w:t>
        </w:r>
      </w:ins>
      <w:ins w:id="694" w:author="Yingzhen Qu" w:date="2020-05-04T14:19:00Z">
        <w:r>
          <w:rPr>
            <w:rFonts w:eastAsia="Times New Roman"/>
            <w:szCs w:val="20"/>
            <w:lang w:eastAsia="en-US"/>
          </w:rPr>
          <w:t>on mo</w:t>
        </w:r>
      </w:ins>
      <w:ins w:id="695" w:author="Yingzhen Qu" w:date="2020-05-04T14:20:00Z">
        <w:r>
          <w:rPr>
            <w:rFonts w:eastAsia="Times New Roman"/>
            <w:szCs w:val="20"/>
            <w:lang w:eastAsia="en-US"/>
          </w:rPr>
          <w:t xml:space="preserve">bility for years. </w:t>
        </w:r>
      </w:ins>
      <w:ins w:id="696" w:author="Stewart Bryant" w:date="2020-04-21T12:14:00Z">
        <w:r w:rsidR="00C800BF">
          <w:rPr>
            <w:rFonts w:eastAsia="Times New Roman"/>
            <w:szCs w:val="20"/>
            <w:lang w:eastAsia="en-US"/>
          </w:rPr>
          <w:t>One c</w:t>
        </w:r>
      </w:ins>
      <w:del w:id="697" w:author="Stewart Bryant" w:date="2020-04-21T12:14:00Z">
        <w:r w:rsidR="00C65CA3" w:rsidRPr="00C65CA3" w:rsidDel="00C800BF">
          <w:rPr>
            <w:rFonts w:eastAsia="Times New Roman"/>
            <w:szCs w:val="20"/>
            <w:lang w:eastAsia="en-US"/>
          </w:rPr>
          <w:delText>C</w:delText>
        </w:r>
      </w:del>
      <w:r w:rsidR="00C65CA3" w:rsidRPr="00C65CA3">
        <w:rPr>
          <w:rFonts w:eastAsia="Times New Roman"/>
          <w:szCs w:val="20"/>
          <w:lang w:eastAsia="en-US"/>
        </w:rPr>
        <w:t>urrent</w:t>
      </w:r>
      <w:ins w:id="698" w:author="Stewart Bryant" w:date="2020-04-21T12:15:00Z">
        <w:r w:rsidR="00C800BF">
          <w:rPr>
            <w:rFonts w:eastAsia="Times New Roman"/>
            <w:szCs w:val="20"/>
            <w:lang w:eastAsia="en-US"/>
          </w:rPr>
          <w:t xml:space="preserve"> approach to</w:t>
        </w:r>
      </w:ins>
      <w:del w:id="699" w:author="Stewart Bryant" w:date="2020-04-21T12:15:00Z">
        <w:r w:rsidR="00C65CA3" w:rsidRPr="00C65CA3" w:rsidDel="00C800BF">
          <w:rPr>
            <w:rFonts w:eastAsia="Times New Roman"/>
            <w:szCs w:val="20"/>
            <w:lang w:eastAsia="en-US"/>
          </w:rPr>
          <w:delText>ly</w:delText>
        </w:r>
      </w:del>
      <w:r w:rsidR="00C65CA3" w:rsidRPr="00C65CA3">
        <w:rPr>
          <w:rFonts w:eastAsia="Times New Roman"/>
          <w:szCs w:val="20"/>
          <w:lang w:eastAsia="en-US"/>
        </w:rPr>
        <w:t xml:space="preserve"> mobility issues</w:t>
      </w:r>
      <w:ins w:id="700" w:author="Stewart Bryant" w:date="2020-04-21T12:15:00Z">
        <w:r w:rsidR="00C800BF">
          <w:rPr>
            <w:rFonts w:eastAsia="Times New Roman"/>
            <w:szCs w:val="20"/>
            <w:lang w:eastAsia="en-US"/>
          </w:rPr>
          <w:t>, is that they</w:t>
        </w:r>
      </w:ins>
      <w:r w:rsidR="00C65CA3" w:rsidRPr="00C65CA3">
        <w:rPr>
          <w:rFonts w:eastAsia="Times New Roman"/>
          <w:szCs w:val="20"/>
          <w:lang w:eastAsia="en-US"/>
        </w:rPr>
        <w:t xml:space="preserve"> are resolved </w:t>
      </w:r>
      <w:ins w:id="701" w:author="Stewart Bryant" w:date="2020-04-21T12:15:00Z">
        <w:r w:rsidR="00C800BF">
          <w:rPr>
            <w:rFonts w:eastAsia="Times New Roman"/>
            <w:szCs w:val="20"/>
            <w:lang w:eastAsia="en-US"/>
          </w:rPr>
          <w:t xml:space="preserve">by the </w:t>
        </w:r>
      </w:ins>
      <w:del w:id="702" w:author="Stewart Bryant" w:date="2020-04-21T12:15:00Z">
        <w:r w:rsidR="00C65CA3" w:rsidRPr="00C65CA3" w:rsidDel="00C800BF">
          <w:rPr>
            <w:rFonts w:eastAsia="Times New Roman"/>
            <w:szCs w:val="20"/>
            <w:lang w:eastAsia="en-US"/>
          </w:rPr>
          <w:delText xml:space="preserve">in </w:delText>
        </w:r>
      </w:del>
      <w:r w:rsidR="00C65CA3" w:rsidRPr="00C65CA3">
        <w:rPr>
          <w:rFonts w:eastAsia="Times New Roman"/>
          <w:szCs w:val="20"/>
          <w:lang w:eastAsia="en-US"/>
        </w:rPr>
        <w:t xml:space="preserve">applications </w:t>
      </w:r>
      <w:ins w:id="703" w:author="Stewart Bryant" w:date="2020-04-21T12:15:00Z">
        <w:r w:rsidR="00C800BF">
          <w:rPr>
            <w:rFonts w:eastAsia="Times New Roman"/>
            <w:szCs w:val="20"/>
            <w:lang w:eastAsia="en-US"/>
          </w:rPr>
          <w:t xml:space="preserve">themselves </w:t>
        </w:r>
      </w:ins>
      <w:r w:rsidR="00C65CA3" w:rsidRPr="00C65CA3">
        <w:rPr>
          <w:rFonts w:eastAsia="Times New Roman"/>
          <w:szCs w:val="20"/>
          <w:lang w:eastAsia="en-US"/>
        </w:rPr>
        <w:t xml:space="preserve">using technologies such as MPTCP, QUIC (https://datatracker.ietf.org/doc/draft-ietf-quic-transport/), etc. at </w:t>
      </w:r>
      <w:ins w:id="704" w:author="Stewart Bryant" w:date="2020-04-21T12:14:00Z">
        <w:r w:rsidR="00C800BF">
          <w:rPr>
            <w:rFonts w:eastAsia="Times New Roman"/>
            <w:szCs w:val="20"/>
            <w:lang w:eastAsia="en-US"/>
          </w:rPr>
          <w:t xml:space="preserve">the </w:t>
        </w:r>
      </w:ins>
      <w:r w:rsidR="00C65CA3" w:rsidRPr="00C65CA3">
        <w:rPr>
          <w:rFonts w:eastAsia="Times New Roman"/>
          <w:szCs w:val="20"/>
          <w:lang w:eastAsia="en-US"/>
        </w:rPr>
        <w:t xml:space="preserve">transport layer. </w:t>
      </w:r>
    </w:p>
    <w:p w14:paraId="01CC6280" w14:textId="557875B8" w:rsidR="00C65CA3" w:rsidRPr="00C65CA3" w:rsidRDefault="009B2FDA">
      <w:pPr>
        <w:overflowPunct w:val="0"/>
        <w:autoSpaceDE w:val="0"/>
        <w:autoSpaceDN w:val="0"/>
        <w:adjustRightInd w:val="0"/>
        <w:textAlignment w:val="baseline"/>
        <w:rPr>
          <w:rFonts w:eastAsia="Times New Roman"/>
          <w:szCs w:val="20"/>
          <w:lang w:eastAsia="en-US"/>
        </w:rPr>
        <w:pPrChange w:id="705" w:author="Yingzhen Qu" w:date="2020-05-04T14:20:00Z">
          <w:pPr>
            <w:overflowPunct w:val="0"/>
            <w:autoSpaceDE w:val="0"/>
            <w:autoSpaceDN w:val="0"/>
            <w:adjustRightInd w:val="0"/>
            <w:jc w:val="both"/>
            <w:textAlignment w:val="baseline"/>
          </w:pPr>
        </w:pPrChange>
      </w:pPr>
      <w:ins w:id="706" w:author="Stewart Bryant" w:date="2020-04-21T12:17:00Z">
        <w:r>
          <w:rPr>
            <w:rFonts w:eastAsia="Times New Roman"/>
            <w:szCs w:val="20"/>
            <w:lang w:eastAsia="en-US"/>
          </w:rPr>
          <w:t>Another</w:t>
        </w:r>
      </w:ins>
      <w:ins w:id="707" w:author="Stewart Bryant" w:date="2020-04-21T12:16:00Z">
        <w:r w:rsidR="00C800BF">
          <w:rPr>
            <w:rFonts w:eastAsia="Times New Roman"/>
            <w:szCs w:val="20"/>
            <w:lang w:eastAsia="en-US"/>
          </w:rPr>
          <w:t xml:space="preserve"> approach is t</w:t>
        </w:r>
      </w:ins>
      <w:del w:id="708" w:author="Stewart Bryant" w:date="2020-04-21T12:16:00Z">
        <w:r w:rsidR="00C65CA3" w:rsidRPr="00C65CA3" w:rsidDel="00C800BF">
          <w:rPr>
            <w:rFonts w:eastAsia="Times New Roman"/>
            <w:szCs w:val="20"/>
            <w:lang w:eastAsia="en-US"/>
          </w:rPr>
          <w:delText>T</w:delText>
        </w:r>
      </w:del>
      <w:r w:rsidR="00C65CA3" w:rsidRPr="00C65CA3">
        <w:rPr>
          <w:rFonts w:eastAsia="Times New Roman"/>
          <w:szCs w:val="20"/>
          <w:lang w:eastAsia="en-US"/>
        </w:rPr>
        <w:t>he Mobile Ad hoc Networks (MANETs)</w:t>
      </w:r>
      <w:ins w:id="709" w:author="Stewart Bryant" w:date="2020-04-21T12:16:00Z">
        <w:r w:rsidR="00C800BF">
          <w:rPr>
            <w:rFonts w:eastAsia="Times New Roman"/>
            <w:szCs w:val="20"/>
            <w:lang w:eastAsia="en-US"/>
          </w:rPr>
          <w:t xml:space="preserve"> </w:t>
        </w:r>
      </w:ins>
      <w:ins w:id="710" w:author="Yingzhen Qu" w:date="2020-05-04T14:22:00Z">
        <w:r w:rsidR="009914E7">
          <w:rPr>
            <w:rFonts w:eastAsia="Times New Roman"/>
            <w:szCs w:val="20"/>
            <w:lang w:eastAsia="en-US"/>
          </w:rPr>
          <w:t>[</w:t>
        </w:r>
        <w:r w:rsidR="009914E7" w:rsidRPr="009914E7">
          <w:rPr>
            <w:rFonts w:eastAsia="Times New Roman"/>
            <w:szCs w:val="20"/>
            <w:lang w:eastAsia="en-US"/>
          </w:rPr>
          <w:t>https://datatracker.ietf.org/wg/manet/about/</w:t>
        </w:r>
        <w:r w:rsidR="009914E7">
          <w:rPr>
            <w:rFonts w:eastAsia="Times New Roman"/>
            <w:szCs w:val="20"/>
            <w:lang w:eastAsia="en-US"/>
          </w:rPr>
          <w:t>]</w:t>
        </w:r>
      </w:ins>
      <w:ins w:id="711" w:author="Yingzhen Qu" w:date="2020-05-04T14:25:00Z">
        <w:r w:rsidR="00BA3212">
          <w:rPr>
            <w:rFonts w:eastAsia="Times New Roman"/>
            <w:szCs w:val="20"/>
            <w:lang w:eastAsia="en-US"/>
          </w:rPr>
          <w:t xml:space="preserve">, which is to </w:t>
        </w:r>
      </w:ins>
      <w:ins w:id="712" w:author="Stewart Bryant" w:date="2020-04-21T12:16:00Z">
        <w:del w:id="713" w:author="Yingzhen Qu" w:date="2020-05-04T14:25:00Z">
          <w:r w:rsidR="00C800BF" w:rsidDel="00BA3212">
            <w:rPr>
              <w:rFonts w:eastAsia="Times New Roman"/>
              <w:szCs w:val="20"/>
              <w:lang w:eastAsia="en-US"/>
            </w:rPr>
            <w:delText xml:space="preserve">protocols </w:delText>
          </w:r>
        </w:del>
      </w:ins>
      <w:del w:id="714" w:author="Yingzhen Qu" w:date="2020-05-04T14:25:00Z">
        <w:r w:rsidR="00C65CA3" w:rsidRPr="00C65CA3" w:rsidDel="00BA3212">
          <w:rPr>
            <w:rFonts w:eastAsia="Times New Roman"/>
            <w:szCs w:val="20"/>
            <w:lang w:eastAsia="en-US"/>
          </w:rPr>
          <w:delText xml:space="preserve"> </w:delText>
        </w:r>
      </w:del>
      <w:ins w:id="715" w:author="Stewart Bryant" w:date="2020-04-21T12:16:00Z">
        <w:del w:id="716" w:author="Yingzhen Qu" w:date="2020-05-04T14:25:00Z">
          <w:r w:rsidR="00C800BF" w:rsidDel="00BA3212">
            <w:rPr>
              <w:rFonts w:eastAsia="Times New Roman"/>
              <w:szCs w:val="20"/>
              <w:lang w:eastAsia="en-US"/>
            </w:rPr>
            <w:delText xml:space="preserve">which </w:delText>
          </w:r>
        </w:del>
      </w:ins>
      <w:del w:id="717" w:author="Stewart Bryant" w:date="2020-04-21T12:17:00Z">
        <w:r w:rsidR="00C65CA3" w:rsidRPr="00C65CA3" w:rsidDel="00C800BF">
          <w:rPr>
            <w:rFonts w:eastAsia="Times New Roman"/>
            <w:szCs w:val="20"/>
            <w:lang w:eastAsia="en-US"/>
          </w:rPr>
          <w:delText>provide a foundation of the future Internet due to the increasing demand for mobility. Currently, mobility issues are resolved in applications using technologies such as MPTCP, QUIC (https://datatracker.ietf.org/doc/draft-ietf-quic-transport/), etc. at the transport layer</w:delText>
        </w:r>
      </w:del>
      <w:ins w:id="718" w:author="Stewart Bryant" w:date="2020-04-21T12:17:00Z">
        <w:r w:rsidR="00C800BF">
          <w:rPr>
            <w:rFonts w:eastAsia="Times New Roman"/>
            <w:szCs w:val="20"/>
            <w:lang w:eastAsia="en-US"/>
          </w:rPr>
          <w:t>provide a network layer solution to</w:t>
        </w:r>
      </w:ins>
      <w:ins w:id="719" w:author="Yingzhen Qu" w:date="2020-05-04T14:27:00Z">
        <w:r w:rsidR="00BA3212">
          <w:rPr>
            <w:rFonts w:eastAsia="Times New Roman"/>
            <w:szCs w:val="20"/>
            <w:lang w:eastAsia="en-US"/>
          </w:rPr>
          <w:t xml:space="preserve"> support node motions</w:t>
        </w:r>
      </w:ins>
      <w:ins w:id="720" w:author="Stewart Bryant" w:date="2020-04-21T12:17:00Z">
        <w:del w:id="721" w:author="Yingzhen Qu" w:date="2020-05-04T14:27:00Z">
          <w:r w:rsidR="00C800BF" w:rsidDel="00BA3212">
            <w:rPr>
              <w:rFonts w:eastAsia="Times New Roman"/>
              <w:szCs w:val="20"/>
              <w:lang w:eastAsia="en-US"/>
            </w:rPr>
            <w:delText xml:space="preserve"> mobility</w:delText>
          </w:r>
        </w:del>
      </w:ins>
      <w:ins w:id="722" w:author="Yingzhen Qu" w:date="2020-05-04T14:25:00Z">
        <w:r w:rsidR="00BA3212">
          <w:rPr>
            <w:rFonts w:eastAsia="Times New Roman"/>
            <w:szCs w:val="20"/>
            <w:lang w:eastAsia="en-US"/>
          </w:rPr>
          <w:t xml:space="preserve">, including IP routing </w:t>
        </w:r>
      </w:ins>
      <w:ins w:id="723" w:author="Yingzhen Qu" w:date="2020-05-04T14:26:00Z">
        <w:r w:rsidR="00BA3212">
          <w:rPr>
            <w:rFonts w:eastAsia="Times New Roman"/>
            <w:szCs w:val="20"/>
            <w:lang w:eastAsia="en-US"/>
          </w:rPr>
          <w:t>protocol</w:t>
        </w:r>
      </w:ins>
      <w:ins w:id="724" w:author="Yingzhen Qu" w:date="2020-05-04T14:25:00Z">
        <w:r w:rsidR="00BA3212">
          <w:rPr>
            <w:rFonts w:eastAsia="Times New Roman"/>
            <w:szCs w:val="20"/>
            <w:lang w:eastAsia="en-US"/>
          </w:rPr>
          <w:t xml:space="preserve"> functionality suitable for wireless routing applications</w:t>
        </w:r>
      </w:ins>
      <w:ins w:id="725" w:author="Yingzhen Qu" w:date="2020-05-04T14:26:00Z">
        <w:r w:rsidR="00BA3212">
          <w:rPr>
            <w:rFonts w:eastAsia="Times New Roman"/>
            <w:szCs w:val="20"/>
            <w:lang w:eastAsia="en-US"/>
          </w:rPr>
          <w:t>.</w:t>
        </w:r>
      </w:ins>
      <w:del w:id="726" w:author="Yingzhen Qu" w:date="2020-05-04T14:25:00Z">
        <w:r w:rsidR="00C65CA3" w:rsidRPr="00C65CA3" w:rsidDel="00BA3212">
          <w:rPr>
            <w:rFonts w:eastAsia="Times New Roman"/>
            <w:szCs w:val="20"/>
            <w:lang w:eastAsia="en-US"/>
          </w:rPr>
          <w:delText>.</w:delText>
        </w:r>
      </w:del>
      <w:ins w:id="727" w:author="Yingzhen Qu" w:date="2020-05-04T14:25:00Z">
        <w:r w:rsidR="00BA3212" w:rsidRPr="00C65CA3" w:rsidDel="00BA3212">
          <w:rPr>
            <w:rFonts w:eastAsia="Times New Roman"/>
            <w:szCs w:val="20"/>
            <w:lang w:eastAsia="en-US"/>
          </w:rPr>
          <w:t xml:space="preserve"> </w:t>
        </w:r>
      </w:ins>
      <w:del w:id="728" w:author="Yingzhen Qu" w:date="2020-05-04T14:25:00Z">
        <w:r w:rsidR="00C65CA3" w:rsidRPr="00C65CA3" w:rsidDel="00BA3212">
          <w:rPr>
            <w:rFonts w:eastAsia="Times New Roman"/>
            <w:szCs w:val="20"/>
            <w:lang w:eastAsia="en-US"/>
          </w:rPr>
          <w:delText xml:space="preserve"> </w:delText>
        </w:r>
      </w:del>
    </w:p>
    <w:p w14:paraId="18EB7E3A" w14:textId="7F694753" w:rsidR="00C65CA3" w:rsidRDefault="00C65CA3">
      <w:pPr>
        <w:overflowPunct w:val="0"/>
        <w:autoSpaceDE w:val="0"/>
        <w:autoSpaceDN w:val="0"/>
        <w:adjustRightInd w:val="0"/>
        <w:textAlignment w:val="baseline"/>
        <w:rPr>
          <w:ins w:id="729" w:author="Uma Chunduri" w:date="2020-04-21T12:37:00Z"/>
          <w:rFonts w:eastAsia="Times New Roman"/>
          <w:szCs w:val="20"/>
          <w:lang w:eastAsia="en-US"/>
        </w:rPr>
        <w:pPrChange w:id="730" w:author="Yingzhen Qu" w:date="2020-05-04T14:25:00Z">
          <w:pPr>
            <w:overflowPunct w:val="0"/>
            <w:autoSpaceDE w:val="0"/>
            <w:autoSpaceDN w:val="0"/>
            <w:adjustRightInd w:val="0"/>
            <w:jc w:val="both"/>
            <w:textAlignment w:val="baseline"/>
          </w:pPr>
        </w:pPrChange>
      </w:pPr>
      <w:r w:rsidRPr="00C65CA3">
        <w:rPr>
          <w:rFonts w:eastAsia="Times New Roman"/>
          <w:szCs w:val="20"/>
          <w:lang w:eastAsia="en-US"/>
        </w:rPr>
        <w:t>For the Internet of Everything (IoE) the collaboration of IoE based devices with current 1Internet protocols is challenging, specifically in terms of mobility and scalability.</w:t>
      </w:r>
    </w:p>
    <w:p w14:paraId="04E2494C" w14:textId="2B82A420" w:rsidR="002E7B00" w:rsidRPr="00C65CA3" w:rsidDel="002E7B00" w:rsidRDefault="002E7B00" w:rsidP="00C65CA3">
      <w:pPr>
        <w:overflowPunct w:val="0"/>
        <w:autoSpaceDE w:val="0"/>
        <w:autoSpaceDN w:val="0"/>
        <w:adjustRightInd w:val="0"/>
        <w:jc w:val="both"/>
        <w:textAlignment w:val="baseline"/>
        <w:rPr>
          <w:del w:id="731" w:author="Uma Chunduri" w:date="2020-04-21T12:40:00Z"/>
          <w:rFonts w:eastAsia="Times New Roman"/>
          <w:szCs w:val="20"/>
          <w:lang w:eastAsia="en-US"/>
        </w:rPr>
      </w:pPr>
      <w:ins w:id="732" w:author="Uma Chunduri" w:date="2020-04-21T12:37:00Z">
        <w:r>
          <w:rPr>
            <w:rFonts w:eastAsia="Times New Roman"/>
            <w:szCs w:val="20"/>
            <w:lang w:eastAsia="en-US"/>
          </w:rPr>
          <w:t xml:space="preserve">Mobility scenarios in cellular networks </w:t>
        </w:r>
      </w:ins>
      <w:ins w:id="733" w:author="Uma Chunduri" w:date="2020-04-21T12:51:00Z">
        <w:r w:rsidR="00E00ECC">
          <w:rPr>
            <w:rFonts w:eastAsia="Times New Roman"/>
            <w:szCs w:val="20"/>
            <w:lang w:eastAsia="en-US"/>
          </w:rPr>
          <w:t>pre-</w:t>
        </w:r>
      </w:ins>
      <w:ins w:id="734" w:author="Uma Chunduri" w:date="2020-04-21T12:38:00Z">
        <w:r>
          <w:rPr>
            <w:rFonts w:eastAsia="Times New Roman"/>
            <w:szCs w:val="20"/>
            <w:lang w:eastAsia="en-US"/>
          </w:rPr>
          <w:t xml:space="preserve">REL15 [TS 23.501] involves only access layer i.e., </w:t>
        </w:r>
      </w:ins>
      <w:ins w:id="735" w:author="Uma Chunduri" w:date="2020-04-21T12:39:00Z">
        <w:r>
          <w:rPr>
            <w:rFonts w:eastAsia="Times New Roman"/>
            <w:szCs w:val="20"/>
            <w:lang w:eastAsia="en-US"/>
          </w:rPr>
          <w:t xml:space="preserve">UE’s mobility from one </w:t>
        </w:r>
        <w:proofErr w:type="spellStart"/>
        <w:r>
          <w:rPr>
            <w:rFonts w:eastAsia="Times New Roman"/>
            <w:szCs w:val="20"/>
            <w:lang w:eastAsia="en-US"/>
          </w:rPr>
          <w:t>NodeB</w:t>
        </w:r>
        <w:proofErr w:type="spellEnd"/>
        <w:r>
          <w:rPr>
            <w:rFonts w:eastAsia="Times New Roman"/>
            <w:szCs w:val="20"/>
            <w:lang w:eastAsia="en-US"/>
          </w:rPr>
          <w:t xml:space="preserve"> to another </w:t>
        </w:r>
        <w:proofErr w:type="spellStart"/>
        <w:r>
          <w:rPr>
            <w:rFonts w:eastAsia="Times New Roman"/>
            <w:szCs w:val="20"/>
            <w:lang w:eastAsia="en-US"/>
          </w:rPr>
          <w:t>NodeB</w:t>
        </w:r>
        <w:proofErr w:type="spellEnd"/>
        <w:r>
          <w:rPr>
            <w:rFonts w:eastAsia="Times New Roman"/>
            <w:szCs w:val="20"/>
            <w:lang w:eastAsia="en-US"/>
          </w:rPr>
          <w:t xml:space="preserve"> with same or different </w:t>
        </w:r>
      </w:ins>
      <w:ins w:id="736" w:author="Uma Chunduri" w:date="2020-04-21T12:40:00Z">
        <w:r>
          <w:rPr>
            <w:rFonts w:eastAsia="Times New Roman"/>
            <w:szCs w:val="20"/>
            <w:lang w:eastAsia="en-US"/>
          </w:rPr>
          <w:t xml:space="preserve">Mobility Management Entity (MME). </w:t>
        </w:r>
      </w:ins>
      <w:ins w:id="737" w:author="Uma Chunduri" w:date="2020-04-21T12:41:00Z">
        <w:r>
          <w:rPr>
            <w:rFonts w:eastAsia="Times New Roman"/>
            <w:szCs w:val="20"/>
            <w:lang w:eastAsia="en-US"/>
          </w:rPr>
          <w:t xml:space="preserve">However, </w:t>
        </w:r>
      </w:ins>
    </w:p>
    <w:p w14:paraId="1D56339E" w14:textId="2D380EAA" w:rsidR="00C65CA3" w:rsidRPr="00C65CA3" w:rsidRDefault="00C65CA3">
      <w:pPr>
        <w:overflowPunct w:val="0"/>
        <w:autoSpaceDE w:val="0"/>
        <w:autoSpaceDN w:val="0"/>
        <w:adjustRightInd w:val="0"/>
        <w:jc w:val="both"/>
        <w:textAlignment w:val="baseline"/>
        <w:rPr>
          <w:rFonts w:eastAsia="Times New Roman"/>
          <w:szCs w:val="20"/>
          <w:lang w:eastAsia="en-US"/>
        </w:rPr>
        <w:pPrChange w:id="738" w:author="Uma Chunduri" w:date="2020-04-21T12:40:00Z">
          <w:pPr>
            <w:overflowPunct w:val="0"/>
            <w:autoSpaceDE w:val="0"/>
            <w:autoSpaceDN w:val="0"/>
            <w:adjustRightInd w:val="0"/>
            <w:textAlignment w:val="baseline"/>
          </w:pPr>
        </w:pPrChange>
      </w:pPr>
      <w:commentRangeStart w:id="739"/>
      <w:commentRangeStart w:id="740"/>
      <w:commentRangeStart w:id="741"/>
      <w:r w:rsidRPr="00C65CA3">
        <w:rPr>
          <w:rFonts w:eastAsia="Times New Roman"/>
          <w:szCs w:val="20"/>
          <w:lang w:eastAsia="en-US"/>
        </w:rPr>
        <w:t>3GPP REL15</w:t>
      </w:r>
      <w:ins w:id="742" w:author="Uma Chunduri" w:date="2020-04-21T12:41:00Z">
        <w:r w:rsidR="002E7B00">
          <w:rPr>
            <w:rFonts w:eastAsia="Times New Roman"/>
            <w:szCs w:val="20"/>
            <w:lang w:eastAsia="en-US"/>
          </w:rPr>
          <w:t xml:space="preserve"> [TS 23.501]</w:t>
        </w:r>
      </w:ins>
      <w:r w:rsidRPr="00C65CA3">
        <w:rPr>
          <w:rFonts w:eastAsia="Times New Roman"/>
          <w:szCs w:val="20"/>
          <w:lang w:eastAsia="en-US"/>
        </w:rPr>
        <w:t>, presents various mobility scenarios which involves IP address changes with or with</w:t>
      </w:r>
      <w:del w:id="743" w:author="Yingzhen Qu" w:date="2020-05-04T14:18:00Z">
        <w:r w:rsidRPr="00C65CA3" w:rsidDel="009914E7">
          <w:rPr>
            <w:rFonts w:eastAsia="Times New Roman"/>
            <w:szCs w:val="20"/>
            <w:lang w:eastAsia="en-US"/>
          </w:rPr>
          <w:delText xml:space="preserve"> </w:delText>
        </w:r>
      </w:del>
      <w:r w:rsidRPr="00C65CA3">
        <w:rPr>
          <w:rFonts w:eastAsia="Times New Roman"/>
          <w:szCs w:val="20"/>
          <w:lang w:eastAsia="en-US"/>
        </w:rPr>
        <w:t>ou</w:t>
      </w:r>
      <w:ins w:id="744" w:author="Uma Chunduri" w:date="2020-04-21T12:53:00Z">
        <w:r w:rsidR="00E00ECC">
          <w:rPr>
            <w:rFonts w:eastAsia="Times New Roman"/>
            <w:szCs w:val="20"/>
            <w:lang w:eastAsia="en-US"/>
          </w:rPr>
          <w:t xml:space="preserve">t </w:t>
        </w:r>
      </w:ins>
      <w:del w:id="745" w:author="Uma Chunduri" w:date="2020-04-21T12:52:00Z">
        <w:r w:rsidRPr="00C65CA3" w:rsidDel="00E00ECC">
          <w:rPr>
            <w:rFonts w:eastAsia="Times New Roman"/>
            <w:szCs w:val="20"/>
            <w:lang w:eastAsia="en-US"/>
          </w:rPr>
          <w:delText xml:space="preserve">r </w:delText>
        </w:r>
      </w:del>
      <w:r w:rsidRPr="00C65CA3">
        <w:rPr>
          <w:rFonts w:eastAsia="Times New Roman"/>
          <w:szCs w:val="20"/>
          <w:lang w:eastAsia="en-US"/>
        </w:rPr>
        <w:t>service continuity</w:t>
      </w:r>
      <w:ins w:id="746" w:author="Uma Chunduri" w:date="2020-04-21T12:44:00Z">
        <w:r w:rsidR="005C30F4">
          <w:rPr>
            <w:rFonts w:eastAsia="Times New Roman"/>
            <w:szCs w:val="20"/>
            <w:lang w:eastAsia="en-US"/>
          </w:rPr>
          <w:t xml:space="preserve"> </w:t>
        </w:r>
      </w:ins>
      <w:ins w:id="747" w:author="Uma Chunduri" w:date="2020-04-21T12:53:00Z">
        <w:r w:rsidR="00E00ECC">
          <w:rPr>
            <w:rFonts w:eastAsia="Times New Roman"/>
            <w:szCs w:val="20"/>
            <w:lang w:eastAsia="en-US"/>
          </w:rPr>
          <w:t>as described in</w:t>
        </w:r>
      </w:ins>
      <w:ins w:id="748" w:author="Uma Chunduri" w:date="2020-04-21T12:44:00Z">
        <w:r w:rsidR="005C30F4">
          <w:rPr>
            <w:rFonts w:eastAsia="Times New Roman"/>
            <w:szCs w:val="20"/>
            <w:lang w:eastAsia="en-US"/>
          </w:rPr>
          <w:t xml:space="preserve"> various </w:t>
        </w:r>
      </w:ins>
      <w:ins w:id="749" w:author="Uma Chunduri" w:date="2020-04-21T12:53:00Z">
        <w:r w:rsidR="00E00ECC">
          <w:rPr>
            <w:rFonts w:eastAsia="Times New Roman"/>
            <w:szCs w:val="20"/>
            <w:lang w:eastAsia="en-US"/>
          </w:rPr>
          <w:t>Session and Service Continuity (</w:t>
        </w:r>
      </w:ins>
      <w:ins w:id="750" w:author="Uma Chunduri" w:date="2020-04-21T12:44:00Z">
        <w:r w:rsidR="005C30F4">
          <w:rPr>
            <w:rFonts w:eastAsia="Times New Roman"/>
            <w:szCs w:val="20"/>
            <w:lang w:eastAsia="en-US"/>
          </w:rPr>
          <w:t>SSC</w:t>
        </w:r>
      </w:ins>
      <w:ins w:id="751" w:author="Uma Chunduri" w:date="2020-04-21T12:53:00Z">
        <w:r w:rsidR="00E00ECC">
          <w:rPr>
            <w:rFonts w:eastAsia="Times New Roman"/>
            <w:szCs w:val="20"/>
            <w:lang w:eastAsia="en-US"/>
          </w:rPr>
          <w:t>)</w:t>
        </w:r>
      </w:ins>
      <w:ins w:id="752" w:author="Uma Chunduri" w:date="2020-04-21T12:44:00Z">
        <w:r w:rsidR="005C30F4">
          <w:rPr>
            <w:rFonts w:eastAsia="Times New Roman"/>
            <w:szCs w:val="20"/>
            <w:lang w:eastAsia="en-US"/>
          </w:rPr>
          <w:t xml:space="preserve"> modes</w:t>
        </w:r>
      </w:ins>
      <w:r w:rsidRPr="00C65CA3">
        <w:rPr>
          <w:rFonts w:eastAsia="Times New Roman"/>
          <w:szCs w:val="20"/>
          <w:lang w:eastAsia="en-US"/>
        </w:rPr>
        <w:t xml:space="preserve">. </w:t>
      </w:r>
      <w:ins w:id="753" w:author="Uma Chunduri" w:date="2020-04-21T12:54:00Z">
        <w:r w:rsidR="00E00ECC">
          <w:rPr>
            <w:rFonts w:eastAsia="Times New Roman"/>
            <w:szCs w:val="20"/>
            <w:lang w:eastAsia="en-US"/>
          </w:rPr>
          <w:t>In the scenario, where</w:t>
        </w:r>
      </w:ins>
      <w:ins w:id="754" w:author="Uma Chunduri" w:date="2020-04-21T12:47:00Z">
        <w:r w:rsidR="005C30F4">
          <w:rPr>
            <w:rFonts w:eastAsia="Times New Roman"/>
            <w:szCs w:val="20"/>
            <w:lang w:eastAsia="en-US"/>
          </w:rPr>
          <w:t xml:space="preserve"> IP address change causes </w:t>
        </w:r>
      </w:ins>
      <w:ins w:id="755" w:author="Uma Chunduri" w:date="2020-04-21T12:48:00Z">
        <w:r w:rsidR="005C30F4">
          <w:rPr>
            <w:rFonts w:eastAsia="Times New Roman"/>
            <w:szCs w:val="20"/>
            <w:lang w:eastAsia="en-US"/>
          </w:rPr>
          <w:t>disruption to session continuity</w:t>
        </w:r>
      </w:ins>
      <w:ins w:id="756" w:author="Uma Chunduri" w:date="2020-04-21T12:55:00Z">
        <w:r w:rsidR="00E00ECC">
          <w:rPr>
            <w:rFonts w:eastAsia="Times New Roman"/>
            <w:szCs w:val="20"/>
            <w:lang w:eastAsia="en-US"/>
          </w:rPr>
          <w:t>, to maintain service continuity</w:t>
        </w:r>
      </w:ins>
      <w:ins w:id="757" w:author="Uma Chunduri" w:date="2020-04-21T12:48:00Z">
        <w:r w:rsidR="005C30F4">
          <w:rPr>
            <w:rFonts w:eastAsia="Times New Roman"/>
            <w:szCs w:val="20"/>
            <w:lang w:eastAsia="en-US"/>
          </w:rPr>
          <w:t>, various solution</w:t>
        </w:r>
      </w:ins>
      <w:ins w:id="758" w:author="Uma Chunduri" w:date="2020-04-21T12:50:00Z">
        <w:r w:rsidR="005C30F4">
          <w:rPr>
            <w:rFonts w:eastAsia="Times New Roman"/>
            <w:szCs w:val="20"/>
            <w:lang w:eastAsia="en-US"/>
          </w:rPr>
          <w:t>s</w:t>
        </w:r>
      </w:ins>
      <w:ins w:id="759" w:author="Uma Chunduri" w:date="2020-04-21T12:48:00Z">
        <w:r w:rsidR="005C30F4">
          <w:rPr>
            <w:rFonts w:eastAsia="Times New Roman"/>
            <w:szCs w:val="20"/>
            <w:lang w:eastAsia="en-US"/>
          </w:rPr>
          <w:t xml:space="preserve"> are specified </w:t>
        </w:r>
      </w:ins>
      <w:ins w:id="760" w:author="Uma Chunduri" w:date="2020-04-21T12:50:00Z">
        <w:r w:rsidR="005C30F4">
          <w:rPr>
            <w:rFonts w:eastAsia="Times New Roman"/>
            <w:szCs w:val="20"/>
            <w:lang w:eastAsia="en-US"/>
          </w:rPr>
          <w:t>in [TS 23.501]</w:t>
        </w:r>
        <w:r w:rsidR="005C30F4" w:rsidRPr="00C65CA3">
          <w:rPr>
            <w:rFonts w:eastAsia="Times New Roman"/>
            <w:szCs w:val="20"/>
            <w:lang w:eastAsia="en-US"/>
          </w:rPr>
          <w:t xml:space="preserve">, </w:t>
        </w:r>
      </w:ins>
      <w:ins w:id="761" w:author="Uma Chunduri" w:date="2020-04-21T12:49:00Z">
        <w:r w:rsidR="005C30F4">
          <w:rPr>
            <w:rFonts w:eastAsia="Times New Roman"/>
            <w:szCs w:val="20"/>
            <w:lang w:eastAsia="en-US"/>
          </w:rPr>
          <w:t>involving changes to transport layer protocols</w:t>
        </w:r>
      </w:ins>
      <w:ins w:id="762" w:author="Uma Chunduri" w:date="2020-04-21T12:55:00Z">
        <w:r w:rsidR="00E00ECC">
          <w:rPr>
            <w:rFonts w:eastAsia="Times New Roman"/>
            <w:szCs w:val="20"/>
            <w:lang w:eastAsia="en-US"/>
          </w:rPr>
          <w:t xml:space="preserve"> at UE</w:t>
        </w:r>
      </w:ins>
      <w:ins w:id="763" w:author="Uma Chunduri" w:date="2020-04-21T12:59:00Z">
        <w:r w:rsidR="00E00ECC">
          <w:rPr>
            <w:rFonts w:eastAsia="Times New Roman"/>
            <w:szCs w:val="20"/>
            <w:lang w:eastAsia="en-US"/>
          </w:rPr>
          <w:t xml:space="preserve">. </w:t>
        </w:r>
      </w:ins>
      <w:del w:id="764" w:author="Uma Chunduri" w:date="2020-04-21T12:59:00Z">
        <w:r w:rsidRPr="00C65CA3" w:rsidDel="00E00ECC">
          <w:rPr>
            <w:rFonts w:eastAsia="Times New Roman"/>
            <w:szCs w:val="20"/>
            <w:lang w:eastAsia="en-US"/>
          </w:rPr>
          <w:delText xml:space="preserve">One </w:delText>
        </w:r>
      </w:del>
      <w:ins w:id="765" w:author="Uma Chunduri" w:date="2020-04-21T12:59:00Z">
        <w:r w:rsidR="00E00ECC">
          <w:rPr>
            <w:rFonts w:eastAsia="Times New Roman"/>
            <w:szCs w:val="20"/>
            <w:lang w:eastAsia="en-US"/>
          </w:rPr>
          <w:t>While other</w:t>
        </w:r>
        <w:r w:rsidR="00E00ECC" w:rsidRPr="00C65CA3">
          <w:rPr>
            <w:rFonts w:eastAsia="Times New Roman"/>
            <w:szCs w:val="20"/>
            <w:lang w:eastAsia="en-US"/>
          </w:rPr>
          <w:t xml:space="preserve"> </w:t>
        </w:r>
      </w:ins>
      <w:r w:rsidRPr="00C65CA3">
        <w:rPr>
          <w:rFonts w:eastAsia="Times New Roman"/>
          <w:szCs w:val="20"/>
          <w:lang w:eastAsia="en-US"/>
        </w:rPr>
        <w:t xml:space="preserve">category of such solution involves </w:t>
      </w:r>
      <w:ins w:id="766" w:author="Uma Chunduri" w:date="2020-04-21T12:42:00Z">
        <w:r w:rsidR="002E7B00">
          <w:rPr>
            <w:rFonts w:eastAsia="Times New Roman"/>
            <w:szCs w:val="20"/>
            <w:lang w:eastAsia="en-US"/>
          </w:rPr>
          <w:t xml:space="preserve">network assisted </w:t>
        </w:r>
      </w:ins>
      <w:r w:rsidRPr="00C65CA3">
        <w:rPr>
          <w:rFonts w:eastAsia="Times New Roman"/>
          <w:szCs w:val="20"/>
          <w:lang w:eastAsia="en-US"/>
        </w:rPr>
        <w:t>service continuity with multiple PDCP sessions and stitching these sessions in backhaul network</w:t>
      </w:r>
      <w:del w:id="767" w:author="Uma Chunduri" w:date="2020-04-21T12:42:00Z">
        <w:r w:rsidRPr="00C65CA3" w:rsidDel="002E7B00">
          <w:rPr>
            <w:rFonts w:eastAsia="Times New Roman"/>
            <w:szCs w:val="20"/>
            <w:lang w:eastAsia="en-US"/>
          </w:rPr>
          <w:delText>.</w:delText>
        </w:r>
        <w:commentRangeEnd w:id="739"/>
        <w:r w:rsidR="004B2813" w:rsidDel="002E7B00">
          <w:rPr>
            <w:rStyle w:val="CommentReference"/>
            <w:rFonts w:eastAsia="Times New Roman"/>
            <w:lang w:val="en-US" w:eastAsia="en-US"/>
          </w:rPr>
          <w:commentReference w:id="739"/>
        </w:r>
      </w:del>
      <w:ins w:id="768" w:author="Uma Chunduri" w:date="2020-04-21T12:42:00Z">
        <w:r w:rsidR="002E7B00">
          <w:rPr>
            <w:rFonts w:eastAsia="Times New Roman"/>
            <w:szCs w:val="20"/>
            <w:lang w:eastAsia="en-US"/>
          </w:rPr>
          <w:t xml:space="preserve"> to prevent the </w:t>
        </w:r>
      </w:ins>
      <w:ins w:id="769" w:author="Uma Chunduri" w:date="2020-04-21T12:43:00Z">
        <w:r w:rsidR="005C30F4">
          <w:rPr>
            <w:rFonts w:eastAsia="Times New Roman"/>
            <w:szCs w:val="20"/>
            <w:lang w:eastAsia="en-US"/>
          </w:rPr>
          <w:t xml:space="preserve">services interruption at the UE without any or </w:t>
        </w:r>
      </w:ins>
      <w:ins w:id="770" w:author="Uma Chunduri" w:date="2020-04-21T12:59:00Z">
        <w:r w:rsidR="00E00ECC">
          <w:rPr>
            <w:rFonts w:eastAsia="Times New Roman"/>
            <w:szCs w:val="20"/>
            <w:lang w:eastAsia="en-US"/>
          </w:rPr>
          <w:t xml:space="preserve">with </w:t>
        </w:r>
      </w:ins>
      <w:ins w:id="771" w:author="Uma Chunduri" w:date="2020-04-21T12:43:00Z">
        <w:r w:rsidR="005C30F4">
          <w:rPr>
            <w:rFonts w:eastAsia="Times New Roman"/>
            <w:szCs w:val="20"/>
            <w:lang w:eastAsia="en-US"/>
          </w:rPr>
          <w:t>minimal packet loss.</w:t>
        </w:r>
      </w:ins>
    </w:p>
    <w:p w14:paraId="0F06F5E4" w14:textId="784C945D" w:rsidR="00C65CA3" w:rsidRPr="00C65CA3" w:rsidRDefault="00C65CA3" w:rsidP="00C65CA3">
      <w:pPr>
        <w:overflowPunct w:val="0"/>
        <w:autoSpaceDE w:val="0"/>
        <w:autoSpaceDN w:val="0"/>
        <w:adjustRightInd w:val="0"/>
        <w:textAlignment w:val="baseline"/>
        <w:rPr>
          <w:rFonts w:eastAsia="Times New Roman"/>
          <w:szCs w:val="20"/>
          <w:lang w:val="en-US" w:eastAsia="zh-CN"/>
        </w:rPr>
      </w:pPr>
      <w:r w:rsidRPr="00C65CA3">
        <w:rPr>
          <w:rFonts w:eastAsia="Times New Roman"/>
          <w:szCs w:val="20"/>
          <w:lang w:eastAsia="en-US"/>
        </w:rPr>
        <w:t xml:space="preserve">However, there </w:t>
      </w:r>
      <w:ins w:id="772" w:author="Uma Chunduri" w:date="2020-04-21T12:44:00Z">
        <w:r w:rsidR="005C30F4">
          <w:rPr>
            <w:rFonts w:eastAsia="Times New Roman"/>
            <w:szCs w:val="20"/>
            <w:lang w:eastAsia="en-US"/>
          </w:rPr>
          <w:t>are</w:t>
        </w:r>
      </w:ins>
      <w:del w:id="773" w:author="Uma Chunduri" w:date="2020-04-21T12:44:00Z">
        <w:r w:rsidRPr="00C65CA3" w:rsidDel="005C30F4">
          <w:rPr>
            <w:rFonts w:eastAsia="Times New Roman"/>
            <w:szCs w:val="20"/>
            <w:lang w:eastAsia="en-US"/>
          </w:rPr>
          <w:delText>is</w:delText>
        </w:r>
      </w:del>
      <w:r w:rsidRPr="00C65CA3">
        <w:rPr>
          <w:rFonts w:eastAsia="Times New Roman"/>
          <w:szCs w:val="20"/>
          <w:lang w:eastAsia="en-US"/>
        </w:rPr>
        <w:t xml:space="preserve"> no widely accepted/deployed solution in network layer yet</w:t>
      </w:r>
      <w:ins w:id="774" w:author="Uma Chunduri" w:date="2020-04-21T12:46:00Z">
        <w:r w:rsidR="005C30F4">
          <w:rPr>
            <w:rFonts w:eastAsia="Times New Roman"/>
            <w:szCs w:val="20"/>
            <w:lang w:eastAsia="en-US"/>
          </w:rPr>
          <w:t xml:space="preserve"> for new </w:t>
        </w:r>
      </w:ins>
      <w:ins w:id="775" w:author="Uma Chunduri" w:date="2020-04-21T12:47:00Z">
        <w:r w:rsidR="005C30F4">
          <w:rPr>
            <w:rFonts w:eastAsia="Times New Roman"/>
            <w:szCs w:val="20"/>
            <w:lang w:eastAsia="en-US"/>
          </w:rPr>
          <w:t>service requirements described in FGNET2030 SubG2</w:t>
        </w:r>
      </w:ins>
      <w:r w:rsidRPr="00C65CA3">
        <w:rPr>
          <w:rFonts w:eastAsia="Times New Roman"/>
          <w:szCs w:val="20"/>
          <w:lang w:eastAsia="en-US"/>
        </w:rPr>
        <w:t xml:space="preserve">. With the development of new applications in NET2030 with </w:t>
      </w:r>
      <w:proofErr w:type="spellStart"/>
      <w:r w:rsidRPr="00C65CA3">
        <w:rPr>
          <w:rFonts w:eastAsia="Times New Roman"/>
          <w:szCs w:val="20"/>
          <w:lang w:eastAsia="en-US"/>
        </w:rPr>
        <w:t>uRLLC</w:t>
      </w:r>
      <w:proofErr w:type="spellEnd"/>
      <w:r w:rsidRPr="00C65CA3">
        <w:rPr>
          <w:rFonts w:eastAsia="Times New Roman"/>
          <w:szCs w:val="20"/>
          <w:lang w:eastAsia="en-US"/>
        </w:rPr>
        <w:t xml:space="preserve"> requirements, it is desired to support mobility in network layer, which avoids the session interruption and minimizes the </w:t>
      </w:r>
      <w:del w:id="776" w:author="Toy, Mehmet" w:date="2020-04-16T18:49:00Z">
        <w:r w:rsidRPr="00C65CA3" w:rsidDel="00870078">
          <w:rPr>
            <w:rFonts w:eastAsia="Times New Roman"/>
            <w:szCs w:val="20"/>
            <w:lang w:eastAsia="en-US"/>
          </w:rPr>
          <w:delText xml:space="preserve">traffic </w:delText>
        </w:r>
      </w:del>
      <w:ins w:id="777" w:author="Toy, Mehmet" w:date="2020-04-16T18:49:00Z">
        <w:r w:rsidR="00870078">
          <w:rPr>
            <w:rFonts w:eastAsia="Times New Roman"/>
            <w:szCs w:val="20"/>
            <w:lang w:eastAsia="en-US"/>
          </w:rPr>
          <w:t xml:space="preserve">packet </w:t>
        </w:r>
      </w:ins>
      <w:r w:rsidRPr="00C65CA3">
        <w:rPr>
          <w:rFonts w:eastAsia="Times New Roman"/>
          <w:szCs w:val="20"/>
          <w:lang w:eastAsia="en-US"/>
        </w:rPr>
        <w:t>loss</w:t>
      </w:r>
      <w:ins w:id="778" w:author="Uma Chunduri" w:date="2020-04-21T12:51:00Z">
        <w:r w:rsidR="005C30F4">
          <w:rPr>
            <w:rFonts w:eastAsia="Times New Roman"/>
            <w:szCs w:val="20"/>
            <w:lang w:eastAsia="en-US"/>
          </w:rPr>
          <w:t xml:space="preserve"> and latency</w:t>
        </w:r>
      </w:ins>
      <w:r w:rsidRPr="00C65CA3">
        <w:rPr>
          <w:rFonts w:eastAsia="Times New Roman"/>
          <w:szCs w:val="20"/>
          <w:lang w:eastAsia="en-US"/>
        </w:rPr>
        <w:t>.</w:t>
      </w:r>
      <w:commentRangeEnd w:id="740"/>
      <w:r w:rsidR="00870078">
        <w:rPr>
          <w:rStyle w:val="CommentReference"/>
          <w:rFonts w:eastAsia="Times New Roman"/>
          <w:lang w:val="en-US" w:eastAsia="en-US"/>
        </w:rPr>
        <w:commentReference w:id="740"/>
      </w:r>
      <w:commentRangeEnd w:id="741"/>
      <w:r w:rsidR="009B2FDA">
        <w:rPr>
          <w:rStyle w:val="CommentReference"/>
          <w:rFonts w:eastAsia="Times New Roman"/>
          <w:lang w:val="en-US" w:eastAsia="en-US"/>
        </w:rPr>
        <w:commentReference w:id="741"/>
      </w:r>
      <w:r w:rsidRPr="00C65CA3">
        <w:rPr>
          <w:rFonts w:eastAsia="Times New Roman"/>
          <w:szCs w:val="20"/>
          <w:lang w:eastAsia="en-US"/>
        </w:rPr>
        <w:br/>
        <w:t xml:space="preserve">  </w:t>
      </w:r>
    </w:p>
    <w:p w14:paraId="1913D5DE" w14:textId="77777777" w:rsidR="00C65CA3" w:rsidRPr="00C65CA3" w:rsidRDefault="00C65CA3" w:rsidP="00C65CA3">
      <w:pPr>
        <w:numPr>
          <w:ilvl w:val="0"/>
          <w:numId w:val="54"/>
        </w:numPr>
        <w:overflowPunct w:val="0"/>
        <w:autoSpaceDE w:val="0"/>
        <w:autoSpaceDN w:val="0"/>
        <w:adjustRightInd w:val="0"/>
        <w:ind w:left="360"/>
        <w:contextualSpacing/>
        <w:textAlignment w:val="baseline"/>
        <w:rPr>
          <w:rFonts w:eastAsia="Times New Roman"/>
          <w:b/>
          <w:bCs/>
          <w:szCs w:val="20"/>
          <w:lang w:val="en-US" w:eastAsia="en-US"/>
        </w:rPr>
      </w:pPr>
      <w:r w:rsidRPr="00C65CA3">
        <w:rPr>
          <w:rFonts w:eastAsia="Times New Roman"/>
          <w:b/>
          <w:bCs/>
          <w:szCs w:val="20"/>
          <w:lang w:eastAsia="en-US"/>
        </w:rPr>
        <w:t>Routing Security and Resilience</w:t>
      </w:r>
    </w:p>
    <w:p w14:paraId="2900554E" w14:textId="7314CF1C" w:rsidR="00C65CA3" w:rsidRPr="00C65CA3" w:rsidDel="009B2FDA" w:rsidRDefault="00C65CA3" w:rsidP="00C65CA3">
      <w:pPr>
        <w:overflowPunct w:val="0"/>
        <w:autoSpaceDE w:val="0"/>
        <w:autoSpaceDN w:val="0"/>
        <w:adjustRightInd w:val="0"/>
        <w:textAlignment w:val="baseline"/>
        <w:rPr>
          <w:del w:id="779" w:author="Stewart Bryant" w:date="2020-04-21T12:21:00Z"/>
          <w:rFonts w:eastAsia="Times New Roman"/>
          <w:szCs w:val="20"/>
          <w:lang w:val="en-US" w:eastAsia="en-US"/>
        </w:rPr>
      </w:pPr>
      <w:del w:id="780" w:author="Stewart Bryant" w:date="2020-04-21T12:21:00Z">
        <w:r w:rsidRPr="00C65CA3" w:rsidDel="009B2FDA">
          <w:rPr>
            <w:rFonts w:eastAsia="Times New Roman"/>
            <w:szCs w:val="20"/>
            <w:lang w:val="en-US" w:eastAsia="en-US"/>
          </w:rPr>
          <w:delText>This section focuses on security in routing instead of security of user data here.</w:delText>
        </w:r>
      </w:del>
    </w:p>
    <w:p w14:paraId="0CD558E5" w14:textId="77777777" w:rsidR="00C65CA3" w:rsidRPr="00C65CA3" w:rsidRDefault="00C65CA3" w:rsidP="00C65CA3">
      <w:pPr>
        <w:overflowPunct w:val="0"/>
        <w:autoSpaceDE w:val="0"/>
        <w:autoSpaceDN w:val="0"/>
        <w:adjustRightInd w:val="0"/>
        <w:textAlignment w:val="baseline"/>
        <w:rPr>
          <w:rFonts w:eastAsia="Times New Roman"/>
          <w:color w:val="000000"/>
          <w:lang w:val="en-US" w:eastAsia="zh-CN"/>
        </w:rPr>
      </w:pPr>
      <w:r w:rsidRPr="00C65CA3">
        <w:rPr>
          <w:rFonts w:eastAsia="Times New Roman"/>
          <w:color w:val="000000"/>
          <w:lang w:val="en-US" w:eastAsia="zh-CN"/>
        </w:rPr>
        <w:t>Ensuring the security of routing mechanisms continues to be a</w:t>
      </w:r>
      <w:r w:rsidRPr="00C65CA3">
        <w:rPr>
          <w:rFonts w:eastAsia="Times New Roman"/>
          <w:szCs w:val="20"/>
          <w:lang w:val="en-US" w:eastAsia="en-US"/>
        </w:rPr>
        <w:t xml:space="preserve"> </w:t>
      </w:r>
      <w:r w:rsidRPr="00C65CA3">
        <w:rPr>
          <w:rFonts w:eastAsia="Times New Roman"/>
          <w:color w:val="000000"/>
          <w:lang w:val="en-US" w:eastAsia="zh-CN"/>
        </w:rPr>
        <w:t>challenge. Routing attacks include route-hijacking, i.e., diverting traffic to an adversary-controlled domain, and denial-of-service</w:t>
      </w:r>
    </w:p>
    <w:p w14:paraId="6FC00E9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attacks exploiting the routing mechanism, i.e., preventing communication. Over the past four decades, numerous researchers studied secure routing in a variety of network types and settings.</w:t>
      </w:r>
    </w:p>
    <w:p w14:paraId="35FBFEE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We briefly highlight the core challenges and several proposed approaches.</w:t>
      </w:r>
    </w:p>
    <w:p w14:paraId="1F6E0A15" w14:textId="77777777" w:rsidR="00C65CA3" w:rsidRPr="00C65CA3" w:rsidRDefault="00C65CA3" w:rsidP="00C65CA3">
      <w:pPr>
        <w:spacing w:before="0"/>
        <w:rPr>
          <w:rFonts w:eastAsia="Times New Roman"/>
          <w:color w:val="000000"/>
          <w:lang w:val="en-US" w:eastAsia="zh-CN"/>
        </w:rPr>
      </w:pPr>
    </w:p>
    <w:p w14:paraId="5B858345"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 xml:space="preserve">An overview of routing security is available as a taxonomy for secure routing protocols by </w:t>
      </w:r>
      <w:proofErr w:type="spellStart"/>
      <w:r w:rsidRPr="00C65CA3">
        <w:rPr>
          <w:rFonts w:eastAsia="Times New Roman"/>
          <w:color w:val="000000"/>
          <w:lang w:val="en-US" w:eastAsia="zh-CN"/>
        </w:rPr>
        <w:t>Hollick</w:t>
      </w:r>
      <w:proofErr w:type="spellEnd"/>
      <w:r w:rsidRPr="00C65CA3">
        <w:rPr>
          <w:rFonts w:eastAsia="Times New Roman"/>
          <w:color w:val="000000"/>
          <w:lang w:val="en-US" w:eastAsia="zh-CN"/>
        </w:rPr>
        <w:t xml:space="preserve"> et al. [y], which emerged from a recent </w:t>
      </w:r>
      <w:proofErr w:type="spellStart"/>
      <w:r w:rsidRPr="00C65CA3">
        <w:rPr>
          <w:rFonts w:eastAsia="Times New Roman"/>
          <w:color w:val="000000"/>
          <w:lang w:val="en-US" w:eastAsia="zh-CN"/>
        </w:rPr>
        <w:t>Dagstuhl</w:t>
      </w:r>
      <w:proofErr w:type="spellEnd"/>
      <w:r w:rsidRPr="00C65CA3">
        <w:rPr>
          <w:rFonts w:eastAsia="Times New Roman"/>
          <w:color w:val="000000"/>
          <w:lang w:val="en-US" w:eastAsia="zh-CN"/>
        </w:rPr>
        <w:t xml:space="preserve"> seminar on secure routing [z]. The taxonomy establishes the following general services that need to be protected: identity service, routing service, topology service, and transport service. An adversary can have a variety of capabilities, resources, and goals -- the security section lists different categories of capabilities and resources </w:t>
      </w:r>
      <w:r w:rsidRPr="00192579">
        <w:rPr>
          <w:rFonts w:eastAsia="Times New Roman"/>
          <w:color w:val="000000"/>
          <w:highlight w:val="yellow"/>
          <w:lang w:val="en-US" w:eastAsia="zh-CN"/>
          <w:rPrChange w:id="781" w:author="Toy, Mehmet" w:date="2020-04-16T19:20:00Z">
            <w:rPr>
              <w:rFonts w:eastAsia="Times New Roman"/>
              <w:color w:val="000000"/>
              <w:lang w:val="en-US" w:eastAsia="zh-CN"/>
            </w:rPr>
          </w:rPrChange>
        </w:rPr>
        <w:t xml:space="preserve">[to </w:t>
      </w:r>
      <w:proofErr w:type="gramStart"/>
      <w:r w:rsidRPr="00192579">
        <w:rPr>
          <w:rFonts w:eastAsia="Times New Roman"/>
          <w:color w:val="000000"/>
          <w:highlight w:val="yellow"/>
          <w:lang w:val="en-US" w:eastAsia="zh-CN"/>
          <w:rPrChange w:id="782" w:author="Toy, Mehmet" w:date="2020-04-16T19:20:00Z">
            <w:rPr>
              <w:rFonts w:eastAsia="Times New Roman"/>
              <w:color w:val="000000"/>
              <w:lang w:val="en-US" w:eastAsia="zh-CN"/>
            </w:rPr>
          </w:rPrChange>
        </w:rPr>
        <w:t>do:</w:t>
      </w:r>
      <w:proofErr w:type="gramEnd"/>
      <w:r w:rsidRPr="00192579">
        <w:rPr>
          <w:rFonts w:eastAsia="Times New Roman"/>
          <w:color w:val="000000"/>
          <w:highlight w:val="yellow"/>
          <w:lang w:val="en-US" w:eastAsia="zh-CN"/>
          <w:rPrChange w:id="783" w:author="Toy, Mehmet" w:date="2020-04-16T19:20:00Z">
            <w:rPr>
              <w:rFonts w:eastAsia="Times New Roman"/>
              <w:color w:val="000000"/>
              <w:lang w:val="en-US" w:eastAsia="zh-CN"/>
            </w:rPr>
          </w:rPrChange>
        </w:rPr>
        <w:t xml:space="preserve"> link to security section].</w:t>
      </w:r>
      <w:r w:rsidRPr="00C65CA3">
        <w:rPr>
          <w:rFonts w:eastAsia="Times New Roman"/>
          <w:color w:val="000000"/>
          <w:lang w:val="en-US" w:eastAsia="zh-CN"/>
        </w:rPr>
        <w:t xml:space="preserve"> In the context of routing, the main goals are to violate the following security</w:t>
      </w:r>
    </w:p>
    <w:p w14:paraId="2C09DE6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properties: availability of routing and forwarding, authenticity of routing information, confidentiality / privacy of routing and topology information, and anonymity of entities (e.g., mobile users could be located via the routing protocol). In terms of security properties of the forwarded packet data, the routing system should prevent the re-direction of traffic flows through entities that intend to eavesdrop or alter packet traffic -- if communication is already passing through a malicious entity, it is the responsibility of the data plane to ensure traffic secrecy and integrity.</w:t>
      </w:r>
    </w:p>
    <w:p w14:paraId="11A53A29" w14:textId="77777777" w:rsidR="00C65CA3" w:rsidRPr="00C65CA3" w:rsidRDefault="00C65CA3" w:rsidP="00C65CA3">
      <w:pPr>
        <w:spacing w:before="0"/>
        <w:rPr>
          <w:rFonts w:eastAsia="Times New Roman"/>
          <w:color w:val="000000"/>
          <w:lang w:val="en-US" w:eastAsia="zh-CN"/>
        </w:rPr>
      </w:pPr>
    </w:p>
    <w:p w14:paraId="0AB4E13C" w14:textId="4B66B191" w:rsidR="00C65CA3" w:rsidRPr="00C65CA3" w:rsidDel="002E5FFC" w:rsidRDefault="00C65CA3" w:rsidP="00C65CA3">
      <w:pPr>
        <w:spacing w:before="0"/>
        <w:rPr>
          <w:del w:id="784" w:author="Toy, Mehmet" w:date="2020-04-16T19:33:00Z"/>
          <w:rFonts w:eastAsia="Times New Roman"/>
          <w:color w:val="000000"/>
          <w:lang w:val="en-US" w:eastAsia="zh-CN"/>
        </w:rPr>
      </w:pPr>
      <w:commentRangeStart w:id="785"/>
      <w:del w:id="786" w:author="Toy, Mehmet" w:date="2020-04-16T19:33:00Z">
        <w:r w:rsidRPr="00C65CA3" w:rsidDel="002E5FFC">
          <w:rPr>
            <w:rFonts w:eastAsia="Times New Roman"/>
            <w:color w:val="000000"/>
            <w:lang w:val="en-US" w:eastAsia="zh-CN"/>
          </w:rPr>
          <w:delText>We will next discuss secure routing protocols in different settings:</w:delText>
        </w:r>
      </w:del>
    </w:p>
    <w:p w14:paraId="58315FF6" w14:textId="51F74396" w:rsidR="00C65CA3" w:rsidRPr="00C65CA3" w:rsidDel="002E5FFC" w:rsidRDefault="00C65CA3" w:rsidP="00C65CA3">
      <w:pPr>
        <w:spacing w:before="0"/>
        <w:rPr>
          <w:del w:id="787" w:author="Toy, Mehmet" w:date="2020-04-16T19:33:00Z"/>
          <w:rFonts w:eastAsia="Times New Roman"/>
          <w:color w:val="000000"/>
          <w:lang w:val="en-US" w:eastAsia="zh-CN"/>
        </w:rPr>
      </w:pPr>
      <w:del w:id="788" w:author="Toy, Mehmet" w:date="2020-04-16T19:33:00Z">
        <w:r w:rsidRPr="00C65CA3" w:rsidDel="002E5FFC">
          <w:rPr>
            <w:rFonts w:eastAsia="Times New Roman"/>
            <w:color w:val="000000"/>
            <w:lang w:val="en-US" w:eastAsia="zh-CN"/>
          </w:rPr>
          <w:delText>intra-domain (IGP), inter-domain (EGP), and future generation networks.</w:delText>
        </w:r>
      </w:del>
    </w:p>
    <w:p w14:paraId="793B3DCD" w14:textId="0B681FD1" w:rsidR="00C65CA3" w:rsidRPr="00C65CA3" w:rsidRDefault="00C65CA3" w:rsidP="00C65CA3">
      <w:pPr>
        <w:overflowPunct w:val="0"/>
        <w:autoSpaceDE w:val="0"/>
        <w:autoSpaceDN w:val="0"/>
        <w:adjustRightInd w:val="0"/>
        <w:textAlignment w:val="baseline"/>
        <w:rPr>
          <w:rFonts w:eastAsia="Times New Roman"/>
          <w:szCs w:val="20"/>
          <w:lang w:val="en-US" w:eastAsia="en-US"/>
        </w:rPr>
      </w:pPr>
      <w:r w:rsidRPr="00C65CA3">
        <w:rPr>
          <w:rFonts w:eastAsia="Times New Roman"/>
          <w:lang w:eastAsia="en-US"/>
        </w:rPr>
        <w:t>Routing protocols, especially IGPs, have been running in a relatively benign environment</w:t>
      </w:r>
      <w:ins w:id="789" w:author="Yingzhen Qu" w:date="2020-05-03T16:59:00Z">
        <w:r w:rsidR="000C1786">
          <w:rPr>
            <w:rFonts w:eastAsia="Times New Roman"/>
            <w:lang w:eastAsia="en-US"/>
          </w:rPr>
          <w:t>.</w:t>
        </w:r>
      </w:ins>
      <w:del w:id="790" w:author="Yingzhen Qu" w:date="2020-05-03T16:59:00Z">
        <w:r w:rsidRPr="00C65CA3" w:rsidDel="000C1786">
          <w:rPr>
            <w:rFonts w:eastAsia="Times New Roman"/>
            <w:lang w:eastAsia="en-US"/>
          </w:rPr>
          <w:delText>,</w:delText>
        </w:r>
      </w:del>
      <w:r w:rsidRPr="00C65CA3">
        <w:rPr>
          <w:rFonts w:eastAsia="Times New Roman"/>
          <w:lang w:eastAsia="en-US"/>
        </w:rPr>
        <w:t xml:space="preserve"> </w:t>
      </w:r>
      <w:del w:id="791" w:author="Yingzhen Qu" w:date="2020-05-03T16:59:00Z">
        <w:r w:rsidRPr="00C65CA3" w:rsidDel="000C1786">
          <w:rPr>
            <w:rFonts w:eastAsia="Times New Roman"/>
            <w:lang w:eastAsia="en-US"/>
          </w:rPr>
          <w:delText>w</w:delText>
        </w:r>
      </w:del>
      <w:ins w:id="792" w:author="Yingzhen Qu" w:date="2020-05-03T16:59:00Z">
        <w:r w:rsidR="000C1786">
          <w:rPr>
            <w:rFonts w:eastAsia="Times New Roman"/>
            <w:lang w:eastAsia="en-US"/>
          </w:rPr>
          <w:t>W</w:t>
        </w:r>
      </w:ins>
      <w:r w:rsidRPr="00C65CA3">
        <w:rPr>
          <w:rFonts w:eastAsia="Times New Roman"/>
          <w:lang w:eastAsia="en-US"/>
        </w:rPr>
        <w:t>ith the development of new applications</w:t>
      </w:r>
      <w:ins w:id="793" w:author="Yingzhen Qu" w:date="2020-05-03T17:00:00Z">
        <w:r w:rsidR="000C1786">
          <w:rPr>
            <w:rFonts w:eastAsia="Times New Roman"/>
            <w:lang w:eastAsia="en-US"/>
          </w:rPr>
          <w:t xml:space="preserve">, it is critical for the network to provide non-disrupted service </w:t>
        </w:r>
        <w:r w:rsidR="000C1786">
          <w:rPr>
            <w:rFonts w:eastAsia="Times New Roman"/>
            <w:lang w:eastAsia="en-US"/>
          </w:rPr>
          <w:lastRenderedPageBreak/>
          <w:t>especially to high value tr</w:t>
        </w:r>
      </w:ins>
      <w:ins w:id="794" w:author="Yingzhen Qu" w:date="2020-05-03T17:01:00Z">
        <w:r w:rsidR="000C1786">
          <w:rPr>
            <w:rFonts w:eastAsia="Times New Roman"/>
            <w:lang w:eastAsia="en-US"/>
          </w:rPr>
          <w:t xml:space="preserve">affic. </w:t>
        </w:r>
      </w:ins>
      <w:del w:id="795" w:author="Yingzhen Qu" w:date="2020-05-03T17:01:00Z">
        <w:r w:rsidRPr="00C65CA3" w:rsidDel="000C1786">
          <w:rPr>
            <w:rFonts w:eastAsia="Times New Roman"/>
            <w:lang w:eastAsia="en-US"/>
          </w:rPr>
          <w:delText xml:space="preserve"> and</w:delText>
        </w:r>
      </w:del>
      <w:ins w:id="796" w:author="Yingzhen Qu" w:date="2020-05-03T17:01:00Z">
        <w:r w:rsidR="000C1786">
          <w:rPr>
            <w:rFonts w:eastAsia="Times New Roman"/>
            <w:lang w:eastAsia="en-US"/>
          </w:rPr>
          <w:t>Also considering</w:t>
        </w:r>
      </w:ins>
      <w:r w:rsidRPr="00C65CA3">
        <w:rPr>
          <w:rFonts w:eastAsia="Times New Roman"/>
          <w:lang w:eastAsia="en-US"/>
        </w:rPr>
        <w:t xml:space="preserve"> more hosts/IOTs are being added to the network, security is becoming more and more critical. </w:t>
      </w:r>
      <w:commentRangeEnd w:id="785"/>
      <w:r w:rsidR="009B2FDA">
        <w:rPr>
          <w:rStyle w:val="CommentReference"/>
          <w:rFonts w:eastAsia="Times New Roman"/>
          <w:lang w:val="en-US" w:eastAsia="en-US"/>
        </w:rPr>
        <w:commentReference w:id="785"/>
      </w:r>
    </w:p>
    <w:p w14:paraId="70BECEB7" w14:textId="77777777" w:rsidR="00C65CA3" w:rsidRPr="00C65CA3" w:rsidRDefault="00C65CA3" w:rsidP="00C65CA3">
      <w:pPr>
        <w:spacing w:before="0"/>
        <w:rPr>
          <w:rFonts w:eastAsia="Times New Roman"/>
          <w:color w:val="000000"/>
          <w:lang w:val="en-US" w:eastAsia="zh-CN"/>
        </w:rPr>
      </w:pPr>
    </w:p>
    <w:p w14:paraId="630D3C6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Secure intra-domain routing protocols have been largely neglected compared to inter-domain settings, as one assumes a benign environment under single administrative control in these settings. In existing intra-domain protocols, however, adversaries can launch several attacks: availability, denial-of-service, or traffic redirection. The typical approach for securing link-state intra-domain routing protocols is to attach a cryptographic signature to link-state updates, as is done for instance in secure OSPF. Within a single administrative domain, the entity identification problem is simplified, as the network administrator can establish and distribute cryptographic keys and certificates among networking devices and systems.</w:t>
      </w:r>
    </w:p>
    <w:p w14:paraId="0DD29030" w14:textId="77777777" w:rsidR="00C65CA3" w:rsidRPr="00C65CA3" w:rsidRDefault="00C65CA3" w:rsidP="00C65CA3">
      <w:pPr>
        <w:spacing w:before="0"/>
        <w:rPr>
          <w:rFonts w:eastAsia="Times New Roman"/>
          <w:color w:val="000000"/>
          <w:lang w:val="en-US" w:eastAsia="zh-CN"/>
        </w:rPr>
      </w:pPr>
    </w:p>
    <w:p w14:paraId="61F23C54"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Inter-domain secure routing continues to be a challenge up to today. While S-BGP and its successor BGPSEC have been developed over the past 20 years, they have seen limited deployment due to several reasons: worse scalability than BGP (due to the inability for prefix aggregation and the need for periodic dissemination of routing updates), operational challenges (obtaining and handling certificates, updating router software and possibly even hardware), limited security benefits (new attacks are made possible), slower convergence than BGP, and disruption of policy mechanisms (</w:t>
      </w:r>
      <w:proofErr w:type="spellStart"/>
      <w:r w:rsidRPr="00C65CA3">
        <w:rPr>
          <w:rFonts w:eastAsia="Times New Roman"/>
          <w:color w:val="000000"/>
          <w:lang w:val="en-US" w:eastAsia="zh-CN"/>
        </w:rPr>
        <w:t>ASpath</w:t>
      </w:r>
      <w:proofErr w:type="spellEnd"/>
      <w:r w:rsidRPr="00C65CA3">
        <w:rPr>
          <w:rFonts w:eastAsia="Times New Roman"/>
          <w:color w:val="000000"/>
          <w:lang w:val="en-US" w:eastAsia="zh-CN"/>
        </w:rPr>
        <w:t xml:space="preserve"> alteration / prepending). A beacon of hope is the resource public-key infrastructure (RPKI), which provides the prefix and AS certificates in BGPSEC, as it enables route origin validation, which is easier to deploy than full BGPSEC and in itself addresses several attacks [x]. Unfortunately, the RPKI introduces a circular dependency with routing, as route message</w:t>
      </w:r>
    </w:p>
    <w:p w14:paraId="250159E1"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verification requires RPKI certificate validation, and RPKI certificate validation requires a route to a server to fetch the RPKI certificate database [w]. Moreover, the RPKI also opens up vulnerabilities to misbehaving RPKI authorities, where a misconfiguration or malicious action can result in rendering an address range unreachable [w].</w:t>
      </w:r>
    </w:p>
    <w:p w14:paraId="3FE1CDC7" w14:textId="77777777" w:rsidR="00C65CA3" w:rsidRPr="00C65CA3" w:rsidRDefault="00C65CA3" w:rsidP="00C65CA3">
      <w:pPr>
        <w:spacing w:before="0"/>
        <w:rPr>
          <w:rFonts w:eastAsia="Times New Roman"/>
          <w:color w:val="000000"/>
          <w:lang w:val="en-US" w:eastAsia="zh-CN"/>
        </w:rPr>
      </w:pPr>
    </w:p>
    <w:p w14:paraId="54A0183E" w14:textId="5975607B" w:rsidR="00C65CA3" w:rsidRPr="00C65CA3" w:rsidRDefault="00C65CA3" w:rsidP="00C65CA3">
      <w:pPr>
        <w:spacing w:before="0"/>
        <w:rPr>
          <w:rFonts w:eastAsia="Times New Roman"/>
          <w:color w:val="000000"/>
          <w:lang w:val="en-US" w:eastAsia="zh-CN"/>
        </w:rPr>
      </w:pPr>
      <w:commentRangeStart w:id="797"/>
      <w:r w:rsidRPr="00C65CA3">
        <w:rPr>
          <w:rFonts w:eastAsia="Times New Roman"/>
          <w:color w:val="000000"/>
          <w:lang w:val="en-US" w:eastAsia="zh-CN"/>
        </w:rPr>
        <w:t xml:space="preserve">It appears that an Internet re-design is needed to resolve the thorny issues to secure BGP. The SCION </w:t>
      </w:r>
      <w:ins w:id="798" w:author="Yingzhen Qu" w:date="2020-05-04T17:08:00Z">
        <w:r w:rsidR="00F22080">
          <w:rPr>
            <w:rFonts w:eastAsia="Times New Roman"/>
            <w:color w:val="000000"/>
            <w:lang w:val="en-US" w:eastAsia="zh-CN"/>
          </w:rPr>
          <w:t>[</w:t>
        </w:r>
        <w:proofErr w:type="gramStart"/>
        <w:r w:rsidR="00F22080" w:rsidRPr="00F22080">
          <w:rPr>
            <w:rFonts w:eastAsia="Times New Roman"/>
            <w:color w:val="000000"/>
            <w:lang w:val="en-US" w:eastAsia="zh-CN"/>
          </w:rPr>
          <w:t>https://www.scion-architecture.net</w:t>
        </w:r>
        <w:r w:rsidR="00F22080">
          <w:rPr>
            <w:rFonts w:eastAsia="Times New Roman"/>
            <w:color w:val="000000"/>
            <w:lang w:val="en-US" w:eastAsia="zh-CN"/>
          </w:rPr>
          <w:t>]</w:t>
        </w:r>
      </w:ins>
      <w:r w:rsidRPr="00C65CA3">
        <w:rPr>
          <w:rFonts w:eastAsia="Times New Roman"/>
          <w:color w:val="000000"/>
          <w:lang w:val="en-US" w:eastAsia="zh-CN"/>
        </w:rPr>
        <w:t>secure</w:t>
      </w:r>
      <w:proofErr w:type="gramEnd"/>
      <w:r w:rsidRPr="00C65CA3">
        <w:rPr>
          <w:rFonts w:eastAsia="Times New Roman"/>
          <w:color w:val="000000"/>
          <w:lang w:val="en-US" w:eastAsia="zh-CN"/>
        </w:rPr>
        <w:t xml:space="preserve"> internet architecture has thus re-designed the routing and PKI infrastructure from ground up to achieve high levels of security [v]. By avoiding inter-domain forwarding tables on routers and utilizing a path exploration system that does not rely on convergence, many attacks and vulnerabilities are prevented by design. The control-plane PKI in SCION is constructed such that the distribution of cryptographic credentials follows the transmission of routing messages, thus avoiding circular dependencies between routing and certificate distribution. The definition of trust</w:t>
      </w:r>
    </w:p>
    <w:p w14:paraId="1CCEF145"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roots within each isolation domain ensures operational sovereignty and prevents external entities to affect operation due to misconfigurations or misbehavior. As a consequence of its design, SCION can prevent all known routing attacks.</w:t>
      </w:r>
      <w:commentRangeEnd w:id="797"/>
      <w:r w:rsidR="0041010D">
        <w:rPr>
          <w:rStyle w:val="CommentReference"/>
          <w:rFonts w:eastAsia="Times New Roman"/>
          <w:lang w:val="en-US" w:eastAsia="en-US"/>
        </w:rPr>
        <w:commentReference w:id="797"/>
      </w:r>
    </w:p>
    <w:p w14:paraId="4A0AA960"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Current routing protocols are built and operated on the assumption of a high degree of trust. IGPs are typically running within a controlled, and secured domain, and BGP connected with trusted neighbours. For NET2030 there are three possible solution directions (not exclusive of each other):</w:t>
      </w:r>
    </w:p>
    <w:p w14:paraId="1610A264" w14:textId="77777777" w:rsidR="00C65CA3" w:rsidRPr="00C65CA3" w:rsidRDefault="00C65CA3" w:rsidP="00C65CA3">
      <w:pPr>
        <w:numPr>
          <w:ilvl w:val="0"/>
          <w:numId w:val="52"/>
        </w:numPr>
        <w:overflowPunct w:val="0"/>
        <w:autoSpaceDE w:val="0"/>
        <w:autoSpaceDN w:val="0"/>
        <w:adjustRightInd w:val="0"/>
        <w:textAlignment w:val="baseline"/>
        <w:rPr>
          <w:rFonts w:eastAsia="Times New Roman"/>
          <w:color w:val="000000"/>
          <w:lang w:eastAsia="en-US"/>
        </w:rPr>
      </w:pPr>
      <w:r w:rsidRPr="00C65CA3">
        <w:rPr>
          <w:rFonts w:eastAsia="Times New Roman"/>
          <w:color w:val="000000"/>
          <w:lang w:eastAsia="en-US"/>
        </w:rPr>
        <w:t>Making existing routing protocols more secure by adding new authentication mechanisms/algorithms etc.</w:t>
      </w:r>
    </w:p>
    <w:p w14:paraId="173299FE" w14:textId="77777777" w:rsidR="00C65CA3" w:rsidRPr="00C65CA3" w:rsidRDefault="00C65CA3" w:rsidP="00C65CA3">
      <w:pPr>
        <w:numPr>
          <w:ilvl w:val="0"/>
          <w:numId w:val="52"/>
        </w:numPr>
        <w:overflowPunct w:val="0"/>
        <w:autoSpaceDE w:val="0"/>
        <w:autoSpaceDN w:val="0"/>
        <w:adjustRightInd w:val="0"/>
        <w:textAlignment w:val="baseline"/>
        <w:rPr>
          <w:rFonts w:eastAsia="Times New Roman"/>
          <w:color w:val="000000"/>
          <w:lang w:eastAsia="en-US"/>
        </w:rPr>
      </w:pPr>
      <w:r w:rsidRPr="00C65CA3">
        <w:rPr>
          <w:rFonts w:eastAsia="Times New Roman"/>
          <w:color w:val="000000"/>
          <w:lang w:eastAsia="en-US"/>
        </w:rPr>
        <w:t>Securing and authenticating the information distributed by routing systems (such as by RPKI mechanisms applied to BGP – ref SIDR)</w:t>
      </w:r>
    </w:p>
    <w:p w14:paraId="0B4A5994" w14:textId="79F127F3" w:rsidR="00C65CA3" w:rsidRPr="00C65CA3" w:rsidRDefault="00C65CA3" w:rsidP="00C65CA3">
      <w:pPr>
        <w:numPr>
          <w:ilvl w:val="0"/>
          <w:numId w:val="52"/>
        </w:numPr>
        <w:overflowPunct w:val="0"/>
        <w:autoSpaceDE w:val="0"/>
        <w:autoSpaceDN w:val="0"/>
        <w:adjustRightInd w:val="0"/>
        <w:textAlignment w:val="baseline"/>
        <w:rPr>
          <w:rFonts w:eastAsia="Times New Roman"/>
          <w:color w:val="000000"/>
          <w:lang w:eastAsia="en-US"/>
        </w:rPr>
      </w:pPr>
      <w:r w:rsidRPr="00C65CA3">
        <w:rPr>
          <w:rFonts w:eastAsia="Times New Roman"/>
          <w:color w:val="000000"/>
          <w:lang w:eastAsia="en-US"/>
        </w:rPr>
        <w:t>Using a new secure routing protocol, e.g. SCION [</w:t>
      </w:r>
      <w:ins w:id="799" w:author="Yingzhen Qu" w:date="2020-05-04T17:08:00Z">
        <w:r w:rsidR="00F22080" w:rsidRPr="00F22080">
          <w:rPr>
            <w:rFonts w:eastAsia="Times New Roman"/>
            <w:color w:val="000000"/>
            <w:lang w:eastAsia="en-US"/>
          </w:rPr>
          <w:t>https://www.scion-architecture.net</w:t>
        </w:r>
      </w:ins>
      <w:r w:rsidRPr="00C65CA3">
        <w:rPr>
          <w:rFonts w:eastAsia="Times New Roman"/>
          <w:color w:val="000000"/>
          <w:lang w:eastAsia="en-US"/>
        </w:rPr>
        <w:t>]</w:t>
      </w:r>
    </w:p>
    <w:p w14:paraId="3E5B2E00" w14:textId="204955A9"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In case of link or node failure, routing protocols should be able to continue to provide an acceptable level of service. This could be achieved through local repair techniques, such as Loop-Free Alternate (LFA) Fast Reroute (FRR) [</w:t>
      </w:r>
      <w:ins w:id="800" w:author="Yingzhen Qu" w:date="2020-05-03T17:21:00Z">
        <w:r w:rsidR="00E54715">
          <w:rPr>
            <w:rFonts w:eastAsia="Times New Roman"/>
            <w:szCs w:val="20"/>
            <w:lang w:eastAsia="en-US"/>
          </w:rPr>
          <w:t>RFC</w:t>
        </w:r>
        <w:proofErr w:type="gramStart"/>
        <w:r w:rsidR="00E54715">
          <w:rPr>
            <w:rFonts w:eastAsia="Times New Roman"/>
            <w:szCs w:val="20"/>
            <w:lang w:eastAsia="en-US"/>
          </w:rPr>
          <w:t>5714</w:t>
        </w:r>
      </w:ins>
      <w:r w:rsidRPr="00C65CA3">
        <w:rPr>
          <w:rFonts w:eastAsia="Times New Roman"/>
          <w:szCs w:val="20"/>
          <w:lang w:eastAsia="en-US"/>
        </w:rPr>
        <w:t>]</w:t>
      </w:r>
      <w:ins w:id="801" w:author="Yingzhen Qu" w:date="2020-05-03T17:21:00Z">
        <w:r w:rsidR="00E54715">
          <w:rPr>
            <w:rFonts w:eastAsia="Times New Roman"/>
            <w:szCs w:val="20"/>
            <w:lang w:eastAsia="en-US"/>
          </w:rPr>
          <w:t>[</w:t>
        </w:r>
        <w:proofErr w:type="gramEnd"/>
        <w:r w:rsidR="00E54715">
          <w:rPr>
            <w:rFonts w:eastAsia="Times New Roman"/>
            <w:szCs w:val="20"/>
            <w:lang w:eastAsia="en-US"/>
          </w:rPr>
          <w:t>RFC5715]</w:t>
        </w:r>
      </w:ins>
      <w:r w:rsidRPr="00C65CA3">
        <w:rPr>
          <w:rFonts w:eastAsia="Times New Roman"/>
          <w:szCs w:val="20"/>
          <w:lang w:eastAsia="en-US"/>
        </w:rPr>
        <w:t xml:space="preserve">. Meanwhile routing protocols should re-converge fast and bring the network back to a stable state. </w:t>
      </w:r>
    </w:p>
    <w:p w14:paraId="4B00886C"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 xml:space="preserve">Mutually Agreed Norms for Routing Security (MANRS) [https://www.manrs.org/] is a global initiative, supported by the Internet Society, to provide crucial fixed to reduce routing threats. </w:t>
      </w:r>
    </w:p>
    <w:p w14:paraId="6E7E6994" w14:textId="77777777" w:rsidR="00C65CA3" w:rsidRPr="00C65CA3" w:rsidRDefault="00C65CA3" w:rsidP="00C65CA3">
      <w:pPr>
        <w:overflowPunct w:val="0"/>
        <w:autoSpaceDE w:val="0"/>
        <w:autoSpaceDN w:val="0"/>
        <w:adjustRightInd w:val="0"/>
        <w:jc w:val="center"/>
        <w:textAlignment w:val="baseline"/>
        <w:rPr>
          <w:rFonts w:eastAsia="Times New Roman"/>
          <w:szCs w:val="20"/>
          <w:lang w:eastAsia="en-US"/>
        </w:rPr>
      </w:pPr>
      <w:r w:rsidRPr="00C65CA3">
        <w:rPr>
          <w:rFonts w:eastAsia="Times New Roman"/>
          <w:noProof/>
          <w:szCs w:val="20"/>
          <w:lang w:val="en-US" w:eastAsia="en-US"/>
        </w:rPr>
        <w:lastRenderedPageBreak/>
        <w:drawing>
          <wp:inline distT="0" distB="0" distL="0" distR="0" wp14:anchorId="70FBA5A1" wp14:editId="010E1750">
            <wp:extent cx="2855692" cy="2229787"/>
            <wp:effectExtent l="0" t="0" r="0" b="5715"/>
            <wp:docPr id="86927" name="Picture 8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95854" cy="2261146"/>
                    </a:xfrm>
                    <a:prstGeom prst="rect">
                      <a:avLst/>
                    </a:prstGeom>
                  </pic:spPr>
                </pic:pic>
              </a:graphicData>
            </a:graphic>
          </wp:inline>
        </w:drawing>
      </w:r>
    </w:p>
    <w:p w14:paraId="02A54483" w14:textId="3357F918" w:rsidR="00C65CA3" w:rsidRPr="00C65CA3" w:rsidRDefault="0041010D" w:rsidP="00C65CA3">
      <w:pPr>
        <w:overflowPunct w:val="0"/>
        <w:autoSpaceDE w:val="0"/>
        <w:autoSpaceDN w:val="0"/>
        <w:adjustRightInd w:val="0"/>
        <w:jc w:val="center"/>
        <w:textAlignment w:val="baseline"/>
        <w:rPr>
          <w:rFonts w:eastAsia="Times New Roman"/>
          <w:szCs w:val="20"/>
          <w:lang w:eastAsia="en-US"/>
        </w:rPr>
      </w:pPr>
      <w:bookmarkStart w:id="802" w:name="_Toc3820891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ins w:id="803" w:author="Toy, Mehmet" w:date="2020-04-16T19:43:00Z">
        <w:r>
          <w:rPr>
            <w:rFonts w:eastAsia="Times New Roman"/>
            <w:b/>
            <w:bCs/>
            <w:noProof/>
            <w:lang w:val="en-US" w:eastAsia="en-US"/>
          </w:rPr>
          <w:t>48</w:t>
        </w:r>
      </w:ins>
      <w:del w:id="804" w:author="Toy, Mehmet" w:date="2020-04-16T19:43:00Z">
        <w:r w:rsidDel="0041010D">
          <w:rPr>
            <w:rFonts w:eastAsia="Times New Roman"/>
            <w:b/>
            <w:bCs/>
            <w:noProof/>
            <w:lang w:val="en-US" w:eastAsia="en-US"/>
          </w:rPr>
          <w:delText>47</w:delText>
        </w:r>
      </w:del>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del w:id="805" w:author="Toy, Mehmet" w:date="2020-04-16T19:42:00Z">
        <w:r w:rsidR="00C65CA3" w:rsidRPr="00C65CA3" w:rsidDel="0041010D">
          <w:rPr>
            <w:rFonts w:eastAsia="Times New Roman"/>
            <w:szCs w:val="20"/>
            <w:lang w:eastAsia="en-US"/>
          </w:rPr>
          <w:delText xml:space="preserve">Figure x. </w:delText>
        </w:r>
      </w:del>
      <w:r w:rsidR="00C65CA3" w:rsidRPr="00C65CA3">
        <w:rPr>
          <w:rFonts w:eastAsia="Times New Roman"/>
          <w:szCs w:val="20"/>
          <w:lang w:eastAsia="en-US"/>
        </w:rPr>
        <w:t>Proposed actions for service providers by MANRS</w:t>
      </w:r>
      <w:bookmarkEnd w:id="802"/>
    </w:p>
    <w:p w14:paraId="1941FEE1" w14:textId="77777777" w:rsidR="00C65CA3" w:rsidRPr="00C65CA3" w:rsidRDefault="00C65CA3" w:rsidP="00C65CA3">
      <w:pPr>
        <w:numPr>
          <w:ilvl w:val="0"/>
          <w:numId w:val="51"/>
        </w:numPr>
        <w:overflowPunct w:val="0"/>
        <w:autoSpaceDE w:val="0"/>
        <w:autoSpaceDN w:val="0"/>
        <w:adjustRightInd w:val="0"/>
        <w:textAlignment w:val="baseline"/>
        <w:rPr>
          <w:rFonts w:eastAsia="Times New Roman"/>
          <w:b/>
          <w:bCs/>
          <w:szCs w:val="20"/>
          <w:lang w:eastAsia="en-US"/>
        </w:rPr>
      </w:pPr>
      <w:r w:rsidRPr="00C65CA3">
        <w:rPr>
          <w:rFonts w:eastAsia="Times New Roman"/>
          <w:b/>
          <w:bCs/>
          <w:szCs w:val="20"/>
          <w:lang w:eastAsia="en-US"/>
        </w:rPr>
        <w:t xml:space="preserve">Manageability and easy operation </w:t>
      </w:r>
    </w:p>
    <w:p w14:paraId="13DBB471"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Easy configuration and debugging. Currently, network management focuses mainly on single devices. This will become harder and more costly as the number of devices in the network keeps growing. Future routing protocols should support Zero Touch Provisioning (ZTP), and real-time state notifications to facilitate control plane telemetry. Enhancements to existing protocols could be done to easy configurations.</w:t>
      </w:r>
    </w:p>
    <w:p w14:paraId="6EA60E17" w14:textId="77777777" w:rsidR="00C65CA3" w:rsidRPr="00C65CA3" w:rsidRDefault="00C65CA3" w:rsidP="00C65CA3">
      <w:pPr>
        <w:numPr>
          <w:ilvl w:val="0"/>
          <w:numId w:val="51"/>
        </w:numPr>
        <w:overflowPunct w:val="0"/>
        <w:autoSpaceDE w:val="0"/>
        <w:autoSpaceDN w:val="0"/>
        <w:adjustRightInd w:val="0"/>
        <w:textAlignment w:val="baseline"/>
        <w:rPr>
          <w:rFonts w:eastAsia="Times New Roman"/>
          <w:b/>
          <w:bCs/>
          <w:szCs w:val="20"/>
          <w:lang w:eastAsia="en-US"/>
        </w:rPr>
      </w:pPr>
      <w:r w:rsidRPr="00C65CA3">
        <w:rPr>
          <w:rFonts w:eastAsia="Times New Roman"/>
          <w:b/>
          <w:bCs/>
          <w:szCs w:val="20"/>
          <w:lang w:eastAsia="en-US"/>
        </w:rPr>
        <w:t>Scalability</w:t>
      </w:r>
    </w:p>
    <w:p w14:paraId="73778DA6" w14:textId="77777777" w:rsidR="00C65CA3" w:rsidRPr="00C65CA3" w:rsidRDefault="00C65CA3" w:rsidP="00C65CA3">
      <w:pPr>
        <w:overflowPunct w:val="0"/>
        <w:autoSpaceDE w:val="0"/>
        <w:autoSpaceDN w:val="0"/>
        <w:adjustRightInd w:val="0"/>
        <w:textAlignment w:val="baseline"/>
        <w:rPr>
          <w:rFonts w:eastAsia="Times New Roman"/>
          <w:b/>
          <w:bCs/>
          <w:szCs w:val="20"/>
          <w:lang w:eastAsia="en-US"/>
        </w:rPr>
      </w:pPr>
      <w:r w:rsidRPr="00C65CA3">
        <w:rPr>
          <w:rFonts w:eastAsia="Times New Roman"/>
          <w:szCs w:val="20"/>
          <w:lang w:eastAsia="en-US"/>
        </w:rPr>
        <w:t xml:space="preserve">With IoT, the number of connected devices is already at billions and is expected to continue to grow. It is common for a Data Centre network to have more than several tens of thousands of end points. </w:t>
      </w:r>
    </w:p>
    <w:p w14:paraId="1830DA30" w14:textId="77777777" w:rsidR="00516987" w:rsidRPr="00516987" w:rsidRDefault="00C65CA3" w:rsidP="00516987">
      <w:pPr>
        <w:keepNext/>
        <w:keepLines/>
        <w:overflowPunct w:val="0"/>
        <w:autoSpaceDE w:val="0"/>
        <w:autoSpaceDN w:val="0"/>
        <w:adjustRightInd w:val="0"/>
        <w:spacing w:before="360"/>
        <w:textAlignment w:val="baseline"/>
        <w:rPr>
          <w:rFonts w:eastAsia="Times New Roman"/>
          <w:b/>
          <w:szCs w:val="20"/>
          <w:lang w:eastAsia="en-US"/>
        </w:rPr>
      </w:pPr>
      <w:r w:rsidRPr="00516987">
        <w:rPr>
          <w:rFonts w:eastAsia="Times New Roman"/>
          <w:szCs w:val="20"/>
          <w:lang w:eastAsia="en-US"/>
        </w:rPr>
        <w:t>Need to address the scalability of “scale down” here. Such as for devices with limited power supply that can only transmit limited amount of data</w:t>
      </w:r>
    </w:p>
    <w:p w14:paraId="1B1DF2C9" w14:textId="43F746C8" w:rsidR="005C4D7C" w:rsidRPr="00A04F7F" w:rsidRDefault="005C4D7C" w:rsidP="009C4E22">
      <w:pPr>
        <w:pStyle w:val="ListParagraph"/>
        <w:keepNext/>
        <w:keepLines/>
        <w:numPr>
          <w:ilvl w:val="0"/>
          <w:numId w:val="65"/>
        </w:numPr>
        <w:overflowPunct w:val="0"/>
        <w:autoSpaceDE w:val="0"/>
        <w:autoSpaceDN w:val="0"/>
        <w:adjustRightInd w:val="0"/>
        <w:spacing w:before="360"/>
        <w:textAlignment w:val="baseline"/>
        <w:outlineLvl w:val="1"/>
        <w:rPr>
          <w:rFonts w:eastAsia="Times New Roman"/>
          <w:b/>
          <w:szCs w:val="20"/>
          <w:lang w:eastAsia="en-US"/>
        </w:rPr>
      </w:pPr>
      <w:bookmarkStart w:id="806" w:name="_Toc38216013"/>
      <w:r w:rsidRPr="00A04F7F">
        <w:rPr>
          <w:rFonts w:eastAsia="Times New Roman"/>
          <w:b/>
          <w:szCs w:val="20"/>
          <w:lang w:eastAsia="en-US"/>
        </w:rPr>
        <w:t>Emerging Routing Protocols</w:t>
      </w:r>
      <w:bookmarkEnd w:id="806"/>
    </w:p>
    <w:p w14:paraId="309F5649" w14:textId="711BD66E" w:rsidR="004D4EED" w:rsidRPr="004D4EED" w:rsidRDefault="004D4EED" w:rsidP="004D4EED">
      <w:pPr>
        <w:numPr>
          <w:ilvl w:val="0"/>
          <w:numId w:val="53"/>
        </w:numPr>
        <w:overflowPunct w:val="0"/>
        <w:autoSpaceDE w:val="0"/>
        <w:autoSpaceDN w:val="0"/>
        <w:adjustRightInd w:val="0"/>
        <w:contextualSpacing/>
        <w:textAlignment w:val="baseline"/>
        <w:rPr>
          <w:rFonts w:eastAsia="Times New Roman"/>
          <w:b/>
          <w:bCs/>
          <w:szCs w:val="20"/>
          <w:lang w:eastAsia="en-US"/>
        </w:rPr>
      </w:pPr>
      <w:r w:rsidRPr="004D4EED">
        <w:rPr>
          <w:rFonts w:eastAsia="Times New Roman"/>
          <w:b/>
          <w:bCs/>
          <w:szCs w:val="20"/>
          <w:lang w:eastAsia="en-US"/>
        </w:rPr>
        <w:t>RIFT</w:t>
      </w:r>
      <w:ins w:id="807" w:author="Yingzhen Qu" w:date="2020-05-04T13:20:00Z">
        <w:r w:rsidR="00A25511">
          <w:rPr>
            <w:rFonts w:eastAsia="Times New Roman"/>
            <w:b/>
            <w:bCs/>
            <w:szCs w:val="20"/>
            <w:lang w:eastAsia="en-US"/>
          </w:rPr>
          <w:t>: Routing in Fat Trees</w:t>
        </w:r>
      </w:ins>
    </w:p>
    <w:p w14:paraId="6BBDFCAB" w14:textId="1F945708" w:rsidR="004D4EED" w:rsidRDefault="004D4EED" w:rsidP="004D4EED">
      <w:pPr>
        <w:overflowPunct w:val="0"/>
        <w:autoSpaceDE w:val="0"/>
        <w:autoSpaceDN w:val="0"/>
        <w:adjustRightInd w:val="0"/>
        <w:spacing w:before="240" w:after="120"/>
        <w:ind w:left="360"/>
        <w:textAlignment w:val="baseline"/>
        <w:rPr>
          <w:ins w:id="808" w:author="Yingzhen Qu" w:date="2020-05-03T17:24:00Z"/>
          <w:rFonts w:eastAsia="Times New Roman"/>
          <w:szCs w:val="20"/>
          <w:lang w:eastAsia="en-US"/>
        </w:rPr>
      </w:pPr>
      <w:r w:rsidRPr="004D4EED">
        <w:rPr>
          <w:rFonts w:eastAsia="Times New Roman"/>
          <w:szCs w:val="20"/>
          <w:lang w:eastAsia="en-US"/>
        </w:rPr>
        <w:t>RIFT (Routing in Fat Trees) is a novel routing protocol defined by IETF. It</w:t>
      </w:r>
      <w:del w:id="809" w:author="Yingzhen Qu" w:date="2020-05-04T11:34:00Z">
        <w:r w:rsidRPr="004D4EED" w:rsidDel="00030475">
          <w:rPr>
            <w:rFonts w:eastAsia="Times New Roman"/>
            <w:szCs w:val="20"/>
            <w:lang w:eastAsia="en-US"/>
          </w:rPr>
          <w:delText xml:space="preserve"> works </w:delText>
        </w:r>
      </w:del>
      <w:del w:id="810" w:author="Yingzhen Qu" w:date="2020-05-04T11:33:00Z">
        <w:r w:rsidRPr="004D4EED" w:rsidDel="00030475">
          <w:rPr>
            <w:rFonts w:eastAsia="Times New Roman"/>
            <w:szCs w:val="20"/>
            <w:lang w:eastAsia="en-US"/>
          </w:rPr>
          <w:delText>with on</w:delText>
        </w:r>
      </w:del>
      <w:ins w:id="811" w:author="Yingzhen Qu" w:date="2020-05-04T11:34:00Z">
        <w:r w:rsidR="00030475">
          <w:rPr>
            <w:rFonts w:eastAsia="Times New Roman"/>
            <w:szCs w:val="20"/>
            <w:lang w:eastAsia="en-US"/>
          </w:rPr>
          <w:t xml:space="preserve"> mainly targets</w:t>
        </w:r>
      </w:ins>
      <w:r w:rsidRPr="004D4EED">
        <w:rPr>
          <w:rFonts w:eastAsia="Times New Roman"/>
          <w:szCs w:val="20"/>
          <w:lang w:eastAsia="en-US"/>
        </w:rPr>
        <w:t xml:space="preserve"> Clos </w:t>
      </w:r>
      <w:ins w:id="812" w:author="Yingzhen Qu" w:date="2020-05-03T17:24:00Z">
        <w:r w:rsidR="00E54715">
          <w:rPr>
            <w:rFonts w:eastAsia="Times New Roman"/>
            <w:szCs w:val="20"/>
            <w:lang w:eastAsia="en-US"/>
          </w:rPr>
          <w:t>[CLOS]</w:t>
        </w:r>
      </w:ins>
      <w:r w:rsidRPr="004D4EED">
        <w:rPr>
          <w:rFonts w:eastAsia="Times New Roman"/>
          <w:szCs w:val="20"/>
          <w:lang w:eastAsia="en-US"/>
        </w:rPr>
        <w:t xml:space="preserve">and fat-tree network </w:t>
      </w:r>
      <w:proofErr w:type="gramStart"/>
      <w:r w:rsidRPr="004D4EED">
        <w:rPr>
          <w:rFonts w:eastAsia="Times New Roman"/>
          <w:szCs w:val="20"/>
          <w:lang w:eastAsia="en-US"/>
        </w:rPr>
        <w:t>topologies</w:t>
      </w:r>
      <w:ins w:id="813" w:author="Yingzhen Qu" w:date="2020-05-04T11:33:00Z">
        <w:r w:rsidR="00030475">
          <w:rPr>
            <w:rFonts w:eastAsia="Times New Roman"/>
            <w:szCs w:val="20"/>
            <w:lang w:eastAsia="en-US"/>
          </w:rPr>
          <w:t xml:space="preserve"> based</w:t>
        </w:r>
        <w:proofErr w:type="gramEnd"/>
        <w:r w:rsidR="00030475">
          <w:rPr>
            <w:rFonts w:eastAsia="Times New Roman"/>
            <w:szCs w:val="20"/>
            <w:lang w:eastAsia="en-US"/>
          </w:rPr>
          <w:t xml:space="preserve"> data </w:t>
        </w:r>
        <w:proofErr w:type="spellStart"/>
        <w:r w:rsidR="00030475">
          <w:rPr>
            <w:rFonts w:eastAsia="Times New Roman"/>
            <w:szCs w:val="20"/>
            <w:lang w:eastAsia="en-US"/>
          </w:rPr>
          <w:t>center</w:t>
        </w:r>
        <w:proofErr w:type="spellEnd"/>
        <w:r w:rsidR="00030475">
          <w:rPr>
            <w:rFonts w:eastAsia="Times New Roman"/>
            <w:szCs w:val="20"/>
            <w:lang w:eastAsia="en-US"/>
          </w:rPr>
          <w:t>,</w:t>
        </w:r>
      </w:ins>
      <w:r w:rsidRPr="004D4EED">
        <w:rPr>
          <w:rFonts w:eastAsia="Times New Roman"/>
          <w:szCs w:val="20"/>
          <w:lang w:eastAsia="en-US"/>
        </w:rPr>
        <w:t xml:space="preserve"> and is optimized with minimization of configuration and operational complexity.</w:t>
      </w:r>
    </w:p>
    <w:p w14:paraId="0A72F521" w14:textId="79684E03" w:rsidR="00E54715" w:rsidRDefault="00030475" w:rsidP="004D4EED">
      <w:pPr>
        <w:overflowPunct w:val="0"/>
        <w:autoSpaceDE w:val="0"/>
        <w:autoSpaceDN w:val="0"/>
        <w:adjustRightInd w:val="0"/>
        <w:spacing w:before="240" w:after="120"/>
        <w:ind w:left="360"/>
        <w:textAlignment w:val="baseline"/>
        <w:rPr>
          <w:ins w:id="814" w:author="Yingzhen Qu" w:date="2020-05-04T11:37:00Z"/>
          <w:rFonts w:eastAsia="Times New Roman"/>
          <w:szCs w:val="20"/>
          <w:lang w:eastAsia="en-US"/>
        </w:rPr>
      </w:pPr>
      <w:ins w:id="815" w:author="Yingzhen Qu" w:date="2020-05-04T11:35:00Z">
        <w:r>
          <w:rPr>
            <w:rFonts w:eastAsia="Times New Roman"/>
            <w:szCs w:val="20"/>
            <w:lang w:eastAsia="en-US"/>
          </w:rPr>
          <w:t xml:space="preserve">RIFT is mixture of both link-state and </w:t>
        </w:r>
      </w:ins>
      <w:ins w:id="816" w:author="Yingzhen Qu" w:date="2020-05-04T11:36:00Z">
        <w:r>
          <w:rPr>
            <w:rFonts w:eastAsia="Times New Roman"/>
            <w:szCs w:val="20"/>
            <w:lang w:eastAsia="en-US"/>
          </w:rPr>
          <w:t>distance-vector technologies</w:t>
        </w:r>
      </w:ins>
      <w:ins w:id="817" w:author="Yingzhen Qu" w:date="2020-05-04T11:37:00Z">
        <w:r>
          <w:rPr>
            <w:rFonts w:eastAsia="Times New Roman"/>
            <w:szCs w:val="20"/>
            <w:lang w:eastAsia="en-US"/>
          </w:rPr>
          <w:t xml:space="preserve"> and can be described as “link-state towards the spine” and “distance vector towards the leaves”. </w:t>
        </w:r>
      </w:ins>
    </w:p>
    <w:p w14:paraId="3185C8B2" w14:textId="4D495617" w:rsidR="00030475" w:rsidRPr="004D4EED" w:rsidRDefault="00030475">
      <w:pPr>
        <w:overflowPunct w:val="0"/>
        <w:autoSpaceDE w:val="0"/>
        <w:autoSpaceDN w:val="0"/>
        <w:adjustRightInd w:val="0"/>
        <w:spacing w:before="240" w:after="120"/>
        <w:textAlignment w:val="baseline"/>
        <w:rPr>
          <w:rFonts w:eastAsia="Times New Roman"/>
          <w:szCs w:val="20"/>
          <w:lang w:eastAsia="en-US"/>
        </w:rPr>
        <w:pPrChange w:id="818" w:author="Yingzhen Qu" w:date="2020-05-04T11:38:00Z">
          <w:pPr>
            <w:overflowPunct w:val="0"/>
            <w:autoSpaceDE w:val="0"/>
            <w:autoSpaceDN w:val="0"/>
            <w:adjustRightInd w:val="0"/>
            <w:spacing w:before="240" w:after="120"/>
            <w:ind w:left="360"/>
            <w:textAlignment w:val="baseline"/>
          </w:pPr>
        </w:pPrChange>
      </w:pPr>
      <w:ins w:id="819" w:author="Yingzhen Qu" w:date="2020-05-04T11:38:00Z">
        <w:r>
          <w:rPr>
            <w:rFonts w:eastAsia="Times New Roman"/>
            <w:szCs w:val="20"/>
            <w:lang w:eastAsia="en-US"/>
          </w:rPr>
          <w:t xml:space="preserve">      </w:t>
        </w:r>
      </w:ins>
      <w:ins w:id="820" w:author="Yingzhen Qu" w:date="2020-05-04T11:41:00Z">
        <w:r>
          <w:rPr>
            <w:rFonts w:eastAsia="Times New Roman"/>
            <w:szCs w:val="20"/>
            <w:lang w:eastAsia="en-US"/>
          </w:rPr>
          <w:t>Here are the major characteristics of RIFT:</w:t>
        </w:r>
      </w:ins>
    </w:p>
    <w:p w14:paraId="72931744" w14:textId="6696D315" w:rsidR="004D4EED" w:rsidRPr="004D4EED" w:rsidRDefault="004D4EED" w:rsidP="004D4EED">
      <w:pPr>
        <w:numPr>
          <w:ilvl w:val="0"/>
          <w:numId w:val="103"/>
        </w:numPr>
        <w:overflowPunct w:val="0"/>
        <w:autoSpaceDE w:val="0"/>
        <w:autoSpaceDN w:val="0"/>
        <w:adjustRightInd w:val="0"/>
        <w:ind w:left="922"/>
        <w:textAlignment w:val="baseline"/>
        <w:rPr>
          <w:rFonts w:eastAsia="Times New Roman"/>
          <w:szCs w:val="20"/>
          <w:lang w:val="en-US" w:eastAsia="en-US"/>
        </w:rPr>
      </w:pPr>
      <w:r w:rsidRPr="004D4EED">
        <w:rPr>
          <w:rFonts w:eastAsia="Times New Roman"/>
          <w:szCs w:val="20"/>
          <w:lang w:val="en-US" w:eastAsia="en-US"/>
        </w:rPr>
        <w:t>Northbound link state routing with flooding reduction</w:t>
      </w:r>
      <w:ins w:id="821" w:author="Yingzhen Qu" w:date="2020-05-04T11:39:00Z">
        <w:r w:rsidR="00030475">
          <w:rPr>
            <w:rFonts w:eastAsia="Times New Roman"/>
            <w:szCs w:val="20"/>
            <w:lang w:val="en-US" w:eastAsia="en-US"/>
          </w:rPr>
          <w:t>, lower levels are flooding their link-state information in the “northern” d</w:t>
        </w:r>
      </w:ins>
      <w:ins w:id="822" w:author="Yingzhen Qu" w:date="2020-05-04T11:40:00Z">
        <w:r w:rsidR="00030475">
          <w:rPr>
            <w:rFonts w:eastAsia="Times New Roman"/>
            <w:szCs w:val="20"/>
            <w:lang w:val="en-US" w:eastAsia="en-US"/>
          </w:rPr>
          <w:t>irection</w:t>
        </w:r>
      </w:ins>
      <w:ins w:id="823" w:author="Yingzhen Qu" w:date="2020-05-04T13:28:00Z">
        <w:r w:rsidR="00973C34">
          <w:rPr>
            <w:rFonts w:eastAsia="Times New Roman"/>
            <w:szCs w:val="20"/>
            <w:lang w:val="en-US" w:eastAsia="en-US"/>
          </w:rPr>
          <w:t>,</w:t>
        </w:r>
      </w:ins>
      <w:ins w:id="824" w:author="Yingzhen Qu" w:date="2020-05-04T13:29:00Z">
        <w:r w:rsidR="00973C34">
          <w:rPr>
            <w:rFonts w:eastAsia="Times New Roman"/>
            <w:szCs w:val="20"/>
            <w:lang w:val="en-US" w:eastAsia="en-US"/>
          </w:rPr>
          <w:t xml:space="preserve"> so that each level obtains the full topology of levels south of it.</w:t>
        </w:r>
      </w:ins>
    </w:p>
    <w:p w14:paraId="0FF08251" w14:textId="049F823F" w:rsidR="004D4EED" w:rsidRPr="004D4EED" w:rsidRDefault="004D4EED" w:rsidP="004D4EED">
      <w:pPr>
        <w:numPr>
          <w:ilvl w:val="0"/>
          <w:numId w:val="103"/>
        </w:numPr>
        <w:overflowPunct w:val="0"/>
        <w:autoSpaceDE w:val="0"/>
        <w:autoSpaceDN w:val="0"/>
        <w:adjustRightInd w:val="0"/>
        <w:ind w:left="922"/>
        <w:textAlignment w:val="baseline"/>
        <w:rPr>
          <w:rFonts w:eastAsia="Times New Roman"/>
          <w:szCs w:val="20"/>
          <w:lang w:val="en-US" w:eastAsia="en-US"/>
        </w:rPr>
      </w:pPr>
      <w:r w:rsidRPr="004D4EED">
        <w:rPr>
          <w:rFonts w:eastAsia="Times New Roman"/>
          <w:szCs w:val="20"/>
          <w:lang w:val="en-US" w:eastAsia="en-US"/>
        </w:rPr>
        <w:t>Southbound distance vector routing</w:t>
      </w:r>
      <w:ins w:id="825" w:author="Yingzhen Qu" w:date="2020-05-04T11:40:00Z">
        <w:r w:rsidR="00030475">
          <w:rPr>
            <w:rFonts w:eastAsia="Times New Roman"/>
            <w:szCs w:val="20"/>
            <w:lang w:val="en-US" w:eastAsia="en-US"/>
          </w:rPr>
          <w:t xml:space="preserve">, each upper node generated a default route </w:t>
        </w:r>
      </w:ins>
      <w:ins w:id="826" w:author="Yingzhen Qu" w:date="2020-05-04T11:41:00Z">
        <w:r w:rsidR="00030475">
          <w:rPr>
            <w:rFonts w:eastAsia="Times New Roman"/>
            <w:szCs w:val="20"/>
            <w:lang w:val="en-US" w:eastAsia="en-US"/>
          </w:rPr>
          <w:t>to the “southern” direction.</w:t>
        </w:r>
      </w:ins>
    </w:p>
    <w:p w14:paraId="18C42596" w14:textId="440BE9C6" w:rsidR="004D4EED" w:rsidRPr="004D4EED" w:rsidRDefault="004D4EED" w:rsidP="004D4EED">
      <w:pPr>
        <w:numPr>
          <w:ilvl w:val="0"/>
          <w:numId w:val="103"/>
        </w:numPr>
        <w:overflowPunct w:val="0"/>
        <w:autoSpaceDE w:val="0"/>
        <w:autoSpaceDN w:val="0"/>
        <w:adjustRightInd w:val="0"/>
        <w:ind w:left="922"/>
        <w:textAlignment w:val="baseline"/>
        <w:rPr>
          <w:rFonts w:eastAsia="Times New Roman"/>
          <w:szCs w:val="20"/>
          <w:lang w:val="en-US" w:eastAsia="en-US"/>
        </w:rPr>
      </w:pPr>
      <w:r w:rsidRPr="004D4EED">
        <w:rPr>
          <w:rFonts w:eastAsia="Times New Roman"/>
          <w:szCs w:val="20"/>
          <w:lang w:val="en-US" w:eastAsia="en-US"/>
        </w:rPr>
        <w:t>Link state is advertised one-hop southbound and then reflected one-hop northbound</w:t>
      </w:r>
      <w:ins w:id="827" w:author="Yingzhen Qu" w:date="2020-05-04T13:43:00Z">
        <w:r w:rsidR="0049774D">
          <w:rPr>
            <w:rFonts w:eastAsia="Times New Roman"/>
            <w:szCs w:val="20"/>
            <w:lang w:val="en-US" w:eastAsia="en-US"/>
          </w:rPr>
          <w:t xml:space="preserve">. This is when a node detects that </w:t>
        </w:r>
      </w:ins>
      <w:ins w:id="828" w:author="Yingzhen Qu" w:date="2020-05-04T13:44:00Z">
        <w:r w:rsidR="0049774D">
          <w:rPr>
            <w:rFonts w:eastAsia="Times New Roman"/>
            <w:szCs w:val="20"/>
            <w:lang w:val="en-US" w:eastAsia="en-US"/>
          </w:rPr>
          <w:t>default route encompasses prefixes for which one of the other nodes in its level has no possible next</w:t>
        </w:r>
      </w:ins>
      <w:ins w:id="829" w:author="Yingzhen Qu" w:date="2020-05-04T13:56:00Z">
        <w:r w:rsidR="0084321A">
          <w:rPr>
            <w:rFonts w:eastAsia="Times New Roman"/>
            <w:szCs w:val="20"/>
            <w:lang w:val="en-US" w:eastAsia="en-US"/>
          </w:rPr>
          <w:t xml:space="preserve">-hops in the level below, it has to disaggregate it </w:t>
        </w:r>
      </w:ins>
      <w:ins w:id="830" w:author="Yingzhen Qu" w:date="2020-05-04T14:18:00Z">
        <w:r w:rsidR="009914E7">
          <w:rPr>
            <w:rFonts w:eastAsia="Times New Roman"/>
            <w:szCs w:val="20"/>
            <w:lang w:val="en-US" w:eastAsia="en-US"/>
          </w:rPr>
          <w:t xml:space="preserve">to </w:t>
        </w:r>
      </w:ins>
      <w:ins w:id="831" w:author="Yingzhen Qu" w:date="2020-05-04T13:56:00Z">
        <w:r w:rsidR="0084321A">
          <w:rPr>
            <w:rFonts w:eastAsia="Times New Roman"/>
            <w:szCs w:val="20"/>
            <w:lang w:val="en-US" w:eastAsia="en-US"/>
          </w:rPr>
          <w:t>prevent bl</w:t>
        </w:r>
      </w:ins>
      <w:ins w:id="832" w:author="Yingzhen Qu" w:date="2020-05-04T13:57:00Z">
        <w:r w:rsidR="0084321A">
          <w:rPr>
            <w:rFonts w:eastAsia="Times New Roman"/>
            <w:szCs w:val="20"/>
            <w:lang w:val="en-US" w:eastAsia="en-US"/>
          </w:rPr>
          <w:t>a</w:t>
        </w:r>
      </w:ins>
      <w:ins w:id="833" w:author="Yingzhen Qu" w:date="2020-05-04T13:56:00Z">
        <w:r w:rsidR="0084321A">
          <w:rPr>
            <w:rFonts w:eastAsia="Times New Roman"/>
            <w:szCs w:val="20"/>
            <w:lang w:val="en-US" w:eastAsia="en-US"/>
          </w:rPr>
          <w:t>ck-holing or subo</w:t>
        </w:r>
      </w:ins>
      <w:ins w:id="834" w:author="Yingzhen Qu" w:date="2020-05-04T13:57:00Z">
        <w:r w:rsidR="0084321A">
          <w:rPr>
            <w:rFonts w:eastAsia="Times New Roman"/>
            <w:szCs w:val="20"/>
            <w:lang w:val="en-US" w:eastAsia="en-US"/>
          </w:rPr>
          <w:t>ptimal routing through such nodes.</w:t>
        </w:r>
      </w:ins>
    </w:p>
    <w:p w14:paraId="37E29BE6" w14:textId="3C98B616" w:rsidR="004D4EED" w:rsidRPr="004D4EED" w:rsidRDefault="0084321A" w:rsidP="004D4EED">
      <w:pPr>
        <w:numPr>
          <w:ilvl w:val="0"/>
          <w:numId w:val="103"/>
        </w:numPr>
        <w:overflowPunct w:val="0"/>
        <w:autoSpaceDE w:val="0"/>
        <w:autoSpaceDN w:val="0"/>
        <w:adjustRightInd w:val="0"/>
        <w:ind w:left="922"/>
        <w:textAlignment w:val="baseline"/>
        <w:rPr>
          <w:rFonts w:eastAsia="Times New Roman"/>
          <w:szCs w:val="20"/>
          <w:lang w:val="en-US" w:eastAsia="en-US"/>
        </w:rPr>
      </w:pPr>
      <w:ins w:id="835" w:author="Yingzhen Qu" w:date="2020-05-04T13:58:00Z">
        <w:r>
          <w:rPr>
            <w:rFonts w:eastAsia="Times New Roman"/>
            <w:szCs w:val="20"/>
            <w:lang w:val="en-US" w:eastAsia="en-US"/>
          </w:rPr>
          <w:t xml:space="preserve">Optional </w:t>
        </w:r>
      </w:ins>
      <w:del w:id="836" w:author="Yingzhen Qu" w:date="2020-05-04T13:58:00Z">
        <w:r w:rsidR="004D4EED" w:rsidRPr="004D4EED" w:rsidDel="0084321A">
          <w:rPr>
            <w:rFonts w:eastAsia="Times New Roman"/>
            <w:szCs w:val="20"/>
            <w:lang w:val="en-US" w:eastAsia="en-US"/>
          </w:rPr>
          <w:delText>Z</w:delText>
        </w:r>
      </w:del>
      <w:ins w:id="837" w:author="Yingzhen Qu" w:date="2020-05-04T13:58:00Z">
        <w:r>
          <w:rPr>
            <w:rFonts w:eastAsia="Times New Roman"/>
            <w:szCs w:val="20"/>
            <w:lang w:val="en-US" w:eastAsia="en-US"/>
          </w:rPr>
          <w:t>Z</w:t>
        </w:r>
      </w:ins>
      <w:r w:rsidR="004D4EED" w:rsidRPr="004D4EED">
        <w:rPr>
          <w:rFonts w:eastAsia="Times New Roman"/>
          <w:szCs w:val="20"/>
          <w:lang w:val="en-US" w:eastAsia="en-US"/>
        </w:rPr>
        <w:t xml:space="preserve">ero </w:t>
      </w:r>
      <w:del w:id="838" w:author="Yingzhen Qu" w:date="2020-05-04T13:58:00Z">
        <w:r w:rsidR="004D4EED" w:rsidRPr="004D4EED" w:rsidDel="0084321A">
          <w:rPr>
            <w:rFonts w:eastAsia="Times New Roman"/>
            <w:szCs w:val="20"/>
            <w:lang w:val="en-US" w:eastAsia="en-US"/>
          </w:rPr>
          <w:delText>t</w:delText>
        </w:r>
      </w:del>
      <w:ins w:id="839" w:author="Yingzhen Qu" w:date="2020-05-04T13:58:00Z">
        <w:r>
          <w:rPr>
            <w:rFonts w:eastAsia="Times New Roman"/>
            <w:szCs w:val="20"/>
            <w:lang w:val="en-US" w:eastAsia="en-US"/>
          </w:rPr>
          <w:t>T</w:t>
        </w:r>
      </w:ins>
      <w:r w:rsidR="004D4EED" w:rsidRPr="004D4EED">
        <w:rPr>
          <w:rFonts w:eastAsia="Times New Roman"/>
          <w:szCs w:val="20"/>
          <w:lang w:val="en-US" w:eastAsia="en-US"/>
        </w:rPr>
        <w:t xml:space="preserve">ouch </w:t>
      </w:r>
      <w:del w:id="840" w:author="Yingzhen Qu" w:date="2020-05-04T13:58:00Z">
        <w:r w:rsidR="004D4EED" w:rsidRPr="004D4EED" w:rsidDel="0084321A">
          <w:rPr>
            <w:rFonts w:eastAsia="Times New Roman"/>
            <w:szCs w:val="20"/>
            <w:lang w:val="en-US" w:eastAsia="en-US"/>
          </w:rPr>
          <w:delText>p</w:delText>
        </w:r>
      </w:del>
      <w:ins w:id="841" w:author="Yingzhen Qu" w:date="2020-05-04T13:58:00Z">
        <w:r>
          <w:rPr>
            <w:rFonts w:eastAsia="Times New Roman"/>
            <w:szCs w:val="20"/>
            <w:lang w:val="en-US" w:eastAsia="en-US"/>
          </w:rPr>
          <w:t>P</w:t>
        </w:r>
      </w:ins>
      <w:r w:rsidR="004D4EED" w:rsidRPr="004D4EED">
        <w:rPr>
          <w:rFonts w:eastAsia="Times New Roman"/>
          <w:szCs w:val="20"/>
          <w:lang w:val="en-US" w:eastAsia="en-US"/>
        </w:rPr>
        <w:t>rovisioning</w:t>
      </w:r>
      <w:ins w:id="842" w:author="Yingzhen Qu" w:date="2020-05-04T13:58:00Z">
        <w:r>
          <w:rPr>
            <w:rFonts w:eastAsia="Times New Roman"/>
            <w:szCs w:val="20"/>
            <w:lang w:val="en-US" w:eastAsia="en-US"/>
          </w:rPr>
          <w:t xml:space="preserve"> (ZTP)</w:t>
        </w:r>
      </w:ins>
      <w:r w:rsidR="004D4EED" w:rsidRPr="004D4EED">
        <w:rPr>
          <w:rFonts w:eastAsia="Times New Roman"/>
          <w:szCs w:val="20"/>
          <w:lang w:val="en-US" w:eastAsia="en-US"/>
        </w:rPr>
        <w:t>, only top tier nodes need to be configured</w:t>
      </w:r>
      <w:ins w:id="843" w:author="Yingzhen Qu" w:date="2020-05-04T13:59:00Z">
        <w:r>
          <w:rPr>
            <w:rFonts w:eastAsia="Times New Roman"/>
            <w:szCs w:val="20"/>
            <w:lang w:val="en-US" w:eastAsia="en-US"/>
          </w:rPr>
          <w:t>.</w:t>
        </w:r>
      </w:ins>
    </w:p>
    <w:p w14:paraId="0B838712" w14:textId="04A38E33" w:rsidR="004D4EED" w:rsidRDefault="004D4EED" w:rsidP="004D4EED">
      <w:pPr>
        <w:numPr>
          <w:ilvl w:val="0"/>
          <w:numId w:val="103"/>
        </w:numPr>
        <w:overflowPunct w:val="0"/>
        <w:autoSpaceDE w:val="0"/>
        <w:autoSpaceDN w:val="0"/>
        <w:adjustRightInd w:val="0"/>
        <w:ind w:left="922"/>
        <w:textAlignment w:val="baseline"/>
        <w:rPr>
          <w:ins w:id="844" w:author="Yingzhen Qu" w:date="2020-05-04T14:01:00Z"/>
          <w:rFonts w:eastAsia="Times New Roman"/>
          <w:szCs w:val="20"/>
          <w:lang w:val="en-US" w:eastAsia="en-US"/>
        </w:rPr>
      </w:pPr>
      <w:r w:rsidRPr="004D4EED">
        <w:rPr>
          <w:rFonts w:eastAsia="Times New Roman"/>
          <w:szCs w:val="20"/>
          <w:lang w:val="en-US" w:eastAsia="en-US"/>
        </w:rPr>
        <w:t xml:space="preserve">Packet formats are defined in Thrift </w:t>
      </w:r>
      <w:ins w:id="845" w:author="Yingzhen Qu" w:date="2020-05-04T14:01:00Z">
        <w:r w:rsidR="0084321A">
          <w:rPr>
            <w:rFonts w:eastAsia="Times New Roman"/>
            <w:szCs w:val="20"/>
            <w:lang w:val="en-US" w:eastAsia="en-US"/>
          </w:rPr>
          <w:t xml:space="preserve">[thrift] </w:t>
        </w:r>
      </w:ins>
      <w:r w:rsidRPr="004D4EED">
        <w:rPr>
          <w:rFonts w:eastAsia="Times New Roman"/>
          <w:szCs w:val="20"/>
          <w:lang w:val="en-US" w:eastAsia="en-US"/>
        </w:rPr>
        <w:t>models.</w:t>
      </w:r>
    </w:p>
    <w:p w14:paraId="136CFDB9" w14:textId="77777777" w:rsidR="0084321A" w:rsidRDefault="0084321A">
      <w:pPr>
        <w:overflowPunct w:val="0"/>
        <w:autoSpaceDE w:val="0"/>
        <w:autoSpaceDN w:val="0"/>
        <w:adjustRightInd w:val="0"/>
        <w:ind w:left="922"/>
        <w:textAlignment w:val="baseline"/>
        <w:rPr>
          <w:ins w:id="846" w:author="Yingzhen Qu" w:date="2020-05-04T14:00:00Z"/>
          <w:rFonts w:eastAsia="Times New Roman"/>
          <w:szCs w:val="20"/>
          <w:lang w:val="en-US" w:eastAsia="en-US"/>
        </w:rPr>
        <w:pPrChange w:id="847" w:author="Yingzhen Qu" w:date="2020-05-04T14:01:00Z">
          <w:pPr>
            <w:numPr>
              <w:numId w:val="103"/>
            </w:numPr>
            <w:overflowPunct w:val="0"/>
            <w:autoSpaceDE w:val="0"/>
            <w:autoSpaceDN w:val="0"/>
            <w:adjustRightInd w:val="0"/>
            <w:ind w:left="922" w:hanging="360"/>
            <w:textAlignment w:val="baseline"/>
          </w:pPr>
        </w:pPrChange>
      </w:pPr>
    </w:p>
    <w:p w14:paraId="00BC314E" w14:textId="77777777" w:rsidR="0084321A" w:rsidRPr="0084321A" w:rsidRDefault="00843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ins w:id="848" w:author="Yingzhen Qu" w:date="2020-05-04T14:00:00Z"/>
          <w:rFonts w:ascii="Courier New" w:eastAsia="Times New Roman" w:hAnsi="Courier New" w:cs="Courier New"/>
          <w:color w:val="000000"/>
          <w:sz w:val="20"/>
          <w:szCs w:val="20"/>
          <w:lang w:val="en-US" w:eastAsia="zh-CN"/>
          <w:rPrChange w:id="849" w:author="Yingzhen Qu" w:date="2020-05-04T14:01:00Z">
            <w:rPr>
              <w:ins w:id="850" w:author="Yingzhen Qu" w:date="2020-05-04T14:00:00Z"/>
              <w:lang w:val="en-US" w:eastAsia="zh-CN"/>
            </w:rPr>
          </w:rPrChange>
        </w:rPr>
        <w:pPrChange w:id="851" w:author="Yingzhen Qu" w:date="2020-05-04T14:01:00Z">
          <w:pPr>
            <w:pStyle w:val="ListParagraph"/>
            <w:numPr>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927" w:hanging="360"/>
          </w:pPr>
        </w:pPrChange>
      </w:pPr>
      <w:ins w:id="852" w:author="Yingzhen Qu" w:date="2020-05-04T14:00:00Z">
        <w:r w:rsidRPr="0084321A">
          <w:rPr>
            <w:rFonts w:ascii="Courier New" w:eastAsia="Times New Roman" w:hAnsi="Courier New" w:cs="Courier New"/>
            <w:color w:val="000000"/>
            <w:sz w:val="20"/>
            <w:szCs w:val="20"/>
            <w:lang w:val="en-US" w:eastAsia="zh-CN"/>
            <w:rPrChange w:id="853" w:author="Yingzhen Qu" w:date="2020-05-04T14:01:00Z">
              <w:rPr>
                <w:lang w:val="en-US" w:eastAsia="zh-CN"/>
              </w:rPr>
            </w:rPrChange>
          </w:rPr>
          <w:t xml:space="preserve">   [</w:t>
        </w:r>
        <w:proofErr w:type="gramStart"/>
        <w:r w:rsidRPr="0084321A">
          <w:rPr>
            <w:rFonts w:ascii="Courier New" w:eastAsia="Times New Roman" w:hAnsi="Courier New" w:cs="Courier New"/>
            <w:color w:val="000000"/>
            <w:sz w:val="20"/>
            <w:szCs w:val="20"/>
            <w:lang w:val="en-US" w:eastAsia="zh-CN"/>
            <w:rPrChange w:id="854" w:author="Yingzhen Qu" w:date="2020-05-04T14:01:00Z">
              <w:rPr>
                <w:lang w:val="en-US" w:eastAsia="zh-CN"/>
              </w:rPr>
            </w:rPrChange>
          </w:rPr>
          <w:t xml:space="preserve">CLOS]   </w:t>
        </w:r>
        <w:proofErr w:type="gramEnd"/>
        <w:r w:rsidRPr="0084321A">
          <w:rPr>
            <w:rFonts w:ascii="Courier New" w:eastAsia="Times New Roman" w:hAnsi="Courier New" w:cs="Courier New"/>
            <w:color w:val="000000"/>
            <w:sz w:val="20"/>
            <w:szCs w:val="20"/>
            <w:lang w:val="en-US" w:eastAsia="zh-CN"/>
            <w:rPrChange w:id="855" w:author="Yingzhen Qu" w:date="2020-05-04T14:01:00Z">
              <w:rPr>
                <w:lang w:val="en-US" w:eastAsia="zh-CN"/>
              </w:rPr>
            </w:rPrChange>
          </w:rPr>
          <w:t>Yuan, X., "On Nonblocking Folded-Clos Networks in Computer</w:t>
        </w:r>
      </w:ins>
    </w:p>
    <w:p w14:paraId="4EBC2845" w14:textId="77777777" w:rsidR="0084321A" w:rsidRPr="0084321A" w:rsidRDefault="00843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ins w:id="856" w:author="Yingzhen Qu" w:date="2020-05-04T14:00:00Z"/>
          <w:rFonts w:ascii="Courier New" w:eastAsia="Times New Roman" w:hAnsi="Courier New" w:cs="Courier New"/>
          <w:color w:val="000000"/>
          <w:sz w:val="20"/>
          <w:szCs w:val="20"/>
          <w:lang w:val="en-US" w:eastAsia="zh-CN"/>
          <w:rPrChange w:id="857" w:author="Yingzhen Qu" w:date="2020-05-04T14:01:00Z">
            <w:rPr>
              <w:ins w:id="858" w:author="Yingzhen Qu" w:date="2020-05-04T14:00:00Z"/>
              <w:lang w:val="en-US" w:eastAsia="zh-CN"/>
            </w:rPr>
          </w:rPrChange>
        </w:rPr>
        <w:pPrChange w:id="859" w:author="Yingzhen Qu" w:date="2020-05-04T14:01:00Z">
          <w:pPr>
            <w:pStyle w:val="ListParagraph"/>
            <w:numPr>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927" w:hanging="360"/>
          </w:pPr>
        </w:pPrChange>
      </w:pPr>
      <w:ins w:id="860" w:author="Yingzhen Qu" w:date="2020-05-04T14:00:00Z">
        <w:r w:rsidRPr="0084321A">
          <w:rPr>
            <w:rFonts w:ascii="Courier New" w:eastAsia="Times New Roman" w:hAnsi="Courier New" w:cs="Courier New"/>
            <w:color w:val="000000"/>
            <w:sz w:val="20"/>
            <w:szCs w:val="20"/>
            <w:lang w:val="en-US" w:eastAsia="zh-CN"/>
            <w:rPrChange w:id="861" w:author="Yingzhen Qu" w:date="2020-05-04T14:01:00Z">
              <w:rPr>
                <w:lang w:val="en-US" w:eastAsia="zh-CN"/>
              </w:rPr>
            </w:rPrChange>
          </w:rPr>
          <w:t xml:space="preserve">            Communication Environments", IEEE International Parallel &amp;</w:t>
        </w:r>
      </w:ins>
    </w:p>
    <w:p w14:paraId="2361BBFB" w14:textId="1192DE6C" w:rsidR="0084321A" w:rsidRDefault="0084321A" w:rsidP="00843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ins w:id="862" w:author="Yingzhen Qu" w:date="2020-05-04T14:01:00Z"/>
          <w:rFonts w:ascii="Courier New" w:eastAsia="Times New Roman" w:hAnsi="Courier New" w:cs="Courier New"/>
          <w:color w:val="000000"/>
          <w:sz w:val="20"/>
          <w:szCs w:val="20"/>
          <w:lang w:val="en-US" w:eastAsia="zh-CN"/>
        </w:rPr>
      </w:pPr>
      <w:ins w:id="863" w:author="Yingzhen Qu" w:date="2020-05-04T14:00:00Z">
        <w:r w:rsidRPr="0084321A">
          <w:rPr>
            <w:rFonts w:ascii="Courier New" w:eastAsia="Times New Roman" w:hAnsi="Courier New" w:cs="Courier New"/>
            <w:color w:val="000000"/>
            <w:sz w:val="20"/>
            <w:szCs w:val="20"/>
            <w:lang w:val="en-US" w:eastAsia="zh-CN"/>
            <w:rPrChange w:id="864" w:author="Yingzhen Qu" w:date="2020-05-04T14:01:00Z">
              <w:rPr>
                <w:lang w:val="en-US" w:eastAsia="zh-CN"/>
              </w:rPr>
            </w:rPrChange>
          </w:rPr>
          <w:t xml:space="preserve">            Distributed Processing Symposium, 2011.</w:t>
        </w:r>
      </w:ins>
    </w:p>
    <w:p w14:paraId="255B8342" w14:textId="77777777" w:rsidR="0084321A" w:rsidRDefault="0084321A" w:rsidP="0084321A">
      <w:pPr>
        <w:pStyle w:val="HTMLPreformatted"/>
        <w:rPr>
          <w:ins w:id="865" w:author="Yingzhen Qu" w:date="2020-05-04T14:01:00Z"/>
          <w:color w:val="000000"/>
        </w:rPr>
      </w:pPr>
      <w:ins w:id="866" w:author="Yingzhen Qu" w:date="2020-05-04T14:01:00Z">
        <w:r>
          <w:rPr>
            <w:color w:val="000000"/>
          </w:rPr>
          <w:t xml:space="preserve">   [</w:t>
        </w:r>
        <w:bookmarkStart w:id="867" w:name="ref-thrift"/>
        <w:proofErr w:type="gramStart"/>
        <w:r>
          <w:rPr>
            <w:color w:val="000000"/>
          </w:rPr>
          <w:t>thrift</w:t>
        </w:r>
        <w:bookmarkEnd w:id="867"/>
        <w:r>
          <w:rPr>
            <w:color w:val="000000"/>
          </w:rPr>
          <w:t xml:space="preserve">]   </w:t>
        </w:r>
        <w:proofErr w:type="gramEnd"/>
        <w:r>
          <w:rPr>
            <w:color w:val="000000"/>
          </w:rPr>
          <w:t>Apache Software Foundation, "Thrift Interface Description</w:t>
        </w:r>
      </w:ins>
    </w:p>
    <w:p w14:paraId="42C74C59" w14:textId="77777777" w:rsidR="0084321A" w:rsidRDefault="0084321A" w:rsidP="0084321A">
      <w:pPr>
        <w:pStyle w:val="HTMLPreformatted"/>
        <w:rPr>
          <w:ins w:id="868" w:author="Yingzhen Qu" w:date="2020-05-04T14:01:00Z"/>
          <w:color w:val="000000"/>
        </w:rPr>
      </w:pPr>
      <w:ins w:id="869" w:author="Yingzhen Qu" w:date="2020-05-04T14:01:00Z">
        <w:r>
          <w:rPr>
            <w:color w:val="000000"/>
          </w:rPr>
          <w:t xml:space="preserve">              Language", &lt;</w:t>
        </w:r>
        <w:r>
          <w:rPr>
            <w:color w:val="000000"/>
          </w:rPr>
          <w:fldChar w:fldCharType="begin"/>
        </w:r>
        <w:r>
          <w:rPr>
            <w:color w:val="000000"/>
          </w:rPr>
          <w:instrText xml:space="preserve"> HYPERLINK "https://thrift.apache.org/docs/idl" </w:instrText>
        </w:r>
        <w:r>
          <w:rPr>
            <w:color w:val="000000"/>
          </w:rPr>
          <w:fldChar w:fldCharType="separate"/>
        </w:r>
        <w:r>
          <w:rPr>
            <w:rStyle w:val="Hyperlink"/>
          </w:rPr>
          <w:t>https://thrift.apache.org/docs/idl</w:t>
        </w:r>
        <w:r>
          <w:rPr>
            <w:color w:val="000000"/>
          </w:rPr>
          <w:fldChar w:fldCharType="end"/>
        </w:r>
        <w:r>
          <w:rPr>
            <w:color w:val="000000"/>
          </w:rPr>
          <w:t>&gt;.</w:t>
        </w:r>
      </w:ins>
    </w:p>
    <w:p w14:paraId="4A6B88EF" w14:textId="77777777" w:rsidR="0084321A" w:rsidRPr="0084321A" w:rsidRDefault="00843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ins w:id="870" w:author="Yingzhen Qu" w:date="2020-05-04T14:00:00Z"/>
          <w:rFonts w:ascii="Courier New" w:eastAsia="Times New Roman" w:hAnsi="Courier New" w:cs="Courier New"/>
          <w:color w:val="000000"/>
          <w:sz w:val="20"/>
          <w:szCs w:val="20"/>
          <w:lang w:val="en-US" w:eastAsia="zh-CN"/>
          <w:rPrChange w:id="871" w:author="Yingzhen Qu" w:date="2020-05-04T14:01:00Z">
            <w:rPr>
              <w:ins w:id="872" w:author="Yingzhen Qu" w:date="2020-05-04T14:00:00Z"/>
              <w:lang w:val="en-US" w:eastAsia="zh-CN"/>
            </w:rPr>
          </w:rPrChange>
        </w:rPr>
        <w:pPrChange w:id="873" w:author="Yingzhen Qu" w:date="2020-05-04T14:01:00Z">
          <w:pPr>
            <w:pStyle w:val="ListParagraph"/>
            <w:numPr>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927" w:hanging="360"/>
          </w:pPr>
        </w:pPrChange>
      </w:pPr>
    </w:p>
    <w:p w14:paraId="2033DD44" w14:textId="77777777" w:rsidR="0084321A" w:rsidRPr="004D4EED" w:rsidRDefault="0084321A">
      <w:pPr>
        <w:overflowPunct w:val="0"/>
        <w:autoSpaceDE w:val="0"/>
        <w:autoSpaceDN w:val="0"/>
        <w:adjustRightInd w:val="0"/>
        <w:ind w:left="922"/>
        <w:textAlignment w:val="baseline"/>
        <w:rPr>
          <w:rFonts w:eastAsia="Times New Roman"/>
          <w:szCs w:val="20"/>
          <w:lang w:val="en-US" w:eastAsia="en-US"/>
        </w:rPr>
        <w:pPrChange w:id="874" w:author="Yingzhen Qu" w:date="2020-05-04T14:00:00Z">
          <w:pPr>
            <w:numPr>
              <w:numId w:val="103"/>
            </w:numPr>
            <w:overflowPunct w:val="0"/>
            <w:autoSpaceDE w:val="0"/>
            <w:autoSpaceDN w:val="0"/>
            <w:adjustRightInd w:val="0"/>
            <w:ind w:left="922" w:hanging="360"/>
            <w:textAlignment w:val="baseline"/>
          </w:pPr>
        </w:pPrChange>
      </w:pPr>
    </w:p>
    <w:p w14:paraId="4FE18013" w14:textId="77777777" w:rsidR="004D4EED" w:rsidRPr="004D4EED" w:rsidRDefault="004D4EED" w:rsidP="004D4EED">
      <w:pPr>
        <w:overflowPunct w:val="0"/>
        <w:autoSpaceDE w:val="0"/>
        <w:autoSpaceDN w:val="0"/>
        <w:adjustRightInd w:val="0"/>
        <w:ind w:left="720"/>
        <w:contextualSpacing/>
        <w:textAlignment w:val="baseline"/>
        <w:rPr>
          <w:rFonts w:eastAsia="Times New Roman"/>
          <w:szCs w:val="20"/>
          <w:lang w:val="en-US" w:eastAsia="en-US"/>
        </w:rPr>
      </w:pPr>
    </w:p>
    <w:p w14:paraId="18FB3E22" w14:textId="77777777" w:rsidR="004D4EED" w:rsidRPr="004D4EED" w:rsidRDefault="004D4EED" w:rsidP="004D4EED">
      <w:pPr>
        <w:overflowPunct w:val="0"/>
        <w:autoSpaceDE w:val="0"/>
        <w:autoSpaceDN w:val="0"/>
        <w:adjustRightInd w:val="0"/>
        <w:ind w:left="720"/>
        <w:contextualSpacing/>
        <w:jc w:val="center"/>
        <w:textAlignment w:val="baseline"/>
        <w:rPr>
          <w:rFonts w:eastAsia="Times New Roman"/>
          <w:szCs w:val="20"/>
          <w:lang w:eastAsia="en-US"/>
        </w:rPr>
      </w:pPr>
      <w:r w:rsidRPr="004D4EED">
        <w:rPr>
          <w:rFonts w:eastAsia="Times New Roman"/>
          <w:noProof/>
          <w:szCs w:val="20"/>
          <w:lang w:val="en-US" w:eastAsia="en-US"/>
        </w:rPr>
        <w:drawing>
          <wp:inline distT="0" distB="0" distL="0" distR="0" wp14:anchorId="25C1C4C7" wp14:editId="5BE9CC22">
            <wp:extent cx="5524500" cy="3056558"/>
            <wp:effectExtent l="0" t="0" r="0" b="0"/>
            <wp:docPr id="86921" name="Picture 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424" cy="3086946"/>
                    </a:xfrm>
                    <a:prstGeom prst="rect">
                      <a:avLst/>
                    </a:prstGeom>
                  </pic:spPr>
                </pic:pic>
              </a:graphicData>
            </a:graphic>
          </wp:inline>
        </w:drawing>
      </w:r>
    </w:p>
    <w:p w14:paraId="33490919" w14:textId="77777777" w:rsidR="007B148E" w:rsidRDefault="007B148E" w:rsidP="004D4EED">
      <w:pPr>
        <w:overflowPunct w:val="0"/>
        <w:autoSpaceDE w:val="0"/>
        <w:autoSpaceDN w:val="0"/>
        <w:adjustRightInd w:val="0"/>
        <w:ind w:left="720"/>
        <w:contextualSpacing/>
        <w:jc w:val="center"/>
        <w:textAlignment w:val="baseline"/>
        <w:rPr>
          <w:rFonts w:eastAsia="Times New Roman"/>
          <w:szCs w:val="20"/>
          <w:lang w:eastAsia="en-US"/>
        </w:rPr>
      </w:pPr>
    </w:p>
    <w:p w14:paraId="798B6109" w14:textId="1795669D" w:rsidR="004D4EED" w:rsidRPr="004D4EED" w:rsidRDefault="007B148E" w:rsidP="004D4EED">
      <w:pPr>
        <w:overflowPunct w:val="0"/>
        <w:autoSpaceDE w:val="0"/>
        <w:autoSpaceDN w:val="0"/>
        <w:adjustRightInd w:val="0"/>
        <w:ind w:left="720"/>
        <w:contextualSpacing/>
        <w:jc w:val="center"/>
        <w:textAlignment w:val="baseline"/>
        <w:rPr>
          <w:rFonts w:eastAsia="Times New Roman"/>
          <w:szCs w:val="20"/>
          <w:lang w:eastAsia="en-US"/>
        </w:rPr>
      </w:pPr>
      <w:bookmarkStart w:id="875" w:name="_Toc3820891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ins w:id="876" w:author="Toy, Mehmet" w:date="2020-04-16T20:00:00Z">
        <w:r>
          <w:rPr>
            <w:rFonts w:eastAsia="Times New Roman"/>
            <w:b/>
            <w:bCs/>
            <w:noProof/>
            <w:lang w:val="en-US" w:eastAsia="en-US"/>
          </w:rPr>
          <w:t>49</w:t>
        </w:r>
      </w:ins>
      <w:del w:id="877" w:author="Toy, Mehmet" w:date="2020-04-16T20:00:00Z">
        <w:r w:rsidDel="007B148E">
          <w:rPr>
            <w:rFonts w:eastAsia="Times New Roman"/>
            <w:b/>
            <w:bCs/>
            <w:noProof/>
            <w:lang w:val="en-US" w:eastAsia="en-US"/>
          </w:rPr>
          <w:delText>48</w:delText>
        </w:r>
      </w:del>
      <w:r w:rsidRPr="006E0536">
        <w:rPr>
          <w:rFonts w:eastAsia="Times New Roman"/>
          <w:b/>
          <w:bCs/>
          <w:lang w:val="en-US" w:eastAsia="en-US"/>
        </w:rPr>
        <w:fldChar w:fldCharType="end"/>
      </w:r>
      <w:del w:id="878" w:author="Toy, Mehmet" w:date="2020-04-16T19:59:00Z">
        <w:r w:rsidR="004D4EED" w:rsidRPr="004D4EED" w:rsidDel="007B148E">
          <w:rPr>
            <w:rFonts w:eastAsia="Times New Roman"/>
            <w:szCs w:val="20"/>
            <w:lang w:eastAsia="en-US"/>
          </w:rPr>
          <w:delText>Figure x</w:delText>
        </w:r>
      </w:del>
      <w:r w:rsidR="004D4EED" w:rsidRPr="004D4EED">
        <w:rPr>
          <w:rFonts w:eastAsia="Times New Roman"/>
          <w:szCs w:val="20"/>
          <w:lang w:eastAsia="en-US"/>
        </w:rPr>
        <w:t>. Illustration of RIFT: Routing in Fat Trees</w:t>
      </w:r>
      <w:bookmarkEnd w:id="875"/>
    </w:p>
    <w:p w14:paraId="7316896E" w14:textId="77777777" w:rsidR="004D4EED" w:rsidRPr="004D4EED" w:rsidRDefault="00BB5430" w:rsidP="004D4EED">
      <w:pPr>
        <w:overflowPunct w:val="0"/>
        <w:autoSpaceDE w:val="0"/>
        <w:autoSpaceDN w:val="0"/>
        <w:adjustRightInd w:val="0"/>
        <w:ind w:left="720"/>
        <w:contextualSpacing/>
        <w:textAlignment w:val="baseline"/>
        <w:rPr>
          <w:rFonts w:eastAsia="Times New Roman"/>
          <w:szCs w:val="20"/>
          <w:lang w:val="en-US" w:eastAsia="en-US"/>
        </w:rPr>
      </w:pPr>
      <w:hyperlink r:id="rId71" w:history="1">
        <w:r w:rsidR="004D4EED" w:rsidRPr="004D4EED">
          <w:rPr>
            <w:rFonts w:eastAsia="Times New Roman"/>
            <w:color w:val="0563C1"/>
            <w:szCs w:val="20"/>
            <w:u w:val="single"/>
            <w:lang w:val="en-US" w:eastAsia="en-US"/>
          </w:rPr>
          <w:t>https://datatracker.ietf.org/meeting/103/materials/slides-103-rtgarea-rift-update</w:t>
        </w:r>
      </w:hyperlink>
    </w:p>
    <w:p w14:paraId="42A34835" w14:textId="77777777" w:rsidR="004D4EED" w:rsidRPr="004D4EED" w:rsidRDefault="004D4EED" w:rsidP="004D4EED">
      <w:pPr>
        <w:overflowPunct w:val="0"/>
        <w:autoSpaceDE w:val="0"/>
        <w:autoSpaceDN w:val="0"/>
        <w:adjustRightInd w:val="0"/>
        <w:ind w:left="720"/>
        <w:contextualSpacing/>
        <w:textAlignment w:val="baseline"/>
        <w:rPr>
          <w:rFonts w:eastAsia="Times New Roman"/>
          <w:szCs w:val="20"/>
          <w:lang w:val="en-US" w:eastAsia="en-US"/>
        </w:rPr>
      </w:pPr>
    </w:p>
    <w:p w14:paraId="0D15EDDA" w14:textId="77777777" w:rsidR="004D4EED" w:rsidRPr="004D4EED" w:rsidRDefault="004D4EED" w:rsidP="004D4EED">
      <w:pPr>
        <w:numPr>
          <w:ilvl w:val="0"/>
          <w:numId w:val="53"/>
        </w:numPr>
        <w:overflowPunct w:val="0"/>
        <w:autoSpaceDE w:val="0"/>
        <w:autoSpaceDN w:val="0"/>
        <w:adjustRightInd w:val="0"/>
        <w:contextualSpacing/>
        <w:textAlignment w:val="baseline"/>
        <w:rPr>
          <w:rFonts w:eastAsia="Times New Roman"/>
          <w:szCs w:val="20"/>
          <w:lang w:eastAsia="en-US"/>
        </w:rPr>
      </w:pPr>
      <w:r w:rsidRPr="004D4EED">
        <w:rPr>
          <w:rFonts w:eastAsia="Times New Roman"/>
          <w:szCs w:val="20"/>
          <w:lang w:eastAsia="en-US"/>
        </w:rPr>
        <w:t>LSVR</w:t>
      </w:r>
    </w:p>
    <w:p w14:paraId="1D527A72" w14:textId="47D90393" w:rsidR="004D4EED" w:rsidRPr="004D4EED" w:rsidRDefault="00D00A46" w:rsidP="004D4EED">
      <w:pPr>
        <w:overflowPunct w:val="0"/>
        <w:autoSpaceDE w:val="0"/>
        <w:autoSpaceDN w:val="0"/>
        <w:adjustRightInd w:val="0"/>
        <w:ind w:left="360"/>
        <w:textAlignment w:val="baseline"/>
        <w:rPr>
          <w:rFonts w:eastAsia="Times New Roman"/>
          <w:szCs w:val="20"/>
          <w:lang w:eastAsia="en-US"/>
        </w:rPr>
      </w:pPr>
      <w:ins w:id="879" w:author="Stewart Bryant" w:date="2020-04-21T13:02:00Z">
        <w:r>
          <w:rPr>
            <w:rFonts w:eastAsia="Times New Roman"/>
            <w:szCs w:val="20"/>
            <w:lang w:eastAsia="en-US"/>
          </w:rPr>
          <w:t xml:space="preserve">The </w:t>
        </w:r>
      </w:ins>
      <w:r w:rsidR="004D4EED" w:rsidRPr="004D4EED">
        <w:rPr>
          <w:rFonts w:eastAsia="Times New Roman"/>
          <w:szCs w:val="20"/>
          <w:lang w:eastAsia="en-US"/>
        </w:rPr>
        <w:t xml:space="preserve">Link State Vector Routing (LSVR) working group at IETF is proposing a new solution which leverages BGP link-state distribution and the Shortest Path First (SPF) algorithm, and targets Massively Scaled Data </w:t>
      </w:r>
      <w:proofErr w:type="spellStart"/>
      <w:r w:rsidR="004D4EED" w:rsidRPr="004D4EED">
        <w:rPr>
          <w:rFonts w:eastAsia="Times New Roman"/>
          <w:szCs w:val="20"/>
          <w:lang w:eastAsia="en-US"/>
        </w:rPr>
        <w:t>Centers</w:t>
      </w:r>
      <w:proofErr w:type="spellEnd"/>
      <w:r w:rsidR="004D4EED" w:rsidRPr="004D4EED">
        <w:rPr>
          <w:rFonts w:eastAsia="Times New Roman"/>
          <w:szCs w:val="20"/>
          <w:lang w:eastAsia="en-US"/>
        </w:rPr>
        <w:t xml:space="preserve"> (MSDCs). The solution has the advantages of both BGP and SPF-based IGPs, including TCP based flow-control without periodic link-state refresh, thus provides a scalable solution in MSDCs where there are a high degree of Equal Cost Multi-Path (ECMPs). Like link state IGPs, the solution also supports fast convergence and Loop-Free Alternatives (LFAs). </w:t>
      </w:r>
    </w:p>
    <w:p w14:paraId="00302E60" w14:textId="77777777" w:rsidR="004D4EED" w:rsidRPr="004D4EED" w:rsidRDefault="004D4EED" w:rsidP="004D4EED">
      <w:pPr>
        <w:numPr>
          <w:ilvl w:val="0"/>
          <w:numId w:val="104"/>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New BGP-LS-SPF SAFI for backward compatibility</w:t>
      </w:r>
    </w:p>
    <w:p w14:paraId="536FCCE0" w14:textId="77777777" w:rsidR="004D4EED" w:rsidRPr="004D4EED" w:rsidRDefault="004D4EED" w:rsidP="004D4EED">
      <w:pPr>
        <w:numPr>
          <w:ilvl w:val="0"/>
          <w:numId w:val="104"/>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Nodes have complete view of topology</w:t>
      </w:r>
    </w:p>
    <w:p w14:paraId="03138978" w14:textId="77777777" w:rsidR="004D4EED" w:rsidRPr="004D4EED" w:rsidRDefault="004D4EED" w:rsidP="004D4EED">
      <w:pPr>
        <w:numPr>
          <w:ilvl w:val="0"/>
          <w:numId w:val="104"/>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Re-use BGP NLRI distribution</w:t>
      </w:r>
    </w:p>
    <w:p w14:paraId="1F8D6529" w14:textId="77777777" w:rsidR="004D4EED" w:rsidRPr="004D4EED" w:rsidRDefault="004D4EED" w:rsidP="004D4EED">
      <w:pPr>
        <w:numPr>
          <w:ilvl w:val="0"/>
          <w:numId w:val="104"/>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BGP-LS encoding</w:t>
      </w:r>
    </w:p>
    <w:p w14:paraId="0E6EA1F4" w14:textId="77777777" w:rsidR="004D4EED" w:rsidRPr="004D4EED" w:rsidRDefault="004D4EED" w:rsidP="004D4EED">
      <w:pPr>
        <w:numPr>
          <w:ilvl w:val="0"/>
          <w:numId w:val="104"/>
        </w:numPr>
        <w:overflowPunct w:val="0"/>
        <w:autoSpaceDE w:val="0"/>
        <w:autoSpaceDN w:val="0"/>
        <w:adjustRightInd w:val="0"/>
        <w:textAlignment w:val="baseline"/>
        <w:rPr>
          <w:rFonts w:eastAsia="Times New Roman"/>
          <w:szCs w:val="20"/>
          <w:lang w:eastAsia="en-US"/>
        </w:rPr>
      </w:pPr>
    </w:p>
    <w:p w14:paraId="4547BFC5" w14:textId="77777777" w:rsidR="004D4EED" w:rsidRPr="004D4EED" w:rsidRDefault="004D4EED" w:rsidP="004D4EED">
      <w:pPr>
        <w:overflowPunct w:val="0"/>
        <w:autoSpaceDE w:val="0"/>
        <w:autoSpaceDN w:val="0"/>
        <w:adjustRightInd w:val="0"/>
        <w:ind w:left="720"/>
        <w:contextualSpacing/>
        <w:jc w:val="center"/>
        <w:textAlignment w:val="baseline"/>
        <w:rPr>
          <w:rFonts w:eastAsia="Times New Roman"/>
          <w:szCs w:val="20"/>
          <w:lang w:eastAsia="en-US"/>
        </w:rPr>
      </w:pPr>
      <w:r w:rsidRPr="004D4EED">
        <w:rPr>
          <w:rFonts w:eastAsia="Times New Roman"/>
          <w:noProof/>
          <w:szCs w:val="20"/>
          <w:lang w:val="en-US" w:eastAsia="en-US"/>
        </w:rPr>
        <w:lastRenderedPageBreak/>
        <w:drawing>
          <wp:inline distT="0" distB="0" distL="0" distR="0" wp14:anchorId="3873A944" wp14:editId="096C3BE0">
            <wp:extent cx="4305300" cy="3106927"/>
            <wp:effectExtent l="0" t="0" r="0" b="0"/>
            <wp:docPr id="86922" name="Picture 8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6779" cy="3144077"/>
                    </a:xfrm>
                    <a:prstGeom prst="rect">
                      <a:avLst/>
                    </a:prstGeom>
                  </pic:spPr>
                </pic:pic>
              </a:graphicData>
            </a:graphic>
          </wp:inline>
        </w:drawing>
      </w:r>
    </w:p>
    <w:p w14:paraId="6C94AFE5" w14:textId="77777777" w:rsidR="004D4EED" w:rsidRPr="004D4EED" w:rsidRDefault="004D4EED" w:rsidP="004D4EED">
      <w:pPr>
        <w:overflowPunct w:val="0"/>
        <w:autoSpaceDE w:val="0"/>
        <w:autoSpaceDN w:val="0"/>
        <w:adjustRightInd w:val="0"/>
        <w:ind w:left="720"/>
        <w:contextualSpacing/>
        <w:jc w:val="center"/>
        <w:textAlignment w:val="baseline"/>
        <w:rPr>
          <w:rFonts w:eastAsia="Times New Roman"/>
          <w:sz w:val="13"/>
          <w:szCs w:val="8"/>
          <w:lang w:eastAsia="en-US"/>
        </w:rPr>
      </w:pPr>
    </w:p>
    <w:p w14:paraId="1F2CE166" w14:textId="18DF307D" w:rsidR="004D4EED" w:rsidRPr="004D4EED" w:rsidRDefault="00C201DC" w:rsidP="004D4EED">
      <w:pPr>
        <w:overflowPunct w:val="0"/>
        <w:autoSpaceDE w:val="0"/>
        <w:autoSpaceDN w:val="0"/>
        <w:adjustRightInd w:val="0"/>
        <w:ind w:left="720"/>
        <w:contextualSpacing/>
        <w:jc w:val="center"/>
        <w:textAlignment w:val="baseline"/>
        <w:rPr>
          <w:rFonts w:eastAsia="Times New Roman"/>
          <w:szCs w:val="20"/>
          <w:lang w:eastAsia="en-US"/>
        </w:rPr>
      </w:pPr>
      <w:bookmarkStart w:id="880" w:name="_Toc3820891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ins w:id="881" w:author="Toy, Mehmet" w:date="2020-04-16T20:00:00Z">
        <w:r>
          <w:rPr>
            <w:rFonts w:eastAsia="Times New Roman"/>
            <w:b/>
            <w:bCs/>
            <w:noProof/>
            <w:lang w:val="en-US" w:eastAsia="en-US"/>
          </w:rPr>
          <w:t>50</w:t>
        </w:r>
      </w:ins>
      <w:del w:id="882" w:author="Toy, Mehmet" w:date="2020-04-16T20:00:00Z">
        <w:r w:rsidDel="00C201DC">
          <w:rPr>
            <w:rFonts w:eastAsia="Times New Roman"/>
            <w:b/>
            <w:bCs/>
            <w:noProof/>
            <w:lang w:val="en-US" w:eastAsia="en-US"/>
          </w:rPr>
          <w:delText>48</w:delText>
        </w:r>
      </w:del>
      <w:r w:rsidRPr="006E0536">
        <w:rPr>
          <w:rFonts w:eastAsia="Times New Roman"/>
          <w:b/>
          <w:bCs/>
          <w:lang w:val="en-US" w:eastAsia="en-US"/>
        </w:rPr>
        <w:fldChar w:fldCharType="end"/>
      </w:r>
      <w:ins w:id="883" w:author="Yingzhen Qu" w:date="2020-05-03T16:03:00Z">
        <w:r w:rsidR="00CD0A74">
          <w:rPr>
            <w:rFonts w:eastAsia="Times New Roman"/>
            <w:b/>
            <w:bCs/>
            <w:lang w:val="en-US" w:eastAsia="en-US"/>
          </w:rPr>
          <w:t xml:space="preserve">. </w:t>
        </w:r>
      </w:ins>
      <w:del w:id="884" w:author="Toy, Mehmet" w:date="2020-04-16T20:00:00Z">
        <w:r w:rsidR="004D4EED" w:rsidRPr="004D4EED" w:rsidDel="00C201DC">
          <w:rPr>
            <w:rFonts w:eastAsia="Times New Roman"/>
            <w:szCs w:val="20"/>
            <w:lang w:eastAsia="en-US"/>
          </w:rPr>
          <w:delText xml:space="preserve">Figure x. </w:delText>
        </w:r>
      </w:del>
      <w:r w:rsidR="004D4EED" w:rsidRPr="004D4EED">
        <w:rPr>
          <w:rFonts w:eastAsia="Times New Roman"/>
          <w:szCs w:val="20"/>
          <w:lang w:eastAsia="en-US"/>
        </w:rPr>
        <w:t>LSVR</w:t>
      </w:r>
      <w:bookmarkEnd w:id="880"/>
      <w:r w:rsidR="004D4EED" w:rsidRPr="004D4EED">
        <w:rPr>
          <w:rFonts w:eastAsia="Times New Roman"/>
          <w:szCs w:val="20"/>
          <w:lang w:eastAsia="en-US"/>
        </w:rPr>
        <w:t xml:space="preserve"> </w:t>
      </w:r>
    </w:p>
    <w:p w14:paraId="17CFCD9D" w14:textId="77777777" w:rsidR="004D4EED" w:rsidRPr="004D4EED" w:rsidRDefault="00BB5430" w:rsidP="004D4EED">
      <w:pPr>
        <w:overflowPunct w:val="0"/>
        <w:autoSpaceDE w:val="0"/>
        <w:autoSpaceDN w:val="0"/>
        <w:adjustRightInd w:val="0"/>
        <w:ind w:left="720"/>
        <w:contextualSpacing/>
        <w:textAlignment w:val="baseline"/>
        <w:rPr>
          <w:rFonts w:eastAsia="Times New Roman"/>
          <w:szCs w:val="20"/>
          <w:lang w:val="en-US" w:eastAsia="en-US"/>
        </w:rPr>
      </w:pPr>
      <w:hyperlink r:id="rId73" w:history="1">
        <w:r w:rsidR="004D4EED" w:rsidRPr="004D4EED">
          <w:rPr>
            <w:rFonts w:eastAsia="Times New Roman"/>
            <w:color w:val="0563C1"/>
            <w:szCs w:val="20"/>
            <w:u w:val="single"/>
            <w:lang w:val="en-US" w:eastAsia="en-US"/>
          </w:rPr>
          <w:t>https://datatracker.ietf.org/meeting/103/materials/slides-103-rtgarea-lsvr-update</w:t>
        </w:r>
      </w:hyperlink>
    </w:p>
    <w:p w14:paraId="1A0FC56C" w14:textId="77777777" w:rsidR="004D4EED" w:rsidRPr="004D4EED" w:rsidRDefault="004D4EED" w:rsidP="004D4EED">
      <w:pPr>
        <w:overflowPunct w:val="0"/>
        <w:autoSpaceDE w:val="0"/>
        <w:autoSpaceDN w:val="0"/>
        <w:adjustRightInd w:val="0"/>
        <w:ind w:left="720"/>
        <w:contextualSpacing/>
        <w:textAlignment w:val="baseline"/>
        <w:rPr>
          <w:rFonts w:eastAsia="Times New Roman"/>
          <w:szCs w:val="20"/>
          <w:lang w:val="en-US" w:eastAsia="en-US"/>
        </w:rPr>
      </w:pPr>
    </w:p>
    <w:p w14:paraId="6A157B5A" w14:textId="77777777" w:rsidR="004D4EED" w:rsidRPr="004D4EED" w:rsidRDefault="004D4EED" w:rsidP="004D4EED">
      <w:pPr>
        <w:numPr>
          <w:ilvl w:val="0"/>
          <w:numId w:val="53"/>
        </w:numPr>
        <w:overflowPunct w:val="0"/>
        <w:autoSpaceDE w:val="0"/>
        <w:autoSpaceDN w:val="0"/>
        <w:adjustRightInd w:val="0"/>
        <w:contextualSpacing/>
        <w:textAlignment w:val="baseline"/>
        <w:rPr>
          <w:rFonts w:eastAsia="Times New Roman"/>
          <w:szCs w:val="20"/>
          <w:lang w:eastAsia="en-US"/>
        </w:rPr>
      </w:pPr>
      <w:r w:rsidRPr="004D4EED">
        <w:rPr>
          <w:rFonts w:eastAsia="Times New Roman"/>
          <w:szCs w:val="20"/>
          <w:lang w:eastAsia="en-US"/>
        </w:rPr>
        <w:t>SCION</w:t>
      </w:r>
    </w:p>
    <w:p w14:paraId="552A1199" w14:textId="77777777" w:rsidR="004D4EED" w:rsidRPr="004D4EED" w:rsidRDefault="004D4EED" w:rsidP="004D4EED">
      <w:pPr>
        <w:ind w:left="720"/>
        <w:rPr>
          <w:rFonts w:eastAsia="Times New Roman"/>
          <w:color w:val="000000"/>
          <w:lang w:val="en-US" w:eastAsia="zh-CN"/>
        </w:rPr>
      </w:pPr>
      <w:r w:rsidRPr="004D4EED">
        <w:rPr>
          <w:rFonts w:eastAsia="Times New Roman"/>
          <w:color w:val="000000"/>
          <w:lang w:val="en-US" w:eastAsia="zh-CN"/>
        </w:rPr>
        <w:t>The SCION (Scalability, Control, and Isolation on Next-Generation Networks) inter-domain network architecture has been designed to address security and scalability issues and provides an alternative to today’s BGP. SCION combines a globally distributed public key infrastructure, a way to efficiently derive symmetric keys between any network entities, and the forwarding approach of packet-carried</w:t>
      </w:r>
      <w:r w:rsidRPr="004D4EED">
        <w:rPr>
          <w:rFonts w:eastAsia="Times New Roman"/>
          <w:color w:val="000000"/>
          <w:lang w:val="en-US" w:eastAsia="zh-CN"/>
        </w:rPr>
        <w:br/>
        <w:t>forwarding state. Instead of relying on lookup tables, the forwarding path is encoded in the header of the packet. Each router verifies a message authentication code with a symmetric cryptographic key before forwarding.</w:t>
      </w:r>
      <w:r w:rsidRPr="004D4EED">
        <w:rPr>
          <w:rFonts w:eastAsia="Times New Roman"/>
          <w:color w:val="000000"/>
          <w:lang w:val="en-US" w:eastAsia="zh-CN"/>
        </w:rPr>
        <w:br/>
      </w:r>
    </w:p>
    <w:p w14:paraId="49F1F59F" w14:textId="77777777" w:rsidR="004D4EED" w:rsidRPr="004D4EED" w:rsidRDefault="004D4EED" w:rsidP="004D4EED">
      <w:pPr>
        <w:spacing w:before="0"/>
        <w:ind w:left="720"/>
        <w:contextualSpacing/>
        <w:jc w:val="center"/>
        <w:rPr>
          <w:rFonts w:ascii="-webkit-standard" w:eastAsia="Times New Roman" w:hAnsi="-webkit-standard"/>
          <w:color w:val="000000"/>
          <w:lang w:val="en-US" w:eastAsia="zh-CN"/>
        </w:rPr>
      </w:pPr>
      <w:r w:rsidRPr="004D4EED">
        <w:rPr>
          <w:rFonts w:ascii="-webkit-standard" w:eastAsia="Times New Roman" w:hAnsi="-webkit-standard"/>
          <w:noProof/>
          <w:color w:val="000000"/>
          <w:lang w:val="en-US" w:eastAsia="en-US"/>
        </w:rPr>
        <w:drawing>
          <wp:inline distT="0" distB="0" distL="0" distR="0" wp14:anchorId="28CAF91D" wp14:editId="212D31AC">
            <wp:extent cx="4754880" cy="3646444"/>
            <wp:effectExtent l="0" t="0" r="7620" b="0"/>
            <wp:docPr id="86923" name="Picture 8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09 at 9.49.11 PM.png"/>
                    <pic:cNvPicPr/>
                  </pic:nvPicPr>
                  <pic:blipFill>
                    <a:blip r:embed="rId74">
                      <a:extLst>
                        <a:ext uri="{28A0092B-C50C-407E-A947-70E740481C1C}">
                          <a14:useLocalDpi xmlns:a14="http://schemas.microsoft.com/office/drawing/2010/main" val="0"/>
                        </a:ext>
                      </a:extLst>
                    </a:blip>
                    <a:stretch>
                      <a:fillRect/>
                    </a:stretch>
                  </pic:blipFill>
                  <pic:spPr>
                    <a:xfrm>
                      <a:off x="0" y="0"/>
                      <a:ext cx="4808268" cy="3687386"/>
                    </a:xfrm>
                    <a:prstGeom prst="rect">
                      <a:avLst/>
                    </a:prstGeom>
                  </pic:spPr>
                </pic:pic>
              </a:graphicData>
            </a:graphic>
          </wp:inline>
        </w:drawing>
      </w:r>
    </w:p>
    <w:p w14:paraId="48A6349B" w14:textId="77777777" w:rsidR="005C63DA" w:rsidRDefault="005C63DA" w:rsidP="004D4EED">
      <w:pPr>
        <w:spacing w:before="0"/>
        <w:ind w:left="720"/>
        <w:contextualSpacing/>
        <w:jc w:val="center"/>
        <w:rPr>
          <w:ins w:id="885" w:author="Toy, Mehmet" w:date="2020-04-16T20:02:00Z"/>
          <w:rFonts w:eastAsia="Times New Roman"/>
          <w:b/>
          <w:bCs/>
          <w:lang w:val="en-US" w:eastAsia="en-US"/>
        </w:rPr>
      </w:pPr>
    </w:p>
    <w:p w14:paraId="6268A2D6" w14:textId="5D5CB55A" w:rsidR="004D4EED" w:rsidRPr="004D4EED" w:rsidRDefault="005C63DA" w:rsidP="004D4EED">
      <w:pPr>
        <w:spacing w:before="0"/>
        <w:ind w:left="720"/>
        <w:contextualSpacing/>
        <w:jc w:val="center"/>
        <w:rPr>
          <w:rFonts w:eastAsia="Times New Roman"/>
          <w:color w:val="000000"/>
          <w:lang w:val="en-US" w:eastAsia="zh-CN"/>
        </w:rPr>
      </w:pPr>
      <w:bookmarkStart w:id="886" w:name="_Toc3820891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ins w:id="887" w:author="Toy, Mehmet" w:date="2020-04-16T20:01:00Z">
        <w:r>
          <w:rPr>
            <w:rFonts w:eastAsia="Times New Roman"/>
            <w:b/>
            <w:bCs/>
            <w:noProof/>
            <w:lang w:val="en-US" w:eastAsia="en-US"/>
          </w:rPr>
          <w:t>51</w:t>
        </w:r>
      </w:ins>
      <w:del w:id="888" w:author="Toy, Mehmet" w:date="2020-04-16T20:01:00Z">
        <w:r w:rsidDel="005C63DA">
          <w:rPr>
            <w:rFonts w:eastAsia="Times New Roman"/>
            <w:b/>
            <w:bCs/>
            <w:noProof/>
            <w:lang w:val="en-US" w:eastAsia="en-US"/>
          </w:rPr>
          <w:delText>48</w:delText>
        </w:r>
      </w:del>
      <w:r w:rsidRPr="006E0536">
        <w:rPr>
          <w:rFonts w:eastAsia="Times New Roman"/>
          <w:b/>
          <w:bCs/>
          <w:lang w:val="en-US" w:eastAsia="en-US"/>
        </w:rPr>
        <w:fldChar w:fldCharType="end"/>
      </w:r>
      <w:del w:id="889" w:author="Toy, Mehmet" w:date="2020-04-16T20:01:00Z">
        <w:r w:rsidR="004D4EED" w:rsidRPr="004D4EED" w:rsidDel="005C63DA">
          <w:rPr>
            <w:rFonts w:eastAsia="Times New Roman"/>
            <w:color w:val="000000"/>
            <w:lang w:val="en-US" w:eastAsia="zh-CN"/>
          </w:rPr>
          <w:delText>Figure X</w:delText>
        </w:r>
      </w:del>
      <w:r w:rsidR="004D4EED" w:rsidRPr="004D4EED">
        <w:rPr>
          <w:rFonts w:eastAsia="Times New Roman"/>
          <w:color w:val="000000"/>
          <w:lang w:val="en-US" w:eastAsia="zh-CN"/>
        </w:rPr>
        <w:t>. SCION Architecture Overview</w:t>
      </w:r>
      <w:bookmarkEnd w:id="886"/>
    </w:p>
    <w:p w14:paraId="50206CE4" w14:textId="77777777" w:rsidR="00D00A46" w:rsidRDefault="00D00A46" w:rsidP="004D4EED">
      <w:pPr>
        <w:spacing w:before="0"/>
        <w:ind w:left="720"/>
        <w:contextualSpacing/>
        <w:rPr>
          <w:ins w:id="890" w:author="Stewart Bryant" w:date="2020-04-21T13:03:00Z"/>
        </w:rPr>
      </w:pPr>
    </w:p>
    <w:p w14:paraId="633BCFEB" w14:textId="69923B95" w:rsidR="004D4EED" w:rsidRPr="004D4EED" w:rsidRDefault="00D00A46" w:rsidP="004D4EED">
      <w:pPr>
        <w:spacing w:before="0"/>
        <w:ind w:left="720"/>
        <w:contextualSpacing/>
        <w:rPr>
          <w:rFonts w:eastAsia="Times New Roman"/>
          <w:color w:val="000000"/>
          <w:lang w:val="en-US" w:eastAsia="zh-CN"/>
        </w:rPr>
      </w:pPr>
      <w:ins w:id="891" w:author="Stewart Bryant" w:date="2020-04-21T13:03:00Z">
        <w:r>
          <w:lastRenderedPageBreak/>
          <w:t xml:space="preserve">A </w:t>
        </w:r>
        <w:del w:id="892" w:author="Yingzhen Qu" w:date="2020-05-04T12:38:00Z">
          <w:r w:rsidDel="00796E0C">
            <w:delText>dscription</w:delText>
          </w:r>
        </w:del>
      </w:ins>
      <w:ins w:id="893" w:author="Yingzhen Qu" w:date="2020-05-04T12:38:00Z">
        <w:r w:rsidR="00796E0C">
          <w:t>description</w:t>
        </w:r>
      </w:ins>
      <w:ins w:id="894" w:author="Stewart Bryant" w:date="2020-04-21T13:03:00Z">
        <w:r>
          <w:t xml:space="preserve"> of SCION can be found at </w:t>
        </w:r>
      </w:ins>
      <w:ins w:id="895" w:author="Stewart Bryant" w:date="2020-04-21T13:04:00Z">
        <w:r>
          <w:rPr>
            <w:rFonts w:eastAsia="Times New Roman"/>
            <w:color w:val="0563C1"/>
            <w:sz w:val="21"/>
            <w:szCs w:val="21"/>
            <w:u w:val="single"/>
            <w:lang w:val="en-US" w:eastAsia="zh-CN"/>
          </w:rPr>
          <w:fldChar w:fldCharType="begin"/>
        </w:r>
        <w:r>
          <w:rPr>
            <w:rFonts w:eastAsia="Times New Roman"/>
            <w:color w:val="0563C1"/>
            <w:sz w:val="21"/>
            <w:szCs w:val="21"/>
            <w:u w:val="single"/>
            <w:lang w:val="en-US" w:eastAsia="zh-CN"/>
          </w:rPr>
          <w:instrText xml:space="preserve"> HYPERLINK "</w:instrText>
        </w:r>
      </w:ins>
      <w:r w:rsidRPr="004D4EED">
        <w:rPr>
          <w:rFonts w:eastAsia="Times New Roman"/>
          <w:color w:val="0563C1"/>
          <w:sz w:val="21"/>
          <w:szCs w:val="21"/>
          <w:u w:val="single"/>
          <w:lang w:val="en-US" w:eastAsia="zh-CN"/>
        </w:rPr>
        <w:instrText>https://www.scion-architecture.net/pdf/2017-SCION-CACM.pdf</w:instrText>
      </w:r>
      <w:ins w:id="896" w:author="Stewart Bryant" w:date="2020-04-21T13:04:00Z">
        <w:r>
          <w:rPr>
            <w:rFonts w:eastAsia="Times New Roman"/>
            <w:color w:val="0563C1"/>
            <w:sz w:val="21"/>
            <w:szCs w:val="21"/>
            <w:u w:val="single"/>
            <w:lang w:val="en-US" w:eastAsia="zh-CN"/>
          </w:rPr>
          <w:instrText xml:space="preserve">" </w:instrText>
        </w:r>
        <w:r>
          <w:rPr>
            <w:rFonts w:eastAsia="Times New Roman"/>
            <w:color w:val="0563C1"/>
            <w:sz w:val="21"/>
            <w:szCs w:val="21"/>
            <w:u w:val="single"/>
            <w:lang w:val="en-US" w:eastAsia="zh-CN"/>
          </w:rPr>
          <w:fldChar w:fldCharType="separate"/>
        </w:r>
      </w:ins>
      <w:r w:rsidRPr="00114114">
        <w:rPr>
          <w:rStyle w:val="Hyperlink"/>
          <w:rFonts w:ascii="Times New Roman" w:eastAsia="Times New Roman" w:hAnsi="Times New Roman"/>
          <w:sz w:val="21"/>
          <w:szCs w:val="21"/>
          <w:lang w:val="en-US" w:eastAsia="zh-CN"/>
        </w:rPr>
        <w:t>https://www.scion-architecture.net/pdf/2017-SCION-CACM.pdf</w:t>
      </w:r>
      <w:ins w:id="897" w:author="Stewart Bryant" w:date="2020-04-21T13:04:00Z">
        <w:r>
          <w:rPr>
            <w:rFonts w:eastAsia="Times New Roman"/>
            <w:color w:val="0563C1"/>
            <w:sz w:val="21"/>
            <w:szCs w:val="21"/>
            <w:u w:val="single"/>
            <w:lang w:val="en-US" w:eastAsia="zh-CN"/>
          </w:rPr>
          <w:fldChar w:fldCharType="end"/>
        </w:r>
      </w:ins>
    </w:p>
    <w:p w14:paraId="08A464F5" w14:textId="5023A488" w:rsidR="004D4EED" w:rsidRPr="004D4EED" w:rsidDel="00233EC4" w:rsidRDefault="004D4EED" w:rsidP="004D4EED">
      <w:pPr>
        <w:spacing w:before="0"/>
        <w:ind w:left="720"/>
        <w:contextualSpacing/>
        <w:rPr>
          <w:del w:id="898" w:author="Toy, Mehmet" w:date="2020-04-16T20:13:00Z"/>
          <w:rFonts w:eastAsia="Times New Roman"/>
          <w:color w:val="000000"/>
          <w:lang w:val="en-US" w:eastAsia="zh-CN"/>
        </w:rPr>
      </w:pPr>
      <w:r w:rsidRPr="004D4EED">
        <w:rPr>
          <w:rFonts w:eastAsia="Times New Roman"/>
          <w:color w:val="000000"/>
          <w:lang w:val="en-US" w:eastAsia="zh-CN"/>
        </w:rPr>
        <w:br/>
      </w:r>
      <w:commentRangeStart w:id="899"/>
      <w:r w:rsidRPr="004D4EED">
        <w:rPr>
          <w:rFonts w:eastAsia="Times New Roman"/>
          <w:color w:val="000000"/>
          <w:lang w:val="en-US" w:eastAsia="zh-CN"/>
        </w:rPr>
        <w:t xml:space="preserve">The SCION internet architecture provides a fundamentally clean-slate approach to multipath communication: at the control plane the routing system discovers a variety of AS-level path segments (which can also differ in the interface or links connecting neighboring </w:t>
      </w:r>
      <w:proofErr w:type="spellStart"/>
      <w:r w:rsidRPr="004D4EED">
        <w:rPr>
          <w:rFonts w:eastAsia="Times New Roman"/>
          <w:color w:val="000000"/>
          <w:lang w:val="en-US" w:eastAsia="zh-CN"/>
        </w:rPr>
        <w:t>ASes</w:t>
      </w:r>
      <w:proofErr w:type="spellEnd"/>
      <w:r w:rsidRPr="004D4EED">
        <w:rPr>
          <w:rFonts w:eastAsia="Times New Roman"/>
          <w:color w:val="000000"/>
          <w:lang w:val="en-US" w:eastAsia="zh-CN"/>
        </w:rPr>
        <w:t>), which are globally disseminated through a path server infrastructure; at the data plane, cryptographically protected packet-carried state encodes the AS sequence and the AS-to-AS interfaces in the packet header.</w:t>
      </w:r>
      <w:r w:rsidRPr="004D4EED">
        <w:rPr>
          <w:rFonts w:eastAsia="Times New Roman"/>
          <w:color w:val="000000"/>
          <w:lang w:val="en-US" w:eastAsia="zh-CN"/>
        </w:rPr>
        <w:br/>
      </w:r>
      <w:commentRangeEnd w:id="899"/>
      <w:r w:rsidR="00D00A46">
        <w:rPr>
          <w:rStyle w:val="CommentReference"/>
          <w:rFonts w:eastAsia="Times New Roman"/>
          <w:lang w:val="en-US" w:eastAsia="en-US"/>
        </w:rPr>
        <w:commentReference w:id="899"/>
      </w:r>
      <w:r w:rsidRPr="004D4EED">
        <w:rPr>
          <w:rFonts w:eastAsia="Times New Roman"/>
          <w:color w:val="000000"/>
          <w:lang w:val="en-US" w:eastAsia="zh-CN"/>
        </w:rPr>
        <w:br/>
        <w:t>End-hosts fetch viable path segments from the path server infrastructure, and construct the exact forwarding route themselves by combining those path segments. The architecture ensures that a variety of combinations among the path segments are feasible, while cryptographic protections prevent unauthorized combinations or</w:t>
      </w:r>
      <w:r w:rsidRPr="004D4EED">
        <w:rPr>
          <w:rFonts w:eastAsia="Times New Roman"/>
          <w:color w:val="000000"/>
          <w:lang w:val="en-US" w:eastAsia="zh-CN"/>
        </w:rPr>
        <w:br/>
        <w:t>path-segment alteration. The architecture further enables path validation, providing per-packet verifiable guarantees on the path traversed.</w:t>
      </w:r>
      <w:r w:rsidRPr="004D4EED">
        <w:rPr>
          <w:rFonts w:eastAsia="Times New Roman"/>
          <w:color w:val="000000"/>
          <w:lang w:val="en-US" w:eastAsia="zh-CN"/>
        </w:rPr>
        <w:br/>
      </w:r>
      <w:r w:rsidRPr="004D4EED">
        <w:rPr>
          <w:rFonts w:eastAsia="Times New Roman"/>
          <w:color w:val="000000"/>
          <w:lang w:val="en-US" w:eastAsia="zh-CN"/>
        </w:rPr>
        <w:br/>
        <w:t xml:space="preserve">SCION’s intrinsic multipath communication provides a natural defense against distributed denial of service (DDoS) attacks. An attacker must congest all paths instead of only one, which increases the needed attack capacity and complicates the attack since access to all paths must be prevented. Further, an AS can choose not to publicly announce some of its path-segments at the path servers, but still share them with select communication partners “out of band”. The ability to use such “hidden” path segments as part of multipath communication guarantees the existence of a </w:t>
      </w:r>
      <w:proofErr w:type="spellStart"/>
      <w:r w:rsidRPr="004D4EED">
        <w:rPr>
          <w:rFonts w:eastAsia="Times New Roman"/>
          <w:color w:val="000000"/>
          <w:lang w:val="en-US" w:eastAsia="zh-CN"/>
        </w:rPr>
        <w:t>fall-back</w:t>
      </w:r>
      <w:proofErr w:type="spellEnd"/>
      <w:r w:rsidRPr="004D4EED">
        <w:rPr>
          <w:rFonts w:eastAsia="Times New Roman"/>
          <w:color w:val="000000"/>
          <w:lang w:val="en-US" w:eastAsia="zh-CN"/>
        </w:rPr>
        <w:t xml:space="preserve"> path that is not publicly known, and therefore cannot be clogged through a DDoS attack.</w:t>
      </w:r>
      <w:del w:id="900" w:author="Stewart Bryant" w:date="2020-04-21T13:06:00Z">
        <w:r w:rsidRPr="004D4EED" w:rsidDel="00D00A46">
          <w:rPr>
            <w:rFonts w:eastAsia="Times New Roman"/>
            <w:color w:val="000000"/>
            <w:lang w:val="en-US" w:eastAsia="zh-CN"/>
          </w:rPr>
          <w:delText>uy</w:delText>
        </w:r>
      </w:del>
    </w:p>
    <w:p w14:paraId="457F0B18" w14:textId="77777777" w:rsidR="005C4D7C" w:rsidRDefault="005C4D7C">
      <w:pPr>
        <w:spacing w:before="0"/>
        <w:ind w:left="720"/>
        <w:contextualSpacing/>
        <w:pPrChange w:id="901" w:author="Toy, Mehmet" w:date="2020-04-16T20:13:00Z">
          <w:pPr>
            <w:pStyle w:val="NormalWeb"/>
          </w:pPr>
        </w:pPrChange>
      </w:pPr>
    </w:p>
    <w:p w14:paraId="7B365905" w14:textId="3D071C0B" w:rsidR="004B3787" w:rsidRPr="00A04F7F" w:rsidRDefault="00AB3A8E" w:rsidP="009C4E22">
      <w:pPr>
        <w:pStyle w:val="ListParagraph"/>
        <w:numPr>
          <w:ilvl w:val="0"/>
          <w:numId w:val="66"/>
        </w:numPr>
        <w:ind w:left="720"/>
        <w:outlineLvl w:val="0"/>
        <w:rPr>
          <w:rFonts w:asciiTheme="majorBidi" w:hAnsiTheme="majorBidi" w:cstheme="majorBidi"/>
          <w:b/>
        </w:rPr>
      </w:pPr>
      <w:bookmarkStart w:id="902" w:name="_Toc38216014"/>
      <w:del w:id="903" w:author="Yingzhen Qu" w:date="2020-05-04T12:50:00Z">
        <w:r w:rsidRPr="00A04F7F" w:rsidDel="00571D86">
          <w:rPr>
            <w:rFonts w:asciiTheme="majorBidi" w:hAnsiTheme="majorBidi" w:cstheme="majorBidi"/>
            <w:b/>
          </w:rPr>
          <w:delText>Security ,</w:delText>
        </w:r>
      </w:del>
      <w:ins w:id="904" w:author="Yingzhen Qu" w:date="2020-05-04T12:50:00Z">
        <w:r w:rsidR="00571D86" w:rsidRPr="00A04F7F">
          <w:rPr>
            <w:rFonts w:asciiTheme="majorBidi" w:hAnsiTheme="majorBidi" w:cstheme="majorBidi"/>
            <w:b/>
          </w:rPr>
          <w:t>Security,</w:t>
        </w:r>
      </w:ins>
      <w:r w:rsidRPr="00A04F7F">
        <w:rPr>
          <w:rFonts w:asciiTheme="majorBidi" w:hAnsiTheme="majorBidi" w:cstheme="majorBidi"/>
          <w:b/>
        </w:rPr>
        <w:t xml:space="preserve"> Privacy and Trust</w:t>
      </w:r>
      <w:bookmarkEnd w:id="902"/>
      <w:r w:rsidRPr="00A04F7F">
        <w:rPr>
          <w:rFonts w:asciiTheme="majorBidi" w:hAnsiTheme="majorBidi" w:cstheme="majorBidi"/>
          <w:b/>
        </w:rPr>
        <w:t xml:space="preserve"> </w:t>
      </w:r>
    </w:p>
    <w:p w14:paraId="22F85E92" w14:textId="77777777" w:rsidR="004B3787" w:rsidRDefault="004B3787" w:rsidP="001970BF">
      <w:pPr>
        <w:widowControl w:val="0"/>
        <w:spacing w:before="0" w:afterLines="50" w:after="120"/>
        <w:jc w:val="both"/>
        <w:rPr>
          <w:rFonts w:ascii="Calibri" w:eastAsia="SimSun" w:hAnsi="Calibri"/>
          <w:kern w:val="2"/>
          <w:sz w:val="21"/>
          <w:szCs w:val="22"/>
          <w:lang w:val="en-US" w:eastAsia="zh-CN"/>
        </w:rPr>
      </w:pPr>
    </w:p>
    <w:p w14:paraId="3CBC0B9A" w14:textId="77777777" w:rsidR="001970BF" w:rsidRPr="00300C45" w:rsidRDefault="001970BF" w:rsidP="001970BF">
      <w:pPr>
        <w:widowControl w:val="0"/>
        <w:spacing w:before="0" w:afterLines="50" w:after="120"/>
        <w:jc w:val="both"/>
        <w:rPr>
          <w:rFonts w:eastAsia="SimSun"/>
          <w:kern w:val="2"/>
          <w:lang w:val="en-US" w:eastAsia="zh-CN"/>
          <w:rPrChange w:id="905"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906" w:author="Toy, Mehmet" w:date="2020-04-19T15:55:00Z">
            <w:rPr>
              <w:rFonts w:ascii="Calibri" w:eastAsia="SimSun" w:hAnsi="Calibri"/>
              <w:kern w:val="2"/>
              <w:sz w:val="21"/>
              <w:szCs w:val="22"/>
              <w:lang w:val="en-US" w:eastAsia="zh-CN"/>
            </w:rPr>
          </w:rPrChange>
        </w:rPr>
        <w:t>Given the broad scale of Security, Privacy and Trust, we need to properly scope these notions and to define them. First off, we are going to consider these notions mainly in the context of inter-domain network infrastructures -- as the challenges are much reduced in an intra-domain context, which is typically under single administrative control. We consider the security and trust of end-hosts and the privacy of data stored on end-hosts to be out of scope for this document. We do consider the security of network infrastructure devices, however, as their compromise can result in threats to network security. We will focus on network properties and not on individual services, unless the services are directly relevant to achieve the properties we seek.</w:t>
      </w:r>
    </w:p>
    <w:p w14:paraId="1515E106" w14:textId="77777777" w:rsidR="001970BF" w:rsidRPr="00300C45" w:rsidRDefault="001970BF" w:rsidP="001970BF">
      <w:pPr>
        <w:widowControl w:val="0"/>
        <w:spacing w:before="0" w:afterLines="50" w:after="120"/>
        <w:jc w:val="both"/>
        <w:rPr>
          <w:rFonts w:eastAsia="SimSun"/>
          <w:kern w:val="2"/>
          <w:lang w:val="en-US" w:eastAsia="zh-CN"/>
          <w:rPrChange w:id="907"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908" w:author="Toy, Mehmet" w:date="2020-04-19T15:55:00Z">
            <w:rPr>
              <w:rFonts w:ascii="Calibri" w:eastAsia="SimSun" w:hAnsi="Calibri"/>
              <w:kern w:val="2"/>
              <w:sz w:val="21"/>
              <w:szCs w:val="22"/>
              <w:lang w:val="en-US" w:eastAsia="zh-CN"/>
            </w:rPr>
          </w:rPrChange>
        </w:rPr>
        <w:t>We pursue security in terms of these network properties: A network is considered secure if it can achieve the desired properties even in presence of an active adversary. One prominent such property is availability, i.e., the control-, data-, management-, and configuration-planes should be protected such that an adversary cannot disrupt basic communication connectivity. Another important property is trust, which we understand here as the capability of network nodes to verify origin and content authenticity of messages passed through the network. Furthermore, a desirable, but hardly achievable property is privacy, treated here as the capability of nodes to communicate without outsiders identifying the parties of the communication.</w:t>
      </w:r>
    </w:p>
    <w:p w14:paraId="03666100" w14:textId="77777777" w:rsidR="001970BF" w:rsidRPr="00300C45" w:rsidRDefault="001970BF" w:rsidP="001970BF">
      <w:pPr>
        <w:widowControl w:val="0"/>
        <w:spacing w:before="0" w:afterLines="50" w:after="120"/>
        <w:jc w:val="both"/>
        <w:rPr>
          <w:rFonts w:eastAsia="SimSun"/>
          <w:kern w:val="2"/>
          <w:lang w:val="en-US" w:eastAsia="zh-CN"/>
          <w:rPrChange w:id="909"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910" w:author="Toy, Mehmet" w:date="2020-04-19T15:55:00Z">
            <w:rPr>
              <w:rFonts w:ascii="Calibri" w:eastAsia="SimSun" w:hAnsi="Calibri"/>
              <w:kern w:val="2"/>
              <w:sz w:val="21"/>
              <w:szCs w:val="22"/>
              <w:lang w:val="en-US" w:eastAsia="zh-CN"/>
            </w:rPr>
          </w:rPrChange>
        </w:rPr>
        <w:t xml:space="preserve">In order to concretize the notions of security, privacy and trust, we state the goals of a secure inter-domain network infrastructure in Section </w:t>
      </w:r>
      <w:r w:rsidRPr="00300C45">
        <w:rPr>
          <w:rFonts w:eastAsia="SimSun"/>
          <w:kern w:val="2"/>
          <w:lang w:val="en-US" w:eastAsia="zh-CN"/>
          <w:rPrChange w:id="911"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912" w:author="Toy, Mehmet" w:date="2020-04-19T15:55:00Z">
            <w:rPr>
              <w:rFonts w:ascii="Calibri" w:eastAsia="SimSun" w:hAnsi="Calibri"/>
              <w:kern w:val="2"/>
              <w:sz w:val="21"/>
              <w:szCs w:val="22"/>
              <w:lang w:val="en-US" w:eastAsia="zh-CN"/>
            </w:rPr>
          </w:rPrChange>
        </w:rPr>
        <w:instrText xml:space="preserve"> REF _Ref33599050 \r \h  \* MERGEFORMAT </w:instrText>
      </w:r>
      <w:r w:rsidRPr="00300C45">
        <w:rPr>
          <w:rFonts w:eastAsia="SimSun"/>
          <w:kern w:val="2"/>
          <w:lang w:val="en-US" w:eastAsia="zh-CN"/>
          <w:rPrChange w:id="913" w:author="Toy, Mehmet" w:date="2020-04-19T15:55:00Z">
            <w:rPr>
              <w:rFonts w:eastAsia="SimSun"/>
              <w:kern w:val="2"/>
              <w:lang w:val="en-US" w:eastAsia="zh-CN"/>
            </w:rPr>
          </w:rPrChange>
        </w:rPr>
      </w:r>
      <w:r w:rsidRPr="00300C45">
        <w:rPr>
          <w:rFonts w:eastAsia="SimSun"/>
          <w:kern w:val="2"/>
          <w:lang w:val="en-US" w:eastAsia="zh-CN"/>
          <w:rPrChange w:id="914"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915" w:author="Toy, Mehmet" w:date="2020-04-19T15:55:00Z">
            <w:rPr>
              <w:rFonts w:ascii="Calibri" w:eastAsia="SimSun" w:hAnsi="Calibri"/>
              <w:kern w:val="2"/>
              <w:sz w:val="21"/>
              <w:szCs w:val="22"/>
              <w:lang w:val="en-US" w:eastAsia="zh-CN"/>
            </w:rPr>
          </w:rPrChange>
        </w:rPr>
        <w:t>10.1</w:t>
      </w:r>
      <w:r w:rsidRPr="00300C45">
        <w:rPr>
          <w:rFonts w:eastAsia="SimSun"/>
          <w:kern w:val="2"/>
          <w:lang w:val="en-US" w:eastAsia="zh-CN"/>
          <w:rPrChange w:id="916"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917" w:author="Toy, Mehmet" w:date="2020-04-19T15:55:00Z">
            <w:rPr>
              <w:rFonts w:ascii="Calibri" w:eastAsia="SimSun" w:hAnsi="Calibri"/>
              <w:kern w:val="2"/>
              <w:sz w:val="21"/>
              <w:szCs w:val="22"/>
              <w:lang w:val="en-US" w:eastAsia="zh-CN"/>
            </w:rPr>
          </w:rPrChange>
        </w:rPr>
        <w:t xml:space="preserve">. While pursuing these goals, a number of requirements has to be respected, which are listed in Section </w:t>
      </w:r>
      <w:r w:rsidRPr="00300C45">
        <w:rPr>
          <w:rFonts w:eastAsia="SimSun"/>
          <w:kern w:val="2"/>
          <w:lang w:val="en-US" w:eastAsia="zh-CN"/>
          <w:rPrChange w:id="918"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919" w:author="Toy, Mehmet" w:date="2020-04-19T15:55:00Z">
            <w:rPr>
              <w:rFonts w:ascii="Calibri" w:eastAsia="SimSun" w:hAnsi="Calibri"/>
              <w:kern w:val="2"/>
              <w:sz w:val="21"/>
              <w:szCs w:val="22"/>
              <w:lang w:val="en-US" w:eastAsia="zh-CN"/>
            </w:rPr>
          </w:rPrChange>
        </w:rPr>
        <w:instrText xml:space="preserve"> REF _Ref33599684 \r \h  \* MERGEFORMAT </w:instrText>
      </w:r>
      <w:r w:rsidRPr="00300C45">
        <w:rPr>
          <w:rFonts w:eastAsia="SimSun"/>
          <w:kern w:val="2"/>
          <w:lang w:val="en-US" w:eastAsia="zh-CN"/>
          <w:rPrChange w:id="920" w:author="Toy, Mehmet" w:date="2020-04-19T15:55:00Z">
            <w:rPr>
              <w:rFonts w:eastAsia="SimSun"/>
              <w:kern w:val="2"/>
              <w:lang w:val="en-US" w:eastAsia="zh-CN"/>
            </w:rPr>
          </w:rPrChange>
        </w:rPr>
      </w:r>
      <w:r w:rsidRPr="00300C45">
        <w:rPr>
          <w:rFonts w:eastAsia="SimSun"/>
          <w:kern w:val="2"/>
          <w:lang w:val="en-US" w:eastAsia="zh-CN"/>
          <w:rPrChange w:id="921"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922" w:author="Toy, Mehmet" w:date="2020-04-19T15:55:00Z">
            <w:rPr>
              <w:rFonts w:ascii="Calibri" w:eastAsia="SimSun" w:hAnsi="Calibri"/>
              <w:kern w:val="2"/>
              <w:sz w:val="21"/>
              <w:szCs w:val="22"/>
              <w:lang w:val="en-US" w:eastAsia="zh-CN"/>
            </w:rPr>
          </w:rPrChange>
        </w:rPr>
        <w:t>10.2</w:t>
      </w:r>
      <w:r w:rsidRPr="00300C45">
        <w:rPr>
          <w:rFonts w:eastAsia="SimSun"/>
          <w:kern w:val="2"/>
          <w:lang w:val="en-US" w:eastAsia="zh-CN"/>
          <w:rPrChange w:id="923"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924" w:author="Toy, Mehmet" w:date="2020-04-19T15:55:00Z">
            <w:rPr>
              <w:rFonts w:ascii="Calibri" w:eastAsia="SimSun" w:hAnsi="Calibri"/>
              <w:kern w:val="2"/>
              <w:sz w:val="21"/>
              <w:szCs w:val="22"/>
              <w:lang w:val="en-US" w:eastAsia="zh-CN"/>
            </w:rPr>
          </w:rPrChange>
        </w:rPr>
        <w:t xml:space="preserve">. Finally, Section </w:t>
      </w:r>
      <w:r w:rsidRPr="00300C45">
        <w:rPr>
          <w:rFonts w:eastAsia="SimSun"/>
          <w:kern w:val="2"/>
          <w:lang w:val="en-US" w:eastAsia="zh-CN"/>
          <w:rPrChange w:id="925"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926" w:author="Toy, Mehmet" w:date="2020-04-19T15:55:00Z">
            <w:rPr>
              <w:rFonts w:ascii="Calibri" w:eastAsia="SimSun" w:hAnsi="Calibri"/>
              <w:kern w:val="2"/>
              <w:sz w:val="21"/>
              <w:szCs w:val="22"/>
              <w:lang w:val="en-US" w:eastAsia="zh-CN"/>
            </w:rPr>
          </w:rPrChange>
        </w:rPr>
        <w:instrText xml:space="preserve"> REF _Ref33599762 \r \h  \* MERGEFORMAT </w:instrText>
      </w:r>
      <w:r w:rsidRPr="00300C45">
        <w:rPr>
          <w:rFonts w:eastAsia="SimSun"/>
          <w:kern w:val="2"/>
          <w:lang w:val="en-US" w:eastAsia="zh-CN"/>
          <w:rPrChange w:id="927" w:author="Toy, Mehmet" w:date="2020-04-19T15:55:00Z">
            <w:rPr>
              <w:rFonts w:eastAsia="SimSun"/>
              <w:kern w:val="2"/>
              <w:lang w:val="en-US" w:eastAsia="zh-CN"/>
            </w:rPr>
          </w:rPrChange>
        </w:rPr>
      </w:r>
      <w:r w:rsidRPr="00300C45">
        <w:rPr>
          <w:rFonts w:eastAsia="SimSun"/>
          <w:kern w:val="2"/>
          <w:lang w:val="en-US" w:eastAsia="zh-CN"/>
          <w:rPrChange w:id="928"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929" w:author="Toy, Mehmet" w:date="2020-04-19T15:55:00Z">
            <w:rPr>
              <w:rFonts w:ascii="Calibri" w:eastAsia="SimSun" w:hAnsi="Calibri"/>
              <w:kern w:val="2"/>
              <w:sz w:val="21"/>
              <w:szCs w:val="22"/>
              <w:lang w:val="en-US" w:eastAsia="zh-CN"/>
            </w:rPr>
          </w:rPrChange>
        </w:rPr>
        <w:t>10.3</w:t>
      </w:r>
      <w:r w:rsidRPr="00300C45">
        <w:rPr>
          <w:rFonts w:eastAsia="SimSun"/>
          <w:kern w:val="2"/>
          <w:lang w:val="en-US" w:eastAsia="zh-CN"/>
          <w:rPrChange w:id="930"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931" w:author="Toy, Mehmet" w:date="2020-04-19T15:55:00Z">
            <w:rPr>
              <w:rFonts w:ascii="Calibri" w:eastAsia="SimSun" w:hAnsi="Calibri"/>
              <w:kern w:val="2"/>
              <w:sz w:val="21"/>
              <w:szCs w:val="22"/>
              <w:lang w:val="en-US" w:eastAsia="zh-CN"/>
            </w:rPr>
          </w:rPrChange>
        </w:rPr>
        <w:t xml:space="preserve"> sketches possible pathways for achieving security and trust under the mentioned requirements.</w:t>
      </w:r>
      <w:r w:rsidRPr="00300C45">
        <w:rPr>
          <w:rFonts w:eastAsia="SimSun"/>
          <w:kern w:val="2"/>
          <w:lang w:val="en-US" w:eastAsia="zh-CN"/>
          <w:rPrChange w:id="932" w:author="Toy, Mehmet" w:date="2020-04-19T15:55:00Z">
            <w:rPr>
              <w:rFonts w:ascii="Calibri" w:eastAsia="SimSun" w:hAnsi="Calibri"/>
              <w:kern w:val="2"/>
              <w:sz w:val="21"/>
              <w:szCs w:val="22"/>
              <w:lang w:val="en-US" w:eastAsia="zh-CN"/>
            </w:rPr>
          </w:rPrChange>
        </w:rPr>
        <w:br/>
      </w:r>
    </w:p>
    <w:p w14:paraId="09A3EADC" w14:textId="288680EB" w:rsidR="001970BF" w:rsidRPr="00300C45" w:rsidRDefault="001970BF" w:rsidP="009C4E22">
      <w:pPr>
        <w:widowControl w:val="0"/>
        <w:numPr>
          <w:ilvl w:val="1"/>
          <w:numId w:val="44"/>
        </w:numPr>
        <w:spacing w:before="0" w:afterLines="50" w:after="120"/>
        <w:ind w:left="922" w:hanging="562"/>
        <w:jc w:val="both"/>
        <w:outlineLvl w:val="1"/>
        <w:rPr>
          <w:rFonts w:eastAsia="SimSun"/>
          <w:b/>
          <w:bCs/>
          <w:kern w:val="2"/>
          <w:lang w:val="en-US" w:eastAsia="zh-CN"/>
          <w:rPrChange w:id="933" w:author="Toy, Mehmet" w:date="2020-04-19T15:55:00Z">
            <w:rPr>
              <w:rFonts w:ascii="Calibri" w:eastAsia="SimSun" w:hAnsi="Calibri"/>
              <w:b/>
              <w:bCs/>
              <w:kern w:val="2"/>
              <w:sz w:val="21"/>
              <w:szCs w:val="22"/>
              <w:lang w:val="en-US" w:eastAsia="zh-CN"/>
            </w:rPr>
          </w:rPrChange>
        </w:rPr>
      </w:pPr>
      <w:bookmarkStart w:id="934" w:name="_Ref33599050"/>
      <w:bookmarkStart w:id="935" w:name="_Toc38216015"/>
      <w:r w:rsidRPr="00300C45">
        <w:rPr>
          <w:rFonts w:eastAsia="SimSun"/>
          <w:b/>
          <w:bCs/>
          <w:kern w:val="2"/>
          <w:lang w:val="en-US" w:eastAsia="zh-CN"/>
          <w:rPrChange w:id="936" w:author="Toy, Mehmet" w:date="2020-04-19T15:55:00Z">
            <w:rPr>
              <w:rFonts w:ascii="Calibri" w:eastAsia="SimSun" w:hAnsi="Calibri"/>
              <w:b/>
              <w:bCs/>
              <w:kern w:val="2"/>
              <w:sz w:val="21"/>
              <w:szCs w:val="22"/>
              <w:lang w:val="en-US" w:eastAsia="zh-CN"/>
            </w:rPr>
          </w:rPrChange>
        </w:rPr>
        <w:t>Goals</w:t>
      </w:r>
      <w:bookmarkEnd w:id="934"/>
      <w:bookmarkEnd w:id="935"/>
    </w:p>
    <w:p w14:paraId="7075B3B0" w14:textId="77777777" w:rsidR="001970BF" w:rsidRPr="00300C45" w:rsidRDefault="001970BF" w:rsidP="001970BF">
      <w:pPr>
        <w:widowControl w:val="0"/>
        <w:spacing w:before="0" w:afterLines="50" w:after="120"/>
        <w:jc w:val="both"/>
        <w:rPr>
          <w:rFonts w:eastAsia="SimSun"/>
          <w:kern w:val="2"/>
          <w:lang w:val="en-US" w:eastAsia="zh-CN"/>
          <w:rPrChange w:id="937"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938" w:author="Toy, Mehmet" w:date="2020-04-19T15:55:00Z">
            <w:rPr>
              <w:rFonts w:ascii="Calibri" w:eastAsia="SimSun" w:hAnsi="Calibri"/>
              <w:kern w:val="2"/>
              <w:sz w:val="21"/>
              <w:szCs w:val="22"/>
              <w:lang w:val="en-US" w:eastAsia="zh-CN"/>
            </w:rPr>
          </w:rPrChange>
        </w:rPr>
        <w:t>According to the SubG-1’s output, the design of security, privacy and trust of Network 2030 should contain the following features:</w:t>
      </w:r>
    </w:p>
    <w:p w14:paraId="6E7B68DC" w14:textId="77777777" w:rsidR="001970BF" w:rsidRPr="00300C45" w:rsidRDefault="001970BF" w:rsidP="009C4E22">
      <w:pPr>
        <w:widowControl w:val="0"/>
        <w:numPr>
          <w:ilvl w:val="0"/>
          <w:numId w:val="39"/>
        </w:numPr>
        <w:spacing w:before="0" w:afterLines="50" w:after="120"/>
        <w:jc w:val="both"/>
        <w:rPr>
          <w:rFonts w:eastAsia="SimSun"/>
          <w:kern w:val="2"/>
          <w:lang w:val="en-US" w:eastAsia="zh-CN"/>
          <w:rPrChange w:id="939"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40" w:author="Toy, Mehmet" w:date="2020-04-19T15:55:00Z">
            <w:rPr>
              <w:rFonts w:ascii="Calibri" w:eastAsia="SimSun" w:hAnsi="Calibri"/>
              <w:b/>
              <w:bCs/>
              <w:kern w:val="2"/>
              <w:sz w:val="21"/>
              <w:szCs w:val="22"/>
              <w:lang w:val="en-US" w:eastAsia="zh-CN"/>
            </w:rPr>
          </w:rPrChange>
        </w:rPr>
        <w:t>Improved trust model:</w:t>
      </w:r>
      <w:r w:rsidRPr="00300C45">
        <w:rPr>
          <w:rFonts w:eastAsia="SimSun"/>
          <w:kern w:val="2"/>
          <w:lang w:val="en-US" w:eastAsia="zh-CN"/>
          <w:rPrChange w:id="941" w:author="Toy, Mehmet" w:date="2020-04-19T15:55:00Z">
            <w:rPr>
              <w:rFonts w:ascii="Calibri" w:eastAsia="SimSun" w:hAnsi="Calibri"/>
              <w:kern w:val="2"/>
              <w:sz w:val="21"/>
              <w:szCs w:val="22"/>
              <w:lang w:val="en-US" w:eastAsia="zh-CN"/>
            </w:rPr>
          </w:rPrChange>
        </w:rPr>
        <w:t xml:space="preserve"> A new network trust model should be deployed so that to provide decentralized verifiability. Based on the new model, the important network information, such as </w:t>
      </w:r>
      <w:r w:rsidRPr="00300C45">
        <w:rPr>
          <w:rFonts w:eastAsia="SimSun"/>
          <w:kern w:val="2"/>
          <w:lang w:val="en-US" w:eastAsia="zh-CN"/>
          <w:rPrChange w:id="942" w:author="Toy, Mehmet" w:date="2020-04-19T15:55:00Z">
            <w:rPr>
              <w:rFonts w:ascii="Calibri" w:eastAsia="SimSun" w:hAnsi="Calibri"/>
              <w:kern w:val="2"/>
              <w:sz w:val="21"/>
              <w:szCs w:val="22"/>
              <w:lang w:val="en-US" w:eastAsia="zh-CN"/>
            </w:rPr>
          </w:rPrChange>
        </w:rPr>
        <w:lastRenderedPageBreak/>
        <w:t>BGP, DNS and RPKI information can be verified in a more trustworthy way to prevent any single point of failure. The network trust model should also provide trust transparency, i.e., for any piece of information, a verifier should be able to identify all entities that have to be relied upon in order for the information to be trusted.</w:t>
      </w:r>
    </w:p>
    <w:p w14:paraId="0F72BEEE" w14:textId="77777777" w:rsidR="001970BF" w:rsidRPr="00300C45" w:rsidRDefault="001970BF" w:rsidP="009C4E22">
      <w:pPr>
        <w:widowControl w:val="0"/>
        <w:numPr>
          <w:ilvl w:val="0"/>
          <w:numId w:val="40"/>
        </w:numPr>
        <w:spacing w:before="0" w:afterLines="50" w:after="120"/>
        <w:jc w:val="both"/>
        <w:rPr>
          <w:rFonts w:eastAsia="SimSun"/>
          <w:kern w:val="2"/>
          <w:lang w:val="en-US" w:eastAsia="zh-CN"/>
          <w:rPrChange w:id="943"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44" w:author="Toy, Mehmet" w:date="2020-04-19T15:55:00Z">
            <w:rPr>
              <w:rFonts w:ascii="Calibri" w:eastAsia="SimSun" w:hAnsi="Calibri"/>
              <w:b/>
              <w:bCs/>
              <w:kern w:val="2"/>
              <w:sz w:val="21"/>
              <w:szCs w:val="22"/>
              <w:lang w:val="en-US" w:eastAsia="zh-CN"/>
            </w:rPr>
          </w:rPrChange>
        </w:rPr>
        <w:t>Efficient and scalable authentication mechanisms for AS and host-level information:</w:t>
      </w:r>
      <w:r w:rsidRPr="00300C45">
        <w:rPr>
          <w:rFonts w:eastAsia="SimSun"/>
          <w:kern w:val="2"/>
          <w:lang w:val="en-US" w:eastAsia="zh-CN"/>
          <w:rPrChange w:id="945" w:author="Toy, Mehmet" w:date="2020-04-19T15:55:00Z">
            <w:rPr>
              <w:rFonts w:ascii="Calibri" w:eastAsia="SimSun" w:hAnsi="Calibri"/>
              <w:kern w:val="2"/>
              <w:sz w:val="21"/>
              <w:szCs w:val="22"/>
              <w:lang w:val="en-US" w:eastAsia="zh-CN"/>
            </w:rPr>
          </w:rPrChange>
        </w:rPr>
        <w:t xml:space="preserve"> Such properties will prevent IP source address spoofing attacks, for instance. Such a service could enable a receiver to verify the origin of error packets.</w:t>
      </w:r>
    </w:p>
    <w:p w14:paraId="40135F71" w14:textId="77777777" w:rsidR="001970BF" w:rsidRPr="00300C45" w:rsidRDefault="001970BF" w:rsidP="009C4E22">
      <w:pPr>
        <w:widowControl w:val="0"/>
        <w:numPr>
          <w:ilvl w:val="0"/>
          <w:numId w:val="40"/>
        </w:numPr>
        <w:spacing w:before="0" w:afterLines="50" w:after="120"/>
        <w:jc w:val="both"/>
        <w:rPr>
          <w:rFonts w:eastAsia="SimSun"/>
          <w:kern w:val="2"/>
          <w:lang w:val="en-US" w:eastAsia="zh-CN"/>
          <w:rPrChange w:id="946"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47" w:author="Toy, Mehmet" w:date="2020-04-19T15:55:00Z">
            <w:rPr>
              <w:rFonts w:ascii="Calibri" w:eastAsia="SimSun" w:hAnsi="Calibri"/>
              <w:b/>
              <w:bCs/>
              <w:kern w:val="2"/>
              <w:sz w:val="21"/>
              <w:szCs w:val="22"/>
              <w:lang w:val="en-US" w:eastAsia="zh-CN"/>
            </w:rPr>
          </w:rPrChange>
        </w:rPr>
        <w:t>Pseudonymous sender/receiver privacy:</w:t>
      </w:r>
      <w:r w:rsidRPr="00300C45">
        <w:rPr>
          <w:rFonts w:eastAsia="SimSun"/>
          <w:kern w:val="2"/>
          <w:lang w:val="en-US" w:eastAsia="zh-CN"/>
          <w:rPrChange w:id="948" w:author="Toy, Mehmet" w:date="2020-04-19T15:55:00Z">
            <w:rPr>
              <w:rFonts w:ascii="Calibri" w:eastAsia="SimSun" w:hAnsi="Calibri"/>
              <w:kern w:val="2"/>
              <w:sz w:val="21"/>
              <w:szCs w:val="22"/>
              <w:lang w:val="en-US" w:eastAsia="zh-CN"/>
            </w:rPr>
          </w:rPrChange>
        </w:rPr>
        <w:t xml:space="preserve"> </w:t>
      </w:r>
      <w:commentRangeStart w:id="949"/>
      <w:r w:rsidRPr="00300C45">
        <w:rPr>
          <w:rFonts w:eastAsia="SimSun"/>
          <w:kern w:val="2"/>
          <w:lang w:val="en-US" w:eastAsia="zh-CN"/>
          <w:rPrChange w:id="950" w:author="Toy, Mehmet" w:date="2020-04-19T15:55:00Z">
            <w:rPr>
              <w:rFonts w:ascii="Calibri" w:eastAsia="SimSun" w:hAnsi="Calibri"/>
              <w:kern w:val="2"/>
              <w:sz w:val="21"/>
              <w:szCs w:val="22"/>
              <w:lang w:val="en-US" w:eastAsia="zh-CN"/>
            </w:rPr>
          </w:rPrChange>
        </w:rPr>
        <w:t xml:space="preserve">Untrusted nodes </w:t>
      </w:r>
      <w:commentRangeEnd w:id="949"/>
      <w:r w:rsidRPr="00300C45">
        <w:rPr>
          <w:rFonts w:eastAsia="SimSun"/>
          <w:kern w:val="2"/>
          <w:lang w:val="en-US" w:eastAsia="zh-CN"/>
          <w:rPrChange w:id="951" w:author="Toy, Mehmet" w:date="2020-04-19T15:55:00Z">
            <w:rPr>
              <w:rFonts w:ascii="Calibri" w:eastAsia="SimSun" w:hAnsi="Calibri"/>
              <w:kern w:val="2"/>
              <w:sz w:val="21"/>
              <w:szCs w:val="21"/>
              <w:lang w:val="en-US" w:eastAsia="zh-CN"/>
            </w:rPr>
          </w:rPrChange>
        </w:rPr>
        <w:commentReference w:id="949"/>
      </w:r>
      <w:r w:rsidRPr="00300C45">
        <w:rPr>
          <w:rFonts w:eastAsia="SimSun"/>
          <w:kern w:val="2"/>
          <w:lang w:val="en-US" w:eastAsia="zh-CN"/>
          <w:rPrChange w:id="952" w:author="Toy, Mehmet" w:date="2020-04-19T15:55:00Z">
            <w:rPr>
              <w:rFonts w:ascii="Calibri" w:eastAsia="SimSun" w:hAnsi="Calibri"/>
              <w:kern w:val="2"/>
              <w:sz w:val="21"/>
              <w:szCs w:val="22"/>
              <w:lang w:val="en-US" w:eastAsia="zh-CN"/>
            </w:rPr>
          </w:rPrChange>
        </w:rPr>
        <w:t xml:space="preserve">in the network cannot identify the sender and/or receiver of communication without resorting to timing analysis (contrast with </w:t>
      </w:r>
      <w:r w:rsidRPr="00300C45">
        <w:rPr>
          <w:rFonts w:eastAsia="SimSun"/>
          <w:i/>
          <w:iCs/>
          <w:kern w:val="2"/>
          <w:lang w:val="en-US" w:eastAsia="zh-CN"/>
          <w:rPrChange w:id="953" w:author="Toy, Mehmet" w:date="2020-04-19T15:55:00Z">
            <w:rPr>
              <w:rFonts w:ascii="Calibri" w:eastAsia="SimSun" w:hAnsi="Calibri"/>
              <w:i/>
              <w:iCs/>
              <w:kern w:val="2"/>
              <w:sz w:val="21"/>
              <w:szCs w:val="22"/>
              <w:lang w:val="en-US" w:eastAsia="zh-CN"/>
            </w:rPr>
          </w:rPrChange>
        </w:rPr>
        <w:t>perfect</w:t>
      </w:r>
      <w:r w:rsidRPr="00300C45">
        <w:rPr>
          <w:rFonts w:eastAsia="SimSun"/>
          <w:kern w:val="2"/>
          <w:lang w:val="en-US" w:eastAsia="zh-CN"/>
          <w:rPrChange w:id="954" w:author="Toy, Mehmet" w:date="2020-04-19T15:55:00Z">
            <w:rPr>
              <w:rFonts w:ascii="Calibri" w:eastAsia="SimSun" w:hAnsi="Calibri"/>
              <w:kern w:val="2"/>
              <w:sz w:val="21"/>
              <w:szCs w:val="22"/>
              <w:lang w:val="en-US" w:eastAsia="zh-CN"/>
            </w:rPr>
          </w:rPrChange>
        </w:rPr>
        <w:t xml:space="preserve"> sender/receiver privacy below). This property is typically achieved by identifier-translation services. Note that there exists an inherent tension between the goals of privacy and source accountability.</w:t>
      </w:r>
    </w:p>
    <w:p w14:paraId="4241479E" w14:textId="77777777" w:rsidR="001970BF" w:rsidRPr="00300C45" w:rsidRDefault="001970BF" w:rsidP="009C4E22">
      <w:pPr>
        <w:widowControl w:val="0"/>
        <w:numPr>
          <w:ilvl w:val="0"/>
          <w:numId w:val="40"/>
        </w:numPr>
        <w:spacing w:before="0" w:afterLines="50" w:after="120"/>
        <w:jc w:val="both"/>
        <w:rPr>
          <w:rFonts w:eastAsia="SimSun"/>
          <w:kern w:val="2"/>
          <w:lang w:val="en-US" w:eastAsia="zh-CN"/>
          <w:rPrChange w:id="955"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56" w:author="Toy, Mehmet" w:date="2020-04-19T15:55:00Z">
            <w:rPr>
              <w:rFonts w:ascii="Calibri" w:eastAsia="SimSun" w:hAnsi="Calibri"/>
              <w:b/>
              <w:bCs/>
              <w:kern w:val="2"/>
              <w:sz w:val="21"/>
              <w:szCs w:val="22"/>
              <w:lang w:val="en-US" w:eastAsia="zh-CN"/>
            </w:rPr>
          </w:rPrChange>
        </w:rPr>
        <w:t>Availability in the presence of an active adversary:</w:t>
      </w:r>
      <w:r w:rsidRPr="00300C45">
        <w:rPr>
          <w:rFonts w:eastAsia="SimSun"/>
          <w:kern w:val="2"/>
          <w:lang w:val="en-US" w:eastAsia="zh-CN"/>
          <w:rPrChange w:id="957" w:author="Toy, Mehmet" w:date="2020-04-19T15:55:00Z">
            <w:rPr>
              <w:rFonts w:ascii="Calibri" w:eastAsia="SimSun" w:hAnsi="Calibri"/>
              <w:kern w:val="2"/>
              <w:sz w:val="21"/>
              <w:szCs w:val="22"/>
              <w:lang w:val="en-US" w:eastAsia="zh-CN"/>
            </w:rPr>
          </w:rPrChange>
        </w:rPr>
        <w:t xml:space="preserve"> Communication between two endpoints should be possible, as long as a functional and connected sequence of intermediate network devices and links exists. This is the foremost goal of network to provide utility to demanding use cases. A particular challenge is to ensure </w:t>
      </w:r>
      <w:commentRangeStart w:id="958"/>
      <w:r w:rsidRPr="00300C45">
        <w:rPr>
          <w:rFonts w:eastAsia="SimSun"/>
          <w:kern w:val="2"/>
          <w:lang w:val="en-US" w:eastAsia="zh-CN"/>
          <w:rPrChange w:id="959" w:author="Toy, Mehmet" w:date="2020-04-19T15:55:00Z">
            <w:rPr>
              <w:rFonts w:ascii="Calibri" w:eastAsia="SimSun" w:hAnsi="Calibri"/>
              <w:kern w:val="2"/>
              <w:sz w:val="21"/>
              <w:szCs w:val="22"/>
              <w:lang w:val="en-US" w:eastAsia="zh-CN"/>
            </w:rPr>
          </w:rPrChange>
        </w:rPr>
        <w:t>a Service-Level Objective (SLO) or Service-Level Agreement (SLA) even in adversarial contexts.</w:t>
      </w:r>
      <w:commentRangeEnd w:id="958"/>
      <w:r w:rsidRPr="00300C45">
        <w:rPr>
          <w:rFonts w:eastAsia="SimSun"/>
          <w:kern w:val="2"/>
          <w:lang w:val="en-US" w:eastAsia="zh-CN"/>
          <w:rPrChange w:id="960" w:author="Toy, Mehmet" w:date="2020-04-19T15:55:00Z">
            <w:rPr>
              <w:rFonts w:ascii="Calibri" w:eastAsia="SimSun" w:hAnsi="Calibri"/>
              <w:kern w:val="2"/>
              <w:sz w:val="21"/>
              <w:szCs w:val="21"/>
              <w:lang w:val="en-US" w:eastAsia="zh-CN"/>
            </w:rPr>
          </w:rPrChange>
        </w:rPr>
        <w:commentReference w:id="958"/>
      </w:r>
    </w:p>
    <w:p w14:paraId="5D6562DF" w14:textId="77777777" w:rsidR="001970BF" w:rsidRPr="00300C45" w:rsidRDefault="001970BF" w:rsidP="009C4E22">
      <w:pPr>
        <w:widowControl w:val="0"/>
        <w:numPr>
          <w:ilvl w:val="0"/>
          <w:numId w:val="39"/>
        </w:numPr>
        <w:spacing w:before="0" w:afterLines="50" w:after="120"/>
        <w:jc w:val="both"/>
        <w:rPr>
          <w:rFonts w:eastAsia="SimSun"/>
          <w:kern w:val="2"/>
          <w:lang w:val="en-US" w:eastAsia="zh-CN"/>
          <w:rPrChange w:id="961"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62" w:author="Toy, Mehmet" w:date="2020-04-19T15:55:00Z">
            <w:rPr>
              <w:rFonts w:ascii="Calibri" w:eastAsia="SimSun" w:hAnsi="Calibri"/>
              <w:b/>
              <w:bCs/>
              <w:kern w:val="2"/>
              <w:sz w:val="21"/>
              <w:szCs w:val="22"/>
              <w:lang w:val="en-US" w:eastAsia="zh-CN"/>
            </w:rPr>
          </w:rPrChange>
        </w:rPr>
        <w:t>Transparency and control for forwarding paths:</w:t>
      </w:r>
      <w:r w:rsidRPr="00300C45">
        <w:rPr>
          <w:rFonts w:eastAsia="SimSun"/>
          <w:kern w:val="2"/>
          <w:lang w:val="en-US" w:eastAsia="zh-CN"/>
          <w:rPrChange w:id="963" w:author="Toy, Mehmet" w:date="2020-04-19T15:55:00Z">
            <w:rPr>
              <w:rFonts w:ascii="Calibri" w:eastAsia="SimSun" w:hAnsi="Calibri"/>
              <w:kern w:val="2"/>
              <w:sz w:val="21"/>
              <w:szCs w:val="22"/>
              <w:lang w:val="en-US" w:eastAsia="zh-CN"/>
            </w:rPr>
          </w:rPrChange>
        </w:rPr>
        <w:t xml:space="preserve"> Network paths in today’s Internet are </w:t>
      </w:r>
      <w:proofErr w:type="spellStart"/>
      <w:r w:rsidRPr="00300C45">
        <w:rPr>
          <w:rFonts w:eastAsia="SimSun"/>
          <w:kern w:val="2"/>
          <w:lang w:val="en-US" w:eastAsia="zh-CN"/>
          <w:rPrChange w:id="964" w:author="Toy, Mehmet" w:date="2020-04-19T15:55:00Z">
            <w:rPr>
              <w:rFonts w:ascii="Calibri" w:eastAsia="SimSun" w:hAnsi="Calibri"/>
              <w:kern w:val="2"/>
              <w:sz w:val="21"/>
              <w:szCs w:val="22"/>
              <w:lang w:val="en-US" w:eastAsia="zh-CN"/>
            </w:rPr>
          </w:rPrChange>
        </w:rPr>
        <w:t>intransparent</w:t>
      </w:r>
      <w:proofErr w:type="spellEnd"/>
      <w:r w:rsidRPr="00300C45">
        <w:rPr>
          <w:rFonts w:eastAsia="SimSun"/>
          <w:kern w:val="2"/>
          <w:lang w:val="en-US" w:eastAsia="zh-CN"/>
          <w:rPrChange w:id="965" w:author="Toy, Mehmet" w:date="2020-04-19T15:55:00Z">
            <w:rPr>
              <w:rFonts w:ascii="Calibri" w:eastAsia="SimSun" w:hAnsi="Calibri"/>
              <w:kern w:val="2"/>
              <w:sz w:val="21"/>
              <w:szCs w:val="22"/>
              <w:lang w:val="en-US" w:eastAsia="zh-CN"/>
            </w:rPr>
          </w:rPrChange>
        </w:rPr>
        <w:t xml:space="preserve">. In a first step, it would be useful to know as a sender which entities a packet </w:t>
      </w:r>
      <w:proofErr w:type="gramStart"/>
      <w:r w:rsidRPr="00300C45">
        <w:rPr>
          <w:rFonts w:eastAsia="SimSun"/>
          <w:kern w:val="2"/>
          <w:lang w:val="en-US" w:eastAsia="zh-CN"/>
          <w:rPrChange w:id="966" w:author="Toy, Mehmet" w:date="2020-04-19T15:55:00Z">
            <w:rPr>
              <w:rFonts w:ascii="Calibri" w:eastAsia="SimSun" w:hAnsi="Calibri"/>
              <w:kern w:val="2"/>
              <w:sz w:val="21"/>
              <w:szCs w:val="22"/>
              <w:lang w:val="en-US" w:eastAsia="zh-CN"/>
            </w:rPr>
          </w:rPrChange>
        </w:rPr>
        <w:t>traverses</w:t>
      </w:r>
      <w:proofErr w:type="gramEnd"/>
      <w:r w:rsidRPr="00300C45">
        <w:rPr>
          <w:rFonts w:eastAsia="SimSun"/>
          <w:kern w:val="2"/>
          <w:lang w:val="en-US" w:eastAsia="zh-CN"/>
          <w:rPrChange w:id="967" w:author="Toy, Mehmet" w:date="2020-04-19T15:55:00Z">
            <w:rPr>
              <w:rFonts w:ascii="Calibri" w:eastAsia="SimSun" w:hAnsi="Calibri"/>
              <w:kern w:val="2"/>
              <w:sz w:val="21"/>
              <w:szCs w:val="22"/>
              <w:lang w:val="en-US" w:eastAsia="zh-CN"/>
            </w:rPr>
          </w:rPrChange>
        </w:rPr>
        <w:t>. In a second step, it would be useful for a receiver to achieve ingress path control. Finally, in a third step, end-hosts could benefit from controlling the packet’s forwarding path. These are important properties to prevent eavesdropping and man-in-the-middle attacks of intermediate entities, as well as to increase availability in case of maliciously congested paths that can be circumvented with path control. An important aspect of this property is path correctness: The sender should be able to verify path information and the receiver should be able to verify for each packet that the selected path was correctly followed. As a result, an off-path adversary should not be able to alter a packet’s path.</w:t>
      </w:r>
    </w:p>
    <w:p w14:paraId="158EE320" w14:textId="77777777" w:rsidR="001970BF" w:rsidRPr="00300C45" w:rsidRDefault="001970BF" w:rsidP="009C4E22">
      <w:pPr>
        <w:widowControl w:val="0"/>
        <w:numPr>
          <w:ilvl w:val="0"/>
          <w:numId w:val="39"/>
        </w:numPr>
        <w:spacing w:before="0" w:afterLines="50" w:after="120"/>
        <w:jc w:val="both"/>
        <w:rPr>
          <w:rFonts w:eastAsia="SimSun"/>
          <w:kern w:val="2"/>
          <w:lang w:val="en-US" w:eastAsia="zh-CN"/>
          <w:rPrChange w:id="968"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69" w:author="Toy, Mehmet" w:date="2020-04-19T15:55:00Z">
            <w:rPr>
              <w:rFonts w:ascii="Calibri" w:eastAsia="SimSun" w:hAnsi="Calibri"/>
              <w:b/>
              <w:bCs/>
              <w:kern w:val="2"/>
              <w:sz w:val="21"/>
              <w:szCs w:val="22"/>
              <w:lang w:val="en-US" w:eastAsia="zh-CN"/>
            </w:rPr>
          </w:rPrChange>
        </w:rPr>
        <w:t>Algorithm agility:</w:t>
      </w:r>
      <w:r w:rsidRPr="00300C45">
        <w:rPr>
          <w:rFonts w:eastAsia="SimSun"/>
          <w:kern w:val="2"/>
          <w:lang w:val="en-US" w:eastAsia="zh-CN"/>
          <w:rPrChange w:id="970" w:author="Toy, Mehmet" w:date="2020-04-19T15:55:00Z">
            <w:rPr>
              <w:rFonts w:ascii="Calibri" w:eastAsia="SimSun" w:hAnsi="Calibri"/>
              <w:kern w:val="2"/>
              <w:sz w:val="21"/>
              <w:szCs w:val="22"/>
              <w:lang w:val="en-US" w:eastAsia="zh-CN"/>
            </w:rPr>
          </w:rPrChange>
        </w:rPr>
        <w:t xml:space="preserve"> Cryptographic algorithms need to be replaced in case of breakthroughs in cryptanalysis or computation technology such as quantum computers. Thus, it is necessary that the network architecture and infrastructure are prepared to replace cryptographic mechanisms. A challenge is if algorithms are implemented in hardware, which requires a hardware replacement cycle to upgrade. Consequently, techniques need to be devised to retain secure operation through a potentially multi-year algorithm replacement cycle.</w:t>
      </w:r>
    </w:p>
    <w:p w14:paraId="25ABFB7F" w14:textId="77777777" w:rsidR="001970BF" w:rsidRPr="00300C45" w:rsidRDefault="001970BF" w:rsidP="009C4E22">
      <w:pPr>
        <w:widowControl w:val="0"/>
        <w:numPr>
          <w:ilvl w:val="0"/>
          <w:numId w:val="39"/>
        </w:numPr>
        <w:spacing w:before="0" w:afterLines="50" w:after="120"/>
        <w:jc w:val="both"/>
        <w:rPr>
          <w:rFonts w:eastAsia="SimSun"/>
          <w:kern w:val="2"/>
          <w:lang w:val="en-US" w:eastAsia="zh-CN"/>
          <w:rPrChange w:id="971"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72" w:author="Toy, Mehmet" w:date="2020-04-19T15:55:00Z">
            <w:rPr>
              <w:rFonts w:ascii="Calibri" w:eastAsia="SimSun" w:hAnsi="Calibri"/>
              <w:b/>
              <w:bCs/>
              <w:kern w:val="2"/>
              <w:sz w:val="21"/>
              <w:szCs w:val="22"/>
              <w:lang w:val="en-US" w:eastAsia="zh-CN"/>
            </w:rPr>
          </w:rPrChange>
        </w:rPr>
        <w:t>Class of security level:</w:t>
      </w:r>
      <w:r w:rsidRPr="00300C45">
        <w:rPr>
          <w:rFonts w:eastAsia="SimSun"/>
          <w:kern w:val="2"/>
          <w:lang w:val="en-US" w:eastAsia="zh-CN"/>
          <w:rPrChange w:id="973" w:author="Toy, Mehmet" w:date="2020-04-19T15:55:00Z">
            <w:rPr>
              <w:rFonts w:ascii="Calibri" w:eastAsia="SimSun" w:hAnsi="Calibri"/>
              <w:kern w:val="2"/>
              <w:sz w:val="21"/>
              <w:szCs w:val="22"/>
              <w:lang w:val="en-US" w:eastAsia="zh-CN"/>
            </w:rPr>
          </w:rPrChange>
        </w:rPr>
        <w:t xml:space="preserve"> Not all applications or processes need the same level of security. Security schemes typically require additional resources or time which may not be necessary nor available in some scenarios. A class of security level should be considered to support different requirements.</w:t>
      </w:r>
    </w:p>
    <w:p w14:paraId="51DC0BCE" w14:textId="77777777" w:rsidR="001970BF" w:rsidRPr="00300C45" w:rsidRDefault="001970BF" w:rsidP="001970BF">
      <w:pPr>
        <w:widowControl w:val="0"/>
        <w:spacing w:before="0"/>
        <w:jc w:val="both"/>
        <w:rPr>
          <w:rFonts w:eastAsia="SimSun"/>
          <w:kern w:val="2"/>
          <w:lang w:val="en-US" w:eastAsia="zh-CN"/>
          <w:rPrChange w:id="974"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975" w:author="Toy, Mehmet" w:date="2020-04-19T15:55:00Z">
            <w:rPr>
              <w:rFonts w:ascii="Calibri" w:eastAsia="SimSun" w:hAnsi="Calibri"/>
              <w:kern w:val="2"/>
              <w:sz w:val="21"/>
              <w:szCs w:val="22"/>
              <w:lang w:val="en-US" w:eastAsia="zh-CN"/>
            </w:rPr>
          </w:rPrChange>
        </w:rPr>
        <w:t>There are other network properties, which, albeit desirable, should not be provided by the network infrastructure itself, either because the properties can be achieved without network support or because the properties are too costly to achieve as basic network primitives. We thus consider the following goals to be out of scope:</w:t>
      </w:r>
      <w:r w:rsidRPr="00300C45">
        <w:rPr>
          <w:rFonts w:eastAsia="SimSun"/>
          <w:kern w:val="2"/>
          <w:lang w:val="en-US" w:eastAsia="zh-CN"/>
          <w:rPrChange w:id="976" w:author="Toy, Mehmet" w:date="2020-04-19T15:55:00Z">
            <w:rPr>
              <w:rFonts w:ascii="Calibri" w:eastAsia="SimSun" w:hAnsi="Calibri"/>
              <w:kern w:val="2"/>
              <w:sz w:val="21"/>
              <w:szCs w:val="22"/>
              <w:lang w:val="en-US" w:eastAsia="zh-CN"/>
            </w:rPr>
          </w:rPrChange>
        </w:rPr>
        <w:br/>
      </w:r>
    </w:p>
    <w:p w14:paraId="01BDC16B" w14:textId="77777777" w:rsidR="001970BF" w:rsidRPr="00300C45" w:rsidRDefault="001970BF" w:rsidP="009C4E22">
      <w:pPr>
        <w:widowControl w:val="0"/>
        <w:numPr>
          <w:ilvl w:val="0"/>
          <w:numId w:val="46"/>
        </w:numPr>
        <w:spacing w:before="0"/>
        <w:jc w:val="both"/>
        <w:rPr>
          <w:rFonts w:eastAsia="SimSun"/>
          <w:kern w:val="2"/>
          <w:lang w:val="en-US" w:eastAsia="zh-CN"/>
          <w:rPrChange w:id="977"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78" w:author="Toy, Mehmet" w:date="2020-04-19T15:55:00Z">
            <w:rPr>
              <w:rFonts w:ascii="Calibri" w:eastAsia="SimSun" w:hAnsi="Calibri"/>
              <w:b/>
              <w:bCs/>
              <w:kern w:val="2"/>
              <w:sz w:val="21"/>
              <w:szCs w:val="22"/>
              <w:lang w:val="en-US" w:eastAsia="zh-CN"/>
            </w:rPr>
          </w:rPrChange>
        </w:rPr>
        <w:t>Communication secrecy:</w:t>
      </w:r>
      <w:r w:rsidRPr="00300C45">
        <w:rPr>
          <w:rFonts w:eastAsia="SimSun"/>
          <w:kern w:val="2"/>
          <w:lang w:val="en-US" w:eastAsia="zh-CN"/>
          <w:rPrChange w:id="979" w:author="Toy, Mehmet" w:date="2020-04-19T15:55:00Z">
            <w:rPr>
              <w:rFonts w:ascii="Calibri" w:eastAsia="SimSun" w:hAnsi="Calibri"/>
              <w:kern w:val="2"/>
              <w:sz w:val="21"/>
              <w:szCs w:val="22"/>
              <w:lang w:val="en-US" w:eastAsia="zh-CN"/>
            </w:rPr>
          </w:rPrChange>
        </w:rPr>
        <w:t xml:space="preserve"> Achieve secrecy for communicated data. This property is typically well understood and can be achieved with encryption between the end points, for instance using a VPN.</w:t>
      </w:r>
    </w:p>
    <w:p w14:paraId="67B1E8B4" w14:textId="77777777" w:rsidR="001970BF" w:rsidRPr="00300C45" w:rsidRDefault="001970BF" w:rsidP="009C4E22">
      <w:pPr>
        <w:widowControl w:val="0"/>
        <w:numPr>
          <w:ilvl w:val="0"/>
          <w:numId w:val="43"/>
        </w:numPr>
        <w:spacing w:before="0" w:afterLines="50" w:after="120"/>
        <w:jc w:val="both"/>
        <w:rPr>
          <w:rFonts w:eastAsia="SimSun"/>
          <w:kern w:val="2"/>
          <w:lang w:val="en-US" w:eastAsia="zh-CN"/>
          <w:rPrChange w:id="980"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81" w:author="Toy, Mehmet" w:date="2020-04-19T15:55:00Z">
            <w:rPr>
              <w:rFonts w:ascii="Calibri" w:eastAsia="SimSun" w:hAnsi="Calibri"/>
              <w:b/>
              <w:bCs/>
              <w:kern w:val="2"/>
              <w:sz w:val="21"/>
              <w:szCs w:val="22"/>
              <w:lang w:val="en-US" w:eastAsia="zh-CN"/>
            </w:rPr>
          </w:rPrChange>
        </w:rPr>
        <w:t>Perfect sender / receiver privacy:</w:t>
      </w:r>
      <w:r w:rsidRPr="00300C45">
        <w:rPr>
          <w:rFonts w:eastAsia="SimSun"/>
          <w:kern w:val="2"/>
          <w:lang w:val="en-US" w:eastAsia="zh-CN"/>
          <w:rPrChange w:id="982" w:author="Toy, Mehmet" w:date="2020-04-19T15:55:00Z">
            <w:rPr>
              <w:rFonts w:ascii="Calibri" w:eastAsia="SimSun" w:hAnsi="Calibri"/>
              <w:kern w:val="2"/>
              <w:sz w:val="21"/>
              <w:szCs w:val="22"/>
              <w:lang w:val="en-US" w:eastAsia="zh-CN"/>
            </w:rPr>
          </w:rPrChange>
        </w:rPr>
        <w:t xml:space="preserve"> Untrusted nodes in the network cannot identify the sender and/or receiver of communication, even when performing timing analysis. Although sender and receiver identities can be concealed by </w:t>
      </w:r>
      <w:commentRangeStart w:id="983"/>
      <w:r w:rsidRPr="00300C45">
        <w:rPr>
          <w:rFonts w:eastAsia="SimSun"/>
          <w:kern w:val="2"/>
          <w:lang w:val="en-US" w:eastAsia="zh-CN"/>
          <w:rPrChange w:id="984" w:author="Toy, Mehmet" w:date="2020-04-19T15:55:00Z">
            <w:rPr>
              <w:rFonts w:ascii="Calibri" w:eastAsia="SimSun" w:hAnsi="Calibri"/>
              <w:kern w:val="2"/>
              <w:sz w:val="21"/>
              <w:szCs w:val="22"/>
              <w:lang w:val="en-US" w:eastAsia="zh-CN"/>
            </w:rPr>
          </w:rPrChange>
        </w:rPr>
        <w:t>name-translation services</w:t>
      </w:r>
      <w:commentRangeEnd w:id="983"/>
      <w:r w:rsidRPr="00300C45">
        <w:rPr>
          <w:rFonts w:eastAsia="SimSun"/>
          <w:kern w:val="2"/>
          <w:lang w:val="en-US" w:eastAsia="zh-CN"/>
          <w:rPrChange w:id="985" w:author="Toy, Mehmet" w:date="2020-04-19T15:55:00Z">
            <w:rPr>
              <w:rFonts w:ascii="Calibri" w:eastAsia="SimSun" w:hAnsi="Calibri"/>
              <w:kern w:val="2"/>
              <w:sz w:val="21"/>
              <w:szCs w:val="21"/>
              <w:lang w:val="en-US" w:eastAsia="zh-CN"/>
            </w:rPr>
          </w:rPrChange>
        </w:rPr>
        <w:commentReference w:id="983"/>
      </w:r>
      <w:r w:rsidRPr="00300C45">
        <w:rPr>
          <w:rFonts w:eastAsia="SimSun"/>
          <w:kern w:val="2"/>
          <w:lang w:val="en-US" w:eastAsia="zh-CN"/>
          <w:rPrChange w:id="986" w:author="Toy, Mehmet" w:date="2020-04-19T15:55:00Z">
            <w:rPr>
              <w:rFonts w:ascii="Calibri" w:eastAsia="SimSun" w:hAnsi="Calibri"/>
              <w:kern w:val="2"/>
              <w:sz w:val="21"/>
              <w:szCs w:val="22"/>
              <w:lang w:val="en-US" w:eastAsia="zh-CN"/>
            </w:rPr>
          </w:rPrChange>
        </w:rPr>
        <w:t>, perfect privacy can only be achieved by thwarting timing attacks, which requires an expensive traffic-mixing infrastructure on top of the network.</w:t>
      </w:r>
    </w:p>
    <w:p w14:paraId="2F39427F" w14:textId="77777777" w:rsidR="001970BF" w:rsidRPr="00300C45" w:rsidRDefault="001970BF" w:rsidP="001970BF">
      <w:pPr>
        <w:spacing w:before="0"/>
        <w:rPr>
          <w:rFonts w:eastAsia="SimSun"/>
          <w:kern w:val="2"/>
          <w:lang w:val="en-US" w:eastAsia="zh-CN"/>
          <w:rPrChange w:id="987"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988" w:author="Toy, Mehmet" w:date="2020-04-19T15:55:00Z">
            <w:rPr>
              <w:rFonts w:ascii="Calibri" w:eastAsia="SimSun" w:hAnsi="Calibri"/>
              <w:kern w:val="2"/>
              <w:sz w:val="21"/>
              <w:szCs w:val="22"/>
              <w:lang w:val="en-US" w:eastAsia="zh-CN"/>
            </w:rPr>
          </w:rPrChange>
        </w:rPr>
        <w:br w:type="page"/>
      </w:r>
    </w:p>
    <w:p w14:paraId="42B8CB58" w14:textId="2B7A27DA" w:rsidR="001970BF" w:rsidRPr="00300C45" w:rsidRDefault="001970BF" w:rsidP="009C4E22">
      <w:pPr>
        <w:widowControl w:val="0"/>
        <w:numPr>
          <w:ilvl w:val="1"/>
          <w:numId w:val="44"/>
        </w:numPr>
        <w:spacing w:before="0" w:afterLines="50" w:after="120"/>
        <w:ind w:left="922" w:hanging="562"/>
        <w:outlineLvl w:val="1"/>
        <w:rPr>
          <w:rFonts w:eastAsia="SimSun"/>
          <w:b/>
          <w:bCs/>
          <w:kern w:val="2"/>
          <w:lang w:val="en-US" w:eastAsia="zh-CN"/>
          <w:rPrChange w:id="989" w:author="Toy, Mehmet" w:date="2020-04-19T15:55:00Z">
            <w:rPr>
              <w:rFonts w:ascii="Calibri" w:eastAsia="SimSun" w:hAnsi="Calibri"/>
              <w:b/>
              <w:bCs/>
              <w:kern w:val="2"/>
              <w:sz w:val="21"/>
              <w:szCs w:val="22"/>
              <w:lang w:val="en-US" w:eastAsia="zh-CN"/>
            </w:rPr>
          </w:rPrChange>
        </w:rPr>
      </w:pPr>
      <w:bookmarkStart w:id="990" w:name="_Ref33599684"/>
      <w:bookmarkStart w:id="991" w:name="_Toc38216016"/>
      <w:r w:rsidRPr="00300C45">
        <w:rPr>
          <w:rFonts w:eastAsia="SimSun"/>
          <w:b/>
          <w:bCs/>
          <w:kern w:val="2"/>
          <w:lang w:val="en-US" w:eastAsia="zh-CN"/>
          <w:rPrChange w:id="992" w:author="Toy, Mehmet" w:date="2020-04-19T15:55:00Z">
            <w:rPr>
              <w:rFonts w:ascii="Calibri" w:eastAsia="SimSun" w:hAnsi="Calibri"/>
              <w:b/>
              <w:bCs/>
              <w:kern w:val="2"/>
              <w:sz w:val="21"/>
              <w:szCs w:val="22"/>
              <w:lang w:val="en-US" w:eastAsia="zh-CN"/>
            </w:rPr>
          </w:rPrChange>
        </w:rPr>
        <w:lastRenderedPageBreak/>
        <w:t>Requirements and Challenges</w:t>
      </w:r>
      <w:bookmarkEnd w:id="990"/>
      <w:bookmarkEnd w:id="991"/>
    </w:p>
    <w:p w14:paraId="465DB434" w14:textId="77777777" w:rsidR="001970BF" w:rsidRPr="00300C45" w:rsidRDefault="001970BF" w:rsidP="001970BF">
      <w:pPr>
        <w:widowControl w:val="0"/>
        <w:spacing w:before="0" w:afterLines="50" w:after="120"/>
        <w:jc w:val="both"/>
        <w:rPr>
          <w:rFonts w:eastAsia="SimSun"/>
          <w:kern w:val="2"/>
          <w:lang w:val="en-US" w:eastAsia="zh-CN"/>
          <w:rPrChange w:id="993"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994" w:author="Toy, Mehmet" w:date="2020-04-19T15:55:00Z">
            <w:rPr>
              <w:rFonts w:ascii="Calibri" w:eastAsia="SimSun" w:hAnsi="Calibri"/>
              <w:kern w:val="2"/>
              <w:sz w:val="21"/>
              <w:szCs w:val="22"/>
              <w:lang w:val="en-US" w:eastAsia="zh-CN"/>
            </w:rPr>
          </w:rPrChange>
        </w:rPr>
        <w:t xml:space="preserve">The nature of inter-domain networks constrains the set of security solutions that are practically feasible. To achieve meaningful progress for the broad challenge of “security, privacy, and trust in networks”, we provide a list of requirements that have to be respected by any security-improvement proposal: </w:t>
      </w:r>
    </w:p>
    <w:p w14:paraId="13D70270" w14:textId="77777777" w:rsidR="001970BF" w:rsidRPr="00300C45" w:rsidRDefault="001970BF" w:rsidP="009C4E22">
      <w:pPr>
        <w:widowControl w:val="0"/>
        <w:numPr>
          <w:ilvl w:val="0"/>
          <w:numId w:val="42"/>
        </w:numPr>
        <w:spacing w:before="0" w:afterLines="50" w:after="120"/>
        <w:jc w:val="both"/>
        <w:rPr>
          <w:rFonts w:eastAsia="SimSun"/>
          <w:kern w:val="2"/>
          <w:lang w:val="en-US" w:eastAsia="zh-CN"/>
          <w:rPrChange w:id="995"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96" w:author="Toy, Mehmet" w:date="2020-04-19T15:55:00Z">
            <w:rPr>
              <w:rFonts w:ascii="Calibri" w:eastAsia="SimSun" w:hAnsi="Calibri"/>
              <w:b/>
              <w:bCs/>
              <w:kern w:val="2"/>
              <w:sz w:val="21"/>
              <w:szCs w:val="22"/>
              <w:lang w:val="en-US" w:eastAsia="zh-CN"/>
            </w:rPr>
          </w:rPrChange>
        </w:rPr>
        <w:t>Heterogeneous trust relationships:</w:t>
      </w:r>
      <w:r w:rsidRPr="00300C45">
        <w:rPr>
          <w:rFonts w:eastAsia="SimSun"/>
          <w:kern w:val="2"/>
          <w:lang w:val="en-US" w:eastAsia="zh-CN"/>
          <w:rPrChange w:id="997" w:author="Toy, Mehmet" w:date="2020-04-19T15:55:00Z">
            <w:rPr>
              <w:rFonts w:ascii="Calibri" w:eastAsia="SimSun" w:hAnsi="Calibri"/>
              <w:kern w:val="2"/>
              <w:sz w:val="21"/>
              <w:szCs w:val="22"/>
              <w:lang w:val="en-US" w:eastAsia="zh-CN"/>
            </w:rPr>
          </w:rPrChange>
        </w:rPr>
        <w:t xml:space="preserve"> Difficult to establish globally accepted trust roots. Allowing for choice among decentralized, diverse trust roots (sovereignty) is therefore important.</w:t>
      </w:r>
    </w:p>
    <w:p w14:paraId="3A854A78" w14:textId="77777777" w:rsidR="001970BF" w:rsidRPr="00300C45" w:rsidRDefault="001970BF" w:rsidP="009C4E22">
      <w:pPr>
        <w:widowControl w:val="0"/>
        <w:numPr>
          <w:ilvl w:val="0"/>
          <w:numId w:val="42"/>
        </w:numPr>
        <w:spacing w:before="0" w:afterLines="50" w:after="120"/>
        <w:jc w:val="both"/>
        <w:rPr>
          <w:rFonts w:eastAsia="SimSun"/>
          <w:kern w:val="2"/>
          <w:lang w:val="en-US" w:eastAsia="zh-CN"/>
          <w:rPrChange w:id="998"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999" w:author="Toy, Mehmet" w:date="2020-04-19T15:55:00Z">
            <w:rPr>
              <w:rFonts w:ascii="Calibri" w:eastAsia="SimSun" w:hAnsi="Calibri"/>
              <w:b/>
              <w:bCs/>
              <w:kern w:val="2"/>
              <w:sz w:val="21"/>
              <w:szCs w:val="22"/>
              <w:lang w:val="en-US" w:eastAsia="zh-CN"/>
            </w:rPr>
          </w:rPrChange>
        </w:rPr>
        <w:t>DoS and DDoS attacks at all levels (e.g., also against services, infrastructure, etc.):</w:t>
      </w:r>
      <w:r w:rsidRPr="00300C45">
        <w:rPr>
          <w:rFonts w:eastAsia="SimSun"/>
          <w:kern w:val="2"/>
          <w:lang w:val="en-US" w:eastAsia="zh-CN"/>
          <w:rPrChange w:id="1000" w:author="Toy, Mehmet" w:date="2020-04-19T15:55:00Z">
            <w:rPr>
              <w:rFonts w:ascii="Calibri" w:eastAsia="SimSun" w:hAnsi="Calibri"/>
              <w:kern w:val="2"/>
              <w:sz w:val="21"/>
              <w:szCs w:val="22"/>
              <w:lang w:val="en-US" w:eastAsia="zh-CN"/>
            </w:rPr>
          </w:rPrChange>
        </w:rPr>
        <w:t xml:space="preserve"> The diversity of different types of (D)DoS attacks is very large, for instance algorithmic complexity attacks on the implementation, or resource exhaustion on a network link (bandwidth) or service (computation).</w:t>
      </w:r>
    </w:p>
    <w:p w14:paraId="2686B7E2" w14:textId="77777777" w:rsidR="001970BF" w:rsidRPr="00300C45" w:rsidRDefault="001970BF" w:rsidP="009C4E22">
      <w:pPr>
        <w:widowControl w:val="0"/>
        <w:numPr>
          <w:ilvl w:val="0"/>
          <w:numId w:val="42"/>
        </w:numPr>
        <w:spacing w:before="0" w:afterLines="50" w:after="120"/>
        <w:jc w:val="both"/>
        <w:rPr>
          <w:rFonts w:eastAsia="SimSun"/>
          <w:kern w:val="2"/>
          <w:lang w:val="en-US" w:eastAsia="zh-CN"/>
          <w:rPrChange w:id="1001"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002" w:author="Toy, Mehmet" w:date="2020-04-19T15:55:00Z">
            <w:rPr>
              <w:rFonts w:ascii="Calibri" w:eastAsia="SimSun" w:hAnsi="Calibri"/>
              <w:b/>
              <w:bCs/>
              <w:kern w:val="2"/>
              <w:sz w:val="21"/>
              <w:szCs w:val="22"/>
              <w:lang w:val="en-US" w:eastAsia="zh-CN"/>
            </w:rPr>
          </w:rPrChange>
        </w:rPr>
        <w:t>Difficulty of latency guarantees:</w:t>
      </w:r>
      <w:r w:rsidRPr="00300C45">
        <w:rPr>
          <w:rFonts w:eastAsia="SimSun"/>
          <w:kern w:val="2"/>
          <w:lang w:val="en-US" w:eastAsia="zh-CN"/>
          <w:rPrChange w:id="1003" w:author="Toy, Mehmet" w:date="2020-04-19T15:55:00Z">
            <w:rPr>
              <w:rFonts w:ascii="Calibri" w:eastAsia="SimSun" w:hAnsi="Calibri"/>
              <w:kern w:val="2"/>
              <w:sz w:val="21"/>
              <w:szCs w:val="22"/>
              <w:lang w:val="en-US" w:eastAsia="zh-CN"/>
            </w:rPr>
          </w:rPrChange>
        </w:rPr>
        <w:t xml:space="preserve"> Due to complexity of inter-domain networks and interactions between high numbers of flows, latency guarantees are very challenging to achieve even in non-adversarial contexts. When considering an adversary, they become exceedingly challenging.</w:t>
      </w:r>
    </w:p>
    <w:p w14:paraId="19492E39" w14:textId="77777777" w:rsidR="001970BF" w:rsidRPr="00300C45" w:rsidRDefault="001970BF" w:rsidP="009C4E22">
      <w:pPr>
        <w:widowControl w:val="0"/>
        <w:numPr>
          <w:ilvl w:val="0"/>
          <w:numId w:val="42"/>
        </w:numPr>
        <w:spacing w:before="0" w:afterLines="50" w:after="120"/>
        <w:jc w:val="both"/>
        <w:rPr>
          <w:rFonts w:eastAsia="SimSun"/>
          <w:kern w:val="2"/>
          <w:lang w:val="en-US" w:eastAsia="zh-CN"/>
          <w:rPrChange w:id="1004"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005" w:author="Toy, Mehmet" w:date="2020-04-19T15:55:00Z">
            <w:rPr>
              <w:rFonts w:ascii="Calibri" w:eastAsia="SimSun" w:hAnsi="Calibri"/>
              <w:b/>
              <w:bCs/>
              <w:kern w:val="2"/>
              <w:sz w:val="21"/>
              <w:szCs w:val="22"/>
              <w:lang w:val="en-US" w:eastAsia="zh-CN"/>
            </w:rPr>
          </w:rPrChange>
        </w:rPr>
        <w:t>Protocol complexity requires formal verification:</w:t>
      </w:r>
      <w:r w:rsidRPr="00300C45">
        <w:rPr>
          <w:rFonts w:eastAsia="SimSun"/>
          <w:kern w:val="2"/>
          <w:lang w:val="en-US" w:eastAsia="zh-CN"/>
          <w:rPrChange w:id="1006" w:author="Toy, Mehmet" w:date="2020-04-19T15:55:00Z">
            <w:rPr>
              <w:rFonts w:ascii="Calibri" w:eastAsia="SimSun" w:hAnsi="Calibri"/>
              <w:kern w:val="2"/>
              <w:sz w:val="21"/>
              <w:szCs w:val="22"/>
              <w:lang w:val="en-US" w:eastAsia="zh-CN"/>
            </w:rPr>
          </w:rPrChange>
        </w:rPr>
        <w:t xml:space="preserve"> Modern distributed systems reach a scale that eludes people’s mental capacities for considering all possible states and interactions, thus necessitating automated protocol verification techniques. Such formal verification achieves a high level of assurance. Protocol flaws can be avoided through formal verification tools, such as [Coq, </w:t>
      </w:r>
      <w:proofErr w:type="spellStart"/>
      <w:r w:rsidRPr="00300C45">
        <w:rPr>
          <w:rFonts w:eastAsia="SimSun"/>
          <w:kern w:val="2"/>
          <w:lang w:val="en-US" w:eastAsia="zh-CN"/>
          <w:rPrChange w:id="1007" w:author="Toy, Mehmet" w:date="2020-04-19T15:55:00Z">
            <w:rPr>
              <w:rFonts w:ascii="Calibri" w:eastAsia="SimSun" w:hAnsi="Calibri"/>
              <w:kern w:val="2"/>
              <w:sz w:val="21"/>
              <w:szCs w:val="22"/>
              <w:lang w:val="en-US" w:eastAsia="zh-CN"/>
            </w:rPr>
          </w:rPrChange>
        </w:rPr>
        <w:t>ProVerif</w:t>
      </w:r>
      <w:proofErr w:type="spellEnd"/>
      <w:r w:rsidRPr="00300C45">
        <w:rPr>
          <w:rFonts w:eastAsia="SimSun"/>
          <w:kern w:val="2"/>
          <w:lang w:val="en-US" w:eastAsia="zh-CN"/>
          <w:rPrChange w:id="1008" w:author="Toy, Mehmet" w:date="2020-04-19T15:55:00Z">
            <w:rPr>
              <w:rFonts w:ascii="Calibri" w:eastAsia="SimSun" w:hAnsi="Calibri"/>
              <w:kern w:val="2"/>
              <w:sz w:val="21"/>
              <w:szCs w:val="22"/>
              <w:lang w:val="en-US" w:eastAsia="zh-CN"/>
            </w:rPr>
          </w:rPrChange>
        </w:rPr>
        <w:t>, Tamarin]. However, these verification tools do not scale well with increasing protocol complexity.</w:t>
      </w:r>
    </w:p>
    <w:p w14:paraId="277F015F" w14:textId="77777777" w:rsidR="001970BF" w:rsidRPr="00300C45" w:rsidRDefault="001970BF" w:rsidP="009C4E22">
      <w:pPr>
        <w:widowControl w:val="0"/>
        <w:numPr>
          <w:ilvl w:val="0"/>
          <w:numId w:val="42"/>
        </w:numPr>
        <w:spacing w:before="0" w:afterLines="50" w:after="120"/>
        <w:jc w:val="both"/>
        <w:rPr>
          <w:rFonts w:eastAsia="SimSun"/>
          <w:kern w:val="2"/>
          <w:lang w:val="en-US" w:eastAsia="zh-CN"/>
          <w:rPrChange w:id="1009"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010" w:author="Toy, Mehmet" w:date="2020-04-19T15:55:00Z">
            <w:rPr>
              <w:rFonts w:ascii="Calibri" w:eastAsia="SimSun" w:hAnsi="Calibri"/>
              <w:b/>
              <w:bCs/>
              <w:kern w:val="2"/>
              <w:sz w:val="21"/>
              <w:szCs w:val="22"/>
              <w:lang w:val="en-US" w:eastAsia="zh-CN"/>
            </w:rPr>
          </w:rPrChange>
        </w:rPr>
        <w:t>Large network-technology diversity:</w:t>
      </w:r>
      <w:r w:rsidRPr="00300C45">
        <w:rPr>
          <w:rFonts w:eastAsia="SimSun"/>
          <w:kern w:val="2"/>
          <w:lang w:val="en-US" w:eastAsia="zh-CN"/>
          <w:rPrChange w:id="1011" w:author="Toy, Mehmet" w:date="2020-04-19T15:55:00Z">
            <w:rPr>
              <w:rFonts w:ascii="Calibri" w:eastAsia="SimSun" w:hAnsi="Calibri"/>
              <w:kern w:val="2"/>
              <w:sz w:val="21"/>
              <w:szCs w:val="22"/>
              <w:lang w:val="en-US" w:eastAsia="zh-CN"/>
            </w:rPr>
          </w:rPrChange>
        </w:rPr>
        <w:t xml:space="preserve"> Ensuring security properties across </w:t>
      </w:r>
      <w:proofErr w:type="spellStart"/>
      <w:r w:rsidRPr="00300C45">
        <w:rPr>
          <w:rFonts w:eastAsia="SimSun"/>
          <w:kern w:val="2"/>
          <w:lang w:val="en-US" w:eastAsia="zh-CN"/>
          <w:rPrChange w:id="1012" w:author="Toy, Mehmet" w:date="2020-04-19T15:55:00Z">
            <w:rPr>
              <w:rFonts w:ascii="Calibri" w:eastAsia="SimSun" w:hAnsi="Calibri"/>
              <w:kern w:val="2"/>
              <w:sz w:val="21"/>
              <w:szCs w:val="22"/>
              <w:lang w:val="en-US" w:eastAsia="zh-CN"/>
            </w:rPr>
          </w:rPrChange>
        </w:rPr>
        <w:t>ManyNets</w:t>
      </w:r>
      <w:proofErr w:type="spellEnd"/>
      <w:r w:rsidRPr="00300C45">
        <w:rPr>
          <w:rFonts w:eastAsia="SimSun"/>
          <w:kern w:val="2"/>
          <w:lang w:val="en-US" w:eastAsia="zh-CN"/>
          <w:rPrChange w:id="1013" w:author="Toy, Mehmet" w:date="2020-04-19T15:55:00Z">
            <w:rPr>
              <w:rFonts w:ascii="Calibri" w:eastAsia="SimSun" w:hAnsi="Calibri"/>
              <w:kern w:val="2"/>
              <w:sz w:val="21"/>
              <w:szCs w:val="22"/>
              <w:lang w:val="en-US" w:eastAsia="zh-CN"/>
            </w:rPr>
          </w:rPrChange>
        </w:rPr>
        <w:t>, a wide diversity of different network technologies, is a challenge. For instance, resource-constrained network environments may not provide sufficient resources to carry needed cryptographic information in each packet.</w:t>
      </w:r>
    </w:p>
    <w:p w14:paraId="4E6469FC" w14:textId="77777777" w:rsidR="001970BF" w:rsidRPr="00300C45" w:rsidRDefault="001970BF" w:rsidP="009C4E22">
      <w:pPr>
        <w:widowControl w:val="0"/>
        <w:numPr>
          <w:ilvl w:val="0"/>
          <w:numId w:val="42"/>
        </w:numPr>
        <w:spacing w:before="0" w:afterLines="50" w:after="120"/>
        <w:jc w:val="both"/>
        <w:rPr>
          <w:rFonts w:eastAsia="SimSun"/>
          <w:kern w:val="2"/>
          <w:lang w:val="en-US" w:eastAsia="zh-CN"/>
          <w:rPrChange w:id="1014"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015" w:author="Toy, Mehmet" w:date="2020-04-19T15:55:00Z">
            <w:rPr>
              <w:rFonts w:ascii="Calibri" w:eastAsia="SimSun" w:hAnsi="Calibri"/>
              <w:b/>
              <w:bCs/>
              <w:kern w:val="2"/>
              <w:sz w:val="21"/>
              <w:szCs w:val="22"/>
              <w:lang w:val="en-US" w:eastAsia="zh-CN"/>
            </w:rPr>
          </w:rPrChange>
        </w:rPr>
        <w:t>Software vulnerabilities throughout infrastructure and applications:</w:t>
      </w:r>
      <w:r w:rsidRPr="00300C45">
        <w:rPr>
          <w:rFonts w:eastAsia="SimSun"/>
          <w:kern w:val="2"/>
          <w:lang w:val="en-US" w:eastAsia="zh-CN"/>
          <w:rPrChange w:id="1016" w:author="Toy, Mehmet" w:date="2020-04-19T15:55:00Z">
            <w:rPr>
              <w:rFonts w:ascii="Calibri" w:eastAsia="SimSun" w:hAnsi="Calibri"/>
              <w:kern w:val="2"/>
              <w:sz w:val="21"/>
              <w:szCs w:val="22"/>
              <w:lang w:val="en-US" w:eastAsia="zh-CN"/>
            </w:rPr>
          </w:rPrChange>
        </w:rPr>
        <w:t xml:space="preserve"> Although not directly connected to network security, the fact that some network infrastructure devices and end points will be under control of an adversary need to be considered. Implementation security can be achieved through formal code verification, which unfortunately is still quite costly and does not scale well beyond tens of thousands of lines of code. Current state-of-the-art tools for code verification include [</w:t>
      </w:r>
      <w:proofErr w:type="spellStart"/>
      <w:r w:rsidRPr="00300C45">
        <w:rPr>
          <w:rFonts w:eastAsia="SimSun"/>
          <w:kern w:val="2"/>
          <w:lang w:val="en-US" w:eastAsia="zh-CN"/>
          <w:rPrChange w:id="1017" w:author="Toy, Mehmet" w:date="2020-04-19T15:55:00Z">
            <w:rPr>
              <w:rFonts w:ascii="Calibri" w:eastAsia="SimSun" w:hAnsi="Calibri"/>
              <w:kern w:val="2"/>
              <w:sz w:val="21"/>
              <w:szCs w:val="22"/>
              <w:lang w:val="en-US" w:eastAsia="zh-CN"/>
            </w:rPr>
          </w:rPrChange>
        </w:rPr>
        <w:t>Dafny</w:t>
      </w:r>
      <w:proofErr w:type="spellEnd"/>
      <w:r w:rsidRPr="00300C45">
        <w:rPr>
          <w:rFonts w:eastAsia="SimSun"/>
          <w:kern w:val="2"/>
          <w:lang w:val="en-US" w:eastAsia="zh-CN"/>
          <w:rPrChange w:id="1018" w:author="Toy, Mehmet" w:date="2020-04-19T15:55:00Z">
            <w:rPr>
              <w:rFonts w:ascii="Calibri" w:eastAsia="SimSun" w:hAnsi="Calibri"/>
              <w:kern w:val="2"/>
              <w:sz w:val="21"/>
              <w:szCs w:val="22"/>
              <w:lang w:val="en-US" w:eastAsia="zh-CN"/>
            </w:rPr>
          </w:rPrChange>
        </w:rPr>
        <w:t xml:space="preserve">, Viper]. Examples for large-scale verification efforts include the seL4 secure microkernel, the project Everest verified HTTPS stack, or the </w:t>
      </w:r>
      <w:proofErr w:type="spellStart"/>
      <w:r w:rsidRPr="00300C45">
        <w:rPr>
          <w:rFonts w:eastAsia="SimSun"/>
          <w:kern w:val="2"/>
          <w:lang w:val="en-US" w:eastAsia="zh-CN"/>
          <w:rPrChange w:id="1019" w:author="Toy, Mehmet" w:date="2020-04-19T15:55:00Z">
            <w:rPr>
              <w:rFonts w:ascii="Calibri" w:eastAsia="SimSun" w:hAnsi="Calibri"/>
              <w:kern w:val="2"/>
              <w:sz w:val="21"/>
              <w:szCs w:val="22"/>
              <w:lang w:val="en-US" w:eastAsia="zh-CN"/>
            </w:rPr>
          </w:rPrChange>
        </w:rPr>
        <w:t>VerifiedSCION</w:t>
      </w:r>
      <w:proofErr w:type="spellEnd"/>
      <w:r w:rsidRPr="00300C45">
        <w:rPr>
          <w:rFonts w:eastAsia="SimSun"/>
          <w:kern w:val="2"/>
          <w:lang w:val="en-US" w:eastAsia="zh-CN"/>
          <w:rPrChange w:id="1020" w:author="Toy, Mehmet" w:date="2020-04-19T15:55:00Z">
            <w:rPr>
              <w:rFonts w:ascii="Calibri" w:eastAsia="SimSun" w:hAnsi="Calibri"/>
              <w:kern w:val="2"/>
              <w:sz w:val="21"/>
              <w:szCs w:val="22"/>
              <w:lang w:val="en-US" w:eastAsia="zh-CN"/>
            </w:rPr>
          </w:rPrChange>
        </w:rPr>
        <w:t xml:space="preserve"> project. API-level attacks can be prevented through the combination of protocol and implementation verification techniques.</w:t>
      </w:r>
    </w:p>
    <w:p w14:paraId="7D42C588" w14:textId="77777777" w:rsidR="001970BF" w:rsidRPr="00300C45" w:rsidRDefault="001970BF" w:rsidP="001970BF">
      <w:pPr>
        <w:spacing w:before="0"/>
        <w:rPr>
          <w:rFonts w:eastAsia="SimSun"/>
          <w:kern w:val="2"/>
          <w:lang w:val="en-US" w:eastAsia="zh-CN"/>
          <w:rPrChange w:id="1021"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022" w:author="Toy, Mehmet" w:date="2020-04-19T15:55:00Z">
            <w:rPr>
              <w:rFonts w:ascii="Calibri" w:eastAsia="SimSun" w:hAnsi="Calibri"/>
              <w:kern w:val="2"/>
              <w:sz w:val="21"/>
              <w:szCs w:val="22"/>
              <w:lang w:val="en-US" w:eastAsia="zh-CN"/>
            </w:rPr>
          </w:rPrChange>
        </w:rPr>
        <w:br w:type="page"/>
      </w:r>
    </w:p>
    <w:p w14:paraId="05A0DC35" w14:textId="77777777" w:rsidR="001970BF" w:rsidRPr="00300C45" w:rsidRDefault="001970BF" w:rsidP="001970BF">
      <w:pPr>
        <w:widowControl w:val="0"/>
        <w:spacing w:before="0" w:afterLines="50" w:after="120"/>
        <w:jc w:val="both"/>
        <w:rPr>
          <w:rFonts w:eastAsia="SimSun"/>
          <w:kern w:val="2"/>
          <w:lang w:val="en-US" w:eastAsia="zh-CN"/>
          <w:rPrChange w:id="1023"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024" w:author="Toy, Mehmet" w:date="2020-04-19T15:55:00Z">
            <w:rPr>
              <w:rFonts w:ascii="Calibri" w:eastAsia="SimSun" w:hAnsi="Calibri"/>
              <w:kern w:val="2"/>
              <w:sz w:val="21"/>
              <w:szCs w:val="22"/>
              <w:lang w:val="en-US" w:eastAsia="zh-CN"/>
            </w:rPr>
          </w:rPrChange>
        </w:rPr>
        <w:lastRenderedPageBreak/>
        <w:t>In addition to the nature of inter-domain networks, the adversary model constrains possible security solutions. Our adversary model admits the following types of attackers:</w:t>
      </w:r>
    </w:p>
    <w:p w14:paraId="072CA304" w14:textId="77777777" w:rsidR="001970BF" w:rsidRPr="00300C45" w:rsidRDefault="001970BF" w:rsidP="009C4E22">
      <w:pPr>
        <w:widowControl w:val="0"/>
        <w:numPr>
          <w:ilvl w:val="0"/>
          <w:numId w:val="41"/>
        </w:numPr>
        <w:spacing w:before="0" w:afterLines="50" w:after="120"/>
        <w:jc w:val="both"/>
        <w:rPr>
          <w:rFonts w:eastAsia="SimSun"/>
          <w:kern w:val="2"/>
          <w:lang w:val="en-US" w:eastAsia="zh-CN"/>
          <w:rPrChange w:id="1025"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026" w:author="Toy, Mehmet" w:date="2020-04-19T15:55:00Z">
            <w:rPr>
              <w:rFonts w:ascii="Calibri" w:eastAsia="SimSun" w:hAnsi="Calibri"/>
              <w:b/>
              <w:bCs/>
              <w:kern w:val="2"/>
              <w:sz w:val="21"/>
              <w:szCs w:val="22"/>
              <w:lang w:val="en-US" w:eastAsia="zh-CN"/>
            </w:rPr>
          </w:rPrChange>
        </w:rPr>
        <w:t>Nation-state adversary:</w:t>
      </w:r>
      <w:r w:rsidRPr="00300C45">
        <w:rPr>
          <w:rFonts w:eastAsia="SimSun"/>
          <w:kern w:val="2"/>
          <w:lang w:val="en-US" w:eastAsia="zh-CN"/>
          <w:rPrChange w:id="1027" w:author="Toy, Mehmet" w:date="2020-04-19T15:55:00Z">
            <w:rPr>
              <w:rFonts w:ascii="Calibri" w:eastAsia="SimSun" w:hAnsi="Calibri"/>
              <w:kern w:val="2"/>
              <w:sz w:val="21"/>
              <w:szCs w:val="22"/>
              <w:lang w:val="en-US" w:eastAsia="zh-CN"/>
            </w:rPr>
          </w:rPrChange>
        </w:rPr>
        <w:t xml:space="preserve"> well-funded, large amount of trained personnel and infrastructure resources, can exploit vulnerabilities in devices, set up malicious entities / infrastructure, or control a large number of devices for DDoS attacks. Among main motivation are industrial espionage, critical infrastructure attacks at the network level, and preventing network availability in general.</w:t>
      </w:r>
    </w:p>
    <w:p w14:paraId="5676880D" w14:textId="77777777" w:rsidR="001970BF" w:rsidRPr="00300C45" w:rsidRDefault="001970BF" w:rsidP="009C4E22">
      <w:pPr>
        <w:widowControl w:val="0"/>
        <w:numPr>
          <w:ilvl w:val="0"/>
          <w:numId w:val="41"/>
        </w:numPr>
        <w:spacing w:before="0" w:afterLines="50" w:after="120"/>
        <w:jc w:val="both"/>
        <w:rPr>
          <w:rFonts w:eastAsia="SimSun"/>
          <w:kern w:val="2"/>
          <w:lang w:val="en-US" w:eastAsia="zh-CN"/>
          <w:rPrChange w:id="1028"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029" w:author="Toy, Mehmet" w:date="2020-04-19T15:55:00Z">
            <w:rPr>
              <w:rFonts w:ascii="Calibri" w:eastAsia="SimSun" w:hAnsi="Calibri"/>
              <w:b/>
              <w:bCs/>
              <w:kern w:val="2"/>
              <w:sz w:val="21"/>
              <w:szCs w:val="22"/>
              <w:lang w:val="en-US" w:eastAsia="zh-CN"/>
            </w:rPr>
          </w:rPrChange>
        </w:rPr>
        <w:t>Criminal organization:</w:t>
      </w:r>
      <w:r w:rsidRPr="00300C45">
        <w:rPr>
          <w:rFonts w:eastAsia="SimSun"/>
          <w:kern w:val="2"/>
          <w:lang w:val="en-US" w:eastAsia="zh-CN"/>
          <w:rPrChange w:id="1030" w:author="Toy, Mehmet" w:date="2020-04-19T15:55:00Z">
            <w:rPr>
              <w:rFonts w:ascii="Calibri" w:eastAsia="SimSun" w:hAnsi="Calibri"/>
              <w:kern w:val="2"/>
              <w:sz w:val="21"/>
              <w:szCs w:val="22"/>
              <w:lang w:val="en-US" w:eastAsia="zh-CN"/>
            </w:rPr>
          </w:rPrChange>
        </w:rPr>
        <w:t xml:space="preserve"> significant resources, can control a smaller amount of infrastructure resources than the nation state adversary. Main motivation is to profit through contracted attack services, to a lesser extent espionage.</w:t>
      </w:r>
    </w:p>
    <w:p w14:paraId="1C4E2C06" w14:textId="77777777" w:rsidR="001970BF" w:rsidRPr="00300C45" w:rsidRDefault="001970BF" w:rsidP="009C4E22">
      <w:pPr>
        <w:widowControl w:val="0"/>
        <w:numPr>
          <w:ilvl w:val="0"/>
          <w:numId w:val="41"/>
        </w:numPr>
        <w:spacing w:before="0" w:afterLines="50" w:after="120"/>
        <w:jc w:val="both"/>
        <w:rPr>
          <w:rFonts w:eastAsia="SimSun"/>
          <w:kern w:val="2"/>
          <w:lang w:val="en-US" w:eastAsia="zh-CN"/>
          <w:rPrChange w:id="1031"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032" w:author="Toy, Mehmet" w:date="2020-04-19T15:55:00Z">
            <w:rPr>
              <w:rFonts w:ascii="Calibri" w:eastAsia="SimSun" w:hAnsi="Calibri"/>
              <w:b/>
              <w:bCs/>
              <w:kern w:val="2"/>
              <w:sz w:val="21"/>
              <w:szCs w:val="22"/>
              <w:lang w:val="en-US" w:eastAsia="zh-CN"/>
            </w:rPr>
          </w:rPrChange>
        </w:rPr>
        <w:t>Independent hacker groups:</w:t>
      </w:r>
      <w:r w:rsidRPr="00300C45">
        <w:rPr>
          <w:rFonts w:eastAsia="SimSun"/>
          <w:kern w:val="2"/>
          <w:lang w:val="en-US" w:eastAsia="zh-CN"/>
          <w:rPrChange w:id="1033" w:author="Toy, Mehmet" w:date="2020-04-19T15:55:00Z">
            <w:rPr>
              <w:rFonts w:ascii="Calibri" w:eastAsia="SimSun" w:hAnsi="Calibri"/>
              <w:kern w:val="2"/>
              <w:sz w:val="21"/>
              <w:szCs w:val="22"/>
              <w:lang w:val="en-US" w:eastAsia="zh-CN"/>
            </w:rPr>
          </w:rPrChange>
        </w:rPr>
        <w:t xml:space="preserve"> individuals or small political and ideological targets, smaller-scale attacks.</w:t>
      </w:r>
    </w:p>
    <w:p w14:paraId="7DFB98B9" w14:textId="77777777" w:rsidR="001970BF" w:rsidRPr="00300C45" w:rsidRDefault="001970BF" w:rsidP="001970BF">
      <w:pPr>
        <w:widowControl w:val="0"/>
        <w:spacing w:before="0" w:afterLines="50" w:after="120"/>
        <w:jc w:val="both"/>
        <w:rPr>
          <w:rFonts w:eastAsia="SimSun"/>
          <w:kern w:val="2"/>
          <w:lang w:val="en-US" w:eastAsia="zh-CN"/>
          <w:rPrChange w:id="1034"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035" w:author="Toy, Mehmet" w:date="2020-04-19T15:55:00Z">
            <w:rPr>
              <w:rFonts w:ascii="Calibri" w:eastAsia="SimSun" w:hAnsi="Calibri"/>
              <w:kern w:val="2"/>
              <w:sz w:val="21"/>
              <w:szCs w:val="22"/>
              <w:lang w:val="en-US" w:eastAsia="zh-CN"/>
            </w:rPr>
          </w:rPrChange>
        </w:rPr>
        <w:t>Ideally, even for nation-state adversaries, the security properties shall be achieved assuming existence of a network path that is not controlled by the adversary.</w:t>
      </w:r>
    </w:p>
    <w:p w14:paraId="381EFA67" w14:textId="77777777" w:rsidR="001970BF" w:rsidRPr="00300C45" w:rsidRDefault="001970BF" w:rsidP="00A04F7F">
      <w:pPr>
        <w:widowControl w:val="0"/>
        <w:spacing w:before="0" w:afterLines="50" w:after="120"/>
        <w:ind w:left="360"/>
        <w:outlineLvl w:val="1"/>
        <w:rPr>
          <w:rFonts w:eastAsia="SimSun"/>
          <w:kern w:val="2"/>
          <w:lang w:val="en-US" w:eastAsia="zh-CN"/>
          <w:rPrChange w:id="1036" w:author="Toy, Mehmet" w:date="2020-04-19T15:55:00Z">
            <w:rPr>
              <w:rFonts w:ascii="Calibri" w:eastAsia="SimSun" w:hAnsi="Calibri"/>
              <w:kern w:val="2"/>
              <w:sz w:val="21"/>
              <w:szCs w:val="22"/>
              <w:lang w:val="en-US" w:eastAsia="zh-CN"/>
            </w:rPr>
          </w:rPrChange>
        </w:rPr>
      </w:pPr>
    </w:p>
    <w:p w14:paraId="17790B60" w14:textId="4520271F" w:rsidR="001970BF" w:rsidRPr="00300C45" w:rsidRDefault="001970BF" w:rsidP="009C4E22">
      <w:pPr>
        <w:widowControl w:val="0"/>
        <w:numPr>
          <w:ilvl w:val="1"/>
          <w:numId w:val="44"/>
        </w:numPr>
        <w:spacing w:before="0" w:afterLines="50" w:after="120"/>
        <w:ind w:left="360"/>
        <w:outlineLvl w:val="1"/>
        <w:rPr>
          <w:rFonts w:eastAsia="SimSun"/>
          <w:b/>
          <w:bCs/>
          <w:kern w:val="2"/>
          <w:lang w:val="en-US" w:eastAsia="zh-CN"/>
          <w:rPrChange w:id="1037" w:author="Toy, Mehmet" w:date="2020-04-19T15:55:00Z">
            <w:rPr>
              <w:rFonts w:ascii="Calibri" w:eastAsia="SimSun" w:hAnsi="Calibri"/>
              <w:b/>
              <w:bCs/>
              <w:kern w:val="2"/>
              <w:sz w:val="21"/>
              <w:szCs w:val="22"/>
              <w:lang w:val="en-US" w:eastAsia="zh-CN"/>
            </w:rPr>
          </w:rPrChange>
        </w:rPr>
      </w:pPr>
      <w:bookmarkStart w:id="1038" w:name="_Ref33599762"/>
      <w:bookmarkStart w:id="1039" w:name="_Toc38216017"/>
      <w:r w:rsidRPr="00300C45">
        <w:rPr>
          <w:rFonts w:eastAsia="SimSun"/>
          <w:b/>
          <w:bCs/>
          <w:kern w:val="2"/>
          <w:lang w:val="en-US" w:eastAsia="zh-CN"/>
          <w:rPrChange w:id="1040" w:author="Toy, Mehmet" w:date="2020-04-19T15:55:00Z">
            <w:rPr>
              <w:rFonts w:ascii="Calibri" w:eastAsia="SimSun" w:hAnsi="Calibri"/>
              <w:b/>
              <w:bCs/>
              <w:kern w:val="2"/>
              <w:sz w:val="21"/>
              <w:szCs w:val="22"/>
              <w:lang w:val="en-US" w:eastAsia="zh-CN"/>
            </w:rPr>
          </w:rPrChange>
        </w:rPr>
        <w:t>Design and method</w:t>
      </w:r>
      <w:bookmarkEnd w:id="1038"/>
      <w:bookmarkEnd w:id="1039"/>
    </w:p>
    <w:p w14:paraId="19B62011" w14:textId="77777777" w:rsidR="001970BF" w:rsidRPr="00300C45" w:rsidRDefault="001970BF" w:rsidP="001970BF">
      <w:pPr>
        <w:widowControl w:val="0"/>
        <w:spacing w:before="0" w:afterLines="50" w:after="120"/>
        <w:jc w:val="both"/>
        <w:rPr>
          <w:rFonts w:eastAsia="SimSun"/>
          <w:kern w:val="2"/>
          <w:lang w:val="en-US" w:eastAsia="zh-CN"/>
          <w:rPrChange w:id="1041"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042" w:author="Toy, Mehmet" w:date="2020-04-19T15:55:00Z">
            <w:rPr>
              <w:rFonts w:ascii="Calibri" w:eastAsia="SimSun" w:hAnsi="Calibri"/>
              <w:kern w:val="2"/>
              <w:sz w:val="21"/>
              <w:szCs w:val="22"/>
              <w:lang w:val="en-US" w:eastAsia="zh-CN"/>
            </w:rPr>
          </w:rPrChange>
        </w:rPr>
        <w:t xml:space="preserve">In this section, we present design proposals for achieving the goals laid out in Section </w:t>
      </w:r>
      <w:r w:rsidRPr="00300C45">
        <w:rPr>
          <w:rFonts w:eastAsia="SimSun"/>
          <w:kern w:val="2"/>
          <w:lang w:val="en-US" w:eastAsia="zh-CN"/>
          <w:rPrChange w:id="1043"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1044" w:author="Toy, Mehmet" w:date="2020-04-19T15:55:00Z">
            <w:rPr>
              <w:rFonts w:ascii="Calibri" w:eastAsia="SimSun" w:hAnsi="Calibri"/>
              <w:kern w:val="2"/>
              <w:sz w:val="21"/>
              <w:szCs w:val="22"/>
              <w:lang w:val="en-US" w:eastAsia="zh-CN"/>
            </w:rPr>
          </w:rPrChange>
        </w:rPr>
        <w:instrText xml:space="preserve"> REF _Ref33599050 \r \h  \* MERGEFORMAT </w:instrText>
      </w:r>
      <w:r w:rsidRPr="00300C45">
        <w:rPr>
          <w:rFonts w:eastAsia="SimSun"/>
          <w:kern w:val="2"/>
          <w:lang w:val="en-US" w:eastAsia="zh-CN"/>
          <w:rPrChange w:id="1045" w:author="Toy, Mehmet" w:date="2020-04-19T15:55:00Z">
            <w:rPr>
              <w:rFonts w:eastAsia="SimSun"/>
              <w:kern w:val="2"/>
              <w:lang w:val="en-US" w:eastAsia="zh-CN"/>
            </w:rPr>
          </w:rPrChange>
        </w:rPr>
      </w:r>
      <w:r w:rsidRPr="00300C45">
        <w:rPr>
          <w:rFonts w:eastAsia="SimSun"/>
          <w:kern w:val="2"/>
          <w:lang w:val="en-US" w:eastAsia="zh-CN"/>
          <w:rPrChange w:id="1046"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1047" w:author="Toy, Mehmet" w:date="2020-04-19T15:55:00Z">
            <w:rPr>
              <w:rFonts w:ascii="Calibri" w:eastAsia="SimSun" w:hAnsi="Calibri"/>
              <w:kern w:val="2"/>
              <w:sz w:val="21"/>
              <w:szCs w:val="22"/>
              <w:lang w:val="en-US" w:eastAsia="zh-CN"/>
            </w:rPr>
          </w:rPrChange>
        </w:rPr>
        <w:t>10.1</w:t>
      </w:r>
      <w:r w:rsidRPr="00300C45">
        <w:rPr>
          <w:rFonts w:eastAsia="SimSun"/>
          <w:kern w:val="2"/>
          <w:lang w:val="en-US" w:eastAsia="zh-CN"/>
          <w:rPrChange w:id="1048"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1049" w:author="Toy, Mehmet" w:date="2020-04-19T15:55:00Z">
            <w:rPr>
              <w:rFonts w:ascii="Calibri" w:eastAsia="SimSun" w:hAnsi="Calibri"/>
              <w:kern w:val="2"/>
              <w:sz w:val="21"/>
              <w:szCs w:val="22"/>
              <w:lang w:val="en-US" w:eastAsia="zh-CN"/>
            </w:rPr>
          </w:rPrChange>
        </w:rPr>
        <w:t xml:space="preserve">, where each of the following subsections corresponds to a security goal. It is important to note that there exist dependencies between individual design proposals. For example, the decentralized trust model introduced in Section </w:t>
      </w:r>
      <w:r w:rsidRPr="00300C45">
        <w:rPr>
          <w:rFonts w:eastAsia="SimSun"/>
          <w:kern w:val="2"/>
          <w:lang w:val="en-US" w:eastAsia="zh-CN"/>
          <w:rPrChange w:id="1050"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1051" w:author="Toy, Mehmet" w:date="2020-04-19T15:55:00Z">
            <w:rPr>
              <w:rFonts w:ascii="Calibri" w:eastAsia="SimSun" w:hAnsi="Calibri"/>
              <w:kern w:val="2"/>
              <w:sz w:val="21"/>
              <w:szCs w:val="22"/>
              <w:lang w:val="en-US" w:eastAsia="zh-CN"/>
            </w:rPr>
          </w:rPrChange>
        </w:rPr>
        <w:instrText xml:space="preserve"> REF _Ref33626918 \r \h  \* MERGEFORMAT </w:instrText>
      </w:r>
      <w:r w:rsidRPr="00300C45">
        <w:rPr>
          <w:rFonts w:eastAsia="SimSun"/>
          <w:kern w:val="2"/>
          <w:lang w:val="en-US" w:eastAsia="zh-CN"/>
          <w:rPrChange w:id="1052" w:author="Toy, Mehmet" w:date="2020-04-19T15:55:00Z">
            <w:rPr>
              <w:rFonts w:eastAsia="SimSun"/>
              <w:kern w:val="2"/>
              <w:lang w:val="en-US" w:eastAsia="zh-CN"/>
            </w:rPr>
          </w:rPrChange>
        </w:rPr>
      </w:r>
      <w:r w:rsidRPr="00300C45">
        <w:rPr>
          <w:rFonts w:eastAsia="SimSun"/>
          <w:kern w:val="2"/>
          <w:lang w:val="en-US" w:eastAsia="zh-CN"/>
          <w:rPrChange w:id="1053"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1054" w:author="Toy, Mehmet" w:date="2020-04-19T15:55:00Z">
            <w:rPr>
              <w:rFonts w:ascii="Calibri" w:eastAsia="SimSun" w:hAnsi="Calibri"/>
              <w:kern w:val="2"/>
              <w:sz w:val="21"/>
              <w:szCs w:val="22"/>
              <w:lang w:val="en-US" w:eastAsia="zh-CN"/>
            </w:rPr>
          </w:rPrChange>
        </w:rPr>
        <w:t>10.3.1</w:t>
      </w:r>
      <w:r w:rsidRPr="00300C45">
        <w:rPr>
          <w:rFonts w:eastAsia="SimSun"/>
          <w:kern w:val="2"/>
          <w:lang w:val="en-US" w:eastAsia="zh-CN"/>
          <w:rPrChange w:id="1055"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1056" w:author="Toy, Mehmet" w:date="2020-04-19T15:55:00Z">
            <w:rPr>
              <w:rFonts w:ascii="Calibri" w:eastAsia="SimSun" w:hAnsi="Calibri"/>
              <w:kern w:val="2"/>
              <w:sz w:val="21"/>
              <w:szCs w:val="22"/>
              <w:lang w:val="en-US" w:eastAsia="zh-CN"/>
            </w:rPr>
          </w:rPrChange>
        </w:rPr>
        <w:t xml:space="preserve"> enables the source-authentication architecture presented in Section </w:t>
      </w:r>
      <w:r w:rsidRPr="00300C45">
        <w:rPr>
          <w:rFonts w:eastAsia="SimSun"/>
          <w:kern w:val="2"/>
          <w:lang w:val="en-US" w:eastAsia="zh-CN"/>
          <w:rPrChange w:id="1057"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1058" w:author="Toy, Mehmet" w:date="2020-04-19T15:55:00Z">
            <w:rPr>
              <w:rFonts w:ascii="Calibri" w:eastAsia="SimSun" w:hAnsi="Calibri"/>
              <w:kern w:val="2"/>
              <w:sz w:val="21"/>
              <w:szCs w:val="22"/>
              <w:lang w:val="en-US" w:eastAsia="zh-CN"/>
            </w:rPr>
          </w:rPrChange>
        </w:rPr>
        <w:instrText xml:space="preserve"> REF _Ref34299463 \r \h  \* MERGEFORMAT </w:instrText>
      </w:r>
      <w:r w:rsidRPr="00300C45">
        <w:rPr>
          <w:rFonts w:eastAsia="SimSun"/>
          <w:kern w:val="2"/>
          <w:lang w:val="en-US" w:eastAsia="zh-CN"/>
          <w:rPrChange w:id="1059" w:author="Toy, Mehmet" w:date="2020-04-19T15:55:00Z">
            <w:rPr>
              <w:rFonts w:eastAsia="SimSun"/>
              <w:kern w:val="2"/>
              <w:lang w:val="en-US" w:eastAsia="zh-CN"/>
            </w:rPr>
          </w:rPrChange>
        </w:rPr>
      </w:r>
      <w:r w:rsidRPr="00300C45">
        <w:rPr>
          <w:rFonts w:eastAsia="SimSun"/>
          <w:kern w:val="2"/>
          <w:lang w:val="en-US" w:eastAsia="zh-CN"/>
          <w:rPrChange w:id="1060"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1061" w:author="Toy, Mehmet" w:date="2020-04-19T15:55:00Z">
            <w:rPr>
              <w:rFonts w:ascii="Calibri" w:eastAsia="SimSun" w:hAnsi="Calibri"/>
              <w:kern w:val="2"/>
              <w:sz w:val="21"/>
              <w:szCs w:val="22"/>
              <w:lang w:val="en-US" w:eastAsia="zh-CN"/>
            </w:rPr>
          </w:rPrChange>
        </w:rPr>
        <w:t>10.3.2</w:t>
      </w:r>
      <w:r w:rsidRPr="00300C45">
        <w:rPr>
          <w:rFonts w:eastAsia="SimSun"/>
          <w:kern w:val="2"/>
          <w:lang w:val="en-US" w:eastAsia="zh-CN"/>
          <w:rPrChange w:id="1062"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1063" w:author="Toy, Mehmet" w:date="2020-04-19T15:55:00Z">
            <w:rPr>
              <w:rFonts w:ascii="Calibri" w:eastAsia="SimSun" w:hAnsi="Calibri"/>
              <w:kern w:val="2"/>
              <w:sz w:val="21"/>
              <w:szCs w:val="22"/>
              <w:lang w:val="en-US" w:eastAsia="zh-CN"/>
            </w:rPr>
          </w:rPrChange>
        </w:rPr>
        <w:t xml:space="preserve">. </w:t>
      </w:r>
    </w:p>
    <w:p w14:paraId="7AF8FCDF" w14:textId="4E726CFE" w:rsidR="001970BF" w:rsidRPr="00300C45" w:rsidRDefault="001970BF" w:rsidP="009C4E22">
      <w:pPr>
        <w:widowControl w:val="0"/>
        <w:numPr>
          <w:ilvl w:val="2"/>
          <w:numId w:val="67"/>
        </w:numPr>
        <w:spacing w:before="0" w:afterLines="50" w:after="120"/>
        <w:ind w:left="922" w:hanging="562"/>
        <w:outlineLvl w:val="1"/>
        <w:rPr>
          <w:rFonts w:eastAsia="SimSun"/>
          <w:b/>
          <w:bCs/>
          <w:kern w:val="2"/>
          <w:lang w:val="en-US" w:eastAsia="zh-CN"/>
          <w:rPrChange w:id="1064" w:author="Toy, Mehmet" w:date="2020-04-19T15:55:00Z">
            <w:rPr>
              <w:rFonts w:ascii="Calibri" w:eastAsia="SimSun" w:hAnsi="Calibri"/>
              <w:b/>
              <w:bCs/>
              <w:kern w:val="2"/>
              <w:sz w:val="21"/>
              <w:szCs w:val="22"/>
              <w:lang w:val="en-US" w:eastAsia="zh-CN"/>
            </w:rPr>
          </w:rPrChange>
        </w:rPr>
      </w:pPr>
      <w:bookmarkStart w:id="1065" w:name="_Ref33626918"/>
      <w:bookmarkStart w:id="1066" w:name="_Toc38216018"/>
      <w:r w:rsidRPr="00300C45">
        <w:rPr>
          <w:rFonts w:eastAsia="SimSun"/>
          <w:b/>
          <w:bCs/>
          <w:kern w:val="2"/>
          <w:lang w:val="en-US" w:eastAsia="zh-CN"/>
          <w:rPrChange w:id="1067" w:author="Toy, Mehmet" w:date="2020-04-19T15:55:00Z">
            <w:rPr>
              <w:rFonts w:ascii="Calibri" w:eastAsia="SimSun" w:hAnsi="Calibri"/>
              <w:b/>
              <w:bCs/>
              <w:kern w:val="2"/>
              <w:sz w:val="21"/>
              <w:szCs w:val="22"/>
              <w:lang w:val="en-US" w:eastAsia="zh-CN"/>
            </w:rPr>
          </w:rPrChange>
        </w:rPr>
        <w:t>Decentralized trust model</w:t>
      </w:r>
      <w:bookmarkEnd w:id="1065"/>
      <w:bookmarkEnd w:id="1066"/>
      <w:r w:rsidRPr="00300C45">
        <w:rPr>
          <w:rFonts w:eastAsia="SimSun"/>
          <w:b/>
          <w:bCs/>
          <w:kern w:val="2"/>
          <w:lang w:val="en-US" w:eastAsia="zh-CN"/>
          <w:rPrChange w:id="1068" w:author="Toy, Mehmet" w:date="2020-04-19T15:55:00Z">
            <w:rPr>
              <w:rFonts w:ascii="Calibri" w:eastAsia="SimSun" w:hAnsi="Calibri"/>
              <w:b/>
              <w:bCs/>
              <w:kern w:val="2"/>
              <w:sz w:val="21"/>
              <w:szCs w:val="22"/>
              <w:lang w:val="en-US" w:eastAsia="zh-CN"/>
            </w:rPr>
          </w:rPrChange>
        </w:rPr>
        <w:t xml:space="preserve"> </w:t>
      </w:r>
    </w:p>
    <w:p w14:paraId="3D09E8E7" w14:textId="77777777" w:rsidR="001970BF" w:rsidRPr="00300C45" w:rsidRDefault="001970BF" w:rsidP="001970BF">
      <w:pPr>
        <w:widowControl w:val="0"/>
        <w:spacing w:before="0" w:afterLines="50" w:after="120"/>
        <w:jc w:val="both"/>
        <w:rPr>
          <w:rFonts w:eastAsia="SimSun"/>
          <w:kern w:val="2"/>
          <w:lang w:val="en-US" w:eastAsia="zh-CN"/>
          <w:rPrChange w:id="1069"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070" w:author="Toy, Mehmet" w:date="2020-04-19T15:55:00Z">
            <w:rPr>
              <w:rFonts w:ascii="Calibri" w:eastAsia="SimSun" w:hAnsi="Calibri"/>
              <w:kern w:val="2"/>
              <w:sz w:val="21"/>
              <w:szCs w:val="22"/>
              <w:lang w:val="en-US" w:eastAsia="zh-CN"/>
            </w:rPr>
          </w:rPrChange>
        </w:rPr>
        <w:t>The currently existing public-key infrastructures, e.g. the DNSSEC PKI, the TLS PKI and the RPKI used in BGP, are designed based on a centralized system architecture or a centralized trust model. This kind of centralized architecture suffers from the problem of trust-anchor failure. In the centralized model, since descendants need to rely on some common ancestors or authorities as trust anchors, a central authority node has privilege over all the descendants. Central authorities can unilaterally perform malicious actions like revoking certificates, issuing fraudulent certificates or providing fake information. Since all these infrastructures are widely used across the world, malicious actions of central authorities may adversely affect the Internet. Trust anchor failures may happen for many reasons. A central authority may be hacked or compromised to perform malicious actions unintentionally. In other cases, an authority may not be fully neutral and perform malicious actions for economic gains or political reasons.</w:t>
      </w:r>
    </w:p>
    <w:p w14:paraId="4038C35B" w14:textId="77777777" w:rsidR="001970BF" w:rsidRPr="00300C45" w:rsidRDefault="001970BF" w:rsidP="001970BF">
      <w:pPr>
        <w:tabs>
          <w:tab w:val="left" w:pos="288"/>
        </w:tabs>
        <w:spacing w:before="0" w:after="50"/>
        <w:jc w:val="both"/>
        <w:rPr>
          <w:rFonts w:eastAsia="SimSun"/>
          <w:kern w:val="2"/>
          <w:lang w:val="en-US" w:eastAsia="zh-CN"/>
          <w:rPrChange w:id="1071"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072" w:author="Toy, Mehmet" w:date="2020-04-19T15:55:00Z">
            <w:rPr>
              <w:rFonts w:ascii="Calibri" w:eastAsia="SimSun" w:hAnsi="Calibri"/>
              <w:kern w:val="2"/>
              <w:sz w:val="21"/>
              <w:szCs w:val="22"/>
              <w:lang w:val="en-US" w:eastAsia="zh-CN"/>
            </w:rPr>
          </w:rPrChange>
        </w:rPr>
        <w:t xml:space="preserve">For Network 2030, a decentralized trust model should be provided as follows. As is </w:t>
      </w:r>
      <w:r w:rsidRPr="00300C45">
        <w:rPr>
          <w:rFonts w:eastAsia="SimSun"/>
          <w:kern w:val="2"/>
          <w:lang w:val="en-US" w:eastAsia="zh-CN"/>
          <w:rPrChange w:id="1073" w:author="Toy, Mehmet" w:date="2020-04-19T15:55:00Z">
            <w:rPr>
              <w:rFonts w:ascii="Calibri" w:eastAsia="SimSun" w:hAnsi="Calibri"/>
              <w:kern w:val="2"/>
              <w:sz w:val="21"/>
              <w:szCs w:val="21"/>
              <w:lang w:val="en-US" w:eastAsia="zh-CN"/>
            </w:rPr>
          </w:rPrChange>
        </w:rPr>
        <w:t xml:space="preserve">shown </w:t>
      </w:r>
      <w:r w:rsidRPr="00300C45">
        <w:rPr>
          <w:rFonts w:eastAsia="SimSun"/>
          <w:kern w:val="2"/>
          <w:lang w:val="en-US" w:eastAsia="zh-CN"/>
          <w:rPrChange w:id="1074" w:author="Toy, Mehmet" w:date="2020-04-19T15:55:00Z">
            <w:rPr>
              <w:rFonts w:ascii="Calibri" w:eastAsia="SimSun" w:hAnsi="Calibri" w:cs="Calibri"/>
              <w:kern w:val="2"/>
              <w:sz w:val="21"/>
              <w:szCs w:val="21"/>
              <w:lang w:val="en-US" w:eastAsia="zh-CN"/>
            </w:rPr>
          </w:rPrChange>
        </w:rPr>
        <w:t xml:space="preserve">in </w:t>
      </w:r>
      <w:r w:rsidRPr="00300C45">
        <w:rPr>
          <w:rFonts w:eastAsia="SimSun"/>
          <w:kern w:val="2"/>
          <w:lang w:val="en-US" w:eastAsia="zh-CN"/>
          <w:rPrChange w:id="1075" w:author="Toy, Mehmet" w:date="2020-04-19T15:55:00Z">
            <w:rPr>
              <w:rFonts w:ascii="Calibri" w:eastAsia="SimSun" w:hAnsi="Calibri" w:cs="Calibri"/>
              <w:kern w:val="2"/>
              <w:sz w:val="21"/>
              <w:szCs w:val="21"/>
              <w:lang w:val="en-US" w:eastAsia="zh-CN"/>
            </w:rPr>
          </w:rPrChange>
        </w:rPr>
        <w:fldChar w:fldCharType="begin"/>
      </w:r>
      <w:r w:rsidRPr="00300C45">
        <w:rPr>
          <w:rFonts w:eastAsia="SimSun"/>
          <w:kern w:val="2"/>
          <w:lang w:val="en-US" w:eastAsia="zh-CN"/>
          <w:rPrChange w:id="1076" w:author="Toy, Mehmet" w:date="2020-04-19T15:55:00Z">
            <w:rPr>
              <w:rFonts w:ascii="Calibri" w:eastAsia="SimSun" w:hAnsi="Calibri" w:cs="Calibri"/>
              <w:kern w:val="2"/>
              <w:sz w:val="21"/>
              <w:szCs w:val="21"/>
              <w:lang w:val="en-US" w:eastAsia="zh-CN"/>
            </w:rPr>
          </w:rPrChange>
        </w:rPr>
        <w:instrText xml:space="preserve"> REF _Ref21125151 \h  \* MERGEFORMAT </w:instrText>
      </w:r>
      <w:r w:rsidRPr="00300C45">
        <w:rPr>
          <w:rFonts w:eastAsia="SimSun"/>
          <w:kern w:val="2"/>
          <w:lang w:val="en-US" w:eastAsia="zh-CN"/>
          <w:rPrChange w:id="1077" w:author="Toy, Mehmet" w:date="2020-04-19T15:55:00Z">
            <w:rPr>
              <w:rFonts w:eastAsia="SimSun"/>
              <w:kern w:val="2"/>
              <w:lang w:val="en-US" w:eastAsia="zh-CN"/>
            </w:rPr>
          </w:rPrChange>
        </w:rPr>
      </w:r>
      <w:r w:rsidRPr="00300C45">
        <w:rPr>
          <w:rFonts w:eastAsia="SimSun"/>
          <w:kern w:val="2"/>
          <w:lang w:val="en-US" w:eastAsia="zh-CN"/>
          <w:rPrChange w:id="1078" w:author="Toy, Mehmet" w:date="2020-04-19T15:55:00Z">
            <w:rPr>
              <w:rFonts w:ascii="Calibri" w:eastAsia="SimSun" w:hAnsi="Calibri" w:cs="Calibri"/>
              <w:kern w:val="2"/>
              <w:sz w:val="21"/>
              <w:szCs w:val="21"/>
              <w:lang w:val="en-US" w:eastAsia="zh-CN"/>
            </w:rPr>
          </w:rPrChange>
        </w:rPr>
        <w:fldChar w:fldCharType="separate"/>
      </w:r>
      <w:r w:rsidRPr="00300C45">
        <w:rPr>
          <w:rFonts w:eastAsia="SimSun"/>
          <w:spacing w:val="-1"/>
          <w:lang w:val="en-US" w:eastAsia="zh-CN"/>
          <w:rPrChange w:id="1079" w:author="Toy, Mehmet" w:date="2020-04-19T15:55:00Z">
            <w:rPr>
              <w:rFonts w:ascii="Calibri" w:eastAsia="SimSun" w:hAnsi="Calibri" w:cs="Calibri"/>
              <w:spacing w:val="-1"/>
              <w:sz w:val="21"/>
              <w:szCs w:val="21"/>
              <w:lang w:val="en-US" w:eastAsia="zh-CN"/>
            </w:rPr>
          </w:rPrChange>
        </w:rPr>
        <w:t xml:space="preserve">Fig. </w:t>
      </w:r>
      <w:r w:rsidRPr="00300C45">
        <w:rPr>
          <w:rFonts w:eastAsia="SimSun"/>
          <w:noProof/>
          <w:spacing w:val="-1"/>
          <w:lang w:val="en-US" w:eastAsia="zh-CN"/>
          <w:rPrChange w:id="1080" w:author="Toy, Mehmet" w:date="2020-04-19T15:55:00Z">
            <w:rPr>
              <w:rFonts w:ascii="Calibri" w:eastAsia="SimSun" w:hAnsi="Calibri" w:cs="Calibri"/>
              <w:noProof/>
              <w:spacing w:val="-1"/>
              <w:sz w:val="21"/>
              <w:szCs w:val="21"/>
              <w:lang w:val="en-US" w:eastAsia="zh-CN"/>
            </w:rPr>
          </w:rPrChange>
        </w:rPr>
        <w:t>1</w:t>
      </w:r>
      <w:r w:rsidRPr="00300C45">
        <w:rPr>
          <w:rFonts w:eastAsia="SimSun"/>
          <w:kern w:val="2"/>
          <w:lang w:val="en-US" w:eastAsia="zh-CN"/>
          <w:rPrChange w:id="1081" w:author="Toy, Mehmet" w:date="2020-04-19T15:55:00Z">
            <w:rPr>
              <w:rFonts w:ascii="Calibri" w:eastAsia="SimSun" w:hAnsi="Calibri" w:cs="Calibri"/>
              <w:kern w:val="2"/>
              <w:sz w:val="21"/>
              <w:szCs w:val="21"/>
              <w:lang w:val="en-US" w:eastAsia="zh-CN"/>
            </w:rPr>
          </w:rPrChange>
        </w:rPr>
        <w:fldChar w:fldCharType="end"/>
      </w:r>
      <w:r w:rsidRPr="00300C45">
        <w:rPr>
          <w:rFonts w:eastAsia="SimSun"/>
          <w:kern w:val="2"/>
          <w:lang w:val="en-US" w:eastAsia="zh-CN"/>
          <w:rPrChange w:id="1082" w:author="Toy, Mehmet" w:date="2020-04-19T15:55:00Z">
            <w:rPr>
              <w:rFonts w:ascii="Calibri" w:eastAsia="SimSun" w:hAnsi="Calibri" w:cs="Calibri"/>
              <w:kern w:val="2"/>
              <w:sz w:val="21"/>
              <w:szCs w:val="21"/>
              <w:lang w:val="en-US" w:eastAsia="zh-CN"/>
            </w:rPr>
          </w:rPrChange>
        </w:rPr>
        <w:t>,</w:t>
      </w:r>
      <w:r w:rsidRPr="00300C45">
        <w:rPr>
          <w:rFonts w:eastAsia="SimSun"/>
          <w:kern w:val="2"/>
          <w:lang w:val="en-US" w:eastAsia="zh-CN"/>
          <w:rPrChange w:id="1083" w:author="Toy, Mehmet" w:date="2020-04-19T15:55:00Z">
            <w:rPr>
              <w:rFonts w:ascii="Calibri" w:eastAsia="SimSun" w:hAnsi="Calibri"/>
              <w:kern w:val="2"/>
              <w:sz w:val="21"/>
              <w:szCs w:val="21"/>
              <w:lang w:val="en-US" w:eastAsia="zh-CN"/>
            </w:rPr>
          </w:rPrChange>
        </w:rPr>
        <w:t xml:space="preserve"> the DII architecture consists of three layers. The underlying layer is the distributed ledger layer, providing decentralized trust foundation for DII</w:t>
      </w:r>
      <w:r w:rsidRPr="00300C45">
        <w:rPr>
          <w:rFonts w:eastAsia="SimSun"/>
          <w:kern w:val="2"/>
          <w:vertAlign w:val="superscript"/>
          <w:lang w:val="en-US" w:eastAsia="zh-CN"/>
          <w:rPrChange w:id="1084" w:author="Toy, Mehmet" w:date="2020-04-19T15:55:00Z">
            <w:rPr>
              <w:rFonts w:ascii="Calibri" w:eastAsia="SimSun" w:hAnsi="Calibri"/>
              <w:kern w:val="2"/>
              <w:sz w:val="21"/>
              <w:szCs w:val="22"/>
              <w:vertAlign w:val="superscript"/>
              <w:lang w:val="en-US" w:eastAsia="zh-CN"/>
            </w:rPr>
          </w:rPrChange>
        </w:rPr>
        <w:endnoteReference w:id="1"/>
      </w:r>
      <w:r w:rsidRPr="00300C45">
        <w:rPr>
          <w:rFonts w:eastAsia="SimSun"/>
          <w:kern w:val="2"/>
          <w:lang w:val="en-US" w:eastAsia="zh-CN"/>
          <w:rPrChange w:id="1085" w:author="Toy, Mehmet" w:date="2020-04-19T15:55:00Z">
            <w:rPr>
              <w:rFonts w:ascii="Calibri" w:eastAsia="SimSun" w:hAnsi="Calibri"/>
              <w:kern w:val="2"/>
              <w:sz w:val="21"/>
              <w:szCs w:val="22"/>
              <w:lang w:val="en-US" w:eastAsia="zh-CN"/>
            </w:rPr>
          </w:rPrChange>
        </w:rPr>
        <w:t>. The intermediate layer, called name space management layer, fulfills the management of Internet core resources (such as IP addresses, AS numbers and domain names) in a decentralized and trusted manner. Based on the distributed ledger technology, the intermediate layer can provide trustworthy resources ownership for resource owners. Furthermore, based on resource ownership, the intermediate layer can further provide trustworthy mapping information between different resources. The mapping information can be used to fulfill the fundamental functions of BGP, DNS and PKI. The top layer is an open application layer which can support more trustworthy Internet applications with the trustworthiness provided by lower layers.</w:t>
      </w:r>
    </w:p>
    <w:p w14:paraId="5CAB40F0" w14:textId="7D216072" w:rsidR="001970BF" w:rsidRPr="00300C45" w:rsidRDefault="001970BF" w:rsidP="001970BF">
      <w:pPr>
        <w:keepNext/>
        <w:tabs>
          <w:tab w:val="left" w:pos="288"/>
        </w:tabs>
        <w:spacing w:before="0" w:after="50"/>
        <w:ind w:firstLine="288"/>
        <w:jc w:val="center"/>
        <w:rPr>
          <w:rFonts w:eastAsia="SimSun"/>
          <w:spacing w:val="-1"/>
          <w:lang w:val="en-US" w:eastAsia="zh-CN"/>
          <w:rPrChange w:id="1086" w:author="Toy, Mehmet" w:date="2020-04-19T15:55:00Z">
            <w:rPr>
              <w:rFonts w:eastAsia="SimSun"/>
              <w:spacing w:val="-1"/>
              <w:sz w:val="20"/>
              <w:szCs w:val="20"/>
              <w:lang w:val="en-US" w:eastAsia="zh-CN"/>
            </w:rPr>
          </w:rPrChange>
        </w:rPr>
      </w:pPr>
      <w:r w:rsidRPr="00300C45">
        <w:rPr>
          <w:rFonts w:eastAsia="SimSun"/>
          <w:noProof/>
          <w:spacing w:val="-1"/>
          <w:lang w:val="en-US" w:eastAsia="en-US"/>
          <w:rPrChange w:id="1087" w:author="Toy, Mehmet" w:date="2020-04-19T15:55:00Z">
            <w:rPr>
              <w:rFonts w:eastAsia="SimSun"/>
              <w:noProof/>
              <w:spacing w:val="-1"/>
              <w:sz w:val="20"/>
              <w:szCs w:val="20"/>
              <w:lang w:val="en-US" w:eastAsia="en-US"/>
            </w:rPr>
          </w:rPrChange>
        </w:rPr>
        <w:lastRenderedPageBreak/>
        <w:drawing>
          <wp:inline distT="0" distB="0" distL="0" distR="0" wp14:anchorId="001627E5" wp14:editId="6D0534C3">
            <wp:extent cx="3466681" cy="2875984"/>
            <wp:effectExtent l="0" t="0" r="635" b="6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4453" cy="2882432"/>
                    </a:xfrm>
                    <a:prstGeom prst="rect">
                      <a:avLst/>
                    </a:prstGeom>
                    <a:noFill/>
                    <a:ln>
                      <a:noFill/>
                    </a:ln>
                  </pic:spPr>
                </pic:pic>
              </a:graphicData>
            </a:graphic>
          </wp:inline>
        </w:drawing>
      </w:r>
    </w:p>
    <w:p w14:paraId="30E730F2" w14:textId="45F6EEB1" w:rsidR="001970BF" w:rsidRPr="00300C45" w:rsidRDefault="00781DF6" w:rsidP="001970BF">
      <w:pPr>
        <w:widowControl w:val="0"/>
        <w:spacing w:before="0" w:after="50"/>
        <w:jc w:val="center"/>
        <w:rPr>
          <w:rFonts w:eastAsia="SimHei"/>
          <w:kern w:val="2"/>
          <w:lang w:val="en-US" w:eastAsia="zh-CN"/>
          <w:rPrChange w:id="1088" w:author="Toy, Mehmet" w:date="2020-04-19T15:55:00Z">
            <w:rPr>
              <w:rFonts w:ascii="Calibri Light" w:eastAsia="SimHei" w:hAnsi="Calibri Light"/>
              <w:kern w:val="2"/>
              <w:sz w:val="20"/>
              <w:szCs w:val="20"/>
              <w:lang w:val="en-US" w:eastAsia="zh-CN"/>
            </w:rPr>
          </w:rPrChange>
        </w:rPr>
      </w:pPr>
      <w:bookmarkStart w:id="1089" w:name="_Toc38208919"/>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Pr="005F3DE1">
        <w:rPr>
          <w:rFonts w:eastAsia="Times New Roman"/>
          <w:b/>
          <w:bCs/>
          <w:noProof/>
          <w:lang w:val="en-US" w:eastAsia="en-US"/>
        </w:rPr>
        <w:t>46</w:t>
      </w:r>
      <w:r w:rsidRPr="005F3DE1">
        <w:rPr>
          <w:rFonts w:eastAsia="Times New Roman"/>
          <w:b/>
          <w:bCs/>
          <w:lang w:val="en-US" w:eastAsia="en-US"/>
        </w:rPr>
        <w:fldChar w:fldCharType="end"/>
      </w:r>
      <w:r w:rsidRPr="005F3DE1">
        <w:rPr>
          <w:rFonts w:eastAsia="Times New Roman"/>
          <w:b/>
          <w:bCs/>
          <w:lang w:val="en-US" w:eastAsia="en-US"/>
        </w:rPr>
        <w:t>-</w:t>
      </w:r>
      <w:r w:rsidRPr="004F4418">
        <w:rPr>
          <w:rFonts w:eastAsia="Times New Roman"/>
          <w:bCs/>
          <w:lang w:val="en-US" w:eastAsia="en-US"/>
        </w:rPr>
        <w:t xml:space="preserve"> </w:t>
      </w:r>
      <w:r w:rsidR="001970BF" w:rsidRPr="00300C45">
        <w:rPr>
          <w:rFonts w:eastAsia="SimHei"/>
          <w:kern w:val="2"/>
          <w:lang w:val="en-US" w:eastAsia="zh-CN"/>
          <w:rPrChange w:id="1090" w:author="Toy, Mehmet" w:date="2020-04-19T15:55:00Z">
            <w:rPr>
              <w:rFonts w:ascii="Calibri Light" w:eastAsia="SimHei" w:hAnsi="Calibri Light"/>
              <w:kern w:val="2"/>
              <w:sz w:val="20"/>
              <w:szCs w:val="20"/>
              <w:lang w:val="en-US" w:eastAsia="zh-CN"/>
            </w:rPr>
          </w:rPrChange>
        </w:rPr>
        <w:t>DII Architecture Design</w:t>
      </w:r>
      <w:bookmarkEnd w:id="1089"/>
    </w:p>
    <w:p w14:paraId="304D9420" w14:textId="77777777" w:rsidR="001970BF" w:rsidRPr="00300C45" w:rsidRDefault="001970BF" w:rsidP="001970BF">
      <w:pPr>
        <w:widowControl w:val="0"/>
        <w:spacing w:before="0"/>
        <w:jc w:val="both"/>
        <w:rPr>
          <w:rFonts w:eastAsia="SimSun"/>
          <w:kern w:val="2"/>
          <w:lang w:val="en-US" w:eastAsia="zh-CN"/>
          <w:rPrChange w:id="1091" w:author="Toy, Mehmet" w:date="2020-04-19T15:55:00Z">
            <w:rPr>
              <w:rFonts w:ascii="Calibri" w:eastAsia="SimSun" w:hAnsi="Calibri"/>
              <w:kern w:val="2"/>
              <w:sz w:val="21"/>
              <w:szCs w:val="22"/>
              <w:lang w:val="en-US" w:eastAsia="zh-CN"/>
            </w:rPr>
          </w:rPrChange>
        </w:rPr>
      </w:pPr>
    </w:p>
    <w:p w14:paraId="2B384BCB" w14:textId="171983C3" w:rsidR="001970BF" w:rsidRPr="00300C45" w:rsidRDefault="001970BF" w:rsidP="009C4E22">
      <w:pPr>
        <w:widowControl w:val="0"/>
        <w:numPr>
          <w:ilvl w:val="2"/>
          <w:numId w:val="67"/>
        </w:numPr>
        <w:spacing w:before="0" w:afterLines="50" w:after="120"/>
        <w:ind w:left="922" w:hanging="562"/>
        <w:outlineLvl w:val="1"/>
        <w:rPr>
          <w:rFonts w:eastAsia="SimSun"/>
          <w:b/>
          <w:bCs/>
          <w:kern w:val="2"/>
          <w:lang w:val="en-US" w:eastAsia="zh-CN"/>
          <w:rPrChange w:id="1092" w:author="Toy, Mehmet" w:date="2020-04-19T15:55:00Z">
            <w:rPr>
              <w:rFonts w:ascii="Calibri" w:eastAsia="SimSun" w:hAnsi="Calibri"/>
              <w:b/>
              <w:bCs/>
              <w:kern w:val="2"/>
              <w:sz w:val="21"/>
              <w:szCs w:val="22"/>
              <w:lang w:val="en-US" w:eastAsia="zh-CN"/>
            </w:rPr>
          </w:rPrChange>
        </w:rPr>
      </w:pPr>
      <w:bookmarkStart w:id="1093" w:name="_Ref33627043"/>
      <w:bookmarkStart w:id="1094" w:name="_Ref34299463"/>
      <w:bookmarkStart w:id="1095" w:name="_Toc38216019"/>
      <w:r w:rsidRPr="00300C45">
        <w:rPr>
          <w:rFonts w:eastAsia="SimSun"/>
          <w:b/>
          <w:bCs/>
          <w:kern w:val="2"/>
          <w:lang w:val="en-US" w:eastAsia="zh-CN"/>
          <w:rPrChange w:id="1096" w:author="Toy, Mehmet" w:date="2020-04-19T15:55:00Z">
            <w:rPr>
              <w:rFonts w:ascii="Calibri" w:eastAsia="SimSun" w:hAnsi="Calibri"/>
              <w:b/>
              <w:bCs/>
              <w:kern w:val="2"/>
              <w:sz w:val="21"/>
              <w:szCs w:val="22"/>
              <w:lang w:val="en-US" w:eastAsia="zh-CN"/>
            </w:rPr>
          </w:rPrChange>
        </w:rPr>
        <w:t>Efficient authentication mechanisms for AS and host-level information</w:t>
      </w:r>
      <w:bookmarkEnd w:id="1093"/>
      <w:r w:rsidRPr="00300C45">
        <w:rPr>
          <w:rFonts w:eastAsia="SimSun"/>
          <w:b/>
          <w:bCs/>
          <w:kern w:val="2"/>
          <w:lang w:val="en-US" w:eastAsia="zh-CN"/>
          <w:rPrChange w:id="1097" w:author="Toy, Mehmet" w:date="2020-04-19T15:55:00Z">
            <w:rPr>
              <w:rFonts w:ascii="Calibri" w:eastAsia="SimSun" w:hAnsi="Calibri"/>
              <w:b/>
              <w:bCs/>
              <w:kern w:val="2"/>
              <w:sz w:val="21"/>
              <w:szCs w:val="22"/>
              <w:lang w:val="en-US" w:eastAsia="zh-CN"/>
            </w:rPr>
          </w:rPrChange>
        </w:rPr>
        <w:t xml:space="preserve"> / Pseudonymous sender-receiver privacy</w:t>
      </w:r>
      <w:bookmarkEnd w:id="1094"/>
      <w:bookmarkEnd w:id="1095"/>
    </w:p>
    <w:p w14:paraId="29C07F1E" w14:textId="77777777" w:rsidR="001970BF" w:rsidRPr="00300C45" w:rsidRDefault="001970BF" w:rsidP="001970BF">
      <w:pPr>
        <w:widowControl w:val="0"/>
        <w:spacing w:before="0" w:afterLines="50" w:after="120"/>
        <w:jc w:val="both"/>
        <w:rPr>
          <w:rFonts w:eastAsia="SimSun"/>
          <w:kern w:val="2"/>
          <w:lang w:val="en-US" w:eastAsia="zh-CN"/>
          <w:rPrChange w:id="1098"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099" w:author="Toy, Mehmet" w:date="2020-04-19T15:55:00Z">
            <w:rPr>
              <w:rFonts w:ascii="Calibri" w:eastAsia="SimSun" w:hAnsi="Calibri"/>
              <w:kern w:val="2"/>
              <w:sz w:val="21"/>
              <w:szCs w:val="22"/>
              <w:lang w:val="en-US" w:eastAsia="zh-CN"/>
            </w:rPr>
          </w:rPrChange>
        </w:rPr>
        <w:t>In this section, we present an approach (NAIS, Network Architecture with Inherent Security features</w:t>
      </w:r>
      <w:r w:rsidRPr="00300C45">
        <w:rPr>
          <w:rFonts w:eastAsia="SimSun"/>
          <w:kern w:val="2"/>
          <w:vertAlign w:val="superscript"/>
          <w:lang w:val="en-US" w:eastAsia="zh-CN"/>
          <w:rPrChange w:id="1100" w:author="Toy, Mehmet" w:date="2020-04-19T15:55:00Z">
            <w:rPr>
              <w:rFonts w:ascii="Calibri" w:eastAsia="SimSun" w:hAnsi="Calibri"/>
              <w:kern w:val="2"/>
              <w:sz w:val="21"/>
              <w:szCs w:val="22"/>
              <w:vertAlign w:val="superscript"/>
              <w:lang w:val="en-US" w:eastAsia="zh-CN"/>
            </w:rPr>
          </w:rPrChange>
        </w:rPr>
        <w:endnoteReference w:id="2"/>
      </w:r>
      <w:r w:rsidRPr="00300C45">
        <w:rPr>
          <w:rFonts w:eastAsia="SimSun"/>
          <w:kern w:val="2"/>
          <w:lang w:val="en-US" w:eastAsia="zh-CN"/>
          <w:rPrChange w:id="1101" w:author="Toy, Mehmet" w:date="2020-04-19T15:55:00Z">
            <w:rPr>
              <w:rFonts w:ascii="Calibri" w:eastAsia="SimSun" w:hAnsi="Calibri"/>
              <w:kern w:val="2"/>
              <w:sz w:val="21"/>
              <w:szCs w:val="22"/>
              <w:lang w:val="en-US" w:eastAsia="zh-CN"/>
            </w:rPr>
          </w:rPrChange>
        </w:rPr>
        <w:t>) for authenticating packets in an inter-domain network. The goal of NAIS, which is structurally very similar to the APNA system</w:t>
      </w:r>
      <w:r w:rsidRPr="00300C45">
        <w:rPr>
          <w:rFonts w:eastAsia="SimSun"/>
          <w:kern w:val="2"/>
          <w:vertAlign w:val="superscript"/>
          <w:lang w:val="en-US" w:eastAsia="zh-CN"/>
          <w:rPrChange w:id="1102" w:author="Toy, Mehmet" w:date="2020-04-19T15:55:00Z">
            <w:rPr>
              <w:rFonts w:ascii="Calibri" w:eastAsia="SimSun" w:hAnsi="Calibri"/>
              <w:kern w:val="2"/>
              <w:sz w:val="21"/>
              <w:szCs w:val="22"/>
              <w:vertAlign w:val="superscript"/>
              <w:lang w:val="en-US" w:eastAsia="zh-CN"/>
            </w:rPr>
          </w:rPrChange>
        </w:rPr>
        <w:endnoteReference w:id="3"/>
      </w:r>
      <w:r w:rsidRPr="00300C45">
        <w:rPr>
          <w:rFonts w:eastAsia="SimSun"/>
          <w:kern w:val="2"/>
          <w:lang w:val="en-US" w:eastAsia="zh-CN"/>
          <w:rPrChange w:id="1103" w:author="Toy, Mehmet" w:date="2020-04-19T15:55:00Z">
            <w:rPr>
              <w:rFonts w:ascii="Calibri" w:eastAsia="SimSun" w:hAnsi="Calibri"/>
              <w:kern w:val="2"/>
              <w:sz w:val="21"/>
              <w:szCs w:val="22"/>
              <w:lang w:val="en-US" w:eastAsia="zh-CN"/>
            </w:rPr>
          </w:rPrChange>
        </w:rPr>
        <w:t xml:space="preserve">, is to provide source authentication while preserving privacy of the communicating parties. In order to reconcile these conflicting objectives, domain operators act as </w:t>
      </w:r>
      <w:commentRangeStart w:id="1104"/>
      <w:r w:rsidRPr="00300C45">
        <w:rPr>
          <w:rFonts w:eastAsia="SimSun"/>
          <w:kern w:val="2"/>
          <w:lang w:val="en-US" w:eastAsia="zh-CN"/>
          <w:rPrChange w:id="1105" w:author="Toy, Mehmet" w:date="2020-04-19T15:55:00Z">
            <w:rPr>
              <w:rFonts w:ascii="Calibri" w:eastAsia="SimSun" w:hAnsi="Calibri"/>
              <w:kern w:val="2"/>
              <w:sz w:val="21"/>
              <w:szCs w:val="22"/>
              <w:lang w:val="en-US" w:eastAsia="zh-CN"/>
            </w:rPr>
          </w:rPrChange>
        </w:rPr>
        <w:t xml:space="preserve">privacy brokers for their internal hosts. </w:t>
      </w:r>
      <w:r w:rsidRPr="00300C45">
        <w:rPr>
          <w:rFonts w:eastAsia="SimSun"/>
          <w:kern w:val="2"/>
          <w:lang w:val="en-US" w:eastAsia="zh-CN"/>
          <w:rPrChange w:id="1106"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1107" w:author="Toy, Mehmet" w:date="2020-04-19T15:55:00Z">
            <w:rPr>
              <w:rFonts w:ascii="Calibri" w:eastAsia="SimSun" w:hAnsi="Calibri"/>
              <w:kern w:val="2"/>
              <w:sz w:val="21"/>
              <w:szCs w:val="22"/>
              <w:lang w:val="en-US" w:eastAsia="zh-CN"/>
            </w:rPr>
          </w:rPrChange>
        </w:rPr>
        <w:instrText xml:space="preserve"> REF _Ref21125185 \h  \* MERGEFORMAT </w:instrText>
      </w:r>
      <w:r w:rsidRPr="00300C45">
        <w:rPr>
          <w:rFonts w:eastAsia="SimSun"/>
          <w:kern w:val="2"/>
          <w:lang w:val="en-US" w:eastAsia="zh-CN"/>
          <w:rPrChange w:id="1108" w:author="Toy, Mehmet" w:date="2020-04-19T15:55:00Z">
            <w:rPr>
              <w:rFonts w:eastAsia="SimSun"/>
              <w:kern w:val="2"/>
              <w:lang w:val="en-US" w:eastAsia="zh-CN"/>
            </w:rPr>
          </w:rPrChange>
        </w:rPr>
      </w:r>
      <w:r w:rsidRPr="00300C45">
        <w:rPr>
          <w:rFonts w:eastAsia="SimSun"/>
          <w:kern w:val="2"/>
          <w:lang w:val="en-US" w:eastAsia="zh-CN"/>
          <w:rPrChange w:id="1109"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1110" w:author="Toy, Mehmet" w:date="2020-04-19T15:55:00Z">
            <w:rPr>
              <w:rFonts w:ascii="Calibri" w:eastAsia="SimSun" w:hAnsi="Calibri"/>
              <w:kern w:val="2"/>
              <w:sz w:val="21"/>
              <w:szCs w:val="22"/>
              <w:lang w:val="en-US" w:eastAsia="zh-CN"/>
            </w:rPr>
          </w:rPrChange>
        </w:rPr>
        <w:t xml:space="preserve">Fig. </w:t>
      </w:r>
      <w:r w:rsidRPr="00300C45">
        <w:rPr>
          <w:rFonts w:eastAsia="SimSun"/>
          <w:noProof/>
          <w:kern w:val="2"/>
          <w:lang w:val="en-US" w:eastAsia="zh-CN"/>
          <w:rPrChange w:id="1111" w:author="Toy, Mehmet" w:date="2020-04-19T15:55:00Z">
            <w:rPr>
              <w:rFonts w:ascii="Calibri" w:eastAsia="SimSun" w:hAnsi="Calibri"/>
              <w:noProof/>
              <w:kern w:val="2"/>
              <w:sz w:val="21"/>
              <w:szCs w:val="22"/>
              <w:lang w:val="en-US" w:eastAsia="zh-CN"/>
            </w:rPr>
          </w:rPrChange>
        </w:rPr>
        <w:t>2</w:t>
      </w:r>
      <w:r w:rsidRPr="00300C45">
        <w:rPr>
          <w:rFonts w:eastAsia="SimSun"/>
          <w:kern w:val="2"/>
          <w:lang w:val="en-US" w:eastAsia="zh-CN"/>
          <w:rPrChange w:id="1112"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1113" w:author="Toy, Mehmet" w:date="2020-04-19T15:55:00Z">
            <w:rPr>
              <w:rFonts w:ascii="Calibri" w:eastAsia="SimSun" w:hAnsi="Calibri"/>
              <w:kern w:val="2"/>
              <w:sz w:val="21"/>
              <w:szCs w:val="22"/>
              <w:lang w:val="en-US" w:eastAsia="zh-CN"/>
            </w:rPr>
          </w:rPrChange>
        </w:rPr>
        <w:t xml:space="preserve"> illustrates the basic idea of NAIS: A host with ID HID obtains an EID (ephemeral/encrypted ID) from the local Identity Manager (IDM), as well as an </w:t>
      </w:r>
      <w:proofErr w:type="spellStart"/>
      <w:r w:rsidRPr="00300C45">
        <w:rPr>
          <w:rFonts w:eastAsia="SimSun"/>
          <w:kern w:val="2"/>
          <w:lang w:val="en-US" w:eastAsia="zh-CN"/>
          <w:rPrChange w:id="1114" w:author="Toy, Mehmet" w:date="2020-04-19T15:55:00Z">
            <w:rPr>
              <w:rFonts w:ascii="Calibri" w:eastAsia="SimSun" w:hAnsi="Calibri"/>
              <w:kern w:val="2"/>
              <w:sz w:val="21"/>
              <w:szCs w:val="22"/>
              <w:lang w:val="en-US" w:eastAsia="zh-CN"/>
            </w:rPr>
          </w:rPrChange>
        </w:rPr>
        <w:t>ELoc</w:t>
      </w:r>
      <w:proofErr w:type="spellEnd"/>
      <w:r w:rsidRPr="00300C45">
        <w:rPr>
          <w:rFonts w:eastAsia="SimSun"/>
          <w:kern w:val="2"/>
          <w:lang w:val="en-US" w:eastAsia="zh-CN"/>
          <w:rPrChange w:id="1115" w:author="Toy, Mehmet" w:date="2020-04-19T15:55:00Z">
            <w:rPr>
              <w:rFonts w:ascii="Calibri" w:eastAsia="SimSun" w:hAnsi="Calibri"/>
              <w:kern w:val="2"/>
              <w:sz w:val="21"/>
              <w:szCs w:val="22"/>
              <w:lang w:val="en-US" w:eastAsia="zh-CN"/>
            </w:rPr>
          </w:rPrChange>
        </w:rPr>
        <w:t xml:space="preserve"> (ephemeral/encrypted locator) </w:t>
      </w:r>
      <w:commentRangeEnd w:id="1104"/>
      <w:r w:rsidRPr="00300C45">
        <w:rPr>
          <w:rFonts w:eastAsia="SimSun"/>
          <w:kern w:val="2"/>
          <w:lang w:val="en-US" w:eastAsia="zh-CN"/>
          <w:rPrChange w:id="1116" w:author="Toy, Mehmet" w:date="2020-04-19T15:55:00Z">
            <w:rPr>
              <w:rFonts w:ascii="Calibri" w:eastAsia="SimSun" w:hAnsi="Calibri"/>
              <w:kern w:val="2"/>
              <w:sz w:val="21"/>
              <w:szCs w:val="21"/>
              <w:lang w:val="en-US" w:eastAsia="zh-CN"/>
            </w:rPr>
          </w:rPrChange>
        </w:rPr>
        <w:commentReference w:id="1104"/>
      </w:r>
      <w:r w:rsidRPr="00300C45">
        <w:rPr>
          <w:rFonts w:eastAsia="SimSun"/>
          <w:kern w:val="2"/>
          <w:lang w:val="en-US" w:eastAsia="zh-CN"/>
          <w:rPrChange w:id="1117" w:author="Toy, Mehmet" w:date="2020-04-19T15:55:00Z">
            <w:rPr>
              <w:rFonts w:ascii="Calibri" w:eastAsia="SimSun" w:hAnsi="Calibri"/>
              <w:kern w:val="2"/>
              <w:sz w:val="21"/>
              <w:szCs w:val="22"/>
              <w:lang w:val="en-US" w:eastAsia="zh-CN"/>
            </w:rPr>
          </w:rPrChange>
        </w:rPr>
        <w:t xml:space="preserve">from a local DHCP server. When sending a packet, the host then uses the </w:t>
      </w:r>
      <w:proofErr w:type="spellStart"/>
      <w:r w:rsidRPr="00300C45">
        <w:rPr>
          <w:rFonts w:eastAsia="SimSun"/>
          <w:kern w:val="2"/>
          <w:lang w:val="en-US" w:eastAsia="zh-CN"/>
          <w:rPrChange w:id="1118" w:author="Toy, Mehmet" w:date="2020-04-19T15:55:00Z">
            <w:rPr>
              <w:rFonts w:ascii="Calibri" w:eastAsia="SimSun" w:hAnsi="Calibri"/>
              <w:kern w:val="2"/>
              <w:sz w:val="21"/>
              <w:szCs w:val="22"/>
              <w:lang w:val="en-US" w:eastAsia="zh-CN"/>
            </w:rPr>
          </w:rPrChange>
        </w:rPr>
        <w:t>ELoc</w:t>
      </w:r>
      <w:proofErr w:type="spellEnd"/>
      <w:r w:rsidRPr="00300C45">
        <w:rPr>
          <w:rFonts w:eastAsia="SimSun"/>
          <w:kern w:val="2"/>
          <w:lang w:val="en-US" w:eastAsia="zh-CN"/>
          <w:rPrChange w:id="1119" w:author="Toy, Mehmet" w:date="2020-04-19T15:55:00Z">
            <w:rPr>
              <w:rFonts w:ascii="Calibri" w:eastAsia="SimSun" w:hAnsi="Calibri"/>
              <w:kern w:val="2"/>
              <w:sz w:val="21"/>
              <w:szCs w:val="22"/>
              <w:lang w:val="en-US" w:eastAsia="zh-CN"/>
            </w:rPr>
          </w:rPrChange>
        </w:rPr>
        <w:t xml:space="preserve"> as source information instead of its real location. In the source domain, EID and </w:t>
      </w:r>
      <w:proofErr w:type="spellStart"/>
      <w:r w:rsidRPr="00300C45">
        <w:rPr>
          <w:rFonts w:eastAsia="SimSun"/>
          <w:kern w:val="2"/>
          <w:lang w:val="en-US" w:eastAsia="zh-CN"/>
          <w:rPrChange w:id="1120" w:author="Toy, Mehmet" w:date="2020-04-19T15:55:00Z">
            <w:rPr>
              <w:rFonts w:ascii="Calibri" w:eastAsia="SimSun" w:hAnsi="Calibri"/>
              <w:kern w:val="2"/>
              <w:sz w:val="21"/>
              <w:szCs w:val="22"/>
              <w:lang w:val="en-US" w:eastAsia="zh-CN"/>
            </w:rPr>
          </w:rPrChange>
        </w:rPr>
        <w:t>ELoc</w:t>
      </w:r>
      <w:proofErr w:type="spellEnd"/>
      <w:r w:rsidRPr="00300C45">
        <w:rPr>
          <w:rFonts w:eastAsia="SimSun"/>
          <w:kern w:val="2"/>
          <w:lang w:val="en-US" w:eastAsia="zh-CN"/>
          <w:rPrChange w:id="1121" w:author="Toy, Mehmet" w:date="2020-04-19T15:55:00Z">
            <w:rPr>
              <w:rFonts w:ascii="Calibri" w:eastAsia="SimSun" w:hAnsi="Calibri"/>
              <w:kern w:val="2"/>
              <w:sz w:val="21"/>
              <w:szCs w:val="22"/>
              <w:lang w:val="en-US" w:eastAsia="zh-CN"/>
            </w:rPr>
          </w:rPrChange>
        </w:rPr>
        <w:t xml:space="preserve"> are checked on their validity by both internal routers and border routers, both of which do not learn the real identity of the host. For inter-domain traffic, border routers obfuscate the </w:t>
      </w:r>
      <w:proofErr w:type="spellStart"/>
      <w:r w:rsidRPr="00300C45">
        <w:rPr>
          <w:rFonts w:eastAsia="SimSun"/>
          <w:kern w:val="2"/>
          <w:lang w:val="en-US" w:eastAsia="zh-CN"/>
          <w:rPrChange w:id="1122" w:author="Toy, Mehmet" w:date="2020-04-19T15:55:00Z">
            <w:rPr>
              <w:rFonts w:ascii="Calibri" w:eastAsia="SimSun" w:hAnsi="Calibri"/>
              <w:kern w:val="2"/>
              <w:sz w:val="21"/>
              <w:szCs w:val="22"/>
              <w:lang w:val="en-US" w:eastAsia="zh-CN"/>
            </w:rPr>
          </w:rPrChange>
        </w:rPr>
        <w:t>ELoc</w:t>
      </w:r>
      <w:proofErr w:type="spellEnd"/>
      <w:r w:rsidRPr="00300C45">
        <w:rPr>
          <w:rFonts w:eastAsia="SimSun"/>
          <w:kern w:val="2"/>
          <w:lang w:val="en-US" w:eastAsia="zh-CN"/>
          <w:rPrChange w:id="1123" w:author="Toy, Mehmet" w:date="2020-04-19T15:55:00Z">
            <w:rPr>
              <w:rFonts w:ascii="Calibri" w:eastAsia="SimSun" w:hAnsi="Calibri"/>
              <w:kern w:val="2"/>
              <w:sz w:val="21"/>
              <w:szCs w:val="22"/>
              <w:lang w:val="en-US" w:eastAsia="zh-CN"/>
            </w:rPr>
          </w:rPrChange>
        </w:rPr>
        <w:t xml:space="preserve"> in the packet header and add a verifiable domain tag (ASID) to attest that the packet originated from the local AS. </w:t>
      </w:r>
    </w:p>
    <w:p w14:paraId="58D9699B" w14:textId="77777777" w:rsidR="001970BF" w:rsidRPr="00300C45" w:rsidRDefault="001970BF" w:rsidP="001970BF">
      <w:pPr>
        <w:widowControl w:val="0"/>
        <w:spacing w:before="0" w:afterLines="50" w:after="120"/>
        <w:jc w:val="both"/>
        <w:rPr>
          <w:rFonts w:eastAsia="SimSun"/>
          <w:kern w:val="2"/>
          <w:lang w:val="en-US" w:eastAsia="zh-CN"/>
          <w:rPrChange w:id="1124"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125" w:author="Toy, Mehmet" w:date="2020-04-19T15:55:00Z">
            <w:rPr>
              <w:rFonts w:ascii="Calibri" w:eastAsia="SimSun" w:hAnsi="Calibri"/>
              <w:kern w:val="2"/>
              <w:sz w:val="21"/>
              <w:szCs w:val="22"/>
              <w:lang w:val="en-US" w:eastAsia="zh-CN"/>
            </w:rPr>
          </w:rPrChange>
        </w:rPr>
        <w:t xml:space="preserve">This tag contains a MAC, based on a symmetric key that the source AS shares with the destination AS. By building on the decentralized PKI proposed in the preceding section, such a symmetric key can be negotiated, which allows the destination AS to verify the ASID tag in packets. In case of a misbehaving flow, the destination AS can then contact the Auditing Agent (AA) in the source AS, notifying it that the host with a certain </w:t>
      </w:r>
      <w:proofErr w:type="spellStart"/>
      <w:r w:rsidRPr="00300C45">
        <w:rPr>
          <w:rFonts w:eastAsia="SimSun"/>
          <w:kern w:val="2"/>
          <w:lang w:val="en-US" w:eastAsia="zh-CN"/>
          <w:rPrChange w:id="1126" w:author="Toy, Mehmet" w:date="2020-04-19T15:55:00Z">
            <w:rPr>
              <w:rFonts w:ascii="Calibri" w:eastAsia="SimSun" w:hAnsi="Calibri"/>
              <w:kern w:val="2"/>
              <w:sz w:val="21"/>
              <w:szCs w:val="22"/>
              <w:lang w:val="en-US" w:eastAsia="zh-CN"/>
            </w:rPr>
          </w:rPrChange>
        </w:rPr>
        <w:t>ELoc</w:t>
      </w:r>
      <w:proofErr w:type="spellEnd"/>
      <w:r w:rsidRPr="00300C45">
        <w:rPr>
          <w:rFonts w:eastAsia="SimSun"/>
          <w:kern w:val="2"/>
          <w:lang w:val="en-US" w:eastAsia="zh-CN"/>
          <w:rPrChange w:id="1127" w:author="Toy, Mehmet" w:date="2020-04-19T15:55:00Z">
            <w:rPr>
              <w:rFonts w:ascii="Calibri" w:eastAsia="SimSun" w:hAnsi="Calibri"/>
              <w:kern w:val="2"/>
              <w:sz w:val="21"/>
              <w:szCs w:val="22"/>
              <w:lang w:val="en-US" w:eastAsia="zh-CN"/>
            </w:rPr>
          </w:rPrChange>
        </w:rPr>
        <w:t xml:space="preserve"> needs to be blocked. As the AA is trusted, it can derive the true HID from the ephemeral information and instruct the local routers to block the corresponding traffic. Using this mechanism, NAIS prevents IP source spoofing attacks and DDoS attacks (as long as the source AS is trusted). The short-term validity of ephemeral information reduces the feasibility of association analysis, ensuring a relatively high degree of privacy for users. However, we note that packet-level timing attacks would still be possible in this system, which limits the privacy of users.</w:t>
      </w:r>
    </w:p>
    <w:p w14:paraId="27B532A1" w14:textId="0D1613EF" w:rsidR="001970BF" w:rsidRPr="00300C45" w:rsidRDefault="001970BF" w:rsidP="001970BF">
      <w:pPr>
        <w:keepNext/>
        <w:widowControl w:val="0"/>
        <w:spacing w:before="0" w:after="50"/>
        <w:ind w:left="425"/>
        <w:jc w:val="center"/>
        <w:rPr>
          <w:rFonts w:eastAsia="SimSun"/>
          <w:kern w:val="2"/>
          <w:lang w:val="en-US" w:eastAsia="zh-CN"/>
          <w:rPrChange w:id="1128" w:author="Toy, Mehmet" w:date="2020-04-19T15:55:00Z">
            <w:rPr>
              <w:rFonts w:ascii="Calibri" w:eastAsia="SimSun" w:hAnsi="Calibri"/>
              <w:kern w:val="2"/>
              <w:sz w:val="21"/>
              <w:szCs w:val="22"/>
              <w:lang w:val="en-US" w:eastAsia="zh-CN"/>
            </w:rPr>
          </w:rPrChange>
        </w:rPr>
      </w:pPr>
      <w:r w:rsidRPr="00300C45">
        <w:rPr>
          <w:rFonts w:eastAsia="SimSun"/>
          <w:noProof/>
          <w:kern w:val="2"/>
          <w:lang w:val="en-US" w:eastAsia="en-US"/>
          <w:rPrChange w:id="1129" w:author="Toy, Mehmet" w:date="2020-04-19T15:55:00Z">
            <w:rPr>
              <w:rFonts w:ascii="Calibri" w:eastAsia="SimSun" w:hAnsi="Calibri"/>
              <w:noProof/>
              <w:kern w:val="2"/>
              <w:sz w:val="21"/>
              <w:szCs w:val="22"/>
              <w:lang w:val="en-US" w:eastAsia="en-US"/>
            </w:rPr>
          </w:rPrChange>
        </w:rPr>
        <w:drawing>
          <wp:inline distT="0" distB="0" distL="0" distR="0" wp14:anchorId="7BC5FBFF" wp14:editId="7561677C">
            <wp:extent cx="4777991" cy="1699252"/>
            <wp:effectExtent l="0" t="0" r="3810" b="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0321" cy="1721419"/>
                    </a:xfrm>
                    <a:prstGeom prst="rect">
                      <a:avLst/>
                    </a:prstGeom>
                  </pic:spPr>
                </pic:pic>
              </a:graphicData>
            </a:graphic>
          </wp:inline>
        </w:drawing>
      </w:r>
    </w:p>
    <w:p w14:paraId="6D6423BA" w14:textId="331F706D" w:rsidR="001970BF" w:rsidRPr="00300C45" w:rsidRDefault="00781DF6" w:rsidP="001970BF">
      <w:pPr>
        <w:widowControl w:val="0"/>
        <w:spacing w:before="0" w:after="50"/>
        <w:jc w:val="center"/>
        <w:rPr>
          <w:rFonts w:eastAsia="SimHei"/>
          <w:kern w:val="2"/>
          <w:lang w:val="en-US" w:eastAsia="zh-CN"/>
          <w:rPrChange w:id="1130" w:author="Toy, Mehmet" w:date="2020-04-19T15:55:00Z">
            <w:rPr>
              <w:rFonts w:ascii="Calibri" w:eastAsia="SimHei" w:hAnsi="Calibri" w:cs="Calibri"/>
              <w:kern w:val="2"/>
              <w:sz w:val="20"/>
              <w:szCs w:val="20"/>
              <w:lang w:val="en-US" w:eastAsia="zh-CN"/>
            </w:rPr>
          </w:rPrChange>
        </w:rPr>
      </w:pPr>
      <w:bookmarkStart w:id="1131" w:name="_Toc38208920"/>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Pr="005F3DE1">
        <w:rPr>
          <w:rFonts w:eastAsia="Times New Roman"/>
          <w:b/>
          <w:bCs/>
          <w:noProof/>
          <w:lang w:val="en-US" w:eastAsia="en-US"/>
        </w:rPr>
        <w:t>47</w:t>
      </w:r>
      <w:r w:rsidRPr="005F3DE1">
        <w:rPr>
          <w:rFonts w:eastAsia="Times New Roman"/>
          <w:b/>
          <w:bCs/>
          <w:lang w:val="en-US" w:eastAsia="en-US"/>
        </w:rPr>
        <w:fldChar w:fldCharType="end"/>
      </w:r>
      <w:proofErr w:type="gramStart"/>
      <w:r w:rsidRPr="005F3DE1">
        <w:rPr>
          <w:rFonts w:eastAsia="Times New Roman"/>
          <w:b/>
          <w:bCs/>
          <w:lang w:val="en-US" w:eastAsia="en-US"/>
        </w:rPr>
        <w:t>-</w:t>
      </w:r>
      <w:r w:rsidRPr="004F4418">
        <w:rPr>
          <w:rFonts w:eastAsia="Times New Roman"/>
          <w:bCs/>
          <w:lang w:val="en-US" w:eastAsia="en-US"/>
        </w:rPr>
        <w:t xml:space="preserve"> </w:t>
      </w:r>
      <w:r w:rsidR="001970BF" w:rsidRPr="00300C45">
        <w:rPr>
          <w:rFonts w:eastAsia="SimHei"/>
          <w:kern w:val="2"/>
          <w:lang w:val="en-US" w:eastAsia="zh-CN"/>
          <w:rPrChange w:id="1132" w:author="Toy, Mehmet" w:date="2020-04-19T15:55:00Z">
            <w:rPr>
              <w:rFonts w:ascii="Calibri" w:eastAsia="SimHei" w:hAnsi="Calibri" w:cs="Calibri"/>
              <w:kern w:val="2"/>
              <w:sz w:val="20"/>
              <w:szCs w:val="20"/>
              <w:lang w:val="en-US" w:eastAsia="zh-CN"/>
            </w:rPr>
          </w:rPrChange>
        </w:rPr>
        <w:t xml:space="preserve"> Dynamic</w:t>
      </w:r>
      <w:proofErr w:type="gramEnd"/>
      <w:r w:rsidR="001970BF" w:rsidRPr="00300C45">
        <w:rPr>
          <w:rFonts w:eastAsia="SimHei"/>
          <w:kern w:val="2"/>
          <w:lang w:val="en-US" w:eastAsia="zh-CN"/>
          <w:rPrChange w:id="1133" w:author="Toy, Mehmet" w:date="2020-04-19T15:55:00Z">
            <w:rPr>
              <w:rFonts w:ascii="Calibri" w:eastAsia="SimHei" w:hAnsi="Calibri" w:cs="Calibri"/>
              <w:kern w:val="2"/>
              <w:sz w:val="20"/>
              <w:szCs w:val="20"/>
              <w:lang w:val="en-US" w:eastAsia="zh-CN"/>
            </w:rPr>
          </w:rPrChange>
        </w:rPr>
        <w:t xml:space="preserve"> and privacy-preserving auditable ID/Locator</w:t>
      </w:r>
      <w:bookmarkEnd w:id="1131"/>
    </w:p>
    <w:p w14:paraId="35BB7D39" w14:textId="77777777" w:rsidR="001970BF" w:rsidRPr="00300C45" w:rsidRDefault="001970BF" w:rsidP="001970BF">
      <w:pPr>
        <w:widowControl w:val="0"/>
        <w:spacing w:before="0" w:afterLines="50" w:after="120"/>
        <w:jc w:val="both"/>
        <w:rPr>
          <w:rFonts w:eastAsia="SimSun"/>
          <w:kern w:val="2"/>
          <w:lang w:val="en-US" w:eastAsia="zh-CN"/>
          <w:rPrChange w:id="1134" w:author="Toy, Mehmet" w:date="2020-04-19T15:55:00Z">
            <w:rPr>
              <w:rFonts w:ascii="Calibri" w:eastAsia="SimSun" w:hAnsi="Calibri"/>
              <w:kern w:val="2"/>
              <w:sz w:val="21"/>
              <w:szCs w:val="22"/>
              <w:lang w:val="en-US" w:eastAsia="zh-CN"/>
            </w:rPr>
          </w:rPrChange>
        </w:rPr>
      </w:pPr>
    </w:p>
    <w:p w14:paraId="74BFC7D9" w14:textId="77777777" w:rsidR="001970BF" w:rsidRPr="00300C45" w:rsidRDefault="001970BF" w:rsidP="001970BF">
      <w:pPr>
        <w:widowControl w:val="0"/>
        <w:spacing w:before="0" w:afterLines="50" w:after="120"/>
        <w:jc w:val="both"/>
        <w:rPr>
          <w:rFonts w:eastAsia="SimSun"/>
          <w:kern w:val="2"/>
          <w:lang w:val="en-US" w:eastAsia="zh-CN"/>
          <w:rPrChange w:id="1135"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136" w:author="Toy, Mehmet" w:date="2020-04-19T15:55:00Z">
            <w:rPr>
              <w:rFonts w:ascii="Calibri" w:eastAsia="SimSun" w:hAnsi="Calibri"/>
              <w:kern w:val="2"/>
              <w:sz w:val="21"/>
              <w:szCs w:val="22"/>
              <w:lang w:val="en-US" w:eastAsia="zh-CN"/>
            </w:rPr>
          </w:rPrChange>
        </w:rPr>
        <w:lastRenderedPageBreak/>
        <w:t>In some scenarios, the NAIS approach to source authentication has to be adapted for the sake of efficiency. For instance, consider a host H in an AS A</w:t>
      </w:r>
      <w:r w:rsidRPr="00300C45">
        <w:rPr>
          <w:rFonts w:eastAsia="SimSun"/>
          <w:kern w:val="2"/>
          <w:vertAlign w:val="subscript"/>
          <w:lang w:val="en-US" w:eastAsia="zh-CN"/>
          <w:rPrChange w:id="1137" w:author="Toy, Mehmet" w:date="2020-04-19T15:55:00Z">
            <w:rPr>
              <w:rFonts w:ascii="Calibri" w:eastAsia="SimSun" w:hAnsi="Calibri"/>
              <w:kern w:val="2"/>
              <w:sz w:val="21"/>
              <w:szCs w:val="22"/>
              <w:vertAlign w:val="subscript"/>
              <w:lang w:val="en-US" w:eastAsia="zh-CN"/>
            </w:rPr>
          </w:rPrChange>
        </w:rPr>
        <w:t>1</w:t>
      </w:r>
      <w:r w:rsidRPr="00300C45">
        <w:rPr>
          <w:rFonts w:eastAsia="SimSun"/>
          <w:kern w:val="2"/>
          <w:lang w:val="en-US" w:eastAsia="zh-CN"/>
          <w:rPrChange w:id="1138" w:author="Toy, Mehmet" w:date="2020-04-19T15:55:00Z">
            <w:rPr>
              <w:rFonts w:ascii="Calibri" w:eastAsia="SimSun" w:hAnsi="Calibri"/>
              <w:kern w:val="2"/>
              <w:sz w:val="21"/>
              <w:szCs w:val="22"/>
              <w:lang w:val="en-US" w:eastAsia="zh-CN"/>
            </w:rPr>
          </w:rPrChange>
        </w:rPr>
        <w:t xml:space="preserve"> that wants to authenticate an error message from a router R in a remote AS A</w:t>
      </w:r>
      <w:r w:rsidRPr="00300C45">
        <w:rPr>
          <w:rFonts w:eastAsia="SimSun"/>
          <w:kern w:val="2"/>
          <w:vertAlign w:val="subscript"/>
          <w:lang w:val="en-US" w:eastAsia="zh-CN"/>
          <w:rPrChange w:id="1139" w:author="Toy, Mehmet" w:date="2020-04-19T15:55:00Z">
            <w:rPr>
              <w:rFonts w:ascii="Calibri" w:eastAsia="SimSun" w:hAnsi="Calibri"/>
              <w:kern w:val="2"/>
              <w:sz w:val="21"/>
              <w:szCs w:val="22"/>
              <w:vertAlign w:val="subscript"/>
              <w:lang w:val="en-US" w:eastAsia="zh-CN"/>
            </w:rPr>
          </w:rPrChange>
        </w:rPr>
        <w:t>2</w:t>
      </w:r>
      <w:r w:rsidRPr="00300C45">
        <w:rPr>
          <w:rFonts w:eastAsia="SimSun"/>
          <w:kern w:val="2"/>
          <w:lang w:val="en-US" w:eastAsia="zh-CN"/>
          <w:rPrChange w:id="1140" w:author="Toy, Mehmet" w:date="2020-04-19T15:55:00Z">
            <w:rPr>
              <w:rFonts w:ascii="Calibri" w:eastAsia="SimSun" w:hAnsi="Calibri"/>
              <w:kern w:val="2"/>
              <w:sz w:val="21"/>
              <w:szCs w:val="22"/>
              <w:lang w:val="en-US" w:eastAsia="zh-CN"/>
            </w:rPr>
          </w:rPrChange>
        </w:rPr>
        <w:t>. With the standard NAIS approach, the host H would need to contact its local AA in AS A</w:t>
      </w:r>
      <w:r w:rsidRPr="00300C45">
        <w:rPr>
          <w:rFonts w:eastAsia="SimSun"/>
          <w:kern w:val="2"/>
          <w:vertAlign w:val="subscript"/>
          <w:lang w:val="en-US" w:eastAsia="zh-CN"/>
          <w:rPrChange w:id="1141" w:author="Toy, Mehmet" w:date="2020-04-19T15:55:00Z">
            <w:rPr>
              <w:rFonts w:ascii="Calibri" w:eastAsia="SimSun" w:hAnsi="Calibri"/>
              <w:kern w:val="2"/>
              <w:sz w:val="21"/>
              <w:szCs w:val="22"/>
              <w:vertAlign w:val="subscript"/>
              <w:lang w:val="en-US" w:eastAsia="zh-CN"/>
            </w:rPr>
          </w:rPrChange>
        </w:rPr>
        <w:t>1</w:t>
      </w:r>
      <w:r w:rsidRPr="00300C45">
        <w:rPr>
          <w:rFonts w:eastAsia="SimSun"/>
          <w:kern w:val="2"/>
          <w:lang w:val="en-US" w:eastAsia="zh-CN"/>
          <w:rPrChange w:id="1142" w:author="Toy, Mehmet" w:date="2020-04-19T15:55:00Z">
            <w:rPr>
              <w:rFonts w:ascii="Calibri" w:eastAsia="SimSun" w:hAnsi="Calibri"/>
              <w:kern w:val="2"/>
              <w:sz w:val="21"/>
              <w:szCs w:val="22"/>
              <w:lang w:val="en-US" w:eastAsia="zh-CN"/>
            </w:rPr>
          </w:rPrChange>
        </w:rPr>
        <w:t>, which could authenticate the source of the error-message packet. For the sake of efficiency, this authentication would be performed on the basis of a symmetric key that the local AS A</w:t>
      </w:r>
      <w:r w:rsidRPr="00300C45">
        <w:rPr>
          <w:rFonts w:eastAsia="SimSun"/>
          <w:kern w:val="2"/>
          <w:vertAlign w:val="subscript"/>
          <w:lang w:val="en-US" w:eastAsia="zh-CN"/>
          <w:rPrChange w:id="1143" w:author="Toy, Mehmet" w:date="2020-04-19T15:55:00Z">
            <w:rPr>
              <w:rFonts w:ascii="Calibri" w:eastAsia="SimSun" w:hAnsi="Calibri"/>
              <w:kern w:val="2"/>
              <w:sz w:val="21"/>
              <w:szCs w:val="22"/>
              <w:vertAlign w:val="subscript"/>
              <w:lang w:val="en-US" w:eastAsia="zh-CN"/>
            </w:rPr>
          </w:rPrChange>
        </w:rPr>
        <w:t>1</w:t>
      </w:r>
      <w:r w:rsidRPr="00300C45">
        <w:rPr>
          <w:rFonts w:eastAsia="SimSun"/>
          <w:kern w:val="2"/>
          <w:lang w:val="en-US" w:eastAsia="zh-CN"/>
          <w:rPrChange w:id="1144" w:author="Toy, Mehmet" w:date="2020-04-19T15:55:00Z">
            <w:rPr>
              <w:rFonts w:ascii="Calibri" w:eastAsia="SimSun" w:hAnsi="Calibri"/>
              <w:kern w:val="2"/>
              <w:sz w:val="21"/>
              <w:szCs w:val="22"/>
              <w:lang w:val="en-US" w:eastAsia="zh-CN"/>
            </w:rPr>
          </w:rPrChange>
        </w:rPr>
        <w:t xml:space="preserve"> shares with the remote AS A</w:t>
      </w:r>
      <w:r w:rsidRPr="00300C45">
        <w:rPr>
          <w:rFonts w:eastAsia="SimSun"/>
          <w:kern w:val="2"/>
          <w:lang w:val="en-US" w:eastAsia="zh-CN"/>
          <w:rPrChange w:id="1145" w:author="Toy, Mehmet" w:date="2020-04-19T15:55:00Z">
            <w:rPr>
              <w:rFonts w:ascii="Calibri" w:eastAsia="SimSun" w:hAnsi="Calibri"/>
              <w:kern w:val="2"/>
              <w:sz w:val="21"/>
              <w:szCs w:val="22"/>
              <w:lang w:val="en-US" w:eastAsia="zh-CN"/>
            </w:rPr>
          </w:rPrChange>
        </w:rPr>
        <w:softHyphen/>
      </w:r>
      <w:r w:rsidRPr="00300C45">
        <w:rPr>
          <w:rFonts w:eastAsia="SimSun"/>
          <w:kern w:val="2"/>
          <w:vertAlign w:val="subscript"/>
          <w:lang w:val="en-US" w:eastAsia="zh-CN"/>
          <w:rPrChange w:id="1146" w:author="Toy, Mehmet" w:date="2020-04-19T15:55:00Z">
            <w:rPr>
              <w:rFonts w:ascii="Calibri" w:eastAsia="SimSun" w:hAnsi="Calibri"/>
              <w:kern w:val="2"/>
              <w:sz w:val="21"/>
              <w:szCs w:val="22"/>
              <w:vertAlign w:val="subscript"/>
              <w:lang w:val="en-US" w:eastAsia="zh-CN"/>
            </w:rPr>
          </w:rPrChange>
        </w:rPr>
        <w:t>2</w:t>
      </w:r>
      <w:r w:rsidRPr="00300C45">
        <w:rPr>
          <w:rFonts w:eastAsia="SimSun"/>
          <w:kern w:val="2"/>
          <w:lang w:val="en-US" w:eastAsia="zh-CN"/>
          <w:rPrChange w:id="1147" w:author="Toy, Mehmet" w:date="2020-04-19T15:55:00Z">
            <w:rPr>
              <w:rFonts w:ascii="Calibri" w:eastAsia="SimSun" w:hAnsi="Calibri"/>
              <w:kern w:val="2"/>
              <w:sz w:val="21"/>
              <w:szCs w:val="22"/>
              <w:lang w:val="en-US" w:eastAsia="zh-CN"/>
            </w:rPr>
          </w:rPrChange>
        </w:rPr>
        <w:t>. However, since this key must not be shared with the host H that requests the authentication, involvement of the local AA would be needed for authentication of every error packet, making authentication prohibitively expensive in repeated application.</w:t>
      </w:r>
    </w:p>
    <w:p w14:paraId="7C62CF5B" w14:textId="77777777" w:rsidR="001970BF" w:rsidRPr="00300C45" w:rsidRDefault="001970BF" w:rsidP="001970BF">
      <w:pPr>
        <w:widowControl w:val="0"/>
        <w:spacing w:before="0" w:afterLines="50" w:after="120"/>
        <w:jc w:val="both"/>
        <w:rPr>
          <w:rFonts w:eastAsia="SimSun"/>
          <w:kern w:val="2"/>
          <w:lang w:val="en-US" w:eastAsia="zh-CN"/>
          <w:rPrChange w:id="1148"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149" w:author="Toy, Mehmet" w:date="2020-04-19T15:55:00Z">
            <w:rPr>
              <w:rFonts w:ascii="Calibri" w:eastAsia="SimSun" w:hAnsi="Calibri"/>
              <w:kern w:val="2"/>
              <w:sz w:val="21"/>
              <w:szCs w:val="22"/>
              <w:lang w:val="en-US" w:eastAsia="zh-CN"/>
            </w:rPr>
          </w:rPrChange>
        </w:rPr>
        <w:t xml:space="preserve">This problem could be circumvented by </w:t>
      </w:r>
      <w:r w:rsidRPr="00300C45">
        <w:rPr>
          <w:rFonts w:eastAsia="SimSun"/>
          <w:i/>
          <w:iCs/>
          <w:kern w:val="2"/>
          <w:lang w:val="en-US" w:eastAsia="zh-CN"/>
          <w:rPrChange w:id="1150" w:author="Toy, Mehmet" w:date="2020-04-19T15:55:00Z">
            <w:rPr>
              <w:rFonts w:ascii="Calibri" w:eastAsia="SimSun" w:hAnsi="Calibri"/>
              <w:i/>
              <w:iCs/>
              <w:kern w:val="2"/>
              <w:sz w:val="21"/>
              <w:szCs w:val="22"/>
              <w:lang w:val="en-US" w:eastAsia="zh-CN"/>
            </w:rPr>
          </w:rPrChange>
        </w:rPr>
        <w:t xml:space="preserve">dynamically </w:t>
      </w:r>
      <w:proofErr w:type="spellStart"/>
      <w:r w:rsidRPr="00300C45">
        <w:rPr>
          <w:rFonts w:eastAsia="SimSun"/>
          <w:i/>
          <w:iCs/>
          <w:kern w:val="2"/>
          <w:lang w:val="en-US" w:eastAsia="zh-CN"/>
          <w:rPrChange w:id="1151" w:author="Toy, Mehmet" w:date="2020-04-19T15:55:00Z">
            <w:rPr>
              <w:rFonts w:ascii="Calibri" w:eastAsia="SimSun" w:hAnsi="Calibri"/>
              <w:i/>
              <w:iCs/>
              <w:kern w:val="2"/>
              <w:sz w:val="21"/>
              <w:szCs w:val="22"/>
              <w:lang w:val="en-US" w:eastAsia="zh-CN"/>
            </w:rPr>
          </w:rPrChange>
        </w:rPr>
        <w:t>recreatable</w:t>
      </w:r>
      <w:proofErr w:type="spellEnd"/>
      <w:r w:rsidRPr="00300C45">
        <w:rPr>
          <w:rFonts w:eastAsia="SimSun"/>
          <w:i/>
          <w:iCs/>
          <w:kern w:val="2"/>
          <w:lang w:val="en-US" w:eastAsia="zh-CN"/>
          <w:rPrChange w:id="1152" w:author="Toy, Mehmet" w:date="2020-04-19T15:55:00Z">
            <w:rPr>
              <w:rFonts w:ascii="Calibri" w:eastAsia="SimSun" w:hAnsi="Calibri"/>
              <w:i/>
              <w:iCs/>
              <w:kern w:val="2"/>
              <w:sz w:val="21"/>
              <w:szCs w:val="22"/>
              <w:lang w:val="en-US" w:eastAsia="zh-CN"/>
            </w:rPr>
          </w:rPrChange>
        </w:rPr>
        <w:t xml:space="preserve"> keys</w:t>
      </w:r>
      <w:r w:rsidRPr="00300C45">
        <w:rPr>
          <w:rFonts w:eastAsia="SimSun"/>
          <w:kern w:val="2"/>
          <w:vertAlign w:val="superscript"/>
          <w:lang w:val="en-US" w:eastAsia="zh-CN"/>
          <w:rPrChange w:id="1153" w:author="Toy, Mehmet" w:date="2020-04-19T15:55:00Z">
            <w:rPr>
              <w:rFonts w:ascii="Calibri" w:eastAsia="SimSun" w:hAnsi="Calibri"/>
              <w:kern w:val="2"/>
              <w:sz w:val="21"/>
              <w:szCs w:val="22"/>
              <w:vertAlign w:val="superscript"/>
              <w:lang w:val="en-US" w:eastAsia="zh-CN"/>
            </w:rPr>
          </w:rPrChange>
        </w:rPr>
        <w:endnoteReference w:id="4"/>
      </w:r>
      <w:r w:rsidRPr="00300C45">
        <w:rPr>
          <w:rFonts w:eastAsia="SimSun"/>
          <w:kern w:val="2"/>
          <w:lang w:val="en-US" w:eastAsia="zh-CN"/>
          <w:rPrChange w:id="1215" w:author="Toy, Mehmet" w:date="2020-04-19T15:55:00Z">
            <w:rPr>
              <w:rFonts w:ascii="Calibri" w:eastAsia="SimSun" w:hAnsi="Calibri"/>
              <w:kern w:val="2"/>
              <w:sz w:val="21"/>
              <w:szCs w:val="22"/>
              <w:lang w:val="en-US" w:eastAsia="zh-CN"/>
            </w:rPr>
          </w:rPrChange>
        </w:rPr>
        <w:t xml:space="preserve">, which could be employed as follows. The egress border router of the source AS could compute the authentication tag of the packet on the basis of a dynamically </w:t>
      </w:r>
      <w:proofErr w:type="spellStart"/>
      <w:r w:rsidRPr="00300C45">
        <w:rPr>
          <w:rFonts w:eastAsia="SimSun"/>
          <w:kern w:val="2"/>
          <w:lang w:val="en-US" w:eastAsia="zh-CN"/>
          <w:rPrChange w:id="1216" w:author="Toy, Mehmet" w:date="2020-04-19T15:55:00Z">
            <w:rPr>
              <w:rFonts w:ascii="Calibri" w:eastAsia="SimSun" w:hAnsi="Calibri"/>
              <w:kern w:val="2"/>
              <w:sz w:val="21"/>
              <w:szCs w:val="22"/>
              <w:lang w:val="en-US" w:eastAsia="zh-CN"/>
            </w:rPr>
          </w:rPrChange>
        </w:rPr>
        <w:t>recreatable</w:t>
      </w:r>
      <w:proofErr w:type="spellEnd"/>
      <w:r w:rsidRPr="00300C45">
        <w:rPr>
          <w:rFonts w:eastAsia="SimSun"/>
          <w:kern w:val="2"/>
          <w:lang w:val="en-US" w:eastAsia="zh-CN"/>
          <w:rPrChange w:id="1217" w:author="Toy, Mehmet" w:date="2020-04-19T15:55:00Z">
            <w:rPr>
              <w:rFonts w:ascii="Calibri" w:eastAsia="SimSun" w:hAnsi="Calibri"/>
              <w:kern w:val="2"/>
              <w:sz w:val="21"/>
              <w:szCs w:val="22"/>
              <w:lang w:val="en-US" w:eastAsia="zh-CN"/>
            </w:rPr>
          </w:rPrChange>
        </w:rPr>
        <w:t xml:space="preserve"> key specific to the destination </w:t>
      </w:r>
      <w:r w:rsidRPr="00300C45">
        <w:rPr>
          <w:rFonts w:eastAsia="SimSun"/>
          <w:i/>
          <w:iCs/>
          <w:kern w:val="2"/>
          <w:lang w:val="en-US" w:eastAsia="zh-CN"/>
          <w:rPrChange w:id="1218" w:author="Toy, Mehmet" w:date="2020-04-19T15:55:00Z">
            <w:rPr>
              <w:rFonts w:ascii="Calibri" w:eastAsia="SimSun" w:hAnsi="Calibri"/>
              <w:i/>
              <w:iCs/>
              <w:kern w:val="2"/>
              <w:sz w:val="21"/>
              <w:szCs w:val="22"/>
              <w:lang w:val="en-US" w:eastAsia="zh-CN"/>
            </w:rPr>
          </w:rPrChange>
        </w:rPr>
        <w:t>host H</w:t>
      </w:r>
      <w:r w:rsidRPr="00300C45">
        <w:rPr>
          <w:rFonts w:eastAsia="SimSun"/>
          <w:kern w:val="2"/>
          <w:lang w:val="en-US" w:eastAsia="zh-CN"/>
          <w:rPrChange w:id="1219" w:author="Toy, Mehmet" w:date="2020-04-19T15:55:00Z">
            <w:rPr>
              <w:rFonts w:ascii="Calibri" w:eastAsia="SimSun" w:hAnsi="Calibri"/>
              <w:kern w:val="2"/>
              <w:sz w:val="21"/>
              <w:szCs w:val="22"/>
              <w:lang w:val="en-US" w:eastAsia="zh-CN"/>
            </w:rPr>
          </w:rPrChange>
        </w:rPr>
        <w:t xml:space="preserve">, instead of a static key specific to the destination </w:t>
      </w:r>
      <w:r w:rsidRPr="00300C45">
        <w:rPr>
          <w:rFonts w:eastAsia="SimSun"/>
          <w:i/>
          <w:iCs/>
          <w:kern w:val="2"/>
          <w:lang w:val="en-US" w:eastAsia="zh-CN"/>
          <w:rPrChange w:id="1220" w:author="Toy, Mehmet" w:date="2020-04-19T15:55:00Z">
            <w:rPr>
              <w:rFonts w:ascii="Calibri" w:eastAsia="SimSun" w:hAnsi="Calibri"/>
              <w:i/>
              <w:iCs/>
              <w:kern w:val="2"/>
              <w:sz w:val="21"/>
              <w:szCs w:val="22"/>
              <w:lang w:val="en-US" w:eastAsia="zh-CN"/>
            </w:rPr>
          </w:rPrChange>
        </w:rPr>
        <w:t>AS A</w:t>
      </w:r>
      <w:r w:rsidRPr="00300C45">
        <w:rPr>
          <w:rFonts w:eastAsia="SimSun"/>
          <w:i/>
          <w:iCs/>
          <w:kern w:val="2"/>
          <w:vertAlign w:val="subscript"/>
          <w:lang w:val="en-US" w:eastAsia="zh-CN"/>
          <w:rPrChange w:id="1221" w:author="Toy, Mehmet" w:date="2020-04-19T15:55:00Z">
            <w:rPr>
              <w:rFonts w:ascii="Calibri" w:eastAsia="SimSun" w:hAnsi="Calibri"/>
              <w:i/>
              <w:iCs/>
              <w:kern w:val="2"/>
              <w:sz w:val="21"/>
              <w:szCs w:val="22"/>
              <w:vertAlign w:val="subscript"/>
              <w:lang w:val="en-US" w:eastAsia="zh-CN"/>
            </w:rPr>
          </w:rPrChange>
        </w:rPr>
        <w:t>1</w:t>
      </w:r>
      <w:r w:rsidRPr="00300C45">
        <w:rPr>
          <w:rFonts w:eastAsia="SimSun"/>
          <w:kern w:val="2"/>
          <w:lang w:val="en-US" w:eastAsia="zh-CN"/>
          <w:rPrChange w:id="1222" w:author="Toy, Mehmet" w:date="2020-04-19T15:55:00Z">
            <w:rPr>
              <w:rFonts w:ascii="Calibri" w:eastAsia="SimSun" w:hAnsi="Calibri"/>
              <w:kern w:val="2"/>
              <w:sz w:val="21"/>
              <w:szCs w:val="22"/>
              <w:lang w:val="en-US" w:eastAsia="zh-CN"/>
            </w:rPr>
          </w:rPrChange>
        </w:rPr>
        <w:t xml:space="preserve">. More formally, the symmetric key used in MAC computation at the source egress would be </w:t>
      </w:r>
      <w:proofErr w:type="gramStart"/>
      <w:r w:rsidRPr="00300C45">
        <w:rPr>
          <w:rFonts w:eastAsia="SimSun"/>
          <w:i/>
          <w:iCs/>
          <w:kern w:val="2"/>
          <w:lang w:val="en-US" w:eastAsia="zh-CN"/>
          <w:rPrChange w:id="1223" w:author="Toy, Mehmet" w:date="2020-04-19T15:55:00Z">
            <w:rPr>
              <w:rFonts w:ascii="Calibri" w:eastAsia="SimSun" w:hAnsi="Calibri"/>
              <w:i/>
              <w:iCs/>
              <w:kern w:val="2"/>
              <w:sz w:val="21"/>
              <w:szCs w:val="22"/>
              <w:lang w:val="en-US" w:eastAsia="zh-CN"/>
            </w:rPr>
          </w:rPrChange>
        </w:rPr>
        <w:t>K(</w:t>
      </w:r>
      <w:proofErr w:type="gramEnd"/>
      <w:r w:rsidRPr="00300C45">
        <w:rPr>
          <w:rFonts w:eastAsia="SimSun"/>
          <w:i/>
          <w:iCs/>
          <w:kern w:val="2"/>
          <w:lang w:val="en-US" w:eastAsia="zh-CN"/>
          <w:rPrChange w:id="1224" w:author="Toy, Mehmet" w:date="2020-04-19T15:55:00Z">
            <w:rPr>
              <w:rFonts w:ascii="Calibri" w:eastAsia="SimSun" w:hAnsi="Calibri"/>
              <w:i/>
              <w:iCs/>
              <w:kern w:val="2"/>
              <w:sz w:val="21"/>
              <w:szCs w:val="22"/>
              <w:lang w:val="en-US" w:eastAsia="zh-CN"/>
            </w:rPr>
          </w:rPrChange>
        </w:rPr>
        <w:t>A</w:t>
      </w:r>
      <w:r w:rsidRPr="00300C45">
        <w:rPr>
          <w:rFonts w:eastAsia="SimSun"/>
          <w:i/>
          <w:iCs/>
          <w:kern w:val="2"/>
          <w:vertAlign w:val="subscript"/>
          <w:lang w:val="en-US" w:eastAsia="zh-CN"/>
          <w:rPrChange w:id="1225" w:author="Toy, Mehmet" w:date="2020-04-19T15:55:00Z">
            <w:rPr>
              <w:rFonts w:ascii="Calibri" w:eastAsia="SimSun" w:hAnsi="Calibri"/>
              <w:i/>
              <w:iCs/>
              <w:kern w:val="2"/>
              <w:sz w:val="21"/>
              <w:szCs w:val="22"/>
              <w:vertAlign w:val="subscript"/>
              <w:lang w:val="en-US" w:eastAsia="zh-CN"/>
            </w:rPr>
          </w:rPrChange>
        </w:rPr>
        <w:t>1</w:t>
      </w:r>
      <w:r w:rsidRPr="00300C45">
        <w:rPr>
          <w:rFonts w:eastAsia="SimSun"/>
          <w:i/>
          <w:iCs/>
          <w:kern w:val="2"/>
          <w:lang w:val="en-US" w:eastAsia="zh-CN"/>
          <w:rPrChange w:id="1226" w:author="Toy, Mehmet" w:date="2020-04-19T15:55:00Z">
            <w:rPr>
              <w:rFonts w:ascii="Calibri" w:eastAsia="SimSun" w:hAnsi="Calibri"/>
              <w:i/>
              <w:iCs/>
              <w:kern w:val="2"/>
              <w:sz w:val="21"/>
              <w:szCs w:val="22"/>
              <w:lang w:val="en-US" w:eastAsia="zh-CN"/>
            </w:rPr>
          </w:rPrChange>
        </w:rPr>
        <w:t>:ELoc</w:t>
      </w:r>
      <w:r w:rsidRPr="00300C45">
        <w:rPr>
          <w:rFonts w:eastAsia="SimSun"/>
          <w:i/>
          <w:iCs/>
          <w:kern w:val="2"/>
          <w:vertAlign w:val="subscript"/>
          <w:lang w:val="en-US" w:eastAsia="zh-CN"/>
          <w:rPrChange w:id="1227" w:author="Toy, Mehmet" w:date="2020-04-19T15:55:00Z">
            <w:rPr>
              <w:rFonts w:ascii="Calibri" w:eastAsia="SimSun" w:hAnsi="Calibri"/>
              <w:i/>
              <w:iCs/>
              <w:kern w:val="2"/>
              <w:sz w:val="21"/>
              <w:szCs w:val="22"/>
              <w:vertAlign w:val="subscript"/>
              <w:lang w:val="en-US" w:eastAsia="zh-CN"/>
            </w:rPr>
          </w:rPrChange>
        </w:rPr>
        <w:t>H</w:t>
      </w:r>
      <w:r w:rsidRPr="00300C45">
        <w:rPr>
          <w:rFonts w:eastAsia="SimSun"/>
          <w:i/>
          <w:iCs/>
          <w:kern w:val="2"/>
          <w:lang w:val="en-US" w:eastAsia="zh-CN"/>
          <w:rPrChange w:id="1228" w:author="Toy, Mehmet" w:date="2020-04-19T15:55:00Z">
            <w:rPr>
              <w:rFonts w:ascii="Calibri" w:eastAsia="SimSun" w:hAnsi="Calibri"/>
              <w:i/>
              <w:iCs/>
              <w:kern w:val="2"/>
              <w:sz w:val="21"/>
              <w:szCs w:val="22"/>
              <w:lang w:val="en-US" w:eastAsia="zh-CN"/>
            </w:rPr>
          </w:rPrChange>
        </w:rPr>
        <w:t>, A</w:t>
      </w:r>
      <w:r w:rsidRPr="00300C45">
        <w:rPr>
          <w:rFonts w:eastAsia="SimSun"/>
          <w:i/>
          <w:iCs/>
          <w:kern w:val="2"/>
          <w:vertAlign w:val="subscript"/>
          <w:lang w:val="en-US" w:eastAsia="zh-CN"/>
          <w:rPrChange w:id="1229" w:author="Toy, Mehmet" w:date="2020-04-19T15:55:00Z">
            <w:rPr>
              <w:rFonts w:ascii="Calibri" w:eastAsia="SimSun" w:hAnsi="Calibri"/>
              <w:i/>
              <w:iCs/>
              <w:kern w:val="2"/>
              <w:sz w:val="21"/>
              <w:szCs w:val="22"/>
              <w:vertAlign w:val="subscript"/>
              <w:lang w:val="en-US" w:eastAsia="zh-CN"/>
            </w:rPr>
          </w:rPrChange>
        </w:rPr>
        <w:t>2</w:t>
      </w:r>
      <w:r w:rsidRPr="00300C45">
        <w:rPr>
          <w:rFonts w:eastAsia="SimSun"/>
          <w:i/>
          <w:iCs/>
          <w:kern w:val="2"/>
          <w:lang w:val="en-US" w:eastAsia="zh-CN"/>
          <w:rPrChange w:id="1230" w:author="Toy, Mehmet" w:date="2020-04-19T15:55:00Z">
            <w:rPr>
              <w:rFonts w:ascii="Calibri" w:eastAsia="SimSun" w:hAnsi="Calibri"/>
              <w:i/>
              <w:iCs/>
              <w:kern w:val="2"/>
              <w:sz w:val="21"/>
              <w:szCs w:val="22"/>
              <w:lang w:val="en-US" w:eastAsia="zh-CN"/>
            </w:rPr>
          </w:rPrChange>
        </w:rPr>
        <w:t>)</w:t>
      </w:r>
      <w:r w:rsidRPr="00300C45">
        <w:rPr>
          <w:rFonts w:eastAsia="SimSun"/>
          <w:kern w:val="2"/>
          <w:lang w:val="en-US" w:eastAsia="zh-CN"/>
          <w:rPrChange w:id="1231" w:author="Toy, Mehmet" w:date="2020-04-19T15:55:00Z">
            <w:rPr>
              <w:rFonts w:ascii="Calibri" w:eastAsia="SimSun" w:hAnsi="Calibri"/>
              <w:kern w:val="2"/>
              <w:sz w:val="21"/>
              <w:szCs w:val="22"/>
              <w:lang w:val="en-US" w:eastAsia="zh-CN"/>
            </w:rPr>
          </w:rPrChange>
        </w:rPr>
        <w:t xml:space="preserve"> instead of </w:t>
      </w:r>
      <w:r w:rsidRPr="00300C45">
        <w:rPr>
          <w:rFonts w:eastAsia="SimSun"/>
          <w:i/>
          <w:iCs/>
          <w:kern w:val="2"/>
          <w:lang w:val="en-US" w:eastAsia="zh-CN"/>
          <w:rPrChange w:id="1232" w:author="Toy, Mehmet" w:date="2020-04-19T15:55:00Z">
            <w:rPr>
              <w:rFonts w:ascii="Calibri" w:eastAsia="SimSun" w:hAnsi="Calibri"/>
              <w:i/>
              <w:iCs/>
              <w:kern w:val="2"/>
              <w:sz w:val="21"/>
              <w:szCs w:val="22"/>
              <w:lang w:val="en-US" w:eastAsia="zh-CN"/>
            </w:rPr>
          </w:rPrChange>
        </w:rPr>
        <w:t>K(A</w:t>
      </w:r>
      <w:r w:rsidRPr="00300C45">
        <w:rPr>
          <w:rFonts w:eastAsia="SimSun"/>
          <w:i/>
          <w:iCs/>
          <w:kern w:val="2"/>
          <w:vertAlign w:val="subscript"/>
          <w:lang w:val="en-US" w:eastAsia="zh-CN"/>
          <w:rPrChange w:id="1233" w:author="Toy, Mehmet" w:date="2020-04-19T15:55:00Z">
            <w:rPr>
              <w:rFonts w:ascii="Calibri" w:eastAsia="SimSun" w:hAnsi="Calibri"/>
              <w:i/>
              <w:iCs/>
              <w:kern w:val="2"/>
              <w:sz w:val="21"/>
              <w:szCs w:val="22"/>
              <w:vertAlign w:val="subscript"/>
              <w:lang w:val="en-US" w:eastAsia="zh-CN"/>
            </w:rPr>
          </w:rPrChange>
        </w:rPr>
        <w:t>1</w:t>
      </w:r>
      <w:r w:rsidRPr="00300C45">
        <w:rPr>
          <w:rFonts w:eastAsia="SimSun"/>
          <w:i/>
          <w:iCs/>
          <w:kern w:val="2"/>
          <w:lang w:val="en-US" w:eastAsia="zh-CN"/>
          <w:rPrChange w:id="1234" w:author="Toy, Mehmet" w:date="2020-04-19T15:55:00Z">
            <w:rPr>
              <w:rFonts w:ascii="Calibri" w:eastAsia="SimSun" w:hAnsi="Calibri"/>
              <w:i/>
              <w:iCs/>
              <w:kern w:val="2"/>
              <w:sz w:val="21"/>
              <w:szCs w:val="22"/>
              <w:lang w:val="en-US" w:eastAsia="zh-CN"/>
            </w:rPr>
          </w:rPrChange>
        </w:rPr>
        <w:t>, A</w:t>
      </w:r>
      <w:r w:rsidRPr="00300C45">
        <w:rPr>
          <w:rFonts w:eastAsia="SimSun"/>
          <w:i/>
          <w:iCs/>
          <w:kern w:val="2"/>
          <w:vertAlign w:val="subscript"/>
          <w:lang w:val="en-US" w:eastAsia="zh-CN"/>
          <w:rPrChange w:id="1235" w:author="Toy, Mehmet" w:date="2020-04-19T15:55:00Z">
            <w:rPr>
              <w:rFonts w:ascii="Calibri" w:eastAsia="SimSun" w:hAnsi="Calibri"/>
              <w:i/>
              <w:iCs/>
              <w:kern w:val="2"/>
              <w:sz w:val="21"/>
              <w:szCs w:val="22"/>
              <w:vertAlign w:val="subscript"/>
              <w:lang w:val="en-US" w:eastAsia="zh-CN"/>
            </w:rPr>
          </w:rPrChange>
        </w:rPr>
        <w:t>2</w:t>
      </w:r>
      <w:r w:rsidRPr="00300C45">
        <w:rPr>
          <w:rFonts w:eastAsia="SimSun"/>
          <w:i/>
          <w:iCs/>
          <w:kern w:val="2"/>
          <w:lang w:val="en-US" w:eastAsia="zh-CN"/>
          <w:rPrChange w:id="1236" w:author="Toy, Mehmet" w:date="2020-04-19T15:55:00Z">
            <w:rPr>
              <w:rFonts w:ascii="Calibri" w:eastAsia="SimSun" w:hAnsi="Calibri"/>
              <w:i/>
              <w:iCs/>
              <w:kern w:val="2"/>
              <w:sz w:val="21"/>
              <w:szCs w:val="22"/>
              <w:lang w:val="en-US" w:eastAsia="zh-CN"/>
            </w:rPr>
          </w:rPrChange>
        </w:rPr>
        <w:t>)</w:t>
      </w:r>
      <w:r w:rsidRPr="00300C45">
        <w:rPr>
          <w:rFonts w:eastAsia="SimSun"/>
          <w:kern w:val="2"/>
          <w:lang w:val="en-US" w:eastAsia="zh-CN"/>
          <w:rPrChange w:id="1237" w:author="Toy, Mehmet" w:date="2020-04-19T15:55:00Z">
            <w:rPr>
              <w:rFonts w:ascii="Calibri" w:eastAsia="SimSun" w:hAnsi="Calibri"/>
              <w:kern w:val="2"/>
              <w:sz w:val="21"/>
              <w:szCs w:val="22"/>
              <w:lang w:val="en-US" w:eastAsia="zh-CN"/>
            </w:rPr>
          </w:rPrChange>
        </w:rPr>
        <w:t xml:space="preserve">. The source egress border router could derive </w:t>
      </w:r>
      <w:proofErr w:type="gramStart"/>
      <w:r w:rsidRPr="00300C45">
        <w:rPr>
          <w:rFonts w:eastAsia="SimSun"/>
          <w:i/>
          <w:iCs/>
          <w:kern w:val="2"/>
          <w:lang w:val="en-US" w:eastAsia="zh-CN"/>
          <w:rPrChange w:id="1238" w:author="Toy, Mehmet" w:date="2020-04-19T15:55:00Z">
            <w:rPr>
              <w:rFonts w:ascii="Calibri" w:eastAsia="SimSun" w:hAnsi="Calibri"/>
              <w:i/>
              <w:iCs/>
              <w:kern w:val="2"/>
              <w:sz w:val="21"/>
              <w:szCs w:val="22"/>
              <w:lang w:val="en-US" w:eastAsia="zh-CN"/>
            </w:rPr>
          </w:rPrChange>
        </w:rPr>
        <w:t>K(</w:t>
      </w:r>
      <w:proofErr w:type="gramEnd"/>
      <w:r w:rsidRPr="00300C45">
        <w:rPr>
          <w:rFonts w:eastAsia="SimSun"/>
          <w:i/>
          <w:iCs/>
          <w:kern w:val="2"/>
          <w:lang w:val="en-US" w:eastAsia="zh-CN"/>
          <w:rPrChange w:id="1239" w:author="Toy, Mehmet" w:date="2020-04-19T15:55:00Z">
            <w:rPr>
              <w:rFonts w:ascii="Calibri" w:eastAsia="SimSun" w:hAnsi="Calibri"/>
              <w:i/>
              <w:iCs/>
              <w:kern w:val="2"/>
              <w:sz w:val="21"/>
              <w:szCs w:val="22"/>
              <w:lang w:val="en-US" w:eastAsia="zh-CN"/>
            </w:rPr>
          </w:rPrChange>
        </w:rPr>
        <w:t>A</w:t>
      </w:r>
      <w:r w:rsidRPr="00300C45">
        <w:rPr>
          <w:rFonts w:eastAsia="SimSun"/>
          <w:i/>
          <w:iCs/>
          <w:kern w:val="2"/>
          <w:vertAlign w:val="subscript"/>
          <w:lang w:val="en-US" w:eastAsia="zh-CN"/>
          <w:rPrChange w:id="1240" w:author="Toy, Mehmet" w:date="2020-04-19T15:55:00Z">
            <w:rPr>
              <w:rFonts w:ascii="Calibri" w:eastAsia="SimSun" w:hAnsi="Calibri"/>
              <w:i/>
              <w:iCs/>
              <w:kern w:val="2"/>
              <w:sz w:val="21"/>
              <w:szCs w:val="22"/>
              <w:vertAlign w:val="subscript"/>
              <w:lang w:val="en-US" w:eastAsia="zh-CN"/>
            </w:rPr>
          </w:rPrChange>
        </w:rPr>
        <w:t>1</w:t>
      </w:r>
      <w:r w:rsidRPr="00300C45">
        <w:rPr>
          <w:rFonts w:eastAsia="SimSun"/>
          <w:i/>
          <w:iCs/>
          <w:kern w:val="2"/>
          <w:lang w:val="en-US" w:eastAsia="zh-CN"/>
          <w:rPrChange w:id="1241" w:author="Toy, Mehmet" w:date="2020-04-19T15:55:00Z">
            <w:rPr>
              <w:rFonts w:ascii="Calibri" w:eastAsia="SimSun" w:hAnsi="Calibri"/>
              <w:i/>
              <w:iCs/>
              <w:kern w:val="2"/>
              <w:sz w:val="21"/>
              <w:szCs w:val="22"/>
              <w:lang w:val="en-US" w:eastAsia="zh-CN"/>
            </w:rPr>
          </w:rPrChange>
        </w:rPr>
        <w:t>:ELoc</w:t>
      </w:r>
      <w:r w:rsidRPr="00300C45">
        <w:rPr>
          <w:rFonts w:eastAsia="SimSun"/>
          <w:i/>
          <w:iCs/>
          <w:kern w:val="2"/>
          <w:vertAlign w:val="subscript"/>
          <w:lang w:val="en-US" w:eastAsia="zh-CN"/>
          <w:rPrChange w:id="1242" w:author="Toy, Mehmet" w:date="2020-04-19T15:55:00Z">
            <w:rPr>
              <w:rFonts w:ascii="Calibri" w:eastAsia="SimSun" w:hAnsi="Calibri"/>
              <w:i/>
              <w:iCs/>
              <w:kern w:val="2"/>
              <w:sz w:val="21"/>
              <w:szCs w:val="22"/>
              <w:vertAlign w:val="subscript"/>
              <w:lang w:val="en-US" w:eastAsia="zh-CN"/>
            </w:rPr>
          </w:rPrChange>
        </w:rPr>
        <w:t>H</w:t>
      </w:r>
      <w:r w:rsidRPr="00300C45">
        <w:rPr>
          <w:rFonts w:eastAsia="SimSun"/>
          <w:i/>
          <w:iCs/>
          <w:kern w:val="2"/>
          <w:lang w:val="en-US" w:eastAsia="zh-CN"/>
          <w:rPrChange w:id="1243" w:author="Toy, Mehmet" w:date="2020-04-19T15:55:00Z">
            <w:rPr>
              <w:rFonts w:ascii="Calibri" w:eastAsia="SimSun" w:hAnsi="Calibri"/>
              <w:i/>
              <w:iCs/>
              <w:kern w:val="2"/>
              <w:sz w:val="21"/>
              <w:szCs w:val="22"/>
              <w:lang w:val="en-US" w:eastAsia="zh-CN"/>
            </w:rPr>
          </w:rPrChange>
        </w:rPr>
        <w:t>, A</w:t>
      </w:r>
      <w:r w:rsidRPr="00300C45">
        <w:rPr>
          <w:rFonts w:eastAsia="SimSun"/>
          <w:i/>
          <w:iCs/>
          <w:kern w:val="2"/>
          <w:vertAlign w:val="subscript"/>
          <w:lang w:val="en-US" w:eastAsia="zh-CN"/>
          <w:rPrChange w:id="1244" w:author="Toy, Mehmet" w:date="2020-04-19T15:55:00Z">
            <w:rPr>
              <w:rFonts w:ascii="Calibri" w:eastAsia="SimSun" w:hAnsi="Calibri"/>
              <w:i/>
              <w:iCs/>
              <w:kern w:val="2"/>
              <w:sz w:val="21"/>
              <w:szCs w:val="22"/>
              <w:vertAlign w:val="subscript"/>
              <w:lang w:val="en-US" w:eastAsia="zh-CN"/>
            </w:rPr>
          </w:rPrChange>
        </w:rPr>
        <w:t>2</w:t>
      </w:r>
      <w:r w:rsidRPr="00300C45">
        <w:rPr>
          <w:rFonts w:eastAsia="SimSun"/>
          <w:i/>
          <w:iCs/>
          <w:kern w:val="2"/>
          <w:lang w:val="en-US" w:eastAsia="zh-CN"/>
          <w:rPrChange w:id="1245" w:author="Toy, Mehmet" w:date="2020-04-19T15:55:00Z">
            <w:rPr>
              <w:rFonts w:ascii="Calibri" w:eastAsia="SimSun" w:hAnsi="Calibri"/>
              <w:i/>
              <w:iCs/>
              <w:kern w:val="2"/>
              <w:sz w:val="21"/>
              <w:szCs w:val="22"/>
              <w:lang w:val="en-US" w:eastAsia="zh-CN"/>
            </w:rPr>
          </w:rPrChange>
        </w:rPr>
        <w:t>)</w:t>
      </w:r>
      <w:r w:rsidRPr="00300C45">
        <w:rPr>
          <w:rFonts w:eastAsia="SimSun"/>
          <w:kern w:val="2"/>
          <w:lang w:val="en-US" w:eastAsia="zh-CN"/>
          <w:rPrChange w:id="1246" w:author="Toy, Mehmet" w:date="2020-04-19T15:55:00Z">
            <w:rPr>
              <w:rFonts w:ascii="Calibri" w:eastAsia="SimSun" w:hAnsi="Calibri"/>
              <w:kern w:val="2"/>
              <w:sz w:val="21"/>
              <w:szCs w:val="22"/>
              <w:lang w:val="en-US" w:eastAsia="zh-CN"/>
            </w:rPr>
          </w:rPrChange>
        </w:rPr>
        <w:t xml:space="preserve"> by means of a HMAC with key </w:t>
      </w:r>
      <w:r w:rsidRPr="00300C45">
        <w:rPr>
          <w:rFonts w:eastAsia="SimSun"/>
          <w:i/>
          <w:iCs/>
          <w:kern w:val="2"/>
          <w:lang w:val="en-US" w:eastAsia="zh-CN"/>
          <w:rPrChange w:id="1247" w:author="Toy, Mehmet" w:date="2020-04-19T15:55:00Z">
            <w:rPr>
              <w:rFonts w:ascii="Calibri" w:eastAsia="SimSun" w:hAnsi="Calibri"/>
              <w:i/>
              <w:iCs/>
              <w:kern w:val="2"/>
              <w:sz w:val="21"/>
              <w:szCs w:val="22"/>
              <w:lang w:val="en-US" w:eastAsia="zh-CN"/>
            </w:rPr>
          </w:rPrChange>
        </w:rPr>
        <w:t>K(A</w:t>
      </w:r>
      <w:r w:rsidRPr="00300C45">
        <w:rPr>
          <w:rFonts w:eastAsia="SimSun"/>
          <w:i/>
          <w:iCs/>
          <w:kern w:val="2"/>
          <w:vertAlign w:val="subscript"/>
          <w:lang w:val="en-US" w:eastAsia="zh-CN"/>
          <w:rPrChange w:id="1248" w:author="Toy, Mehmet" w:date="2020-04-19T15:55:00Z">
            <w:rPr>
              <w:rFonts w:ascii="Calibri" w:eastAsia="SimSun" w:hAnsi="Calibri"/>
              <w:i/>
              <w:iCs/>
              <w:kern w:val="2"/>
              <w:sz w:val="21"/>
              <w:szCs w:val="22"/>
              <w:vertAlign w:val="subscript"/>
              <w:lang w:val="en-US" w:eastAsia="zh-CN"/>
            </w:rPr>
          </w:rPrChange>
        </w:rPr>
        <w:t>1</w:t>
      </w:r>
      <w:r w:rsidRPr="00300C45">
        <w:rPr>
          <w:rFonts w:eastAsia="SimSun"/>
          <w:i/>
          <w:iCs/>
          <w:kern w:val="2"/>
          <w:lang w:val="en-US" w:eastAsia="zh-CN"/>
          <w:rPrChange w:id="1249" w:author="Toy, Mehmet" w:date="2020-04-19T15:55:00Z">
            <w:rPr>
              <w:rFonts w:ascii="Calibri" w:eastAsia="SimSun" w:hAnsi="Calibri"/>
              <w:i/>
              <w:iCs/>
              <w:kern w:val="2"/>
              <w:sz w:val="21"/>
              <w:szCs w:val="22"/>
              <w:lang w:val="en-US" w:eastAsia="zh-CN"/>
            </w:rPr>
          </w:rPrChange>
        </w:rPr>
        <w:t>, A</w:t>
      </w:r>
      <w:r w:rsidRPr="00300C45">
        <w:rPr>
          <w:rFonts w:eastAsia="SimSun"/>
          <w:i/>
          <w:iCs/>
          <w:kern w:val="2"/>
          <w:vertAlign w:val="subscript"/>
          <w:lang w:val="en-US" w:eastAsia="zh-CN"/>
          <w:rPrChange w:id="1250" w:author="Toy, Mehmet" w:date="2020-04-19T15:55:00Z">
            <w:rPr>
              <w:rFonts w:ascii="Calibri" w:eastAsia="SimSun" w:hAnsi="Calibri"/>
              <w:i/>
              <w:iCs/>
              <w:kern w:val="2"/>
              <w:sz w:val="21"/>
              <w:szCs w:val="22"/>
              <w:vertAlign w:val="subscript"/>
              <w:lang w:val="en-US" w:eastAsia="zh-CN"/>
            </w:rPr>
          </w:rPrChange>
        </w:rPr>
        <w:t>2</w:t>
      </w:r>
      <w:r w:rsidRPr="00300C45">
        <w:rPr>
          <w:rFonts w:eastAsia="SimSun"/>
          <w:i/>
          <w:iCs/>
          <w:kern w:val="2"/>
          <w:lang w:val="en-US" w:eastAsia="zh-CN"/>
          <w:rPrChange w:id="1251" w:author="Toy, Mehmet" w:date="2020-04-19T15:55:00Z">
            <w:rPr>
              <w:rFonts w:ascii="Calibri" w:eastAsia="SimSun" w:hAnsi="Calibri"/>
              <w:i/>
              <w:iCs/>
              <w:kern w:val="2"/>
              <w:sz w:val="21"/>
              <w:szCs w:val="22"/>
              <w:lang w:val="en-US" w:eastAsia="zh-CN"/>
            </w:rPr>
          </w:rPrChange>
        </w:rPr>
        <w:t>)</w:t>
      </w:r>
      <w:r w:rsidRPr="00300C45">
        <w:rPr>
          <w:rFonts w:eastAsia="SimSun"/>
          <w:kern w:val="2"/>
          <w:lang w:val="en-US" w:eastAsia="zh-CN"/>
          <w:rPrChange w:id="1252" w:author="Toy, Mehmet" w:date="2020-04-19T15:55:00Z">
            <w:rPr>
              <w:rFonts w:ascii="Calibri" w:eastAsia="SimSun" w:hAnsi="Calibri"/>
              <w:kern w:val="2"/>
              <w:sz w:val="21"/>
              <w:szCs w:val="22"/>
              <w:lang w:val="en-US" w:eastAsia="zh-CN"/>
            </w:rPr>
          </w:rPrChange>
        </w:rPr>
        <w:t xml:space="preserve"> and argument </w:t>
      </w:r>
      <w:proofErr w:type="spellStart"/>
      <w:r w:rsidRPr="00300C45">
        <w:rPr>
          <w:rFonts w:eastAsia="SimSun"/>
          <w:kern w:val="2"/>
          <w:lang w:val="en-US" w:eastAsia="zh-CN"/>
          <w:rPrChange w:id="1253" w:author="Toy, Mehmet" w:date="2020-04-19T15:55:00Z">
            <w:rPr>
              <w:rFonts w:ascii="Calibri" w:eastAsia="SimSun" w:hAnsi="Calibri"/>
              <w:kern w:val="2"/>
              <w:sz w:val="21"/>
              <w:szCs w:val="22"/>
              <w:lang w:val="en-US" w:eastAsia="zh-CN"/>
            </w:rPr>
          </w:rPrChange>
        </w:rPr>
        <w:t>ELoc</w:t>
      </w:r>
      <w:r w:rsidRPr="00300C45">
        <w:rPr>
          <w:rFonts w:eastAsia="SimSun"/>
          <w:kern w:val="2"/>
          <w:vertAlign w:val="subscript"/>
          <w:lang w:val="en-US" w:eastAsia="zh-CN"/>
          <w:rPrChange w:id="1254" w:author="Toy, Mehmet" w:date="2020-04-19T15:55:00Z">
            <w:rPr>
              <w:rFonts w:ascii="Calibri" w:eastAsia="SimSun" w:hAnsi="Calibri"/>
              <w:kern w:val="2"/>
              <w:sz w:val="21"/>
              <w:szCs w:val="22"/>
              <w:vertAlign w:val="subscript"/>
              <w:lang w:val="en-US" w:eastAsia="zh-CN"/>
            </w:rPr>
          </w:rPrChange>
        </w:rPr>
        <w:t>H</w:t>
      </w:r>
      <w:proofErr w:type="spellEnd"/>
      <w:r w:rsidRPr="00300C45">
        <w:rPr>
          <w:rFonts w:eastAsia="SimSun"/>
          <w:kern w:val="2"/>
          <w:lang w:val="en-US" w:eastAsia="zh-CN"/>
          <w:rPrChange w:id="1255" w:author="Toy, Mehmet" w:date="2020-04-19T15:55:00Z">
            <w:rPr>
              <w:rFonts w:ascii="Calibri" w:eastAsia="SimSun" w:hAnsi="Calibri"/>
              <w:kern w:val="2"/>
              <w:sz w:val="21"/>
              <w:szCs w:val="22"/>
              <w:lang w:val="en-US" w:eastAsia="zh-CN"/>
            </w:rPr>
          </w:rPrChange>
        </w:rPr>
        <w:t xml:space="preserve">. Standard hardware allows such a derivation to be highly efficient, even more efficient than a memory lookup for saved keys. The AA in the destination AS could perform the same derivation and provide </w:t>
      </w:r>
      <w:proofErr w:type="gramStart"/>
      <w:r w:rsidRPr="00300C45">
        <w:rPr>
          <w:rFonts w:eastAsia="SimSun"/>
          <w:i/>
          <w:iCs/>
          <w:kern w:val="2"/>
          <w:lang w:val="en-US" w:eastAsia="zh-CN"/>
          <w:rPrChange w:id="1256" w:author="Toy, Mehmet" w:date="2020-04-19T15:55:00Z">
            <w:rPr>
              <w:rFonts w:ascii="Calibri" w:eastAsia="SimSun" w:hAnsi="Calibri"/>
              <w:i/>
              <w:iCs/>
              <w:kern w:val="2"/>
              <w:sz w:val="21"/>
              <w:szCs w:val="22"/>
              <w:lang w:val="en-US" w:eastAsia="zh-CN"/>
            </w:rPr>
          </w:rPrChange>
        </w:rPr>
        <w:t>K(</w:t>
      </w:r>
      <w:proofErr w:type="gramEnd"/>
      <w:r w:rsidRPr="00300C45">
        <w:rPr>
          <w:rFonts w:eastAsia="SimSun"/>
          <w:i/>
          <w:iCs/>
          <w:kern w:val="2"/>
          <w:lang w:val="en-US" w:eastAsia="zh-CN"/>
          <w:rPrChange w:id="1257" w:author="Toy, Mehmet" w:date="2020-04-19T15:55:00Z">
            <w:rPr>
              <w:rFonts w:ascii="Calibri" w:eastAsia="SimSun" w:hAnsi="Calibri"/>
              <w:i/>
              <w:iCs/>
              <w:kern w:val="2"/>
              <w:sz w:val="21"/>
              <w:szCs w:val="22"/>
              <w:lang w:val="en-US" w:eastAsia="zh-CN"/>
            </w:rPr>
          </w:rPrChange>
        </w:rPr>
        <w:t>A</w:t>
      </w:r>
      <w:r w:rsidRPr="00300C45">
        <w:rPr>
          <w:rFonts w:eastAsia="SimSun"/>
          <w:i/>
          <w:iCs/>
          <w:kern w:val="2"/>
          <w:vertAlign w:val="subscript"/>
          <w:lang w:val="en-US" w:eastAsia="zh-CN"/>
          <w:rPrChange w:id="1258" w:author="Toy, Mehmet" w:date="2020-04-19T15:55:00Z">
            <w:rPr>
              <w:rFonts w:ascii="Calibri" w:eastAsia="SimSun" w:hAnsi="Calibri"/>
              <w:i/>
              <w:iCs/>
              <w:kern w:val="2"/>
              <w:sz w:val="21"/>
              <w:szCs w:val="22"/>
              <w:vertAlign w:val="subscript"/>
              <w:lang w:val="en-US" w:eastAsia="zh-CN"/>
            </w:rPr>
          </w:rPrChange>
        </w:rPr>
        <w:t>1</w:t>
      </w:r>
      <w:r w:rsidRPr="00300C45">
        <w:rPr>
          <w:rFonts w:eastAsia="SimSun"/>
          <w:i/>
          <w:iCs/>
          <w:kern w:val="2"/>
          <w:lang w:val="en-US" w:eastAsia="zh-CN"/>
          <w:rPrChange w:id="1259" w:author="Toy, Mehmet" w:date="2020-04-19T15:55:00Z">
            <w:rPr>
              <w:rFonts w:ascii="Calibri" w:eastAsia="SimSun" w:hAnsi="Calibri"/>
              <w:i/>
              <w:iCs/>
              <w:kern w:val="2"/>
              <w:sz w:val="21"/>
              <w:szCs w:val="22"/>
              <w:lang w:val="en-US" w:eastAsia="zh-CN"/>
            </w:rPr>
          </w:rPrChange>
        </w:rPr>
        <w:t xml:space="preserve">: </w:t>
      </w:r>
      <w:proofErr w:type="spellStart"/>
      <w:r w:rsidRPr="00300C45">
        <w:rPr>
          <w:rFonts w:eastAsia="SimSun"/>
          <w:i/>
          <w:iCs/>
          <w:kern w:val="2"/>
          <w:lang w:val="en-US" w:eastAsia="zh-CN"/>
          <w:rPrChange w:id="1260" w:author="Toy, Mehmet" w:date="2020-04-19T15:55:00Z">
            <w:rPr>
              <w:rFonts w:ascii="Calibri" w:eastAsia="SimSun" w:hAnsi="Calibri"/>
              <w:i/>
              <w:iCs/>
              <w:kern w:val="2"/>
              <w:sz w:val="21"/>
              <w:szCs w:val="22"/>
              <w:lang w:val="en-US" w:eastAsia="zh-CN"/>
            </w:rPr>
          </w:rPrChange>
        </w:rPr>
        <w:t>ELoc</w:t>
      </w:r>
      <w:r w:rsidRPr="00300C45">
        <w:rPr>
          <w:rFonts w:eastAsia="SimSun"/>
          <w:i/>
          <w:iCs/>
          <w:kern w:val="2"/>
          <w:vertAlign w:val="subscript"/>
          <w:lang w:val="en-US" w:eastAsia="zh-CN"/>
          <w:rPrChange w:id="1261" w:author="Toy, Mehmet" w:date="2020-04-19T15:55:00Z">
            <w:rPr>
              <w:rFonts w:ascii="Calibri" w:eastAsia="SimSun" w:hAnsi="Calibri"/>
              <w:i/>
              <w:iCs/>
              <w:kern w:val="2"/>
              <w:sz w:val="21"/>
              <w:szCs w:val="22"/>
              <w:vertAlign w:val="subscript"/>
              <w:lang w:val="en-US" w:eastAsia="zh-CN"/>
            </w:rPr>
          </w:rPrChange>
        </w:rPr>
        <w:t>H</w:t>
      </w:r>
      <w:proofErr w:type="spellEnd"/>
      <w:r w:rsidRPr="00300C45">
        <w:rPr>
          <w:rFonts w:eastAsia="SimSun"/>
          <w:i/>
          <w:iCs/>
          <w:kern w:val="2"/>
          <w:lang w:val="en-US" w:eastAsia="zh-CN"/>
          <w:rPrChange w:id="1262" w:author="Toy, Mehmet" w:date="2020-04-19T15:55:00Z">
            <w:rPr>
              <w:rFonts w:ascii="Calibri" w:eastAsia="SimSun" w:hAnsi="Calibri"/>
              <w:i/>
              <w:iCs/>
              <w:kern w:val="2"/>
              <w:sz w:val="21"/>
              <w:szCs w:val="22"/>
              <w:lang w:val="en-US" w:eastAsia="zh-CN"/>
            </w:rPr>
          </w:rPrChange>
        </w:rPr>
        <w:t>, A</w:t>
      </w:r>
      <w:r w:rsidRPr="00300C45">
        <w:rPr>
          <w:rFonts w:eastAsia="SimSun"/>
          <w:i/>
          <w:iCs/>
          <w:kern w:val="2"/>
          <w:vertAlign w:val="subscript"/>
          <w:lang w:val="en-US" w:eastAsia="zh-CN"/>
          <w:rPrChange w:id="1263" w:author="Toy, Mehmet" w:date="2020-04-19T15:55:00Z">
            <w:rPr>
              <w:rFonts w:ascii="Calibri" w:eastAsia="SimSun" w:hAnsi="Calibri"/>
              <w:i/>
              <w:iCs/>
              <w:kern w:val="2"/>
              <w:sz w:val="21"/>
              <w:szCs w:val="22"/>
              <w:vertAlign w:val="subscript"/>
              <w:lang w:val="en-US" w:eastAsia="zh-CN"/>
            </w:rPr>
          </w:rPrChange>
        </w:rPr>
        <w:t>2</w:t>
      </w:r>
      <w:r w:rsidRPr="00300C45">
        <w:rPr>
          <w:rFonts w:eastAsia="SimSun"/>
          <w:i/>
          <w:iCs/>
          <w:kern w:val="2"/>
          <w:lang w:val="en-US" w:eastAsia="zh-CN"/>
          <w:rPrChange w:id="1264" w:author="Toy, Mehmet" w:date="2020-04-19T15:55:00Z">
            <w:rPr>
              <w:rFonts w:ascii="Calibri" w:eastAsia="SimSun" w:hAnsi="Calibri"/>
              <w:i/>
              <w:iCs/>
              <w:kern w:val="2"/>
              <w:sz w:val="21"/>
              <w:szCs w:val="22"/>
              <w:lang w:val="en-US" w:eastAsia="zh-CN"/>
            </w:rPr>
          </w:rPrChange>
        </w:rPr>
        <w:t>)</w:t>
      </w:r>
      <w:r w:rsidRPr="00300C45">
        <w:rPr>
          <w:rFonts w:eastAsia="SimSun"/>
          <w:kern w:val="2"/>
          <w:lang w:val="en-US" w:eastAsia="zh-CN"/>
          <w:rPrChange w:id="1265" w:author="Toy, Mehmet" w:date="2020-04-19T15:55:00Z">
            <w:rPr>
              <w:rFonts w:ascii="Calibri" w:eastAsia="SimSun" w:hAnsi="Calibri"/>
              <w:kern w:val="2"/>
              <w:sz w:val="21"/>
              <w:szCs w:val="22"/>
              <w:lang w:val="en-US" w:eastAsia="zh-CN"/>
            </w:rPr>
          </w:rPrChange>
        </w:rPr>
        <w:t xml:space="preserve"> to host H. As a result, host H could verify all packets from AS A</w:t>
      </w:r>
      <w:r w:rsidRPr="00300C45">
        <w:rPr>
          <w:rFonts w:eastAsia="SimSun"/>
          <w:kern w:val="2"/>
          <w:vertAlign w:val="subscript"/>
          <w:lang w:val="en-US" w:eastAsia="zh-CN"/>
          <w:rPrChange w:id="1266" w:author="Toy, Mehmet" w:date="2020-04-19T15:55:00Z">
            <w:rPr>
              <w:rFonts w:ascii="Calibri" w:eastAsia="SimSun" w:hAnsi="Calibri"/>
              <w:kern w:val="2"/>
              <w:sz w:val="21"/>
              <w:szCs w:val="22"/>
              <w:vertAlign w:val="subscript"/>
              <w:lang w:val="en-US" w:eastAsia="zh-CN"/>
            </w:rPr>
          </w:rPrChange>
        </w:rPr>
        <w:t>1</w:t>
      </w:r>
      <w:r w:rsidRPr="00300C45">
        <w:rPr>
          <w:rFonts w:eastAsia="SimSun"/>
          <w:kern w:val="2"/>
          <w:lang w:val="en-US" w:eastAsia="zh-CN"/>
          <w:rPrChange w:id="1267" w:author="Toy, Mehmet" w:date="2020-04-19T15:55:00Z">
            <w:rPr>
              <w:rFonts w:ascii="Calibri" w:eastAsia="SimSun" w:hAnsi="Calibri"/>
              <w:kern w:val="2"/>
              <w:sz w:val="21"/>
              <w:szCs w:val="22"/>
              <w:lang w:val="en-US" w:eastAsia="zh-CN"/>
            </w:rPr>
          </w:rPrChange>
        </w:rPr>
        <w:t xml:space="preserve"> on its own after only one request to its local AA, which is necessary to learn </w:t>
      </w:r>
      <w:proofErr w:type="gramStart"/>
      <w:r w:rsidRPr="00300C45">
        <w:rPr>
          <w:rFonts w:eastAsia="SimSun"/>
          <w:i/>
          <w:iCs/>
          <w:kern w:val="2"/>
          <w:lang w:val="en-US" w:eastAsia="zh-CN"/>
          <w:rPrChange w:id="1268" w:author="Toy, Mehmet" w:date="2020-04-19T15:55:00Z">
            <w:rPr>
              <w:rFonts w:ascii="Calibri" w:eastAsia="SimSun" w:hAnsi="Calibri"/>
              <w:i/>
              <w:iCs/>
              <w:kern w:val="2"/>
              <w:sz w:val="21"/>
              <w:szCs w:val="22"/>
              <w:lang w:val="en-US" w:eastAsia="zh-CN"/>
            </w:rPr>
          </w:rPrChange>
        </w:rPr>
        <w:t>K(</w:t>
      </w:r>
      <w:proofErr w:type="gramEnd"/>
      <w:r w:rsidRPr="00300C45">
        <w:rPr>
          <w:rFonts w:eastAsia="SimSun"/>
          <w:i/>
          <w:iCs/>
          <w:kern w:val="2"/>
          <w:lang w:val="en-US" w:eastAsia="zh-CN"/>
          <w:rPrChange w:id="1269" w:author="Toy, Mehmet" w:date="2020-04-19T15:55:00Z">
            <w:rPr>
              <w:rFonts w:ascii="Calibri" w:eastAsia="SimSun" w:hAnsi="Calibri"/>
              <w:i/>
              <w:iCs/>
              <w:kern w:val="2"/>
              <w:sz w:val="21"/>
              <w:szCs w:val="22"/>
              <w:lang w:val="en-US" w:eastAsia="zh-CN"/>
            </w:rPr>
          </w:rPrChange>
        </w:rPr>
        <w:t>A</w:t>
      </w:r>
      <w:r w:rsidRPr="00300C45">
        <w:rPr>
          <w:rFonts w:eastAsia="SimSun"/>
          <w:i/>
          <w:iCs/>
          <w:kern w:val="2"/>
          <w:vertAlign w:val="subscript"/>
          <w:lang w:val="en-US" w:eastAsia="zh-CN"/>
          <w:rPrChange w:id="1270" w:author="Toy, Mehmet" w:date="2020-04-19T15:55:00Z">
            <w:rPr>
              <w:rFonts w:ascii="Calibri" w:eastAsia="SimSun" w:hAnsi="Calibri"/>
              <w:i/>
              <w:iCs/>
              <w:kern w:val="2"/>
              <w:sz w:val="21"/>
              <w:szCs w:val="22"/>
              <w:vertAlign w:val="subscript"/>
              <w:lang w:val="en-US" w:eastAsia="zh-CN"/>
            </w:rPr>
          </w:rPrChange>
        </w:rPr>
        <w:t>1</w:t>
      </w:r>
      <w:r w:rsidRPr="00300C45">
        <w:rPr>
          <w:rFonts w:eastAsia="SimSun"/>
          <w:i/>
          <w:iCs/>
          <w:kern w:val="2"/>
          <w:lang w:val="en-US" w:eastAsia="zh-CN"/>
          <w:rPrChange w:id="1271" w:author="Toy, Mehmet" w:date="2020-04-19T15:55:00Z">
            <w:rPr>
              <w:rFonts w:ascii="Calibri" w:eastAsia="SimSun" w:hAnsi="Calibri"/>
              <w:i/>
              <w:iCs/>
              <w:kern w:val="2"/>
              <w:sz w:val="21"/>
              <w:szCs w:val="22"/>
              <w:lang w:val="en-US" w:eastAsia="zh-CN"/>
            </w:rPr>
          </w:rPrChange>
        </w:rPr>
        <w:t>:ELoc</w:t>
      </w:r>
      <w:r w:rsidRPr="00300C45">
        <w:rPr>
          <w:rFonts w:eastAsia="SimSun"/>
          <w:i/>
          <w:iCs/>
          <w:kern w:val="2"/>
          <w:vertAlign w:val="subscript"/>
          <w:lang w:val="en-US" w:eastAsia="zh-CN"/>
          <w:rPrChange w:id="1272" w:author="Toy, Mehmet" w:date="2020-04-19T15:55:00Z">
            <w:rPr>
              <w:rFonts w:ascii="Calibri" w:eastAsia="SimSun" w:hAnsi="Calibri"/>
              <w:i/>
              <w:iCs/>
              <w:kern w:val="2"/>
              <w:sz w:val="21"/>
              <w:szCs w:val="22"/>
              <w:vertAlign w:val="subscript"/>
              <w:lang w:val="en-US" w:eastAsia="zh-CN"/>
            </w:rPr>
          </w:rPrChange>
        </w:rPr>
        <w:t>H</w:t>
      </w:r>
      <w:r w:rsidRPr="00300C45">
        <w:rPr>
          <w:rFonts w:eastAsia="SimSun"/>
          <w:i/>
          <w:iCs/>
          <w:kern w:val="2"/>
          <w:lang w:val="en-US" w:eastAsia="zh-CN"/>
          <w:rPrChange w:id="1273" w:author="Toy, Mehmet" w:date="2020-04-19T15:55:00Z">
            <w:rPr>
              <w:rFonts w:ascii="Calibri" w:eastAsia="SimSun" w:hAnsi="Calibri"/>
              <w:i/>
              <w:iCs/>
              <w:kern w:val="2"/>
              <w:sz w:val="21"/>
              <w:szCs w:val="22"/>
              <w:lang w:val="en-US" w:eastAsia="zh-CN"/>
            </w:rPr>
          </w:rPrChange>
        </w:rPr>
        <w:t>, A</w:t>
      </w:r>
      <w:r w:rsidRPr="00300C45">
        <w:rPr>
          <w:rFonts w:eastAsia="SimSun"/>
          <w:i/>
          <w:iCs/>
          <w:kern w:val="2"/>
          <w:vertAlign w:val="subscript"/>
          <w:lang w:val="en-US" w:eastAsia="zh-CN"/>
          <w:rPrChange w:id="1274" w:author="Toy, Mehmet" w:date="2020-04-19T15:55:00Z">
            <w:rPr>
              <w:rFonts w:ascii="Calibri" w:eastAsia="SimSun" w:hAnsi="Calibri"/>
              <w:i/>
              <w:iCs/>
              <w:kern w:val="2"/>
              <w:sz w:val="21"/>
              <w:szCs w:val="22"/>
              <w:vertAlign w:val="subscript"/>
              <w:lang w:val="en-US" w:eastAsia="zh-CN"/>
            </w:rPr>
          </w:rPrChange>
        </w:rPr>
        <w:t>2</w:t>
      </w:r>
      <w:r w:rsidRPr="00300C45">
        <w:rPr>
          <w:rFonts w:eastAsia="SimSun"/>
          <w:i/>
          <w:iCs/>
          <w:kern w:val="2"/>
          <w:lang w:val="en-US" w:eastAsia="zh-CN"/>
          <w:rPrChange w:id="1275" w:author="Toy, Mehmet" w:date="2020-04-19T15:55:00Z">
            <w:rPr>
              <w:rFonts w:ascii="Calibri" w:eastAsia="SimSun" w:hAnsi="Calibri"/>
              <w:i/>
              <w:iCs/>
              <w:kern w:val="2"/>
              <w:sz w:val="21"/>
              <w:szCs w:val="22"/>
              <w:lang w:val="en-US" w:eastAsia="zh-CN"/>
            </w:rPr>
          </w:rPrChange>
        </w:rPr>
        <w:t>)</w:t>
      </w:r>
      <w:r w:rsidRPr="00300C45">
        <w:rPr>
          <w:rFonts w:eastAsia="SimSun"/>
          <w:kern w:val="2"/>
          <w:lang w:val="en-US" w:eastAsia="zh-CN"/>
          <w:rPrChange w:id="1276" w:author="Toy, Mehmet" w:date="2020-04-19T15:55:00Z">
            <w:rPr>
              <w:rFonts w:ascii="Calibri" w:eastAsia="SimSun" w:hAnsi="Calibri"/>
              <w:kern w:val="2"/>
              <w:sz w:val="21"/>
              <w:szCs w:val="22"/>
              <w:lang w:val="en-US" w:eastAsia="zh-CN"/>
            </w:rPr>
          </w:rPrChange>
        </w:rPr>
        <w:t>.</w:t>
      </w:r>
    </w:p>
    <w:p w14:paraId="75B9DC41" w14:textId="50625ABA" w:rsidR="001970BF" w:rsidRPr="00300C45" w:rsidRDefault="001970BF" w:rsidP="001970BF">
      <w:pPr>
        <w:widowControl w:val="0"/>
        <w:overflowPunct w:val="0"/>
        <w:autoSpaceDE w:val="0"/>
        <w:autoSpaceDN w:val="0"/>
        <w:spacing w:before="0" w:afterLines="50" w:after="120"/>
        <w:jc w:val="both"/>
        <w:textAlignment w:val="baseline"/>
        <w:rPr>
          <w:rFonts w:eastAsia="Times New Roman"/>
          <w:kern w:val="2"/>
          <w:lang w:val="en-US" w:eastAsia="en-US"/>
          <w:rPrChange w:id="1277" w:author="Toy, Mehmet" w:date="2020-04-19T15:55:00Z">
            <w:rPr>
              <w:rFonts w:ascii="Calibri" w:eastAsia="Times New Roman" w:hAnsi="Calibri"/>
              <w:kern w:val="2"/>
              <w:sz w:val="21"/>
              <w:szCs w:val="20"/>
              <w:lang w:val="en-US" w:eastAsia="en-US"/>
            </w:rPr>
          </w:rPrChange>
        </w:rPr>
      </w:pPr>
      <w:r w:rsidRPr="00300C45">
        <w:rPr>
          <w:rFonts w:eastAsia="Times New Roman"/>
          <w:kern w:val="2"/>
          <w:lang w:val="en-US" w:eastAsia="en-US"/>
          <w:rPrChange w:id="1278" w:author="Toy, Mehmet" w:date="2020-04-19T15:55:00Z">
            <w:rPr>
              <w:rFonts w:ascii="Calibri" w:eastAsia="Times New Roman" w:hAnsi="Calibri"/>
              <w:kern w:val="2"/>
              <w:sz w:val="21"/>
              <w:szCs w:val="20"/>
              <w:lang w:val="en-US" w:eastAsia="en-US"/>
            </w:rPr>
          </w:rPrChange>
        </w:rPr>
        <w:t xml:space="preserve">Using this lightweight and privacy-respecting approach to source authentication, Network 2030 can inhibit IP spoofing and attacks that make use of IP spoofing, such as session hijacking, man-in-the-middle attacks, and DDoS attacks. By verifying the packet origin at multiple places in the network (cf. Fig. </w:t>
      </w:r>
      <w:r w:rsidRPr="00300C45">
        <w:rPr>
          <w:rFonts w:eastAsia="Times New Roman"/>
          <w:kern w:val="2"/>
          <w:lang w:val="en-US" w:eastAsia="en-US"/>
          <w:rPrChange w:id="1279" w:author="Toy, Mehmet" w:date="2020-04-19T15:55:00Z">
            <w:rPr>
              <w:rFonts w:ascii="Calibri" w:eastAsia="Times New Roman" w:hAnsi="Calibri"/>
              <w:kern w:val="2"/>
              <w:sz w:val="21"/>
              <w:szCs w:val="20"/>
              <w:lang w:val="en-US" w:eastAsia="en-US"/>
            </w:rPr>
          </w:rPrChange>
        </w:rPr>
        <w:fldChar w:fldCharType="begin"/>
      </w:r>
      <w:r w:rsidRPr="00300C45">
        <w:rPr>
          <w:rFonts w:eastAsia="Times New Roman"/>
          <w:kern w:val="2"/>
          <w:lang w:val="en-US" w:eastAsia="en-US"/>
          <w:rPrChange w:id="1280" w:author="Toy, Mehmet" w:date="2020-04-19T15:55:00Z">
            <w:rPr>
              <w:rFonts w:ascii="Calibri" w:eastAsia="Times New Roman" w:hAnsi="Calibri"/>
              <w:kern w:val="2"/>
              <w:sz w:val="21"/>
              <w:szCs w:val="20"/>
              <w:lang w:val="en-US" w:eastAsia="en-US"/>
            </w:rPr>
          </w:rPrChange>
        </w:rPr>
        <w:instrText xml:space="preserve"> REF MinimumTrustBased \h </w:instrText>
      </w:r>
      <w:r w:rsidR="00300C45" w:rsidRPr="00300C45">
        <w:rPr>
          <w:rFonts w:eastAsia="Times New Roman"/>
          <w:kern w:val="2"/>
          <w:lang w:val="en-US" w:eastAsia="en-US"/>
          <w:rPrChange w:id="1281" w:author="Toy, Mehmet" w:date="2020-04-19T15:55:00Z">
            <w:rPr>
              <w:rFonts w:eastAsia="Times New Roman"/>
              <w:kern w:val="2"/>
              <w:sz w:val="21"/>
              <w:szCs w:val="20"/>
              <w:lang w:val="en-US" w:eastAsia="en-US"/>
            </w:rPr>
          </w:rPrChange>
        </w:rPr>
        <w:instrText xml:space="preserve"> \* MERGEFORMAT </w:instrText>
      </w:r>
      <w:r w:rsidRPr="00300C45">
        <w:rPr>
          <w:rFonts w:eastAsia="Times New Roman"/>
          <w:kern w:val="2"/>
          <w:lang w:val="en-US" w:eastAsia="en-US"/>
          <w:rPrChange w:id="1282" w:author="Toy, Mehmet" w:date="2020-04-19T15:55:00Z">
            <w:rPr>
              <w:rFonts w:eastAsia="Times New Roman"/>
              <w:kern w:val="2"/>
              <w:lang w:val="en-US" w:eastAsia="en-US"/>
            </w:rPr>
          </w:rPrChange>
        </w:rPr>
      </w:r>
      <w:r w:rsidRPr="00300C45">
        <w:rPr>
          <w:rFonts w:eastAsia="Times New Roman"/>
          <w:kern w:val="2"/>
          <w:lang w:val="en-US" w:eastAsia="en-US"/>
          <w:rPrChange w:id="1283" w:author="Toy, Mehmet" w:date="2020-04-19T15:55:00Z">
            <w:rPr>
              <w:rFonts w:ascii="Calibri" w:eastAsia="Times New Roman" w:hAnsi="Calibri"/>
              <w:kern w:val="2"/>
              <w:sz w:val="21"/>
              <w:szCs w:val="20"/>
              <w:lang w:val="en-US" w:eastAsia="en-US"/>
            </w:rPr>
          </w:rPrChange>
        </w:rPr>
        <w:fldChar w:fldCharType="separate"/>
      </w:r>
      <w:r w:rsidRPr="00300C45">
        <w:rPr>
          <w:rFonts w:eastAsia="SimSun"/>
          <w:noProof/>
          <w:kern w:val="2"/>
          <w:lang w:val="en-US" w:eastAsia="zh-CN"/>
          <w:rPrChange w:id="1284" w:author="Toy, Mehmet" w:date="2020-04-19T15:55:00Z">
            <w:rPr>
              <w:rFonts w:ascii="Calibri" w:eastAsia="SimSun" w:hAnsi="Calibri" w:cs="Calibri"/>
              <w:noProof/>
              <w:kern w:val="2"/>
              <w:sz w:val="21"/>
              <w:szCs w:val="22"/>
              <w:lang w:val="en-US" w:eastAsia="zh-CN"/>
            </w:rPr>
          </w:rPrChange>
        </w:rPr>
        <w:t>2</w:t>
      </w:r>
      <w:r w:rsidRPr="00300C45">
        <w:rPr>
          <w:rFonts w:eastAsia="Times New Roman"/>
          <w:kern w:val="2"/>
          <w:lang w:val="en-US" w:eastAsia="en-US"/>
          <w:rPrChange w:id="1285" w:author="Toy, Mehmet" w:date="2020-04-19T15:55:00Z">
            <w:rPr>
              <w:rFonts w:ascii="Calibri" w:eastAsia="Times New Roman" w:hAnsi="Calibri"/>
              <w:kern w:val="2"/>
              <w:sz w:val="21"/>
              <w:szCs w:val="20"/>
              <w:lang w:val="en-US" w:eastAsia="en-US"/>
            </w:rPr>
          </w:rPrChange>
        </w:rPr>
        <w:fldChar w:fldCharType="end"/>
      </w:r>
      <w:r w:rsidRPr="00300C45">
        <w:rPr>
          <w:rFonts w:eastAsia="Times New Roman"/>
          <w:kern w:val="2"/>
          <w:lang w:val="en-US" w:eastAsia="en-US"/>
          <w:rPrChange w:id="1286" w:author="Toy, Mehmet" w:date="2020-04-19T15:55:00Z">
            <w:rPr>
              <w:rFonts w:ascii="Calibri" w:eastAsia="Times New Roman" w:hAnsi="Calibri"/>
              <w:kern w:val="2"/>
              <w:sz w:val="21"/>
              <w:szCs w:val="20"/>
              <w:lang w:val="en-US" w:eastAsia="en-US"/>
            </w:rPr>
          </w:rPrChange>
        </w:rPr>
        <w:t xml:space="preserve">), the network performs </w:t>
      </w:r>
      <w:r w:rsidRPr="00300C45">
        <w:rPr>
          <w:rFonts w:eastAsia="Times New Roman"/>
          <w:i/>
          <w:iCs/>
          <w:kern w:val="2"/>
          <w:lang w:val="en-US" w:eastAsia="en-US"/>
          <w:rPrChange w:id="1287" w:author="Toy, Mehmet" w:date="2020-04-19T15:55:00Z">
            <w:rPr>
              <w:rFonts w:ascii="Calibri" w:eastAsia="Times New Roman" w:hAnsi="Calibri"/>
              <w:i/>
              <w:iCs/>
              <w:kern w:val="2"/>
              <w:sz w:val="21"/>
              <w:szCs w:val="20"/>
              <w:lang w:val="en-US" w:eastAsia="en-US"/>
            </w:rPr>
          </w:rPrChange>
        </w:rPr>
        <w:t>minimum trust-based authentication</w:t>
      </w:r>
      <w:r w:rsidRPr="00300C45">
        <w:rPr>
          <w:rFonts w:eastAsia="Times New Roman"/>
          <w:kern w:val="2"/>
          <w:lang w:val="en-US" w:eastAsia="en-US"/>
          <w:rPrChange w:id="1288" w:author="Toy, Mehmet" w:date="2020-04-19T15:55:00Z">
            <w:rPr>
              <w:rFonts w:ascii="Calibri" w:eastAsia="Times New Roman" w:hAnsi="Calibri"/>
              <w:kern w:val="2"/>
              <w:sz w:val="21"/>
              <w:szCs w:val="20"/>
              <w:lang w:val="en-US" w:eastAsia="en-US"/>
            </w:rPr>
          </w:rPrChange>
        </w:rPr>
        <w:t>: As soon as one verifier cannot verify the packet origin, the packet is dropped. In the case of cross-domain transmission, the internal ID verifiers, the border router of the source domain and the border router of the destination domain will verify the outgoing traffic. Therefore, it is not assumed that the ID verifiers are completely trusted. Moreover, such a multiple-verification design stops malicious traffic early in the network and prevents malicious traffic from converging on the victim host, thereby limiting the effectiveness of DDoS attacks. However, DDoS attacks are still possible if the source domain is malicious, e.g., if the source domain does not restrict flows that misbehave despite blocking requests from the destination domain. Even if the destination domain identifies the source domain as malicious, the border router of the destination domain as well as the paths leading to the destination domain could be overpowered by a sufficiently powerful malicious source domain. If a DDoS attack is carried out by an attacker with AS-level capabilities, the QoS systems described in the next section are required.</w:t>
      </w:r>
    </w:p>
    <w:p w14:paraId="76438FBD" w14:textId="77777777" w:rsidR="001970BF" w:rsidRPr="00300C45" w:rsidRDefault="001970BF" w:rsidP="001970BF">
      <w:pPr>
        <w:widowControl w:val="0"/>
        <w:overflowPunct w:val="0"/>
        <w:autoSpaceDE w:val="0"/>
        <w:autoSpaceDN w:val="0"/>
        <w:spacing w:before="0" w:afterLines="50" w:after="120"/>
        <w:jc w:val="both"/>
        <w:textAlignment w:val="baseline"/>
        <w:rPr>
          <w:rFonts w:eastAsia="Times New Roman"/>
          <w:kern w:val="2"/>
          <w:lang w:val="en-US" w:eastAsia="en-US"/>
          <w:rPrChange w:id="1289" w:author="Toy, Mehmet" w:date="2020-04-19T15:55:00Z">
            <w:rPr>
              <w:rFonts w:ascii="Calibri" w:eastAsia="Times New Roman" w:hAnsi="Calibri"/>
              <w:kern w:val="2"/>
              <w:sz w:val="21"/>
              <w:szCs w:val="20"/>
              <w:lang w:val="en-US" w:eastAsia="en-US"/>
            </w:rPr>
          </w:rPrChange>
        </w:rPr>
      </w:pPr>
    </w:p>
    <w:p w14:paraId="18EE35AE" w14:textId="53EC1198" w:rsidR="001970BF" w:rsidRPr="00300C45" w:rsidRDefault="001970BF" w:rsidP="001970BF">
      <w:pPr>
        <w:keepNext/>
        <w:widowControl w:val="0"/>
        <w:spacing w:before="0" w:after="50"/>
        <w:jc w:val="both"/>
        <w:rPr>
          <w:rFonts w:eastAsia="SimSun"/>
          <w:kern w:val="2"/>
          <w:lang w:val="en-US" w:eastAsia="zh-CN"/>
          <w:rPrChange w:id="1290" w:author="Toy, Mehmet" w:date="2020-04-19T15:55:00Z">
            <w:rPr>
              <w:rFonts w:ascii="Calibri" w:eastAsia="SimSun" w:hAnsi="Calibri"/>
              <w:kern w:val="2"/>
              <w:sz w:val="21"/>
              <w:szCs w:val="22"/>
              <w:lang w:val="en-US" w:eastAsia="zh-CN"/>
            </w:rPr>
          </w:rPrChange>
        </w:rPr>
      </w:pPr>
      <w:r w:rsidRPr="00300C45">
        <w:rPr>
          <w:rFonts w:eastAsia="SimSun"/>
          <w:noProof/>
          <w:kern w:val="2"/>
          <w:lang w:val="en-US" w:eastAsia="en-US"/>
          <w:rPrChange w:id="1291" w:author="Toy, Mehmet" w:date="2020-04-19T15:55:00Z">
            <w:rPr>
              <w:rFonts w:ascii="Calibri" w:eastAsia="SimSun" w:hAnsi="Calibri"/>
              <w:noProof/>
              <w:kern w:val="2"/>
              <w:sz w:val="21"/>
              <w:szCs w:val="22"/>
              <w:lang w:val="en-US" w:eastAsia="en-US"/>
            </w:rPr>
          </w:rPrChange>
        </w:rPr>
        <w:drawing>
          <wp:inline distT="0" distB="0" distL="0" distR="0" wp14:anchorId="34CBF802" wp14:editId="0FF6373A">
            <wp:extent cx="5277629" cy="1668026"/>
            <wp:effectExtent l="0" t="0" r="0" b="889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43128" cy="1688727"/>
                    </a:xfrm>
                    <a:prstGeom prst="rect">
                      <a:avLst/>
                    </a:prstGeom>
                    <a:noFill/>
                    <a:ln>
                      <a:noFill/>
                    </a:ln>
                  </pic:spPr>
                </pic:pic>
              </a:graphicData>
            </a:graphic>
          </wp:inline>
        </w:drawing>
      </w:r>
    </w:p>
    <w:p w14:paraId="058E1CF8" w14:textId="2F78C6BF" w:rsidR="001970BF" w:rsidRPr="00300C45" w:rsidRDefault="00781DF6" w:rsidP="001970BF">
      <w:pPr>
        <w:widowControl w:val="0"/>
        <w:spacing w:before="0" w:after="50"/>
        <w:jc w:val="center"/>
        <w:rPr>
          <w:rFonts w:eastAsia="SimHei"/>
          <w:kern w:val="2"/>
          <w:lang w:val="en-US" w:eastAsia="zh-CN"/>
          <w:rPrChange w:id="1292" w:author="Toy, Mehmet" w:date="2020-04-19T15:55:00Z">
            <w:rPr>
              <w:rFonts w:ascii="Calibri" w:eastAsia="SimHei" w:hAnsi="Calibri" w:cs="Calibri"/>
              <w:kern w:val="2"/>
              <w:sz w:val="21"/>
              <w:szCs w:val="21"/>
              <w:lang w:val="en-US" w:eastAsia="zh-CN"/>
            </w:rPr>
          </w:rPrChange>
        </w:rPr>
      </w:pPr>
      <w:bookmarkStart w:id="1293" w:name="_Toc38208921"/>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Pr="005F3DE1">
        <w:rPr>
          <w:rFonts w:eastAsia="Times New Roman"/>
          <w:b/>
          <w:bCs/>
          <w:noProof/>
          <w:lang w:val="en-US" w:eastAsia="en-US"/>
        </w:rPr>
        <w:t>48</w:t>
      </w:r>
      <w:r w:rsidRPr="005F3DE1">
        <w:rPr>
          <w:rFonts w:eastAsia="Times New Roman"/>
          <w:b/>
          <w:bCs/>
          <w:lang w:val="en-US" w:eastAsia="en-US"/>
        </w:rPr>
        <w:fldChar w:fldCharType="end"/>
      </w:r>
      <w:r w:rsidRPr="005F3DE1">
        <w:rPr>
          <w:rFonts w:eastAsia="Times New Roman"/>
          <w:b/>
          <w:bCs/>
          <w:lang w:val="en-US" w:eastAsia="en-US"/>
        </w:rPr>
        <w:t>-</w:t>
      </w:r>
      <w:r w:rsidR="001970BF" w:rsidRPr="00300C45">
        <w:rPr>
          <w:rFonts w:eastAsia="SimHei"/>
          <w:kern w:val="2"/>
          <w:lang w:val="en-US" w:eastAsia="zh-CN"/>
          <w:rPrChange w:id="1294" w:author="Toy, Mehmet" w:date="2020-04-19T15:55:00Z">
            <w:rPr>
              <w:rFonts w:ascii="Calibri" w:eastAsia="SimHei" w:hAnsi="Calibri" w:cs="Calibri"/>
              <w:kern w:val="2"/>
              <w:sz w:val="21"/>
              <w:szCs w:val="21"/>
              <w:lang w:val="en-US" w:eastAsia="zh-CN"/>
            </w:rPr>
          </w:rPrChange>
        </w:rPr>
        <w:t>: Minimum trust-based authenticity verification</w:t>
      </w:r>
      <w:bookmarkEnd w:id="1293"/>
    </w:p>
    <w:p w14:paraId="37FA17E2" w14:textId="77777777" w:rsidR="001970BF" w:rsidRPr="00300C45" w:rsidRDefault="001970BF" w:rsidP="001970BF">
      <w:pPr>
        <w:widowControl w:val="0"/>
        <w:overflowPunct w:val="0"/>
        <w:autoSpaceDE w:val="0"/>
        <w:autoSpaceDN w:val="0"/>
        <w:spacing w:before="0" w:after="50"/>
        <w:jc w:val="both"/>
        <w:textAlignment w:val="baseline"/>
        <w:rPr>
          <w:rFonts w:eastAsia="Times New Roman"/>
          <w:kern w:val="2"/>
          <w:lang w:val="en-US" w:eastAsia="en-US"/>
          <w:rPrChange w:id="1295" w:author="Toy, Mehmet" w:date="2020-04-19T15:55:00Z">
            <w:rPr>
              <w:rFonts w:ascii="Calibri" w:eastAsia="Times New Roman" w:hAnsi="Calibri"/>
              <w:kern w:val="2"/>
              <w:sz w:val="21"/>
              <w:szCs w:val="20"/>
              <w:lang w:val="en-US" w:eastAsia="en-US"/>
            </w:rPr>
          </w:rPrChange>
        </w:rPr>
      </w:pPr>
    </w:p>
    <w:p w14:paraId="1072FF03" w14:textId="77777777" w:rsidR="001970BF" w:rsidRPr="00300C45" w:rsidRDefault="001970BF" w:rsidP="00A04F7F">
      <w:pPr>
        <w:widowControl w:val="0"/>
        <w:overflowPunct w:val="0"/>
        <w:autoSpaceDE w:val="0"/>
        <w:autoSpaceDN w:val="0"/>
        <w:spacing w:before="0" w:after="50"/>
        <w:ind w:left="360"/>
        <w:textAlignment w:val="baseline"/>
        <w:outlineLvl w:val="1"/>
        <w:rPr>
          <w:rFonts w:eastAsia="Times New Roman"/>
          <w:kern w:val="2"/>
          <w:lang w:val="en-US" w:eastAsia="en-US"/>
          <w:rPrChange w:id="1296" w:author="Toy, Mehmet" w:date="2020-04-19T15:55:00Z">
            <w:rPr>
              <w:rFonts w:ascii="Calibri" w:eastAsia="Times New Roman" w:hAnsi="Calibri"/>
              <w:kern w:val="2"/>
              <w:sz w:val="21"/>
              <w:szCs w:val="20"/>
              <w:lang w:val="en-US" w:eastAsia="en-US"/>
            </w:rPr>
          </w:rPrChange>
        </w:rPr>
      </w:pPr>
    </w:p>
    <w:p w14:paraId="26ADDBA0" w14:textId="52BF537A" w:rsidR="001970BF" w:rsidRPr="00300C45" w:rsidRDefault="001970BF" w:rsidP="009C4E22">
      <w:pPr>
        <w:widowControl w:val="0"/>
        <w:numPr>
          <w:ilvl w:val="2"/>
          <w:numId w:val="67"/>
        </w:numPr>
        <w:spacing w:before="0" w:afterLines="50" w:after="120"/>
        <w:ind w:left="360"/>
        <w:outlineLvl w:val="1"/>
        <w:rPr>
          <w:rFonts w:eastAsia="SimSun"/>
          <w:b/>
          <w:bCs/>
          <w:kern w:val="2"/>
          <w:lang w:val="en-US" w:eastAsia="zh-CN"/>
          <w:rPrChange w:id="1297" w:author="Toy, Mehmet" w:date="2020-04-19T15:55:00Z">
            <w:rPr>
              <w:rFonts w:ascii="Calibri" w:eastAsia="SimSun" w:hAnsi="Calibri"/>
              <w:b/>
              <w:bCs/>
              <w:kern w:val="2"/>
              <w:sz w:val="21"/>
              <w:szCs w:val="22"/>
              <w:lang w:val="en-US" w:eastAsia="zh-CN"/>
            </w:rPr>
          </w:rPrChange>
        </w:rPr>
      </w:pPr>
      <w:bookmarkStart w:id="1298" w:name="_Ref33627030"/>
      <w:bookmarkStart w:id="1299" w:name="_Toc38216020"/>
      <w:r w:rsidRPr="00300C45">
        <w:rPr>
          <w:rFonts w:eastAsia="SimSun"/>
          <w:b/>
          <w:bCs/>
          <w:kern w:val="2"/>
          <w:lang w:val="en-US" w:eastAsia="zh-CN"/>
          <w:rPrChange w:id="1300" w:author="Toy, Mehmet" w:date="2020-04-19T15:55:00Z">
            <w:rPr>
              <w:rFonts w:ascii="Calibri" w:eastAsia="SimSun" w:hAnsi="Calibri"/>
              <w:b/>
              <w:bCs/>
              <w:kern w:val="2"/>
              <w:sz w:val="21"/>
              <w:szCs w:val="22"/>
              <w:lang w:val="en-US" w:eastAsia="zh-CN"/>
            </w:rPr>
          </w:rPrChange>
        </w:rPr>
        <w:t>Availability in presence of an active adversary</w:t>
      </w:r>
      <w:bookmarkEnd w:id="1298"/>
      <w:bookmarkEnd w:id="1299"/>
    </w:p>
    <w:p w14:paraId="76CF522D" w14:textId="77777777" w:rsidR="001970BF" w:rsidRPr="00300C45" w:rsidRDefault="001970BF" w:rsidP="001970BF">
      <w:pPr>
        <w:widowControl w:val="0"/>
        <w:spacing w:before="0" w:afterLines="50" w:after="120"/>
        <w:jc w:val="both"/>
        <w:rPr>
          <w:rFonts w:eastAsia="Times New Roman"/>
          <w:kern w:val="2"/>
          <w:lang w:val="en-US" w:eastAsia="en-US"/>
          <w:rPrChange w:id="1301" w:author="Toy, Mehmet" w:date="2020-04-19T15:55:00Z">
            <w:rPr>
              <w:rFonts w:ascii="Calibri" w:eastAsia="Times New Roman" w:hAnsi="Calibri"/>
              <w:kern w:val="2"/>
              <w:sz w:val="21"/>
              <w:szCs w:val="20"/>
              <w:lang w:val="en-US" w:eastAsia="en-US"/>
            </w:rPr>
          </w:rPrChange>
        </w:rPr>
      </w:pPr>
      <w:r w:rsidRPr="00300C45">
        <w:rPr>
          <w:rFonts w:eastAsia="Times New Roman"/>
          <w:kern w:val="2"/>
          <w:lang w:val="en-US" w:eastAsia="en-US"/>
          <w:rPrChange w:id="1302" w:author="Toy, Mehmet" w:date="2020-04-19T15:55:00Z">
            <w:rPr>
              <w:rFonts w:ascii="Calibri" w:eastAsia="Times New Roman" w:hAnsi="Calibri"/>
              <w:kern w:val="2"/>
              <w:sz w:val="21"/>
              <w:szCs w:val="20"/>
              <w:lang w:val="en-US" w:eastAsia="en-US"/>
            </w:rPr>
          </w:rPrChange>
        </w:rPr>
        <w:t xml:space="preserve">DDoS attacks are still a stubborn problem that undermines network availability. In 2018, DDoS attack traffic has exceeded 1.7Tbps. As more heterogeneous IoT devices are deployed across the Internet, DDoS attack threats will continue to intensify and break the existing firewall-based security defense baseline. 5G network technology will support millions of connections per square kilometer, so DDoS </w:t>
      </w:r>
      <w:r w:rsidRPr="00300C45">
        <w:rPr>
          <w:rFonts w:eastAsia="Times New Roman"/>
          <w:kern w:val="2"/>
          <w:lang w:val="en-US" w:eastAsia="en-US"/>
          <w:rPrChange w:id="1303" w:author="Toy, Mehmet" w:date="2020-04-19T15:55:00Z">
            <w:rPr>
              <w:rFonts w:ascii="Calibri" w:eastAsia="Times New Roman" w:hAnsi="Calibri"/>
              <w:kern w:val="2"/>
              <w:sz w:val="21"/>
              <w:szCs w:val="20"/>
              <w:lang w:val="en-US" w:eastAsia="en-US"/>
            </w:rPr>
          </w:rPrChange>
        </w:rPr>
        <w:lastRenderedPageBreak/>
        <w:t xml:space="preserve">attack traffic from the same administrative domain should not be underestimated. </w:t>
      </w:r>
    </w:p>
    <w:p w14:paraId="0A908C60" w14:textId="77777777" w:rsidR="001970BF" w:rsidRPr="00300C45" w:rsidRDefault="001970BF" w:rsidP="001970BF">
      <w:pPr>
        <w:widowControl w:val="0"/>
        <w:overflowPunct w:val="0"/>
        <w:autoSpaceDE w:val="0"/>
        <w:autoSpaceDN w:val="0"/>
        <w:spacing w:before="0" w:after="50"/>
        <w:jc w:val="both"/>
        <w:textAlignment w:val="baseline"/>
        <w:rPr>
          <w:rFonts w:eastAsia="Times New Roman"/>
          <w:kern w:val="2"/>
          <w:lang w:val="en-US" w:eastAsia="en-US"/>
          <w:rPrChange w:id="1304" w:author="Toy, Mehmet" w:date="2020-04-19T15:55:00Z">
            <w:rPr>
              <w:rFonts w:ascii="Calibri" w:eastAsia="Times New Roman" w:hAnsi="Calibri"/>
              <w:kern w:val="2"/>
              <w:sz w:val="21"/>
              <w:szCs w:val="20"/>
              <w:lang w:val="en-US" w:eastAsia="en-US"/>
            </w:rPr>
          </w:rPrChange>
        </w:rPr>
      </w:pPr>
      <w:r w:rsidRPr="00300C45">
        <w:rPr>
          <w:rFonts w:eastAsia="Times New Roman"/>
          <w:kern w:val="2"/>
          <w:lang w:val="en-US" w:eastAsia="en-US"/>
          <w:rPrChange w:id="1305" w:author="Toy, Mehmet" w:date="2020-04-19T15:55:00Z">
            <w:rPr>
              <w:rFonts w:ascii="Calibri" w:eastAsia="Times New Roman" w:hAnsi="Calibri"/>
              <w:kern w:val="2"/>
              <w:sz w:val="21"/>
              <w:szCs w:val="20"/>
              <w:lang w:val="en-US" w:eastAsia="en-US"/>
            </w:rPr>
          </w:rPrChange>
        </w:rPr>
        <w:t>As explained in the previous section, multi-level verification on the basis of NAIS can prevent DDoS attacks in some cases. However, if the attacker has AS-level capabilities, this line of defense fails, as a malicious source domain can continue to overload targets along a certain path while ignoring the shut-off requests from the destination domain. For such attacks, quality-of-service (QoS) systems based on bandwidth reservation are an effective mitigation tool.</w:t>
      </w:r>
    </w:p>
    <w:p w14:paraId="6665F472" w14:textId="77777777" w:rsidR="001970BF" w:rsidRPr="00300C45" w:rsidRDefault="001970BF" w:rsidP="001970BF">
      <w:pPr>
        <w:widowControl w:val="0"/>
        <w:overflowPunct w:val="0"/>
        <w:autoSpaceDE w:val="0"/>
        <w:autoSpaceDN w:val="0"/>
        <w:spacing w:before="0" w:after="50"/>
        <w:jc w:val="both"/>
        <w:textAlignment w:val="baseline"/>
        <w:rPr>
          <w:rFonts w:eastAsia="Times New Roman"/>
          <w:kern w:val="2"/>
          <w:lang w:val="en-US" w:eastAsia="en-US"/>
          <w:rPrChange w:id="1306" w:author="Toy, Mehmet" w:date="2020-04-19T15:55:00Z">
            <w:rPr>
              <w:rFonts w:ascii="Calibri" w:eastAsia="Times New Roman" w:hAnsi="Calibri"/>
              <w:kern w:val="2"/>
              <w:sz w:val="21"/>
              <w:szCs w:val="20"/>
              <w:lang w:val="en-US" w:eastAsia="en-US"/>
            </w:rPr>
          </w:rPrChange>
        </w:rPr>
      </w:pPr>
      <w:r w:rsidRPr="00300C45">
        <w:rPr>
          <w:rFonts w:eastAsia="Times New Roman"/>
          <w:kern w:val="2"/>
          <w:lang w:val="en-US" w:eastAsia="en-US"/>
          <w:rPrChange w:id="1307" w:author="Toy, Mehmet" w:date="2020-04-19T15:55:00Z">
            <w:rPr>
              <w:rFonts w:ascii="Calibri" w:eastAsia="Times New Roman" w:hAnsi="Calibri"/>
              <w:kern w:val="2"/>
              <w:sz w:val="21"/>
              <w:szCs w:val="20"/>
              <w:lang w:val="en-US" w:eastAsia="en-US"/>
            </w:rPr>
          </w:rPrChange>
        </w:rPr>
        <w:t xml:space="preserve">The rationale of bandwidth-reservation systems is as follows. In return for a payment, end-hosts obtain a share of the available bandwidth along a certain path. The reserved bandwidth </w:t>
      </w:r>
      <w:proofErr w:type="gramStart"/>
      <w:r w:rsidRPr="00300C45">
        <w:rPr>
          <w:rFonts w:eastAsia="Times New Roman"/>
          <w:kern w:val="2"/>
          <w:lang w:val="en-US" w:eastAsia="en-US"/>
          <w:rPrChange w:id="1308" w:author="Toy, Mehmet" w:date="2020-04-19T15:55:00Z">
            <w:rPr>
              <w:rFonts w:ascii="Calibri" w:eastAsia="Times New Roman" w:hAnsi="Calibri"/>
              <w:kern w:val="2"/>
              <w:sz w:val="21"/>
              <w:szCs w:val="20"/>
              <w:lang w:val="en-US" w:eastAsia="en-US"/>
            </w:rPr>
          </w:rPrChange>
        </w:rPr>
        <w:t>amount  is</w:t>
      </w:r>
      <w:proofErr w:type="gramEnd"/>
      <w:r w:rsidRPr="00300C45">
        <w:rPr>
          <w:rFonts w:eastAsia="Times New Roman"/>
          <w:kern w:val="2"/>
          <w:lang w:val="en-US" w:eastAsia="en-US"/>
          <w:rPrChange w:id="1309" w:author="Toy, Mehmet" w:date="2020-04-19T15:55:00Z">
            <w:rPr>
              <w:rFonts w:ascii="Calibri" w:eastAsia="Times New Roman" w:hAnsi="Calibri"/>
              <w:kern w:val="2"/>
              <w:sz w:val="21"/>
              <w:szCs w:val="20"/>
              <w:lang w:val="en-US" w:eastAsia="en-US"/>
            </w:rPr>
          </w:rPrChange>
        </w:rPr>
        <w:t xml:space="preserve"> the assured minimum amount of bandwidth usable in any case, i.e., even in case of a link overload along a path. In case of a link overload, flows on the link without a reservation might be dropped, while flows with a reservation can continue using the link to the extent of their reservation. The bandwidth not used by flows with reservations is available to flows without reservations on a best-effort basis. With a bandwidth-reservation system in place, predictable quality of service can thus be ensured even in the presence of AS-level attackers.</w:t>
      </w:r>
    </w:p>
    <w:p w14:paraId="705FB4BE" w14:textId="77777777" w:rsidR="001970BF" w:rsidRPr="00300C45" w:rsidRDefault="001970BF" w:rsidP="001970BF">
      <w:pPr>
        <w:widowControl w:val="0"/>
        <w:overflowPunct w:val="0"/>
        <w:autoSpaceDE w:val="0"/>
        <w:autoSpaceDN w:val="0"/>
        <w:spacing w:before="0" w:after="50"/>
        <w:jc w:val="both"/>
        <w:textAlignment w:val="baseline"/>
        <w:rPr>
          <w:rFonts w:eastAsia="Times New Roman"/>
          <w:kern w:val="2"/>
          <w:lang w:val="en-US" w:eastAsia="en-US"/>
          <w:rPrChange w:id="1310" w:author="Toy, Mehmet" w:date="2020-04-19T15:55:00Z">
            <w:rPr>
              <w:rFonts w:ascii="Calibri" w:eastAsia="Times New Roman" w:hAnsi="Calibri"/>
              <w:kern w:val="2"/>
              <w:sz w:val="21"/>
              <w:szCs w:val="20"/>
              <w:lang w:val="en-US" w:eastAsia="en-US"/>
            </w:rPr>
          </w:rPrChange>
        </w:rPr>
      </w:pPr>
      <w:r w:rsidRPr="00300C45">
        <w:rPr>
          <w:rFonts w:eastAsia="Times New Roman"/>
          <w:kern w:val="2"/>
          <w:lang w:val="en-US" w:eastAsia="en-US"/>
          <w:rPrChange w:id="1311" w:author="Toy, Mehmet" w:date="2020-04-19T15:55:00Z">
            <w:rPr>
              <w:rFonts w:ascii="Calibri" w:eastAsia="Times New Roman" w:hAnsi="Calibri"/>
              <w:kern w:val="2"/>
              <w:sz w:val="21"/>
              <w:szCs w:val="20"/>
              <w:lang w:val="en-US" w:eastAsia="en-US"/>
            </w:rPr>
          </w:rPrChange>
        </w:rPr>
        <w:t xml:space="preserve">In order to obtain a reservation, an end-host would need to send a reservation request along the desired path, where the request would contain the desired amount of guaranteed bandwidth. When passing the request in the initial direction, every AS on the path incorporates into the packet the amount that the AS is ready to allocate for the reservation. After reflection at the destination, the </w:t>
      </w:r>
      <w:proofErr w:type="spellStart"/>
      <w:r w:rsidRPr="00300C45">
        <w:rPr>
          <w:rFonts w:eastAsia="Times New Roman"/>
          <w:kern w:val="2"/>
          <w:lang w:val="en-US" w:eastAsia="en-US"/>
          <w:rPrChange w:id="1312" w:author="Toy, Mehmet" w:date="2020-04-19T15:55:00Z">
            <w:rPr>
              <w:rFonts w:ascii="Calibri" w:eastAsia="Times New Roman" w:hAnsi="Calibri"/>
              <w:kern w:val="2"/>
              <w:sz w:val="21"/>
              <w:szCs w:val="20"/>
              <w:lang w:val="en-US" w:eastAsia="en-US"/>
            </w:rPr>
          </w:rPrChange>
        </w:rPr>
        <w:t>ASes</w:t>
      </w:r>
      <w:proofErr w:type="spellEnd"/>
      <w:r w:rsidRPr="00300C45">
        <w:rPr>
          <w:rFonts w:eastAsia="Times New Roman"/>
          <w:kern w:val="2"/>
          <w:lang w:val="en-US" w:eastAsia="en-US"/>
          <w:rPrChange w:id="1313" w:author="Toy, Mehmet" w:date="2020-04-19T15:55:00Z">
            <w:rPr>
              <w:rFonts w:ascii="Calibri" w:eastAsia="Times New Roman" w:hAnsi="Calibri"/>
              <w:kern w:val="2"/>
              <w:sz w:val="21"/>
              <w:szCs w:val="20"/>
              <w:lang w:val="en-US" w:eastAsia="en-US"/>
            </w:rPr>
          </w:rPrChange>
        </w:rPr>
        <w:t xml:space="preserve"> along the path could then allocate the actually available bandwidth, given by the minimum amount of bandwidth that has been appended to the reservation request. Fig. </w:t>
      </w:r>
      <w:r w:rsidRPr="00300C45">
        <w:rPr>
          <w:rFonts w:eastAsia="Times New Roman"/>
          <w:kern w:val="2"/>
          <w:lang w:val="en-US" w:eastAsia="en-US"/>
          <w:rPrChange w:id="1314" w:author="Toy, Mehmet" w:date="2020-04-19T15:55:00Z">
            <w:rPr>
              <w:rFonts w:ascii="Calibri" w:eastAsia="Times New Roman" w:hAnsi="Calibri"/>
              <w:kern w:val="2"/>
              <w:sz w:val="21"/>
              <w:szCs w:val="20"/>
              <w:lang w:val="en-US" w:eastAsia="en-US"/>
            </w:rPr>
          </w:rPrChange>
        </w:rPr>
        <w:fldChar w:fldCharType="begin"/>
      </w:r>
      <w:r w:rsidRPr="00300C45">
        <w:rPr>
          <w:rFonts w:eastAsia="Times New Roman"/>
          <w:kern w:val="2"/>
          <w:lang w:val="en-US" w:eastAsia="en-US"/>
          <w:rPrChange w:id="1315" w:author="Toy, Mehmet" w:date="2020-04-19T15:55:00Z">
            <w:rPr>
              <w:rFonts w:ascii="Calibri" w:eastAsia="Times New Roman" w:hAnsi="Calibri"/>
              <w:kern w:val="2"/>
              <w:sz w:val="21"/>
              <w:szCs w:val="20"/>
              <w:lang w:val="en-US" w:eastAsia="en-US"/>
            </w:rPr>
          </w:rPrChange>
        </w:rPr>
        <w:instrText xml:space="preserve"> REF ReservationRequestFigure \h  \* MERGEFORMAT </w:instrText>
      </w:r>
      <w:r w:rsidRPr="00300C45">
        <w:rPr>
          <w:rFonts w:eastAsia="Times New Roman"/>
          <w:kern w:val="2"/>
          <w:lang w:val="en-US" w:eastAsia="en-US"/>
          <w:rPrChange w:id="1316" w:author="Toy, Mehmet" w:date="2020-04-19T15:55:00Z">
            <w:rPr>
              <w:rFonts w:eastAsia="Times New Roman"/>
              <w:kern w:val="2"/>
              <w:lang w:val="en-US" w:eastAsia="en-US"/>
            </w:rPr>
          </w:rPrChange>
        </w:rPr>
      </w:r>
      <w:r w:rsidRPr="00300C45">
        <w:rPr>
          <w:rFonts w:eastAsia="Times New Roman"/>
          <w:kern w:val="2"/>
          <w:lang w:val="en-US" w:eastAsia="en-US"/>
          <w:rPrChange w:id="1317" w:author="Toy, Mehmet" w:date="2020-04-19T15:55:00Z">
            <w:rPr>
              <w:rFonts w:ascii="Calibri" w:eastAsia="Times New Roman" w:hAnsi="Calibri"/>
              <w:kern w:val="2"/>
              <w:sz w:val="21"/>
              <w:szCs w:val="20"/>
              <w:lang w:val="en-US" w:eastAsia="en-US"/>
            </w:rPr>
          </w:rPrChange>
        </w:rPr>
        <w:fldChar w:fldCharType="separate"/>
      </w:r>
      <w:r w:rsidRPr="00300C45">
        <w:rPr>
          <w:rFonts w:eastAsia="SimSun"/>
          <w:noProof/>
          <w:kern w:val="2"/>
          <w:lang w:val="en-US" w:eastAsia="zh-CN"/>
          <w:rPrChange w:id="1318" w:author="Toy, Mehmet" w:date="2020-04-19T15:55:00Z">
            <w:rPr>
              <w:rFonts w:ascii="Calibri" w:eastAsia="SimSun" w:hAnsi="Calibri" w:cs="Calibri"/>
              <w:noProof/>
              <w:kern w:val="2"/>
              <w:sz w:val="21"/>
              <w:szCs w:val="21"/>
              <w:lang w:val="en-US" w:eastAsia="zh-CN"/>
            </w:rPr>
          </w:rPrChange>
        </w:rPr>
        <w:t>4</w:t>
      </w:r>
      <w:r w:rsidRPr="00300C45">
        <w:rPr>
          <w:rFonts w:eastAsia="Times New Roman"/>
          <w:kern w:val="2"/>
          <w:lang w:val="en-US" w:eastAsia="en-US"/>
          <w:rPrChange w:id="1319" w:author="Toy, Mehmet" w:date="2020-04-19T15:55:00Z">
            <w:rPr>
              <w:rFonts w:ascii="Calibri" w:eastAsia="Times New Roman" w:hAnsi="Calibri"/>
              <w:kern w:val="2"/>
              <w:sz w:val="21"/>
              <w:szCs w:val="20"/>
              <w:lang w:val="en-US" w:eastAsia="en-US"/>
            </w:rPr>
          </w:rPrChange>
        </w:rPr>
        <w:fldChar w:fldCharType="end"/>
      </w:r>
      <w:r w:rsidRPr="00300C45">
        <w:rPr>
          <w:rFonts w:eastAsia="Times New Roman"/>
          <w:kern w:val="2"/>
          <w:lang w:val="en-US" w:eastAsia="en-US"/>
          <w:rPrChange w:id="1320" w:author="Toy, Mehmet" w:date="2020-04-19T15:55:00Z">
            <w:rPr>
              <w:rFonts w:ascii="Calibri" w:eastAsia="Times New Roman" w:hAnsi="Calibri"/>
              <w:kern w:val="2"/>
              <w:sz w:val="21"/>
              <w:szCs w:val="20"/>
              <w:lang w:val="en-US" w:eastAsia="en-US"/>
            </w:rPr>
          </w:rPrChange>
        </w:rPr>
        <w:fldChar w:fldCharType="begin"/>
      </w:r>
      <w:r w:rsidRPr="00300C45">
        <w:rPr>
          <w:rFonts w:eastAsia="Times New Roman"/>
          <w:kern w:val="2"/>
          <w:lang w:val="en-US" w:eastAsia="en-US"/>
          <w:rPrChange w:id="1321" w:author="Toy, Mehmet" w:date="2020-04-19T15:55:00Z">
            <w:rPr>
              <w:rFonts w:ascii="Calibri" w:eastAsia="Times New Roman" w:hAnsi="Calibri"/>
              <w:kern w:val="2"/>
              <w:sz w:val="21"/>
              <w:szCs w:val="20"/>
              <w:lang w:val="en-US" w:eastAsia="en-US"/>
            </w:rPr>
          </w:rPrChange>
        </w:rPr>
        <w:instrText xml:space="preserve"> REF ReservationRequestFigure \h  \* MERGEFORMAT </w:instrText>
      </w:r>
      <w:r w:rsidRPr="00300C45">
        <w:rPr>
          <w:rFonts w:eastAsia="Times New Roman"/>
          <w:kern w:val="2"/>
          <w:lang w:val="en-US" w:eastAsia="en-US"/>
          <w:rPrChange w:id="1322" w:author="Toy, Mehmet" w:date="2020-04-19T15:55:00Z">
            <w:rPr>
              <w:rFonts w:eastAsia="Times New Roman"/>
              <w:kern w:val="2"/>
              <w:lang w:val="en-US" w:eastAsia="en-US"/>
            </w:rPr>
          </w:rPrChange>
        </w:rPr>
      </w:r>
      <w:r w:rsidRPr="00300C45">
        <w:rPr>
          <w:rFonts w:eastAsia="Times New Roman"/>
          <w:kern w:val="2"/>
          <w:lang w:val="en-US" w:eastAsia="en-US"/>
          <w:rPrChange w:id="1323" w:author="Toy, Mehmet" w:date="2020-04-19T15:55:00Z">
            <w:rPr>
              <w:rFonts w:ascii="Calibri" w:eastAsia="Times New Roman" w:hAnsi="Calibri"/>
              <w:kern w:val="2"/>
              <w:sz w:val="21"/>
              <w:szCs w:val="20"/>
              <w:lang w:val="en-US" w:eastAsia="en-US"/>
            </w:rPr>
          </w:rPrChange>
        </w:rPr>
        <w:fldChar w:fldCharType="end"/>
      </w:r>
      <w:r w:rsidRPr="00300C45">
        <w:rPr>
          <w:rFonts w:eastAsia="Times New Roman"/>
          <w:kern w:val="2"/>
          <w:lang w:val="en-US" w:eastAsia="en-US"/>
          <w:rPrChange w:id="1324" w:author="Toy, Mehmet" w:date="2020-04-19T15:55:00Z">
            <w:rPr>
              <w:rFonts w:ascii="Calibri" w:eastAsia="Times New Roman" w:hAnsi="Calibri"/>
              <w:kern w:val="2"/>
              <w:sz w:val="21"/>
              <w:szCs w:val="20"/>
              <w:lang w:val="en-US" w:eastAsia="en-US"/>
            </w:rPr>
          </w:rPrChange>
        </w:rPr>
        <w:fldChar w:fldCharType="begin"/>
      </w:r>
      <w:r w:rsidRPr="00300C45">
        <w:rPr>
          <w:rFonts w:eastAsia="Times New Roman"/>
          <w:kern w:val="2"/>
          <w:lang w:val="en-US" w:eastAsia="en-US"/>
          <w:rPrChange w:id="1325" w:author="Toy, Mehmet" w:date="2020-04-19T15:55:00Z">
            <w:rPr>
              <w:rFonts w:ascii="Calibri" w:eastAsia="Times New Roman" w:hAnsi="Calibri"/>
              <w:kern w:val="2"/>
              <w:sz w:val="21"/>
              <w:szCs w:val="20"/>
              <w:lang w:val="en-US" w:eastAsia="en-US"/>
            </w:rPr>
          </w:rPrChange>
        </w:rPr>
        <w:instrText xml:space="preserve"> REF ReservationRequestFigure \h  \* MERGEFORMAT </w:instrText>
      </w:r>
      <w:r w:rsidRPr="00300C45">
        <w:rPr>
          <w:rFonts w:eastAsia="Times New Roman"/>
          <w:kern w:val="2"/>
          <w:lang w:val="en-US" w:eastAsia="en-US"/>
          <w:rPrChange w:id="1326" w:author="Toy, Mehmet" w:date="2020-04-19T15:55:00Z">
            <w:rPr>
              <w:rFonts w:eastAsia="Times New Roman"/>
              <w:kern w:val="2"/>
              <w:lang w:val="en-US" w:eastAsia="en-US"/>
            </w:rPr>
          </w:rPrChange>
        </w:rPr>
      </w:r>
      <w:r w:rsidRPr="00300C45">
        <w:rPr>
          <w:rFonts w:eastAsia="Times New Roman"/>
          <w:kern w:val="2"/>
          <w:lang w:val="en-US" w:eastAsia="en-US"/>
          <w:rPrChange w:id="1327" w:author="Toy, Mehmet" w:date="2020-04-19T15:55:00Z">
            <w:rPr>
              <w:rFonts w:ascii="Calibri" w:eastAsia="Times New Roman" w:hAnsi="Calibri"/>
              <w:kern w:val="2"/>
              <w:sz w:val="21"/>
              <w:szCs w:val="20"/>
              <w:lang w:val="en-US" w:eastAsia="en-US"/>
            </w:rPr>
          </w:rPrChange>
        </w:rPr>
        <w:fldChar w:fldCharType="end"/>
      </w:r>
      <w:r w:rsidRPr="00300C45">
        <w:rPr>
          <w:rFonts w:eastAsia="Times New Roman"/>
          <w:kern w:val="2"/>
          <w:lang w:val="en-US" w:eastAsia="en-US"/>
          <w:rPrChange w:id="1328" w:author="Toy, Mehmet" w:date="2020-04-19T15:55:00Z">
            <w:rPr>
              <w:rFonts w:ascii="Calibri" w:eastAsia="Times New Roman" w:hAnsi="Calibri"/>
              <w:kern w:val="2"/>
              <w:sz w:val="21"/>
              <w:szCs w:val="20"/>
              <w:lang w:val="en-US" w:eastAsia="en-US"/>
            </w:rPr>
          </w:rPrChange>
        </w:rPr>
        <w:t xml:space="preserve"> illustrates the reservation process. Developing a scalable, fair and efficient method of bandwidth allocation is a subject of ongoing research.</w:t>
      </w:r>
    </w:p>
    <w:p w14:paraId="22A5DC7B" w14:textId="77777777" w:rsidR="001970BF" w:rsidRPr="00300C45" w:rsidRDefault="001970BF" w:rsidP="001970BF">
      <w:pPr>
        <w:widowControl w:val="0"/>
        <w:overflowPunct w:val="0"/>
        <w:autoSpaceDE w:val="0"/>
        <w:autoSpaceDN w:val="0"/>
        <w:spacing w:before="0" w:after="50"/>
        <w:jc w:val="both"/>
        <w:textAlignment w:val="baseline"/>
        <w:rPr>
          <w:rFonts w:eastAsia="Times New Roman"/>
          <w:kern w:val="2"/>
          <w:lang w:val="en-US" w:eastAsia="en-US"/>
          <w:rPrChange w:id="1329" w:author="Toy, Mehmet" w:date="2020-04-19T15:55:00Z">
            <w:rPr>
              <w:rFonts w:ascii="Calibri" w:eastAsia="Times New Roman" w:hAnsi="Calibri"/>
              <w:kern w:val="2"/>
              <w:sz w:val="21"/>
              <w:szCs w:val="20"/>
              <w:lang w:val="en-US" w:eastAsia="en-US"/>
            </w:rPr>
          </w:rPrChange>
        </w:rPr>
      </w:pPr>
    </w:p>
    <w:p w14:paraId="50080D1C" w14:textId="6FCF0F81" w:rsidR="001970BF" w:rsidRPr="00300C45" w:rsidRDefault="001970BF" w:rsidP="001970BF">
      <w:pPr>
        <w:widowControl w:val="0"/>
        <w:overflowPunct w:val="0"/>
        <w:autoSpaceDE w:val="0"/>
        <w:autoSpaceDN w:val="0"/>
        <w:spacing w:before="0" w:after="50"/>
        <w:jc w:val="both"/>
        <w:textAlignment w:val="baseline"/>
        <w:rPr>
          <w:rFonts w:eastAsia="Times New Roman"/>
          <w:kern w:val="2"/>
          <w:lang w:val="en-US" w:eastAsia="en-US"/>
          <w:rPrChange w:id="1330" w:author="Toy, Mehmet" w:date="2020-04-19T15:55:00Z">
            <w:rPr>
              <w:rFonts w:ascii="Calibri" w:eastAsia="Times New Roman" w:hAnsi="Calibri"/>
              <w:kern w:val="2"/>
              <w:sz w:val="21"/>
              <w:szCs w:val="20"/>
              <w:lang w:val="en-US" w:eastAsia="en-US"/>
            </w:rPr>
          </w:rPrChange>
        </w:rPr>
      </w:pPr>
      <w:r w:rsidRPr="00300C45">
        <w:rPr>
          <w:rFonts w:eastAsia="Times New Roman"/>
          <w:noProof/>
          <w:kern w:val="2"/>
          <w:lang w:val="en-US" w:eastAsia="en-US"/>
          <w:rPrChange w:id="1331" w:author="Toy, Mehmet" w:date="2020-04-19T15:55:00Z">
            <w:rPr>
              <w:rFonts w:ascii="Calibri" w:eastAsia="Times New Roman" w:hAnsi="Calibri"/>
              <w:noProof/>
              <w:kern w:val="2"/>
              <w:sz w:val="21"/>
              <w:szCs w:val="20"/>
              <w:lang w:val="en-US" w:eastAsia="en-US"/>
            </w:rPr>
          </w:rPrChange>
        </w:rPr>
        <w:drawing>
          <wp:inline distT="0" distB="0" distL="0" distR="0" wp14:anchorId="73B15F05" wp14:editId="7697306F">
            <wp:extent cx="5274310" cy="18078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w-reservation.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807845"/>
                    </a:xfrm>
                    <a:prstGeom prst="rect">
                      <a:avLst/>
                    </a:prstGeom>
                  </pic:spPr>
                </pic:pic>
              </a:graphicData>
            </a:graphic>
          </wp:inline>
        </w:drawing>
      </w:r>
    </w:p>
    <w:p w14:paraId="5FEBCE60" w14:textId="43C55A05" w:rsidR="001970BF" w:rsidRPr="00300C45" w:rsidRDefault="00CE4F4D" w:rsidP="001970BF">
      <w:pPr>
        <w:widowControl w:val="0"/>
        <w:spacing w:before="0" w:after="50"/>
        <w:jc w:val="center"/>
        <w:rPr>
          <w:rFonts w:eastAsia="SimHei"/>
          <w:kern w:val="2"/>
          <w:lang w:val="en-US" w:eastAsia="zh-CN"/>
          <w:rPrChange w:id="1332" w:author="Toy, Mehmet" w:date="2020-04-19T15:55:00Z">
            <w:rPr>
              <w:rFonts w:ascii="Calibri" w:eastAsia="SimHei" w:hAnsi="Calibri" w:cs="Calibri"/>
              <w:kern w:val="2"/>
              <w:sz w:val="21"/>
              <w:szCs w:val="21"/>
              <w:lang w:val="en-US" w:eastAsia="zh-CN"/>
            </w:rPr>
          </w:rPrChange>
        </w:rPr>
      </w:pPr>
      <w:bookmarkStart w:id="1333" w:name="_Toc38208922"/>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Pr="005F3DE1">
        <w:rPr>
          <w:rFonts w:eastAsia="Times New Roman"/>
          <w:b/>
          <w:bCs/>
          <w:noProof/>
          <w:lang w:val="en-US" w:eastAsia="en-US"/>
        </w:rPr>
        <w:t>49</w:t>
      </w:r>
      <w:r w:rsidRPr="005F3DE1">
        <w:rPr>
          <w:rFonts w:eastAsia="Times New Roman"/>
          <w:b/>
          <w:bCs/>
          <w:lang w:val="en-US" w:eastAsia="en-US"/>
        </w:rPr>
        <w:fldChar w:fldCharType="end"/>
      </w:r>
      <w:r w:rsidRPr="005F3DE1">
        <w:rPr>
          <w:rFonts w:eastAsia="Times New Roman"/>
          <w:b/>
          <w:bCs/>
          <w:lang w:val="en-US" w:eastAsia="en-US"/>
        </w:rPr>
        <w:t>-</w:t>
      </w:r>
      <w:r w:rsidRPr="005F3DE1">
        <w:rPr>
          <w:rFonts w:eastAsia="Times New Roman"/>
          <w:bCs/>
          <w:lang w:val="en-US" w:eastAsia="en-US"/>
        </w:rPr>
        <w:t xml:space="preserve"> </w:t>
      </w:r>
      <w:r w:rsidR="001970BF" w:rsidRPr="00300C45">
        <w:rPr>
          <w:rFonts w:eastAsia="SimHei"/>
          <w:kern w:val="2"/>
          <w:lang w:val="en-US" w:eastAsia="zh-CN"/>
          <w:rPrChange w:id="1334" w:author="Toy, Mehmet" w:date="2020-04-19T15:55:00Z">
            <w:rPr>
              <w:rFonts w:ascii="Calibri" w:eastAsia="SimHei" w:hAnsi="Calibri" w:cs="Calibri"/>
              <w:kern w:val="2"/>
              <w:sz w:val="21"/>
              <w:szCs w:val="21"/>
              <w:lang w:val="en-US" w:eastAsia="zh-CN"/>
            </w:rPr>
          </w:rPrChange>
        </w:rPr>
        <w:t>Distributed management of reservation requests in bandwidth-reservation architectures</w:t>
      </w:r>
      <w:bookmarkEnd w:id="1333"/>
    </w:p>
    <w:p w14:paraId="74592598" w14:textId="77777777" w:rsidR="001970BF" w:rsidRPr="00300C45" w:rsidRDefault="001970BF" w:rsidP="001970BF">
      <w:pPr>
        <w:widowControl w:val="0"/>
        <w:overflowPunct w:val="0"/>
        <w:autoSpaceDE w:val="0"/>
        <w:autoSpaceDN w:val="0"/>
        <w:spacing w:before="0" w:after="50"/>
        <w:jc w:val="both"/>
        <w:textAlignment w:val="baseline"/>
        <w:rPr>
          <w:rFonts w:eastAsia="SimSun"/>
          <w:kern w:val="2"/>
          <w:lang w:val="en-US" w:eastAsia="zh-CN"/>
          <w:rPrChange w:id="1335" w:author="Toy, Mehmet" w:date="2020-04-19T15:55:00Z">
            <w:rPr>
              <w:rFonts w:ascii="Calibri Light" w:eastAsia="SimSun" w:hAnsi="Calibri Light"/>
              <w:kern w:val="2"/>
              <w:sz w:val="21"/>
              <w:szCs w:val="22"/>
              <w:lang w:val="en-US" w:eastAsia="zh-CN"/>
            </w:rPr>
          </w:rPrChange>
        </w:rPr>
      </w:pPr>
    </w:p>
    <w:p w14:paraId="1B042791" w14:textId="77777777" w:rsidR="001970BF" w:rsidRPr="00300C45" w:rsidRDefault="001970BF" w:rsidP="001970BF">
      <w:pPr>
        <w:widowControl w:val="0"/>
        <w:overflowPunct w:val="0"/>
        <w:autoSpaceDE w:val="0"/>
        <w:autoSpaceDN w:val="0"/>
        <w:spacing w:before="0" w:after="50"/>
        <w:jc w:val="both"/>
        <w:textAlignment w:val="baseline"/>
        <w:rPr>
          <w:rFonts w:eastAsia="SimSun"/>
          <w:kern w:val="2"/>
          <w:lang w:val="en-US" w:eastAsia="zh-CN"/>
          <w:rPrChange w:id="1336" w:author="Toy, Mehmet" w:date="2020-04-19T15:55:00Z">
            <w:rPr>
              <w:rFonts w:ascii="Calibri" w:eastAsia="SimSun" w:hAnsi="Calibri" w:cs="Calibri"/>
              <w:kern w:val="2"/>
              <w:sz w:val="21"/>
              <w:szCs w:val="22"/>
              <w:lang w:val="en-US" w:eastAsia="zh-CN"/>
            </w:rPr>
          </w:rPrChange>
        </w:rPr>
      </w:pPr>
      <w:r w:rsidRPr="00300C45">
        <w:rPr>
          <w:rFonts w:eastAsia="SimSun"/>
          <w:kern w:val="2"/>
          <w:lang w:val="en-US" w:eastAsia="zh-CN"/>
          <w:rPrChange w:id="1337" w:author="Toy, Mehmet" w:date="2020-04-19T15:55:00Z">
            <w:rPr>
              <w:rFonts w:ascii="Calibri" w:eastAsia="SimSun" w:hAnsi="Calibri" w:cs="Calibri"/>
              <w:kern w:val="2"/>
              <w:sz w:val="21"/>
              <w:szCs w:val="22"/>
              <w:lang w:val="en-US" w:eastAsia="zh-CN"/>
            </w:rPr>
          </w:rPrChange>
        </w:rPr>
        <w:t>When passing back the reservation request, every AS also inserts a reservation tag into the packet, which cryptographically protects the AS-specific reservation information. This reservation tag is a MAC, based on a local secret only known to the AS. An end-host with a reservation must include all the reservation tags for a path into its packets. When checking packets that include a reservation tag, each AS can efficiently verify that a flow indeed corresponds to a reservation, without keeping reservation state on the border routers.</w:t>
      </w:r>
    </w:p>
    <w:p w14:paraId="096E9628" w14:textId="77777777" w:rsidR="001970BF" w:rsidRPr="00300C45" w:rsidRDefault="001970BF" w:rsidP="001970BF">
      <w:pPr>
        <w:spacing w:before="0"/>
        <w:rPr>
          <w:rFonts w:eastAsia="SimSun"/>
          <w:kern w:val="2"/>
          <w:lang w:val="en-US" w:eastAsia="zh-CN"/>
          <w:rPrChange w:id="1338" w:author="Toy, Mehmet" w:date="2020-04-19T15:55:00Z">
            <w:rPr>
              <w:rFonts w:ascii="Calibri Light" w:eastAsia="SimSun" w:hAnsi="Calibri Light"/>
              <w:kern w:val="2"/>
              <w:sz w:val="21"/>
              <w:szCs w:val="22"/>
              <w:lang w:val="en-US" w:eastAsia="zh-CN"/>
            </w:rPr>
          </w:rPrChange>
        </w:rPr>
      </w:pPr>
    </w:p>
    <w:p w14:paraId="72834403" w14:textId="77777777" w:rsidR="001970BF" w:rsidRPr="00300C45" w:rsidRDefault="001970BF" w:rsidP="009C4E22">
      <w:pPr>
        <w:widowControl w:val="0"/>
        <w:numPr>
          <w:ilvl w:val="2"/>
          <w:numId w:val="67"/>
        </w:numPr>
        <w:spacing w:before="0" w:afterLines="50" w:after="120"/>
        <w:jc w:val="both"/>
        <w:rPr>
          <w:rFonts w:eastAsia="SimSun"/>
          <w:b/>
          <w:bCs/>
          <w:kern w:val="2"/>
          <w:lang w:val="en-US" w:eastAsia="zh-CN"/>
          <w:rPrChange w:id="1339" w:author="Toy, Mehmet" w:date="2020-04-19T15:55:00Z">
            <w:rPr>
              <w:rFonts w:ascii="Calibri" w:eastAsia="SimSun" w:hAnsi="Calibri"/>
              <w:b/>
              <w:bCs/>
              <w:kern w:val="2"/>
              <w:sz w:val="21"/>
              <w:szCs w:val="22"/>
              <w:lang w:val="en-US" w:eastAsia="zh-CN"/>
            </w:rPr>
          </w:rPrChange>
        </w:rPr>
      </w:pPr>
      <w:r w:rsidRPr="00300C45">
        <w:rPr>
          <w:rFonts w:eastAsia="SimSun"/>
          <w:b/>
          <w:bCs/>
          <w:kern w:val="2"/>
          <w:lang w:val="en-US" w:eastAsia="zh-CN"/>
          <w:rPrChange w:id="1340" w:author="Toy, Mehmet" w:date="2020-04-19T15:55:00Z">
            <w:rPr>
              <w:rFonts w:ascii="Calibri" w:eastAsia="SimSun" w:hAnsi="Calibri"/>
              <w:b/>
              <w:bCs/>
              <w:kern w:val="2"/>
              <w:sz w:val="21"/>
              <w:szCs w:val="22"/>
              <w:lang w:val="en-US" w:eastAsia="zh-CN"/>
            </w:rPr>
          </w:rPrChange>
        </w:rPr>
        <w:t>Transparency and control for forwarding paths</w:t>
      </w:r>
    </w:p>
    <w:p w14:paraId="30D50BDF" w14:textId="77777777" w:rsidR="001970BF" w:rsidRPr="00300C45" w:rsidRDefault="001970BF" w:rsidP="001970BF">
      <w:pPr>
        <w:widowControl w:val="0"/>
        <w:spacing w:before="0"/>
        <w:jc w:val="both"/>
        <w:rPr>
          <w:rFonts w:eastAsia="SimSun"/>
          <w:kern w:val="2"/>
          <w:lang w:val="en-US" w:eastAsia="zh-CN"/>
          <w:rPrChange w:id="1341"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342" w:author="Toy, Mehmet" w:date="2020-04-19T15:55:00Z">
            <w:rPr>
              <w:rFonts w:ascii="Calibri" w:eastAsia="SimSun" w:hAnsi="Calibri"/>
              <w:kern w:val="2"/>
              <w:sz w:val="21"/>
              <w:szCs w:val="22"/>
              <w:lang w:val="en-US" w:eastAsia="zh-CN"/>
            </w:rPr>
          </w:rPrChange>
        </w:rPr>
        <w:t xml:space="preserve">An exciting development over the past decide are path-aware network (PAN) architectures, where senders embed the network path into the packet header. This seemingly simple concept results in exciting security opportunities for Network 2030. Packet-level path information enables delivery as long as the path is functional, independent of actions by the routing protocol. Path information also enable predictability of which </w:t>
      </w:r>
      <w:proofErr w:type="spellStart"/>
      <w:r w:rsidRPr="00300C45">
        <w:rPr>
          <w:rFonts w:eastAsia="SimSun"/>
          <w:kern w:val="2"/>
          <w:lang w:val="en-US" w:eastAsia="zh-CN"/>
          <w:rPrChange w:id="1343"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344" w:author="Toy, Mehmet" w:date="2020-04-19T15:55:00Z">
            <w:rPr>
              <w:rFonts w:ascii="Calibri" w:eastAsia="SimSun" w:hAnsi="Calibri"/>
              <w:kern w:val="2"/>
              <w:sz w:val="21"/>
              <w:szCs w:val="22"/>
              <w:lang w:val="en-US" w:eastAsia="zh-CN"/>
            </w:rPr>
          </w:rPrChange>
        </w:rPr>
        <w:t xml:space="preserve"> need to be relied upon for the packet to arrive at the destination. Given topological path information, the reliance on any single AS can be minimized by using multipath transmissions over maximally disjoint paths. Moreover, topological path information allows to exclude some routes altogether, e.g., for the purpose of surveillance resistance. Stable paths are also a necessary precondition for future QoS mechanisms that are based on bandwidth reservation along paths (cf. Section 10.3.3). Even without QoS systems in place, transparency and control over </w:t>
      </w:r>
      <w:r w:rsidRPr="00300C45">
        <w:rPr>
          <w:rFonts w:eastAsia="SimSun"/>
          <w:kern w:val="2"/>
          <w:lang w:val="en-US" w:eastAsia="zh-CN"/>
          <w:rPrChange w:id="1345" w:author="Toy, Mehmet" w:date="2020-04-19T15:55:00Z">
            <w:rPr>
              <w:rFonts w:ascii="Calibri" w:eastAsia="SimSun" w:hAnsi="Calibri"/>
              <w:kern w:val="2"/>
              <w:sz w:val="21"/>
              <w:szCs w:val="22"/>
              <w:lang w:val="en-US" w:eastAsia="zh-CN"/>
            </w:rPr>
          </w:rPrChange>
        </w:rPr>
        <w:lastRenderedPageBreak/>
        <w:t>forwarding paths provide protection against DDoS attacks, as path control allows the circumvention of maliciously congested paths (given that alternative paths exist).</w:t>
      </w:r>
    </w:p>
    <w:p w14:paraId="78352953" w14:textId="77777777" w:rsidR="001970BF" w:rsidRPr="00300C45" w:rsidRDefault="001970BF" w:rsidP="001970BF">
      <w:pPr>
        <w:widowControl w:val="0"/>
        <w:spacing w:before="0"/>
        <w:jc w:val="both"/>
        <w:rPr>
          <w:rFonts w:eastAsia="SimSun"/>
          <w:kern w:val="2"/>
          <w:lang w:val="en-US" w:eastAsia="zh-CN"/>
          <w:rPrChange w:id="1346" w:author="Toy, Mehmet" w:date="2020-04-19T15:55:00Z">
            <w:rPr>
              <w:rFonts w:ascii="Calibri" w:eastAsia="SimSun" w:hAnsi="Calibri"/>
              <w:kern w:val="2"/>
              <w:sz w:val="21"/>
              <w:szCs w:val="22"/>
              <w:lang w:val="en-US" w:eastAsia="zh-CN"/>
            </w:rPr>
          </w:rPrChange>
        </w:rPr>
      </w:pPr>
    </w:p>
    <w:p w14:paraId="2A7F41A6" w14:textId="77777777" w:rsidR="001970BF" w:rsidRPr="00300C45" w:rsidRDefault="001970BF" w:rsidP="001970BF">
      <w:pPr>
        <w:widowControl w:val="0"/>
        <w:spacing w:before="0"/>
        <w:jc w:val="both"/>
        <w:rPr>
          <w:rFonts w:eastAsia="SimSun"/>
          <w:kern w:val="2"/>
          <w:lang w:val="en-US" w:eastAsia="zh-CN"/>
          <w:rPrChange w:id="1347"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348" w:author="Toy, Mehmet" w:date="2020-04-19T15:55:00Z">
            <w:rPr>
              <w:rFonts w:ascii="Calibri" w:eastAsia="SimSun" w:hAnsi="Calibri"/>
              <w:kern w:val="2"/>
              <w:sz w:val="21"/>
              <w:szCs w:val="22"/>
              <w:lang w:val="en-US" w:eastAsia="zh-CN"/>
            </w:rPr>
          </w:rPrChange>
        </w:rPr>
        <w:t>However, path awareness requires dissemination of path information, which is confronted with the following three challenges. First, path information must be disseminated in an authenticated fashion such that the information can be verified. Second, path information must be disseminated in a scalable fashion, i.e., the dissemination complexity in terms of messages should not become overwhelming in large topologies. Third, path information, in particular dynamic path properties such as load on the path, should be disseminated in a timely fashion in order to be useful.</w:t>
      </w:r>
    </w:p>
    <w:p w14:paraId="6F0657BE" w14:textId="77777777" w:rsidR="001970BF" w:rsidRPr="00300C45" w:rsidRDefault="001970BF" w:rsidP="001970BF">
      <w:pPr>
        <w:widowControl w:val="0"/>
        <w:spacing w:before="0"/>
        <w:jc w:val="both"/>
        <w:rPr>
          <w:rFonts w:eastAsia="SimSun"/>
          <w:kern w:val="2"/>
          <w:lang w:val="en-US" w:eastAsia="zh-CN"/>
          <w:rPrChange w:id="1349" w:author="Toy, Mehmet" w:date="2020-04-19T15:55:00Z">
            <w:rPr>
              <w:rFonts w:ascii="Calibri" w:eastAsia="SimSun" w:hAnsi="Calibri"/>
              <w:kern w:val="2"/>
              <w:sz w:val="21"/>
              <w:szCs w:val="22"/>
              <w:lang w:val="en-US" w:eastAsia="zh-CN"/>
            </w:rPr>
          </w:rPrChange>
        </w:rPr>
      </w:pPr>
    </w:p>
    <w:p w14:paraId="6160F714" w14:textId="77777777" w:rsidR="001970BF" w:rsidRPr="00300C45" w:rsidRDefault="001970BF" w:rsidP="001970BF">
      <w:pPr>
        <w:widowControl w:val="0"/>
        <w:spacing w:before="0" w:afterLines="50" w:after="120"/>
        <w:jc w:val="both"/>
        <w:rPr>
          <w:rFonts w:eastAsia="SimSun"/>
          <w:kern w:val="2"/>
          <w:lang w:val="en-US" w:eastAsia="zh-CN"/>
          <w:rPrChange w:id="1350"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351" w:author="Toy, Mehmet" w:date="2020-04-19T15:55:00Z">
            <w:rPr>
              <w:rFonts w:ascii="Calibri" w:eastAsia="SimSun" w:hAnsi="Calibri"/>
              <w:kern w:val="2"/>
              <w:sz w:val="21"/>
              <w:szCs w:val="22"/>
              <w:lang w:val="en-US" w:eastAsia="zh-CN"/>
            </w:rPr>
          </w:rPrChange>
        </w:rPr>
        <w:t xml:space="preserve">In order to solve these challenges, the key idea is to use a form of network partition, i.e., to split the network into </w:t>
      </w:r>
      <w:r w:rsidRPr="00300C45">
        <w:rPr>
          <w:rFonts w:eastAsia="SimSun"/>
          <w:i/>
          <w:iCs/>
          <w:kern w:val="2"/>
          <w:lang w:val="en-US" w:eastAsia="zh-CN"/>
          <w:rPrChange w:id="1352" w:author="Toy, Mehmet" w:date="2020-04-19T15:55:00Z">
            <w:rPr>
              <w:rFonts w:ascii="Calibri" w:eastAsia="SimSun" w:hAnsi="Calibri"/>
              <w:i/>
              <w:iCs/>
              <w:kern w:val="2"/>
              <w:sz w:val="21"/>
              <w:szCs w:val="22"/>
              <w:lang w:val="en-US" w:eastAsia="zh-CN"/>
            </w:rPr>
          </w:rPrChange>
        </w:rPr>
        <w:t>Isolation Domains (ISD)</w:t>
      </w:r>
      <w:r w:rsidRPr="00300C45">
        <w:rPr>
          <w:rFonts w:eastAsia="SimSun"/>
          <w:kern w:val="2"/>
          <w:lang w:val="en-US" w:eastAsia="zh-CN"/>
          <w:rPrChange w:id="1353" w:author="Toy, Mehmet" w:date="2020-04-19T15:55:00Z">
            <w:rPr>
              <w:rFonts w:ascii="Calibri" w:eastAsia="SimSun" w:hAnsi="Calibri"/>
              <w:kern w:val="2"/>
              <w:sz w:val="21"/>
              <w:szCs w:val="22"/>
              <w:lang w:val="en-US" w:eastAsia="zh-CN"/>
            </w:rPr>
          </w:rPrChange>
        </w:rPr>
        <w:t xml:space="preserve">, each containing multiple </w:t>
      </w:r>
      <w:proofErr w:type="spellStart"/>
      <w:r w:rsidRPr="00300C45">
        <w:rPr>
          <w:rFonts w:eastAsia="SimSun"/>
          <w:kern w:val="2"/>
          <w:lang w:val="en-US" w:eastAsia="zh-CN"/>
          <w:rPrChange w:id="1354"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355" w:author="Toy, Mehmet" w:date="2020-04-19T15:55:00Z">
            <w:rPr>
              <w:rFonts w:ascii="Calibri" w:eastAsia="SimSun" w:hAnsi="Calibri"/>
              <w:kern w:val="2"/>
              <w:sz w:val="21"/>
              <w:szCs w:val="22"/>
              <w:lang w:val="en-US" w:eastAsia="zh-CN"/>
            </w:rPr>
          </w:rPrChange>
        </w:rPr>
        <w:t xml:space="preserve"> (cf. Fig. 5). A subset of </w:t>
      </w:r>
      <w:proofErr w:type="spellStart"/>
      <w:r w:rsidRPr="00300C45">
        <w:rPr>
          <w:rFonts w:eastAsia="SimSun"/>
          <w:kern w:val="2"/>
          <w:lang w:val="en-US" w:eastAsia="zh-CN"/>
          <w:rPrChange w:id="1356"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357" w:author="Toy, Mehmet" w:date="2020-04-19T15:55:00Z">
            <w:rPr>
              <w:rFonts w:ascii="Calibri" w:eastAsia="SimSun" w:hAnsi="Calibri"/>
              <w:kern w:val="2"/>
              <w:sz w:val="21"/>
              <w:szCs w:val="22"/>
              <w:lang w:val="en-US" w:eastAsia="zh-CN"/>
            </w:rPr>
          </w:rPrChange>
        </w:rPr>
        <w:t xml:space="preserve"> in each ISD form the ISD core, which both initiates intra-ISD path discovery and provide inter-ISD connectivity. For intra-ISD path discovery, an ISD-core AS sends a beacon to each of its customer </w:t>
      </w:r>
      <w:proofErr w:type="spellStart"/>
      <w:r w:rsidRPr="00300C45">
        <w:rPr>
          <w:rFonts w:eastAsia="SimSun"/>
          <w:kern w:val="2"/>
          <w:lang w:val="en-US" w:eastAsia="zh-CN"/>
          <w:rPrChange w:id="1358"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359" w:author="Toy, Mehmet" w:date="2020-04-19T15:55:00Z">
            <w:rPr>
              <w:rFonts w:ascii="Calibri" w:eastAsia="SimSun" w:hAnsi="Calibri"/>
              <w:kern w:val="2"/>
              <w:sz w:val="21"/>
              <w:szCs w:val="22"/>
              <w:lang w:val="en-US" w:eastAsia="zh-CN"/>
            </w:rPr>
          </w:rPrChange>
        </w:rPr>
        <w:t xml:space="preserve">, where the beacon contains information about the link to the respective customer AS. In turn, each customer AS forwards the beacon to its own customer </w:t>
      </w:r>
      <w:proofErr w:type="spellStart"/>
      <w:r w:rsidRPr="00300C45">
        <w:rPr>
          <w:rFonts w:eastAsia="SimSun"/>
          <w:kern w:val="2"/>
          <w:lang w:val="en-US" w:eastAsia="zh-CN"/>
          <w:rPrChange w:id="1360"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361" w:author="Toy, Mehmet" w:date="2020-04-19T15:55:00Z">
            <w:rPr>
              <w:rFonts w:ascii="Calibri" w:eastAsia="SimSun" w:hAnsi="Calibri"/>
              <w:kern w:val="2"/>
              <w:sz w:val="21"/>
              <w:szCs w:val="22"/>
              <w:lang w:val="en-US" w:eastAsia="zh-CN"/>
            </w:rPr>
          </w:rPrChange>
        </w:rPr>
        <w:t xml:space="preserve"> after updating the beacon with the necessary link information, and so on. The same path-segment construction process takes place between core </w:t>
      </w:r>
      <w:proofErr w:type="spellStart"/>
      <w:r w:rsidRPr="00300C45">
        <w:rPr>
          <w:rFonts w:eastAsia="SimSun"/>
          <w:kern w:val="2"/>
          <w:lang w:val="en-US" w:eastAsia="zh-CN"/>
          <w:rPrChange w:id="1362"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363" w:author="Toy, Mehmet" w:date="2020-04-19T15:55:00Z">
            <w:rPr>
              <w:rFonts w:ascii="Calibri" w:eastAsia="SimSun" w:hAnsi="Calibri"/>
              <w:kern w:val="2"/>
              <w:sz w:val="21"/>
              <w:szCs w:val="22"/>
              <w:lang w:val="en-US" w:eastAsia="zh-CN"/>
            </w:rPr>
          </w:rPrChange>
        </w:rPr>
        <w:t xml:space="preserve"> of different ISDs. The resulting path segments can be combined to connect any AS to any other AS. For this purpose, the core </w:t>
      </w:r>
      <w:proofErr w:type="spellStart"/>
      <w:r w:rsidRPr="00300C45">
        <w:rPr>
          <w:rFonts w:eastAsia="SimSun"/>
          <w:kern w:val="2"/>
          <w:lang w:val="en-US" w:eastAsia="zh-CN"/>
          <w:rPrChange w:id="1364"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365" w:author="Toy, Mehmet" w:date="2020-04-19T15:55:00Z">
            <w:rPr>
              <w:rFonts w:ascii="Calibri" w:eastAsia="SimSun" w:hAnsi="Calibri"/>
              <w:kern w:val="2"/>
              <w:sz w:val="21"/>
              <w:szCs w:val="22"/>
              <w:lang w:val="en-US" w:eastAsia="zh-CN"/>
            </w:rPr>
          </w:rPrChange>
        </w:rPr>
        <w:t xml:space="preserve"> maintain a destination-based database of active path segments and respond to path-segment queries of other </w:t>
      </w:r>
      <w:proofErr w:type="spellStart"/>
      <w:r w:rsidRPr="00300C45">
        <w:rPr>
          <w:rFonts w:eastAsia="SimSun"/>
          <w:kern w:val="2"/>
          <w:lang w:val="en-US" w:eastAsia="zh-CN"/>
          <w:rPrChange w:id="1366"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367" w:author="Toy, Mehmet" w:date="2020-04-19T15:55:00Z">
            <w:rPr>
              <w:rFonts w:ascii="Calibri" w:eastAsia="SimSun" w:hAnsi="Calibri"/>
              <w:kern w:val="2"/>
              <w:sz w:val="21"/>
              <w:szCs w:val="22"/>
              <w:lang w:val="en-US" w:eastAsia="zh-CN"/>
            </w:rPr>
          </w:rPrChange>
        </w:rPr>
        <w:t xml:space="preserve">. </w:t>
      </w:r>
    </w:p>
    <w:p w14:paraId="5FF39933" w14:textId="64E684B1" w:rsidR="001970BF" w:rsidRPr="00300C45" w:rsidRDefault="001970BF" w:rsidP="001970BF">
      <w:pPr>
        <w:widowControl w:val="0"/>
        <w:spacing w:before="0" w:afterLines="50" w:after="120"/>
        <w:jc w:val="both"/>
        <w:rPr>
          <w:rFonts w:eastAsia="SimSun"/>
          <w:kern w:val="2"/>
          <w:lang w:val="en-US" w:eastAsia="zh-CN"/>
          <w:rPrChange w:id="1368" w:author="Toy, Mehmet" w:date="2020-04-19T15:55:00Z">
            <w:rPr>
              <w:rFonts w:ascii="Calibri" w:eastAsia="SimSun" w:hAnsi="Calibri"/>
              <w:kern w:val="2"/>
              <w:sz w:val="21"/>
              <w:szCs w:val="22"/>
              <w:lang w:val="en-US" w:eastAsia="zh-CN"/>
            </w:rPr>
          </w:rPrChange>
        </w:rPr>
      </w:pPr>
      <w:r w:rsidRPr="00300C45">
        <w:rPr>
          <w:rFonts w:eastAsia="SimSun"/>
          <w:noProof/>
          <w:kern w:val="2"/>
          <w:lang w:val="en-US" w:eastAsia="en-US"/>
          <w:rPrChange w:id="1369" w:author="Toy, Mehmet" w:date="2020-04-19T15:55:00Z">
            <w:rPr>
              <w:rFonts w:ascii="Calibri" w:eastAsia="SimSun" w:hAnsi="Calibri"/>
              <w:noProof/>
              <w:kern w:val="2"/>
              <w:sz w:val="21"/>
              <w:szCs w:val="22"/>
              <w:lang w:val="en-US" w:eastAsia="en-US"/>
            </w:rPr>
          </w:rPrChange>
        </w:rPr>
        <w:drawing>
          <wp:inline distT="0" distB="0" distL="0" distR="0" wp14:anchorId="212A08A3" wp14:editId="649A27DC">
            <wp:extent cx="5274310" cy="2112645"/>
            <wp:effectExtent l="0" t="0" r="2540" b="1905"/>
            <wp:docPr id="52" name="Picture 5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sd.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112645"/>
                    </a:xfrm>
                    <a:prstGeom prst="rect">
                      <a:avLst/>
                    </a:prstGeom>
                  </pic:spPr>
                </pic:pic>
              </a:graphicData>
            </a:graphic>
          </wp:inline>
        </w:drawing>
      </w:r>
    </w:p>
    <w:p w14:paraId="1F4918B0" w14:textId="00DC589B" w:rsidR="001970BF" w:rsidRPr="00300C45" w:rsidRDefault="00CE4F4D" w:rsidP="001970BF">
      <w:pPr>
        <w:widowControl w:val="0"/>
        <w:spacing w:before="0" w:after="50"/>
        <w:jc w:val="center"/>
        <w:rPr>
          <w:rFonts w:eastAsia="SimHei"/>
          <w:kern w:val="2"/>
          <w:lang w:val="en-US" w:eastAsia="zh-CN"/>
          <w:rPrChange w:id="1370" w:author="Toy, Mehmet" w:date="2020-04-19T15:55:00Z">
            <w:rPr>
              <w:rFonts w:ascii="Calibri" w:eastAsia="SimHei" w:hAnsi="Calibri" w:cs="Calibri"/>
              <w:kern w:val="2"/>
              <w:sz w:val="21"/>
              <w:szCs w:val="21"/>
              <w:lang w:val="en-US" w:eastAsia="zh-CN"/>
            </w:rPr>
          </w:rPrChange>
        </w:rPr>
      </w:pPr>
      <w:bookmarkStart w:id="1371" w:name="_Toc38208923"/>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Pr="004F4418">
        <w:rPr>
          <w:rFonts w:eastAsia="Times New Roman"/>
          <w:b/>
          <w:bCs/>
          <w:noProof/>
          <w:lang w:val="en-US" w:eastAsia="en-US"/>
        </w:rPr>
        <w:t>50</w:t>
      </w:r>
      <w:r w:rsidRPr="004F4418">
        <w:rPr>
          <w:rFonts w:eastAsia="Times New Roman"/>
          <w:b/>
          <w:bCs/>
          <w:lang w:val="en-US" w:eastAsia="en-US"/>
        </w:rPr>
        <w:fldChar w:fldCharType="end"/>
      </w:r>
      <w:r w:rsidRPr="004F4418">
        <w:rPr>
          <w:rFonts w:eastAsia="Times New Roman"/>
          <w:b/>
          <w:bCs/>
          <w:lang w:val="en-US" w:eastAsia="en-US"/>
        </w:rPr>
        <w:t>-</w:t>
      </w:r>
      <w:r w:rsidRPr="00436F8E">
        <w:rPr>
          <w:rFonts w:eastAsia="Times New Roman"/>
          <w:bCs/>
          <w:lang w:val="en-US" w:eastAsia="en-US"/>
        </w:rPr>
        <w:t xml:space="preserve"> </w:t>
      </w:r>
      <w:r w:rsidR="001970BF" w:rsidRPr="00300C45">
        <w:rPr>
          <w:rFonts w:eastAsia="SimHei"/>
          <w:kern w:val="2"/>
          <w:lang w:val="en-US" w:eastAsia="zh-CN"/>
          <w:rPrChange w:id="1372" w:author="Toy, Mehmet" w:date="2020-04-19T15:55:00Z">
            <w:rPr>
              <w:rFonts w:ascii="Calibri" w:eastAsia="SimHei" w:hAnsi="Calibri" w:cs="Calibri"/>
              <w:kern w:val="2"/>
              <w:sz w:val="21"/>
              <w:szCs w:val="21"/>
              <w:lang w:val="en-US" w:eastAsia="zh-CN"/>
            </w:rPr>
          </w:rPrChange>
        </w:rPr>
        <w:t>Path-information dissemination across Isolation Domains</w:t>
      </w:r>
      <w:bookmarkEnd w:id="1371"/>
    </w:p>
    <w:p w14:paraId="5244E5A3" w14:textId="77777777" w:rsidR="001970BF" w:rsidRPr="00300C45" w:rsidRDefault="001970BF" w:rsidP="001970BF">
      <w:pPr>
        <w:widowControl w:val="0"/>
        <w:spacing w:before="0" w:afterLines="50" w:after="120"/>
        <w:jc w:val="both"/>
        <w:rPr>
          <w:rFonts w:eastAsia="SimSun"/>
          <w:kern w:val="2"/>
          <w:lang w:val="en-US" w:eastAsia="zh-CN"/>
          <w:rPrChange w:id="1373" w:author="Toy, Mehmet" w:date="2020-04-19T15:55:00Z">
            <w:rPr>
              <w:rFonts w:ascii="Calibri" w:eastAsia="SimSun" w:hAnsi="Calibri"/>
              <w:kern w:val="2"/>
              <w:sz w:val="21"/>
              <w:szCs w:val="22"/>
              <w:lang w:val="en-US" w:eastAsia="zh-CN"/>
            </w:rPr>
          </w:rPrChange>
        </w:rPr>
      </w:pPr>
    </w:p>
    <w:p w14:paraId="382A85EB" w14:textId="77777777" w:rsidR="001970BF" w:rsidRPr="00300C45" w:rsidRDefault="001970BF" w:rsidP="001970BF">
      <w:pPr>
        <w:widowControl w:val="0"/>
        <w:spacing w:before="0" w:afterLines="50" w:after="120"/>
        <w:jc w:val="both"/>
        <w:rPr>
          <w:rFonts w:eastAsia="SimSun"/>
          <w:kern w:val="2"/>
          <w:lang w:val="en-US" w:eastAsia="zh-CN"/>
          <w:rPrChange w:id="1374"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375" w:author="Toy, Mehmet" w:date="2020-04-19T15:55:00Z">
            <w:rPr>
              <w:rFonts w:ascii="Calibri" w:eastAsia="SimSun" w:hAnsi="Calibri"/>
              <w:kern w:val="2"/>
              <w:sz w:val="21"/>
              <w:szCs w:val="22"/>
              <w:lang w:val="en-US" w:eastAsia="zh-CN"/>
            </w:rPr>
          </w:rPrChange>
        </w:rPr>
        <w:t>The segmentation of paths allows the path-discovery process to remain scalable while preserving universal connectivity. In comparison to pure source routing, segmentation is much more scalable while only marginally reducing the space of possible paths, as business-logic constraints on possible paths are practically identical with the constraints enforced during segmentation. Since the number of individual path-dissemination messages is reduced, their frequency can be increased, leading to a more up-to-date view of the network. Moreover, isolation is a security feature, as intra-ISD forwarding is completely independent of the less trusted exterior ISD network.</w:t>
      </w:r>
    </w:p>
    <w:p w14:paraId="52604AD5" w14:textId="77777777" w:rsidR="001970BF" w:rsidRPr="00300C45" w:rsidRDefault="001970BF" w:rsidP="001970BF">
      <w:pPr>
        <w:widowControl w:val="0"/>
        <w:spacing w:before="0" w:afterLines="50" w:after="120"/>
        <w:jc w:val="both"/>
        <w:rPr>
          <w:rFonts w:eastAsia="SimSun"/>
          <w:kern w:val="2"/>
          <w:lang w:val="en-US" w:eastAsia="zh-CN"/>
          <w:rPrChange w:id="1376"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377" w:author="Toy, Mehmet" w:date="2020-04-19T15:55:00Z">
            <w:rPr>
              <w:rFonts w:ascii="Calibri" w:eastAsia="SimSun" w:hAnsi="Calibri"/>
              <w:kern w:val="2"/>
              <w:sz w:val="21"/>
              <w:szCs w:val="22"/>
              <w:lang w:val="en-US" w:eastAsia="zh-CN"/>
            </w:rPr>
          </w:rPrChange>
        </w:rPr>
        <w:t xml:space="preserve">In order to protect the integrity of constructed path segments, the </w:t>
      </w:r>
      <w:proofErr w:type="gramStart"/>
      <w:r w:rsidRPr="00300C45">
        <w:rPr>
          <w:rFonts w:eastAsia="SimSun"/>
          <w:kern w:val="2"/>
          <w:lang w:val="en-US" w:eastAsia="zh-CN"/>
          <w:rPrChange w:id="1378" w:author="Toy, Mehmet" w:date="2020-04-19T15:55:00Z">
            <w:rPr>
              <w:rFonts w:ascii="Calibri" w:eastAsia="SimSun" w:hAnsi="Calibri"/>
              <w:kern w:val="2"/>
              <w:sz w:val="21"/>
              <w:szCs w:val="22"/>
              <w:lang w:val="en-US" w:eastAsia="zh-CN"/>
            </w:rPr>
          </w:rPrChange>
        </w:rPr>
        <w:t>beacon-forwarding</w:t>
      </w:r>
      <w:proofErr w:type="gramEnd"/>
      <w:r w:rsidRPr="00300C45">
        <w:rPr>
          <w:rFonts w:eastAsia="SimSun"/>
          <w:kern w:val="2"/>
          <w:lang w:val="en-US" w:eastAsia="zh-CN"/>
          <w:rPrChange w:id="1379" w:author="Toy, Mehmet" w:date="2020-04-19T15:55:00Z">
            <w:rPr>
              <w:rFonts w:ascii="Calibri" w:eastAsia="SimSun" w:hAnsi="Calibri"/>
              <w:kern w:val="2"/>
              <w:sz w:val="21"/>
              <w:szCs w:val="22"/>
              <w:lang w:val="en-US" w:eastAsia="zh-CN"/>
            </w:rPr>
          </w:rPrChange>
        </w:rPr>
        <w:t xml:space="preserve"> AS always has to include the AS to which the beacon is forwarded, as well as sign all the information added to the beacon (similar to </w:t>
      </w:r>
      <w:proofErr w:type="spellStart"/>
      <w:r w:rsidRPr="00300C45">
        <w:rPr>
          <w:rFonts w:eastAsia="SimSun"/>
          <w:kern w:val="2"/>
          <w:lang w:val="en-US" w:eastAsia="zh-CN"/>
          <w:rPrChange w:id="1380" w:author="Toy, Mehmet" w:date="2020-04-19T15:55:00Z">
            <w:rPr>
              <w:rFonts w:ascii="Calibri" w:eastAsia="SimSun" w:hAnsi="Calibri"/>
              <w:kern w:val="2"/>
              <w:sz w:val="21"/>
              <w:szCs w:val="22"/>
              <w:lang w:val="en-US" w:eastAsia="zh-CN"/>
            </w:rPr>
          </w:rPrChange>
        </w:rPr>
        <w:t>BGPsec</w:t>
      </w:r>
      <w:proofErr w:type="spellEnd"/>
      <w:r w:rsidRPr="00300C45">
        <w:rPr>
          <w:rFonts w:eastAsia="SimSun"/>
          <w:kern w:val="2"/>
          <w:lang w:val="en-US" w:eastAsia="zh-CN"/>
          <w:rPrChange w:id="1381" w:author="Toy, Mehmet" w:date="2020-04-19T15:55:00Z">
            <w:rPr>
              <w:rFonts w:ascii="Calibri" w:eastAsia="SimSun" w:hAnsi="Calibri"/>
              <w:kern w:val="2"/>
              <w:sz w:val="21"/>
              <w:szCs w:val="22"/>
              <w:lang w:val="en-US" w:eastAsia="zh-CN"/>
            </w:rPr>
          </w:rPrChange>
        </w:rPr>
        <w:t>). In order to guarantee that a packet in fact follows the path selected by its sender, every packet carries a short representation of the path in its header which is cryptographically linked to the packet payload. Such packet-carried forwarding state allows any AS on the path to verify that the sender intended to send the packet through the AS (as well as the preceding AS from which the packet was received). Since forwarding misbehavior can be detected and deterred using this technique, the end-hosts gain control over the forwarding paths that their packets follow.</w:t>
      </w:r>
      <w:r w:rsidRPr="00300C45">
        <w:rPr>
          <w:rFonts w:eastAsia="SimSun"/>
          <w:kern w:val="2"/>
          <w:lang w:val="en-US" w:eastAsia="zh-CN"/>
          <w:rPrChange w:id="1382" w:author="Toy, Mehmet" w:date="2020-04-19T15:55:00Z">
            <w:rPr>
              <w:rFonts w:ascii="Calibri" w:eastAsia="SimSun" w:hAnsi="Calibri"/>
              <w:kern w:val="2"/>
              <w:sz w:val="21"/>
              <w:szCs w:val="22"/>
              <w:lang w:val="en-US" w:eastAsia="zh-CN"/>
            </w:rPr>
          </w:rPrChange>
        </w:rPr>
        <w:br/>
      </w:r>
    </w:p>
    <w:p w14:paraId="5323ABA3" w14:textId="77777777" w:rsidR="001970BF" w:rsidRPr="00300C45" w:rsidRDefault="001970BF" w:rsidP="009C4E22">
      <w:pPr>
        <w:widowControl w:val="0"/>
        <w:numPr>
          <w:ilvl w:val="2"/>
          <w:numId w:val="67"/>
        </w:numPr>
        <w:spacing w:before="0" w:afterLines="50" w:after="120"/>
        <w:ind w:left="922" w:hanging="562"/>
        <w:jc w:val="both"/>
        <w:rPr>
          <w:rFonts w:eastAsia="SimSun"/>
          <w:b/>
          <w:bCs/>
          <w:kern w:val="2"/>
          <w:lang w:val="en-US" w:eastAsia="zh-CN"/>
          <w:rPrChange w:id="1383" w:author="Toy, Mehmet" w:date="2020-04-19T15:55:00Z">
            <w:rPr>
              <w:rFonts w:ascii="Calibri" w:eastAsia="SimSun" w:hAnsi="Calibri"/>
              <w:b/>
              <w:bCs/>
              <w:kern w:val="2"/>
              <w:sz w:val="21"/>
              <w:szCs w:val="22"/>
              <w:lang w:val="en-US" w:eastAsia="zh-CN"/>
            </w:rPr>
          </w:rPrChange>
        </w:rPr>
      </w:pPr>
      <w:r w:rsidRPr="00300C45">
        <w:rPr>
          <w:rFonts w:eastAsia="SimSun"/>
          <w:b/>
          <w:bCs/>
          <w:kern w:val="2"/>
          <w:lang w:val="en-US" w:eastAsia="zh-CN"/>
          <w:rPrChange w:id="1384" w:author="Toy, Mehmet" w:date="2020-04-19T15:55:00Z">
            <w:rPr>
              <w:rFonts w:ascii="Calibri" w:eastAsia="SimSun" w:hAnsi="Calibri"/>
              <w:b/>
              <w:bCs/>
              <w:kern w:val="2"/>
              <w:sz w:val="21"/>
              <w:szCs w:val="22"/>
              <w:lang w:val="en-US" w:eastAsia="zh-CN"/>
            </w:rPr>
          </w:rPrChange>
        </w:rPr>
        <w:t>Algorithm agility</w:t>
      </w:r>
    </w:p>
    <w:p w14:paraId="1A7C7963" w14:textId="77777777" w:rsidR="001970BF" w:rsidRPr="00300C45" w:rsidRDefault="001970BF" w:rsidP="001970BF">
      <w:pPr>
        <w:widowControl w:val="0"/>
        <w:spacing w:before="0" w:afterLines="50" w:after="120"/>
        <w:jc w:val="both"/>
        <w:rPr>
          <w:rFonts w:eastAsia="SimSun"/>
          <w:kern w:val="2"/>
          <w:lang w:val="en-US" w:eastAsia="zh-CN"/>
          <w:rPrChange w:id="1385"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386" w:author="Toy, Mehmet" w:date="2020-04-19T15:55:00Z">
            <w:rPr>
              <w:rFonts w:ascii="Calibri" w:eastAsia="SimSun" w:hAnsi="Calibri"/>
              <w:kern w:val="2"/>
              <w:sz w:val="21"/>
              <w:szCs w:val="22"/>
              <w:lang w:val="en-US" w:eastAsia="zh-CN"/>
            </w:rPr>
          </w:rPrChange>
        </w:rPr>
        <w:t xml:space="preserve">Algorithm agility is a property that allows to easily migrate from one algorithm to another one. It is especially important in the context of cryptographic algorithms, which become weaker over time. </w:t>
      </w:r>
      <w:r w:rsidRPr="00300C45">
        <w:rPr>
          <w:rFonts w:eastAsia="SimSun"/>
          <w:kern w:val="2"/>
          <w:lang w:val="en-US" w:eastAsia="zh-CN"/>
          <w:rPrChange w:id="1387" w:author="Toy, Mehmet" w:date="2020-04-19T15:55:00Z">
            <w:rPr>
              <w:rFonts w:ascii="Calibri" w:eastAsia="SimSun" w:hAnsi="Calibri"/>
              <w:kern w:val="2"/>
              <w:sz w:val="21"/>
              <w:szCs w:val="22"/>
              <w:lang w:val="en-US" w:eastAsia="zh-CN"/>
            </w:rPr>
          </w:rPrChange>
        </w:rPr>
        <w:lastRenderedPageBreak/>
        <w:t xml:space="preserve">Since it is not possible to predict advances in cryptanalysis techniques, every future-proof architecture that employs cryptographic algorithms should provide a mechanism for algorithm agility. </w:t>
      </w:r>
    </w:p>
    <w:p w14:paraId="34499765" w14:textId="77777777" w:rsidR="001970BF" w:rsidRPr="00300C45" w:rsidRDefault="001970BF" w:rsidP="001970BF">
      <w:pPr>
        <w:widowControl w:val="0"/>
        <w:spacing w:before="0"/>
        <w:jc w:val="both"/>
        <w:rPr>
          <w:rFonts w:eastAsia="SimSun"/>
          <w:kern w:val="2"/>
          <w:lang w:val="en-US" w:eastAsia="zh-CN"/>
          <w:rPrChange w:id="1388"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389" w:author="Toy, Mehmet" w:date="2020-04-19T15:55:00Z">
            <w:rPr>
              <w:rFonts w:ascii="Calibri" w:eastAsia="SimSun" w:hAnsi="Calibri"/>
              <w:kern w:val="2"/>
              <w:sz w:val="21"/>
              <w:szCs w:val="22"/>
              <w:lang w:val="en-US" w:eastAsia="zh-CN"/>
            </w:rPr>
          </w:rPrChange>
        </w:rPr>
        <w:t xml:space="preserve">In particular, achieving algorithm agility is a challenge if the exchangeable cryptographic algorithm has to be harmonized </w:t>
      </w:r>
      <w:proofErr w:type="gramStart"/>
      <w:r w:rsidRPr="00300C45">
        <w:rPr>
          <w:rFonts w:eastAsia="SimSun"/>
          <w:kern w:val="2"/>
          <w:lang w:val="en-US" w:eastAsia="zh-CN"/>
          <w:rPrChange w:id="1390" w:author="Toy, Mehmet" w:date="2020-04-19T15:55:00Z">
            <w:rPr>
              <w:rFonts w:ascii="Calibri" w:eastAsia="SimSun" w:hAnsi="Calibri"/>
              <w:kern w:val="2"/>
              <w:sz w:val="21"/>
              <w:szCs w:val="22"/>
              <w:lang w:val="en-US" w:eastAsia="zh-CN"/>
            </w:rPr>
          </w:rPrChange>
        </w:rPr>
        <w:t>network-wide</w:t>
      </w:r>
      <w:proofErr w:type="gramEnd"/>
      <w:r w:rsidRPr="00300C45">
        <w:rPr>
          <w:rFonts w:eastAsia="SimSun"/>
          <w:kern w:val="2"/>
          <w:lang w:val="en-US" w:eastAsia="zh-CN"/>
          <w:rPrChange w:id="1391" w:author="Toy, Mehmet" w:date="2020-04-19T15:55:00Z">
            <w:rPr>
              <w:rFonts w:ascii="Calibri" w:eastAsia="SimSun" w:hAnsi="Calibri"/>
              <w:kern w:val="2"/>
              <w:sz w:val="21"/>
              <w:szCs w:val="22"/>
              <w:lang w:val="en-US" w:eastAsia="zh-CN"/>
            </w:rPr>
          </w:rPrChange>
        </w:rPr>
        <w:t>. In the following, we point out the elements of the proposed security architecture for Network 2030 where cryptographic algorithms are needed, and explain how to provide algorithm agility in these settings:</w:t>
      </w:r>
      <w:r w:rsidRPr="00300C45">
        <w:rPr>
          <w:rFonts w:eastAsia="SimSun"/>
          <w:kern w:val="2"/>
          <w:lang w:val="en-US" w:eastAsia="zh-CN"/>
          <w:rPrChange w:id="1392" w:author="Toy, Mehmet" w:date="2020-04-19T15:55:00Z">
            <w:rPr>
              <w:rFonts w:ascii="Calibri" w:eastAsia="SimSun" w:hAnsi="Calibri"/>
              <w:kern w:val="2"/>
              <w:sz w:val="21"/>
              <w:szCs w:val="22"/>
              <w:lang w:val="en-US" w:eastAsia="zh-CN"/>
            </w:rPr>
          </w:rPrChange>
        </w:rPr>
        <w:br/>
      </w:r>
    </w:p>
    <w:p w14:paraId="0641BBA9" w14:textId="77777777" w:rsidR="001970BF" w:rsidRPr="00300C45" w:rsidRDefault="001970BF" w:rsidP="009C4E22">
      <w:pPr>
        <w:widowControl w:val="0"/>
        <w:numPr>
          <w:ilvl w:val="0"/>
          <w:numId w:val="50"/>
        </w:numPr>
        <w:spacing w:before="0"/>
        <w:jc w:val="both"/>
        <w:rPr>
          <w:rFonts w:eastAsia="SimSun"/>
          <w:kern w:val="2"/>
          <w:lang w:val="en-US" w:eastAsia="zh-CN"/>
          <w:rPrChange w:id="1393"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394" w:author="Toy, Mehmet" w:date="2020-04-19T15:55:00Z">
            <w:rPr>
              <w:rFonts w:ascii="Calibri" w:eastAsia="SimSun" w:hAnsi="Calibri"/>
              <w:b/>
              <w:bCs/>
              <w:kern w:val="2"/>
              <w:sz w:val="21"/>
              <w:szCs w:val="22"/>
              <w:lang w:val="en-US" w:eastAsia="zh-CN"/>
            </w:rPr>
          </w:rPrChange>
        </w:rPr>
        <w:t>AS tag in NAIS source authentication (cf. Section 10.3.2):</w:t>
      </w:r>
      <w:r w:rsidRPr="00300C45">
        <w:rPr>
          <w:rFonts w:eastAsia="SimSun"/>
          <w:kern w:val="2"/>
          <w:lang w:val="en-US" w:eastAsia="zh-CN"/>
          <w:rPrChange w:id="1395" w:author="Toy, Mehmet" w:date="2020-04-19T15:55:00Z">
            <w:rPr>
              <w:rFonts w:ascii="Calibri" w:eastAsia="SimSun" w:hAnsi="Calibri"/>
              <w:kern w:val="2"/>
              <w:sz w:val="21"/>
              <w:szCs w:val="22"/>
              <w:lang w:val="en-US" w:eastAsia="zh-CN"/>
            </w:rPr>
          </w:rPrChange>
        </w:rPr>
        <w:t xml:space="preserve"> When a packet leaves its source domain, the egress border router adds an AS-specific MAC to the packet, computed with a secret shared with the destination AS or the destination host. Clearly, the used algorithm for MAC computation can be negotiated between the communicating parties beforehand, providing flexibility in choice of the algorithm.</w:t>
      </w:r>
    </w:p>
    <w:p w14:paraId="22C8FE30" w14:textId="77777777" w:rsidR="001970BF" w:rsidRPr="00300C45" w:rsidRDefault="001970BF" w:rsidP="009C4E22">
      <w:pPr>
        <w:widowControl w:val="0"/>
        <w:numPr>
          <w:ilvl w:val="0"/>
          <w:numId w:val="50"/>
        </w:numPr>
        <w:spacing w:before="0"/>
        <w:jc w:val="both"/>
        <w:rPr>
          <w:rFonts w:eastAsia="SimSun"/>
          <w:kern w:val="2"/>
          <w:lang w:val="en-US" w:eastAsia="zh-CN"/>
          <w:rPrChange w:id="1396"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397" w:author="Toy, Mehmet" w:date="2020-04-19T15:55:00Z">
            <w:rPr>
              <w:rFonts w:ascii="Calibri" w:eastAsia="SimSun" w:hAnsi="Calibri"/>
              <w:b/>
              <w:bCs/>
              <w:kern w:val="2"/>
              <w:sz w:val="21"/>
              <w:szCs w:val="22"/>
              <w:lang w:val="en-US" w:eastAsia="zh-CN"/>
            </w:rPr>
          </w:rPrChange>
        </w:rPr>
        <w:t>Computation of reservation tags in QoS system (cf. Section 10.3.3):</w:t>
      </w:r>
      <w:r w:rsidRPr="00300C45">
        <w:rPr>
          <w:rFonts w:eastAsia="SimSun"/>
          <w:kern w:val="2"/>
          <w:lang w:val="en-US" w:eastAsia="zh-CN"/>
          <w:rPrChange w:id="1398" w:author="Toy, Mehmet" w:date="2020-04-19T15:55:00Z">
            <w:rPr>
              <w:rFonts w:ascii="Calibri" w:eastAsia="SimSun" w:hAnsi="Calibri"/>
              <w:kern w:val="2"/>
              <w:sz w:val="21"/>
              <w:szCs w:val="22"/>
              <w:lang w:val="en-US" w:eastAsia="zh-CN"/>
            </w:rPr>
          </w:rPrChange>
        </w:rPr>
        <w:t xml:space="preserve"> In the reservation process, the authenticity of AS-specific reservation information is protected by a MAC, resulting in a reservation tag. Since this MAC is only intended for the AS itself to verify, the MAC algorithm can be chosen at the discretion of the respective AS, without any coordination needed.</w:t>
      </w:r>
    </w:p>
    <w:p w14:paraId="13CC4F55" w14:textId="77777777" w:rsidR="001970BF" w:rsidRPr="00300C45" w:rsidRDefault="001970BF" w:rsidP="009C4E22">
      <w:pPr>
        <w:widowControl w:val="0"/>
        <w:numPr>
          <w:ilvl w:val="0"/>
          <w:numId w:val="47"/>
        </w:numPr>
        <w:spacing w:before="0" w:afterLines="50" w:after="120"/>
        <w:jc w:val="both"/>
        <w:rPr>
          <w:rFonts w:eastAsia="SimSun"/>
          <w:i/>
          <w:iCs/>
          <w:kern w:val="2"/>
          <w:lang w:val="en-US" w:eastAsia="zh-CN"/>
          <w:rPrChange w:id="1399" w:author="Toy, Mehmet" w:date="2020-04-19T15:55:00Z">
            <w:rPr>
              <w:rFonts w:ascii="Calibri" w:eastAsia="SimSun" w:hAnsi="Calibri"/>
              <w:i/>
              <w:iCs/>
              <w:kern w:val="2"/>
              <w:sz w:val="21"/>
              <w:szCs w:val="22"/>
              <w:lang w:val="en-US" w:eastAsia="zh-CN"/>
            </w:rPr>
          </w:rPrChange>
        </w:rPr>
      </w:pPr>
      <w:r w:rsidRPr="00300C45">
        <w:rPr>
          <w:rFonts w:eastAsia="SimSun"/>
          <w:b/>
          <w:bCs/>
          <w:kern w:val="2"/>
          <w:lang w:val="en-US" w:eastAsia="zh-CN"/>
          <w:rPrChange w:id="1400" w:author="Toy, Mehmet" w:date="2020-04-19T15:55:00Z">
            <w:rPr>
              <w:rFonts w:ascii="Calibri" w:eastAsia="SimSun" w:hAnsi="Calibri"/>
              <w:b/>
              <w:bCs/>
              <w:kern w:val="2"/>
              <w:sz w:val="21"/>
              <w:szCs w:val="22"/>
              <w:lang w:val="en-US" w:eastAsia="zh-CN"/>
            </w:rPr>
          </w:rPrChange>
        </w:rPr>
        <w:t>Signatures for path information (cf. Section 10.3.4):</w:t>
      </w:r>
      <w:r w:rsidRPr="00300C45">
        <w:rPr>
          <w:rFonts w:eastAsia="SimSun"/>
          <w:kern w:val="2"/>
          <w:lang w:val="en-US" w:eastAsia="zh-CN"/>
          <w:rPrChange w:id="1401" w:author="Toy, Mehmet" w:date="2020-04-19T15:55:00Z">
            <w:rPr>
              <w:rFonts w:ascii="Calibri" w:eastAsia="SimSun" w:hAnsi="Calibri"/>
              <w:kern w:val="2"/>
              <w:sz w:val="21"/>
              <w:szCs w:val="22"/>
              <w:lang w:val="en-US" w:eastAsia="zh-CN"/>
            </w:rPr>
          </w:rPrChange>
        </w:rPr>
        <w:t xml:space="preserve"> In the path-discovery process, the path-segment construction beacons are extended by </w:t>
      </w:r>
      <w:proofErr w:type="spellStart"/>
      <w:r w:rsidRPr="00300C45">
        <w:rPr>
          <w:rFonts w:eastAsia="SimSun"/>
          <w:kern w:val="2"/>
          <w:lang w:val="en-US" w:eastAsia="zh-CN"/>
          <w:rPrChange w:id="1402"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403" w:author="Toy, Mehmet" w:date="2020-04-19T15:55:00Z">
            <w:rPr>
              <w:rFonts w:ascii="Calibri" w:eastAsia="SimSun" w:hAnsi="Calibri"/>
              <w:kern w:val="2"/>
              <w:sz w:val="21"/>
              <w:szCs w:val="22"/>
              <w:lang w:val="en-US" w:eastAsia="zh-CN"/>
            </w:rPr>
          </w:rPrChange>
        </w:rPr>
        <w:t xml:space="preserve"> with path information, which needs to be protected with a signature in order to be universally verifiable. In order to obtain algorithm agility for the signature algorithm, we envision that an AS can protect its added information by multiple signatures using different algorithms, while always explicitly naming the used signing algorithm. A consumer of created path segments can thus always check whether a trusted signature algorithm was used in the creation of the path segment. Algorithm diversity may also give rise to varying security properties across path segments in a transparent manner, enabling end-hosts to take account of the desired security level in their path selection.</w:t>
      </w:r>
    </w:p>
    <w:p w14:paraId="200C25D4" w14:textId="77777777" w:rsidR="001970BF" w:rsidRPr="00300C45" w:rsidRDefault="001970BF" w:rsidP="001970BF">
      <w:pPr>
        <w:widowControl w:val="0"/>
        <w:spacing w:before="0" w:afterLines="50" w:after="120"/>
        <w:ind w:left="720"/>
        <w:jc w:val="both"/>
        <w:rPr>
          <w:rFonts w:eastAsia="SimSun"/>
          <w:i/>
          <w:iCs/>
          <w:kern w:val="2"/>
          <w:lang w:val="en-US" w:eastAsia="zh-CN"/>
          <w:rPrChange w:id="1404" w:author="Toy, Mehmet" w:date="2020-04-19T15:55:00Z">
            <w:rPr>
              <w:rFonts w:ascii="Calibri" w:eastAsia="SimSun" w:hAnsi="Calibri"/>
              <w:i/>
              <w:iCs/>
              <w:kern w:val="2"/>
              <w:sz w:val="21"/>
              <w:szCs w:val="22"/>
              <w:lang w:val="en-US" w:eastAsia="zh-CN"/>
            </w:rPr>
          </w:rPrChange>
        </w:rPr>
      </w:pPr>
    </w:p>
    <w:p w14:paraId="0D140777" w14:textId="77777777" w:rsidR="001970BF" w:rsidRPr="00300C45" w:rsidRDefault="001970BF" w:rsidP="009C4E22">
      <w:pPr>
        <w:widowControl w:val="0"/>
        <w:numPr>
          <w:ilvl w:val="2"/>
          <w:numId w:val="67"/>
        </w:numPr>
        <w:spacing w:before="0" w:afterLines="50" w:after="120"/>
        <w:ind w:left="922" w:hanging="562"/>
        <w:jc w:val="both"/>
        <w:rPr>
          <w:rFonts w:eastAsia="SimSun"/>
          <w:b/>
          <w:bCs/>
          <w:kern w:val="2"/>
          <w:lang w:val="en-US" w:eastAsia="zh-CN"/>
          <w:rPrChange w:id="1405" w:author="Toy, Mehmet" w:date="2020-04-19T15:55:00Z">
            <w:rPr>
              <w:rFonts w:ascii="Calibri" w:eastAsia="SimSun" w:hAnsi="Calibri"/>
              <w:b/>
              <w:bCs/>
              <w:kern w:val="2"/>
              <w:sz w:val="21"/>
              <w:szCs w:val="22"/>
              <w:lang w:val="en-US" w:eastAsia="zh-CN"/>
            </w:rPr>
          </w:rPrChange>
        </w:rPr>
      </w:pPr>
      <w:r w:rsidRPr="00300C45">
        <w:rPr>
          <w:rFonts w:eastAsia="SimSun"/>
          <w:b/>
          <w:bCs/>
          <w:kern w:val="2"/>
          <w:lang w:val="en-US" w:eastAsia="zh-CN"/>
          <w:rPrChange w:id="1406" w:author="Toy, Mehmet" w:date="2020-04-19T15:55:00Z">
            <w:rPr>
              <w:rFonts w:ascii="Calibri" w:eastAsia="SimSun" w:hAnsi="Calibri"/>
              <w:b/>
              <w:bCs/>
              <w:kern w:val="2"/>
              <w:sz w:val="21"/>
              <w:szCs w:val="22"/>
              <w:lang w:val="en-US" w:eastAsia="zh-CN"/>
            </w:rPr>
          </w:rPrChange>
        </w:rPr>
        <w:t>Class of security level</w:t>
      </w:r>
    </w:p>
    <w:p w14:paraId="546F24B7" w14:textId="77777777" w:rsidR="001970BF" w:rsidRPr="00300C45" w:rsidRDefault="001970BF" w:rsidP="001970BF">
      <w:pPr>
        <w:widowControl w:val="0"/>
        <w:spacing w:before="0" w:afterLines="50" w:after="120"/>
        <w:jc w:val="both"/>
        <w:rPr>
          <w:rFonts w:eastAsia="SimSun"/>
          <w:kern w:val="2"/>
          <w:lang w:val="en-US" w:eastAsia="zh-CN"/>
          <w:rPrChange w:id="1407"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408" w:author="Toy, Mehmet" w:date="2020-04-19T15:55:00Z">
            <w:rPr>
              <w:rFonts w:ascii="Calibri" w:eastAsia="SimSun" w:hAnsi="Calibri"/>
              <w:kern w:val="2"/>
              <w:sz w:val="21"/>
              <w:szCs w:val="22"/>
              <w:lang w:val="en-US" w:eastAsia="zh-CN"/>
            </w:rPr>
          </w:rPrChange>
        </w:rPr>
        <w:t>Although security is desirable for almost any use case in an inter-domain network, security often comes at the price of additional processing, latency or complexity, reducing the efficiency of communication. For some use cases, it may thus be desirable to trade security for efficiency. An end-host should thus be able to employ security functions depending on the desired security properties. The proposed security architecture for Network 2030 allows an end-host to adapt its guarantees to its demand for security in manifold ways:</w:t>
      </w:r>
    </w:p>
    <w:p w14:paraId="46E05B12" w14:textId="77777777" w:rsidR="001970BF" w:rsidRPr="00300C45" w:rsidRDefault="001970BF" w:rsidP="009C4E22">
      <w:pPr>
        <w:widowControl w:val="0"/>
        <w:numPr>
          <w:ilvl w:val="0"/>
          <w:numId w:val="48"/>
        </w:numPr>
        <w:spacing w:before="0" w:afterLines="50" w:after="120"/>
        <w:jc w:val="both"/>
        <w:rPr>
          <w:rFonts w:eastAsia="SimSun"/>
          <w:kern w:val="2"/>
          <w:lang w:val="en-US" w:eastAsia="zh-CN"/>
          <w:rPrChange w:id="1409"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410" w:author="Toy, Mehmet" w:date="2020-04-19T15:55:00Z">
            <w:rPr>
              <w:rFonts w:ascii="Calibri" w:eastAsia="SimSun" w:hAnsi="Calibri"/>
              <w:b/>
              <w:bCs/>
              <w:kern w:val="2"/>
              <w:sz w:val="21"/>
              <w:szCs w:val="22"/>
              <w:lang w:val="en-US" w:eastAsia="zh-CN"/>
            </w:rPr>
          </w:rPrChange>
        </w:rPr>
        <w:t>Privacy and source authentication and with NAIS (cf. Section 10.3.2):</w:t>
      </w:r>
      <w:r w:rsidRPr="00300C45">
        <w:rPr>
          <w:rFonts w:eastAsia="SimSun"/>
          <w:kern w:val="2"/>
          <w:lang w:val="en-US" w:eastAsia="zh-CN"/>
          <w:rPrChange w:id="1411" w:author="Toy, Mehmet" w:date="2020-04-19T15:55:00Z">
            <w:rPr>
              <w:rFonts w:ascii="Calibri" w:eastAsia="SimSun" w:hAnsi="Calibri"/>
              <w:kern w:val="2"/>
              <w:sz w:val="21"/>
              <w:szCs w:val="22"/>
              <w:lang w:val="en-US" w:eastAsia="zh-CN"/>
            </w:rPr>
          </w:rPrChange>
        </w:rPr>
        <w:t xml:space="preserve"> In NAIS, achieving sender privacy requires address translation process by the AS. If an end-host is not interested in privacy, it must use its real IP instead of an </w:t>
      </w:r>
      <w:proofErr w:type="spellStart"/>
      <w:r w:rsidRPr="00300C45">
        <w:rPr>
          <w:rFonts w:eastAsia="SimSun"/>
          <w:kern w:val="2"/>
          <w:lang w:val="en-US" w:eastAsia="zh-CN"/>
          <w:rPrChange w:id="1412" w:author="Toy, Mehmet" w:date="2020-04-19T15:55:00Z">
            <w:rPr>
              <w:rFonts w:ascii="Calibri" w:eastAsia="SimSun" w:hAnsi="Calibri"/>
              <w:kern w:val="2"/>
              <w:sz w:val="21"/>
              <w:szCs w:val="22"/>
              <w:lang w:val="en-US" w:eastAsia="zh-CN"/>
            </w:rPr>
          </w:rPrChange>
        </w:rPr>
        <w:t>ELoc</w:t>
      </w:r>
      <w:proofErr w:type="spellEnd"/>
      <w:r w:rsidRPr="00300C45">
        <w:rPr>
          <w:rFonts w:eastAsia="SimSun"/>
          <w:kern w:val="2"/>
          <w:lang w:val="en-US" w:eastAsia="zh-CN"/>
          <w:rPrChange w:id="1413" w:author="Toy, Mehmet" w:date="2020-04-19T15:55:00Z">
            <w:rPr>
              <w:rFonts w:ascii="Calibri" w:eastAsia="SimSun" w:hAnsi="Calibri"/>
              <w:kern w:val="2"/>
              <w:sz w:val="21"/>
              <w:szCs w:val="22"/>
              <w:lang w:val="en-US" w:eastAsia="zh-CN"/>
            </w:rPr>
          </w:rPrChange>
        </w:rPr>
        <w:t xml:space="preserve"> as source IP and signal in the packet that no address translation is needed (alternatively, bypassing address translation could be the default option). Source authentication requires a MAC computation by the home-AS border router, which could be instructed to not perform this origin authentication. However, it depends on the ingress policy of the destination AS whether such non-authenticated traffic would be accepted.</w:t>
      </w:r>
    </w:p>
    <w:p w14:paraId="28128C2B" w14:textId="77777777" w:rsidR="001970BF" w:rsidRPr="00300C45" w:rsidRDefault="001970BF" w:rsidP="009C4E22">
      <w:pPr>
        <w:widowControl w:val="0"/>
        <w:numPr>
          <w:ilvl w:val="0"/>
          <w:numId w:val="48"/>
        </w:numPr>
        <w:spacing w:before="0" w:afterLines="50" w:after="120"/>
        <w:jc w:val="both"/>
        <w:rPr>
          <w:rFonts w:eastAsia="SimSun"/>
          <w:kern w:val="2"/>
          <w:lang w:val="en-US" w:eastAsia="zh-CN"/>
          <w:rPrChange w:id="1414"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415" w:author="Toy, Mehmet" w:date="2020-04-19T15:55:00Z">
            <w:rPr>
              <w:rFonts w:ascii="Calibri" w:eastAsia="SimSun" w:hAnsi="Calibri"/>
              <w:b/>
              <w:bCs/>
              <w:kern w:val="2"/>
              <w:sz w:val="21"/>
              <w:szCs w:val="22"/>
              <w:lang w:val="en-US" w:eastAsia="zh-CN"/>
            </w:rPr>
          </w:rPrChange>
        </w:rPr>
        <w:t>Bandwidth reservation for a QoS system (cf. Section 10.3.3):</w:t>
      </w:r>
      <w:r w:rsidRPr="00300C45">
        <w:rPr>
          <w:rFonts w:eastAsia="SimSun"/>
          <w:kern w:val="2"/>
          <w:lang w:val="en-US" w:eastAsia="zh-CN"/>
          <w:rPrChange w:id="1416" w:author="Toy, Mehmet" w:date="2020-04-19T15:55:00Z">
            <w:rPr>
              <w:rFonts w:ascii="Calibri" w:eastAsia="SimSun" w:hAnsi="Calibri"/>
              <w:kern w:val="2"/>
              <w:sz w:val="21"/>
              <w:szCs w:val="22"/>
              <w:lang w:val="en-US" w:eastAsia="zh-CN"/>
            </w:rPr>
          </w:rPrChange>
        </w:rPr>
        <w:t xml:space="preserve"> By design, bandwidth reservation is an on-demand service. An end-host can purchase a bandwidth reservation for critical communication or rely upon best-effort transmission for less critical communication. By adapting the reservation amount, an end-host can obtain the optimal degree of insurance against link overload.</w:t>
      </w:r>
    </w:p>
    <w:p w14:paraId="6A982429" w14:textId="77777777" w:rsidR="001970BF" w:rsidRPr="00300C45" w:rsidRDefault="001970BF" w:rsidP="009C4E22">
      <w:pPr>
        <w:widowControl w:val="0"/>
        <w:numPr>
          <w:ilvl w:val="0"/>
          <w:numId w:val="48"/>
        </w:numPr>
        <w:spacing w:before="0" w:afterLines="50" w:after="120"/>
        <w:jc w:val="both"/>
        <w:rPr>
          <w:rFonts w:eastAsia="SimSun"/>
          <w:kern w:val="2"/>
          <w:lang w:val="en-US" w:eastAsia="zh-CN"/>
          <w:rPrChange w:id="1417"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418" w:author="Toy, Mehmet" w:date="2020-04-19T15:55:00Z">
            <w:rPr>
              <w:rFonts w:ascii="Calibri" w:eastAsia="SimSun" w:hAnsi="Calibri"/>
              <w:b/>
              <w:bCs/>
              <w:kern w:val="2"/>
              <w:sz w:val="21"/>
              <w:szCs w:val="22"/>
              <w:lang w:val="en-US" w:eastAsia="zh-CN"/>
            </w:rPr>
          </w:rPrChange>
        </w:rPr>
        <w:t>Path awareness (cf. Section 10.3.4):</w:t>
      </w:r>
      <w:r w:rsidRPr="00300C45">
        <w:rPr>
          <w:rFonts w:eastAsia="SimSun"/>
          <w:kern w:val="2"/>
          <w:lang w:val="en-US" w:eastAsia="zh-CN"/>
          <w:rPrChange w:id="1419" w:author="Toy, Mehmet" w:date="2020-04-19T15:55:00Z">
            <w:rPr>
              <w:rFonts w:ascii="Calibri" w:eastAsia="SimSun" w:hAnsi="Calibri"/>
              <w:kern w:val="2"/>
              <w:sz w:val="21"/>
              <w:szCs w:val="22"/>
              <w:lang w:val="en-US" w:eastAsia="zh-CN"/>
            </w:rPr>
          </w:rPrChange>
        </w:rPr>
        <w:t xml:space="preserve"> Having path awareness allows an end-host to strike the optimal balance between security and performance in a multitude of ways. For example, an end-host can leverage path information to balance the degree of multipath transmissions with the overhead of managing multiple connections. Moreover, an end-host can choose paths </w:t>
      </w:r>
      <w:r w:rsidRPr="00300C45">
        <w:rPr>
          <w:rFonts w:eastAsia="SimSun"/>
          <w:kern w:val="2"/>
          <w:lang w:val="en-US" w:eastAsia="zh-CN"/>
          <w:rPrChange w:id="1420" w:author="Toy, Mehmet" w:date="2020-04-19T15:55:00Z">
            <w:rPr>
              <w:rFonts w:ascii="Calibri" w:eastAsia="SimSun" w:hAnsi="Calibri"/>
              <w:kern w:val="2"/>
              <w:sz w:val="21"/>
              <w:szCs w:val="22"/>
              <w:lang w:val="en-US" w:eastAsia="zh-CN"/>
            </w:rPr>
          </w:rPrChange>
        </w:rPr>
        <w:lastRenderedPageBreak/>
        <w:t xml:space="preserve">according to performance properties (bandwidth, latency, loss, etc.) or according to security properties (location, confidence in path-information authenticity, </w:t>
      </w:r>
      <w:proofErr w:type="spellStart"/>
      <w:r w:rsidRPr="00300C45">
        <w:rPr>
          <w:rFonts w:eastAsia="SimSun"/>
          <w:kern w:val="2"/>
          <w:lang w:val="en-US" w:eastAsia="zh-CN"/>
          <w:rPrChange w:id="1421" w:author="Toy, Mehmet" w:date="2020-04-19T15:55:00Z">
            <w:rPr>
              <w:rFonts w:ascii="Calibri" w:eastAsia="SimSun" w:hAnsi="Calibri"/>
              <w:kern w:val="2"/>
              <w:sz w:val="21"/>
              <w:szCs w:val="22"/>
              <w:lang w:val="en-US" w:eastAsia="zh-CN"/>
            </w:rPr>
          </w:rPrChange>
        </w:rPr>
        <w:t>disjointness</w:t>
      </w:r>
      <w:proofErr w:type="spellEnd"/>
      <w:r w:rsidRPr="00300C45">
        <w:rPr>
          <w:rFonts w:eastAsia="SimSun"/>
          <w:kern w:val="2"/>
          <w:lang w:val="en-US" w:eastAsia="zh-CN"/>
          <w:rPrChange w:id="1422" w:author="Toy, Mehmet" w:date="2020-04-19T15:55:00Z">
            <w:rPr>
              <w:rFonts w:ascii="Calibri" w:eastAsia="SimSun" w:hAnsi="Calibri"/>
              <w:kern w:val="2"/>
              <w:sz w:val="21"/>
              <w:szCs w:val="22"/>
              <w:lang w:val="en-US" w:eastAsia="zh-CN"/>
            </w:rPr>
          </w:rPrChange>
        </w:rPr>
        <w:t>, etc.).</w:t>
      </w:r>
    </w:p>
    <w:p w14:paraId="69B0313A" w14:textId="77777777" w:rsidR="001970BF" w:rsidRPr="00300C45" w:rsidRDefault="001970BF" w:rsidP="001970BF">
      <w:pPr>
        <w:widowControl w:val="0"/>
        <w:spacing w:before="0" w:afterLines="50" w:after="120"/>
        <w:ind w:left="360"/>
        <w:jc w:val="both"/>
        <w:rPr>
          <w:rFonts w:eastAsia="SimSun"/>
          <w:kern w:val="2"/>
          <w:lang w:val="en-US" w:eastAsia="zh-CN"/>
          <w:rPrChange w:id="1423" w:author="Toy, Mehmet" w:date="2020-04-19T15:55:00Z">
            <w:rPr>
              <w:rFonts w:ascii="Calibri" w:eastAsia="SimSun" w:hAnsi="Calibri"/>
              <w:kern w:val="2"/>
              <w:sz w:val="21"/>
              <w:szCs w:val="22"/>
              <w:lang w:val="en-US" w:eastAsia="zh-CN"/>
            </w:rPr>
          </w:rPrChange>
        </w:rPr>
      </w:pPr>
    </w:p>
    <w:p w14:paraId="275D7356" w14:textId="77777777" w:rsidR="001970BF" w:rsidRPr="00300C45" w:rsidRDefault="001970BF" w:rsidP="009C4E22">
      <w:pPr>
        <w:widowControl w:val="0"/>
        <w:numPr>
          <w:ilvl w:val="1"/>
          <w:numId w:val="67"/>
        </w:numPr>
        <w:spacing w:before="0" w:afterLines="50" w:after="120"/>
        <w:jc w:val="both"/>
        <w:rPr>
          <w:rFonts w:eastAsia="SimSun"/>
          <w:b/>
          <w:bCs/>
          <w:kern w:val="2"/>
          <w:lang w:val="en-US" w:eastAsia="zh-CN"/>
          <w:rPrChange w:id="1424" w:author="Toy, Mehmet" w:date="2020-04-19T15:55:00Z">
            <w:rPr>
              <w:rFonts w:ascii="Calibri" w:eastAsia="SimSun" w:hAnsi="Calibri"/>
              <w:b/>
              <w:bCs/>
              <w:kern w:val="2"/>
              <w:sz w:val="21"/>
              <w:szCs w:val="22"/>
              <w:lang w:val="en-US" w:eastAsia="zh-CN"/>
            </w:rPr>
          </w:rPrChange>
        </w:rPr>
      </w:pPr>
      <w:r w:rsidRPr="00300C45">
        <w:rPr>
          <w:rFonts w:eastAsia="SimSun"/>
          <w:b/>
          <w:bCs/>
          <w:kern w:val="2"/>
          <w:lang w:val="en-US" w:eastAsia="zh-CN"/>
          <w:rPrChange w:id="1425" w:author="Toy, Mehmet" w:date="2020-04-19T15:55:00Z">
            <w:rPr>
              <w:rFonts w:ascii="Calibri" w:eastAsia="SimSun" w:hAnsi="Calibri"/>
              <w:b/>
              <w:bCs/>
              <w:kern w:val="2"/>
              <w:sz w:val="21"/>
              <w:szCs w:val="22"/>
              <w:lang w:val="en-US" w:eastAsia="zh-CN"/>
            </w:rPr>
          </w:rPrChange>
        </w:rPr>
        <w:t>New roles and features</w:t>
      </w:r>
    </w:p>
    <w:p w14:paraId="471E67FC" w14:textId="77777777" w:rsidR="001970BF" w:rsidRPr="00300C45" w:rsidRDefault="001970BF" w:rsidP="001970BF">
      <w:pPr>
        <w:widowControl w:val="0"/>
        <w:spacing w:before="0" w:afterLines="50" w:after="120"/>
        <w:jc w:val="both"/>
        <w:rPr>
          <w:rFonts w:eastAsia="SimSun"/>
          <w:kern w:val="2"/>
          <w:lang w:val="en-US" w:eastAsia="zh-CN"/>
          <w:rPrChange w:id="1426"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427" w:author="Toy, Mehmet" w:date="2020-04-19T15:55:00Z">
            <w:rPr>
              <w:rFonts w:ascii="Calibri" w:eastAsia="SimSun" w:hAnsi="Calibri"/>
              <w:kern w:val="2"/>
              <w:sz w:val="21"/>
              <w:szCs w:val="22"/>
              <w:lang w:val="en-US" w:eastAsia="zh-CN"/>
            </w:rPr>
          </w:rPrChange>
        </w:rPr>
        <w:t xml:space="preserve">In this section, we aim at listing the new devices, services, and processes that are needed in the security architecture proposed in Section </w:t>
      </w:r>
      <w:r w:rsidRPr="00300C45">
        <w:rPr>
          <w:rFonts w:eastAsia="SimSun"/>
          <w:kern w:val="2"/>
          <w:lang w:val="en-US" w:eastAsia="zh-CN"/>
          <w:rPrChange w:id="1428"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1429" w:author="Toy, Mehmet" w:date="2020-04-19T15:55:00Z">
            <w:rPr>
              <w:rFonts w:ascii="Calibri" w:eastAsia="SimSun" w:hAnsi="Calibri"/>
              <w:kern w:val="2"/>
              <w:sz w:val="21"/>
              <w:szCs w:val="22"/>
              <w:lang w:val="en-US" w:eastAsia="zh-CN"/>
            </w:rPr>
          </w:rPrChange>
        </w:rPr>
        <w:instrText xml:space="preserve"> REF _Ref33599762 \r \h  \* MERGEFORMAT </w:instrText>
      </w:r>
      <w:r w:rsidRPr="00300C45">
        <w:rPr>
          <w:rFonts w:eastAsia="SimSun"/>
          <w:kern w:val="2"/>
          <w:lang w:val="en-US" w:eastAsia="zh-CN"/>
          <w:rPrChange w:id="1430" w:author="Toy, Mehmet" w:date="2020-04-19T15:55:00Z">
            <w:rPr>
              <w:rFonts w:eastAsia="SimSun"/>
              <w:kern w:val="2"/>
              <w:lang w:val="en-US" w:eastAsia="zh-CN"/>
            </w:rPr>
          </w:rPrChange>
        </w:rPr>
      </w:r>
      <w:r w:rsidRPr="00300C45">
        <w:rPr>
          <w:rFonts w:eastAsia="SimSun"/>
          <w:kern w:val="2"/>
          <w:lang w:val="en-US" w:eastAsia="zh-CN"/>
          <w:rPrChange w:id="1431"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1432" w:author="Toy, Mehmet" w:date="2020-04-19T15:55:00Z">
            <w:rPr>
              <w:rFonts w:ascii="Calibri" w:eastAsia="SimSun" w:hAnsi="Calibri"/>
              <w:kern w:val="2"/>
              <w:sz w:val="21"/>
              <w:szCs w:val="22"/>
              <w:lang w:val="en-US" w:eastAsia="zh-CN"/>
            </w:rPr>
          </w:rPrChange>
        </w:rPr>
        <w:t>10.3</w:t>
      </w:r>
      <w:r w:rsidRPr="00300C45">
        <w:rPr>
          <w:rFonts w:eastAsia="SimSun"/>
          <w:kern w:val="2"/>
          <w:lang w:val="en-US" w:eastAsia="zh-CN"/>
          <w:rPrChange w:id="1433"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1434" w:author="Toy, Mehmet" w:date="2020-04-19T15:55:00Z">
            <w:rPr>
              <w:rFonts w:ascii="Calibri" w:eastAsia="SimSun" w:hAnsi="Calibri"/>
              <w:kern w:val="2"/>
              <w:sz w:val="21"/>
              <w:szCs w:val="22"/>
              <w:lang w:val="en-US" w:eastAsia="zh-CN"/>
            </w:rPr>
          </w:rPrChange>
        </w:rPr>
        <w:t xml:space="preserve">.  </w:t>
      </w:r>
      <w:r w:rsidRPr="00300C45">
        <w:rPr>
          <w:rFonts w:eastAsia="SimSun"/>
          <w:kern w:val="2"/>
          <w:lang w:val="en-US" w:eastAsia="zh-CN"/>
          <w:rPrChange w:id="1435" w:author="Toy, Mehmet" w:date="2020-04-19T15:55:00Z">
            <w:rPr>
              <w:rFonts w:ascii="Calibri" w:eastAsia="SimSun" w:hAnsi="Calibri"/>
              <w:kern w:val="2"/>
              <w:sz w:val="21"/>
              <w:szCs w:val="22"/>
              <w:lang w:val="en-US" w:eastAsia="zh-CN"/>
            </w:rPr>
          </w:rPrChange>
        </w:rPr>
        <w:tab/>
      </w:r>
      <w:r w:rsidRPr="00300C45" w:rsidDel="004F7CB2">
        <w:rPr>
          <w:rFonts w:eastAsia="SimSun"/>
          <w:kern w:val="2"/>
          <w:lang w:val="en-US" w:eastAsia="zh-CN"/>
          <w:rPrChange w:id="1436" w:author="Toy, Mehmet" w:date="2020-04-19T15:55:00Z">
            <w:rPr>
              <w:rFonts w:ascii="Calibri" w:eastAsia="SimSun" w:hAnsi="Calibri"/>
              <w:kern w:val="2"/>
              <w:sz w:val="21"/>
              <w:szCs w:val="22"/>
              <w:lang w:val="en-US" w:eastAsia="zh-CN"/>
            </w:rPr>
          </w:rPrChange>
        </w:rPr>
        <w:t xml:space="preserve"> </w:t>
      </w:r>
    </w:p>
    <w:p w14:paraId="7487FBCC" w14:textId="77777777" w:rsidR="001970BF" w:rsidRPr="00300C45" w:rsidRDefault="001970BF" w:rsidP="009C4E22">
      <w:pPr>
        <w:widowControl w:val="0"/>
        <w:numPr>
          <w:ilvl w:val="2"/>
          <w:numId w:val="67"/>
        </w:numPr>
        <w:spacing w:before="0" w:afterLines="50" w:after="120"/>
        <w:ind w:left="922" w:hanging="562"/>
        <w:jc w:val="both"/>
        <w:rPr>
          <w:rFonts w:eastAsia="SimSun"/>
          <w:b/>
          <w:bCs/>
          <w:kern w:val="2"/>
          <w:lang w:val="en-US" w:eastAsia="zh-CN"/>
          <w:rPrChange w:id="1437" w:author="Toy, Mehmet" w:date="2020-04-19T15:55:00Z">
            <w:rPr>
              <w:rFonts w:ascii="Calibri" w:eastAsia="SimSun" w:hAnsi="Calibri"/>
              <w:b/>
              <w:bCs/>
              <w:kern w:val="2"/>
              <w:sz w:val="21"/>
              <w:szCs w:val="22"/>
              <w:lang w:val="en-US" w:eastAsia="zh-CN"/>
            </w:rPr>
          </w:rPrChange>
        </w:rPr>
      </w:pPr>
      <w:r w:rsidRPr="00300C45">
        <w:rPr>
          <w:rFonts w:eastAsia="SimSun"/>
          <w:b/>
          <w:bCs/>
          <w:kern w:val="2"/>
          <w:lang w:val="en-US" w:eastAsia="zh-CN"/>
          <w:rPrChange w:id="1438" w:author="Toy, Mehmet" w:date="2020-04-19T15:55:00Z">
            <w:rPr>
              <w:rFonts w:ascii="Calibri" w:eastAsia="SimSun" w:hAnsi="Calibri"/>
              <w:b/>
              <w:bCs/>
              <w:kern w:val="2"/>
              <w:sz w:val="21"/>
              <w:szCs w:val="22"/>
              <w:lang w:val="en-US" w:eastAsia="zh-CN"/>
            </w:rPr>
          </w:rPrChange>
        </w:rPr>
        <w:t>NAIS for source authentication and privacy</w:t>
      </w:r>
    </w:p>
    <w:p w14:paraId="1FD3A55E" w14:textId="77777777" w:rsidR="001970BF" w:rsidRPr="00300C45" w:rsidRDefault="001970BF" w:rsidP="001970BF">
      <w:pPr>
        <w:widowControl w:val="0"/>
        <w:spacing w:before="0" w:afterLines="50" w:after="120"/>
        <w:jc w:val="both"/>
        <w:rPr>
          <w:rFonts w:eastAsia="SimSun"/>
          <w:kern w:val="2"/>
          <w:lang w:val="en-US" w:eastAsia="zh-CN"/>
          <w:rPrChange w:id="1439"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440" w:author="Toy, Mehmet" w:date="2020-04-19T15:55:00Z">
            <w:rPr>
              <w:rFonts w:ascii="Calibri" w:eastAsia="SimSun" w:hAnsi="Calibri"/>
              <w:kern w:val="2"/>
              <w:sz w:val="21"/>
              <w:szCs w:val="22"/>
              <w:lang w:val="en-US" w:eastAsia="zh-CN"/>
            </w:rPr>
          </w:rPrChange>
        </w:rPr>
        <w:t xml:space="preserve">In Section </w:t>
      </w:r>
      <w:r w:rsidRPr="00300C45">
        <w:rPr>
          <w:rFonts w:eastAsia="SimSun"/>
          <w:kern w:val="2"/>
          <w:lang w:val="en-US" w:eastAsia="zh-CN"/>
          <w:rPrChange w:id="1441"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1442" w:author="Toy, Mehmet" w:date="2020-04-19T15:55:00Z">
            <w:rPr>
              <w:rFonts w:ascii="Calibri" w:eastAsia="SimSun" w:hAnsi="Calibri"/>
              <w:kern w:val="2"/>
              <w:sz w:val="21"/>
              <w:szCs w:val="22"/>
              <w:lang w:val="en-US" w:eastAsia="zh-CN"/>
            </w:rPr>
          </w:rPrChange>
        </w:rPr>
        <w:instrText xml:space="preserve"> REF _Ref33627043 \r \h  \* MERGEFORMAT </w:instrText>
      </w:r>
      <w:r w:rsidRPr="00300C45">
        <w:rPr>
          <w:rFonts w:eastAsia="SimSun"/>
          <w:kern w:val="2"/>
          <w:lang w:val="en-US" w:eastAsia="zh-CN"/>
          <w:rPrChange w:id="1443" w:author="Toy, Mehmet" w:date="2020-04-19T15:55:00Z">
            <w:rPr>
              <w:rFonts w:eastAsia="SimSun"/>
              <w:kern w:val="2"/>
              <w:lang w:val="en-US" w:eastAsia="zh-CN"/>
            </w:rPr>
          </w:rPrChange>
        </w:rPr>
      </w:r>
      <w:r w:rsidRPr="00300C45">
        <w:rPr>
          <w:rFonts w:eastAsia="SimSun"/>
          <w:kern w:val="2"/>
          <w:lang w:val="en-US" w:eastAsia="zh-CN"/>
          <w:rPrChange w:id="1444"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1445" w:author="Toy, Mehmet" w:date="2020-04-19T15:55:00Z">
            <w:rPr>
              <w:rFonts w:ascii="Calibri" w:eastAsia="SimSun" w:hAnsi="Calibri"/>
              <w:kern w:val="2"/>
              <w:sz w:val="21"/>
              <w:szCs w:val="22"/>
              <w:lang w:val="en-US" w:eastAsia="zh-CN"/>
            </w:rPr>
          </w:rPrChange>
        </w:rPr>
        <w:t>10.3.2</w:t>
      </w:r>
      <w:r w:rsidRPr="00300C45">
        <w:rPr>
          <w:rFonts w:eastAsia="SimSun"/>
          <w:kern w:val="2"/>
          <w:lang w:val="en-US" w:eastAsia="zh-CN"/>
          <w:rPrChange w:id="1446"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1447" w:author="Toy, Mehmet" w:date="2020-04-19T15:55:00Z">
            <w:rPr>
              <w:rFonts w:ascii="Calibri" w:eastAsia="SimSun" w:hAnsi="Calibri"/>
              <w:kern w:val="2"/>
              <w:sz w:val="21"/>
              <w:szCs w:val="22"/>
              <w:lang w:val="en-US" w:eastAsia="zh-CN"/>
            </w:rPr>
          </w:rPrChange>
        </w:rPr>
        <w:t xml:space="preserve">, we presented NAIS, a network architecture that enables source authentication in an inter-domain context while preserving sender and receiver privacy. In summary, domain operators act as privacy brokers for their internal nodes, forwarding packets with a pseudonymous address as source IP but certifying that the packet originated from within it. Internally, the AS takes precautions against spoofing. Given a misbehaving flow, the destination domain can direct a so-called shut-off request to the auditing agent of the source domain such that the malicious traffic is stopped early. Figure </w:t>
      </w:r>
      <w:r w:rsidRPr="00300C45">
        <w:rPr>
          <w:rFonts w:eastAsia="SimSun"/>
          <w:kern w:val="2"/>
          <w:lang w:val="en-US" w:eastAsia="zh-CN"/>
          <w:rPrChange w:id="1448"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1449" w:author="Toy, Mehmet" w:date="2020-04-19T15:55:00Z">
            <w:rPr>
              <w:rFonts w:ascii="Calibri" w:eastAsia="SimSun" w:hAnsi="Calibri"/>
              <w:kern w:val="2"/>
              <w:sz w:val="21"/>
              <w:szCs w:val="22"/>
              <w:lang w:val="en-US" w:eastAsia="zh-CN"/>
            </w:rPr>
          </w:rPrChange>
        </w:rPr>
        <w:instrText xml:space="preserve"> REF NAISArchitectureFigure \h  \* MERGEFORMAT </w:instrText>
      </w:r>
      <w:r w:rsidRPr="00300C45">
        <w:rPr>
          <w:rFonts w:eastAsia="SimSun"/>
          <w:kern w:val="2"/>
          <w:lang w:val="en-US" w:eastAsia="zh-CN"/>
          <w:rPrChange w:id="1450" w:author="Toy, Mehmet" w:date="2020-04-19T15:55:00Z">
            <w:rPr>
              <w:rFonts w:eastAsia="SimSun"/>
              <w:kern w:val="2"/>
              <w:lang w:val="en-US" w:eastAsia="zh-CN"/>
            </w:rPr>
          </w:rPrChange>
        </w:rPr>
      </w:r>
      <w:r w:rsidRPr="00300C45">
        <w:rPr>
          <w:rFonts w:eastAsia="SimSun"/>
          <w:kern w:val="2"/>
          <w:lang w:val="en-US" w:eastAsia="zh-CN"/>
          <w:rPrChange w:id="1451" w:author="Toy, Mehmet" w:date="2020-04-19T15:55:00Z">
            <w:rPr>
              <w:rFonts w:ascii="Calibri" w:eastAsia="SimSun" w:hAnsi="Calibri"/>
              <w:kern w:val="2"/>
              <w:sz w:val="21"/>
              <w:szCs w:val="22"/>
              <w:lang w:val="en-US" w:eastAsia="zh-CN"/>
            </w:rPr>
          </w:rPrChange>
        </w:rPr>
        <w:fldChar w:fldCharType="separate"/>
      </w:r>
      <w:r w:rsidRPr="00300C45">
        <w:rPr>
          <w:rFonts w:eastAsia="SimSun"/>
          <w:noProof/>
          <w:kern w:val="2"/>
          <w:lang w:val="en-US" w:eastAsia="zh-CN"/>
          <w:rPrChange w:id="1452" w:author="Toy, Mehmet" w:date="2020-04-19T15:55:00Z">
            <w:rPr>
              <w:rFonts w:ascii="Calibri" w:eastAsia="SimSun" w:hAnsi="Calibri"/>
              <w:noProof/>
              <w:kern w:val="2"/>
              <w:sz w:val="21"/>
              <w:szCs w:val="22"/>
              <w:lang w:val="en-US" w:eastAsia="zh-CN"/>
            </w:rPr>
          </w:rPrChange>
        </w:rPr>
        <w:t>6</w:t>
      </w:r>
      <w:r w:rsidRPr="00300C45">
        <w:rPr>
          <w:rFonts w:eastAsia="SimSun"/>
          <w:kern w:val="2"/>
          <w:lang w:val="en-US" w:eastAsia="zh-CN"/>
          <w:rPrChange w:id="1453"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1454" w:author="Toy, Mehmet" w:date="2020-04-19T15:55:00Z">
            <w:rPr>
              <w:rFonts w:ascii="Calibri" w:eastAsia="SimSun" w:hAnsi="Calibri"/>
              <w:kern w:val="2"/>
              <w:sz w:val="21"/>
              <w:szCs w:val="22"/>
              <w:lang w:val="en-US" w:eastAsia="zh-CN"/>
            </w:rPr>
          </w:rPrChange>
        </w:rPr>
        <w:t xml:space="preserve"> presents the NAIS architecture in detail, with all the new devices and services needed:</w:t>
      </w:r>
    </w:p>
    <w:p w14:paraId="157BBC20" w14:textId="77777777" w:rsidR="001970BF" w:rsidRPr="00300C45" w:rsidRDefault="001970BF" w:rsidP="001970BF">
      <w:pPr>
        <w:widowControl w:val="0"/>
        <w:spacing w:before="0" w:afterLines="50" w:after="120"/>
        <w:jc w:val="both"/>
        <w:rPr>
          <w:rFonts w:eastAsia="SimSun"/>
          <w:kern w:val="2"/>
          <w:lang w:val="en-US" w:eastAsia="zh-CN"/>
          <w:rPrChange w:id="1455" w:author="Toy, Mehmet" w:date="2020-04-19T15:55:00Z">
            <w:rPr>
              <w:rFonts w:ascii="Calibri" w:eastAsia="SimSun" w:hAnsi="Calibri"/>
              <w:kern w:val="2"/>
              <w:sz w:val="21"/>
              <w:szCs w:val="22"/>
              <w:lang w:val="en-US" w:eastAsia="zh-CN"/>
            </w:rPr>
          </w:rPrChange>
        </w:rPr>
      </w:pPr>
    </w:p>
    <w:p w14:paraId="46ECDB36" w14:textId="5FDF6BC9" w:rsidR="001970BF" w:rsidRPr="00300C45" w:rsidRDefault="001970BF" w:rsidP="001970BF">
      <w:pPr>
        <w:keepNext/>
        <w:widowControl w:val="0"/>
        <w:spacing w:before="0" w:after="50"/>
        <w:jc w:val="center"/>
        <w:rPr>
          <w:rFonts w:eastAsia="SimSun"/>
          <w:kern w:val="2"/>
          <w:lang w:val="en-US" w:eastAsia="zh-CN"/>
          <w:rPrChange w:id="1456" w:author="Toy, Mehmet" w:date="2020-04-19T15:55:00Z">
            <w:rPr>
              <w:rFonts w:ascii="Calibri" w:eastAsia="SimSun" w:hAnsi="Calibri"/>
              <w:kern w:val="2"/>
              <w:sz w:val="21"/>
              <w:szCs w:val="22"/>
              <w:lang w:val="en-US" w:eastAsia="zh-CN"/>
            </w:rPr>
          </w:rPrChange>
        </w:rPr>
      </w:pPr>
      <w:r w:rsidRPr="00300C45">
        <w:rPr>
          <w:rFonts w:eastAsia="SimSun"/>
          <w:noProof/>
          <w:kern w:val="2"/>
          <w:lang w:val="en-US" w:eastAsia="en-US"/>
          <w:rPrChange w:id="1457" w:author="Toy, Mehmet" w:date="2020-04-19T15:55:00Z">
            <w:rPr>
              <w:rFonts w:ascii="Calibri" w:eastAsia="SimSun" w:hAnsi="Calibri"/>
              <w:noProof/>
              <w:kern w:val="2"/>
              <w:sz w:val="21"/>
              <w:szCs w:val="22"/>
              <w:lang w:val="en-US" w:eastAsia="en-US"/>
            </w:rPr>
          </w:rPrChange>
        </w:rPr>
        <w:drawing>
          <wp:inline distT="0" distB="0" distL="0" distR="0" wp14:anchorId="08F80A2D" wp14:editId="2EAB1F5D">
            <wp:extent cx="5281728" cy="1904688"/>
            <wp:effectExtent l="0" t="0" r="0" b="63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6040" cy="1913455"/>
                    </a:xfrm>
                    <a:prstGeom prst="rect">
                      <a:avLst/>
                    </a:prstGeom>
                  </pic:spPr>
                </pic:pic>
              </a:graphicData>
            </a:graphic>
          </wp:inline>
        </w:drawing>
      </w:r>
    </w:p>
    <w:p w14:paraId="6D5EB99A" w14:textId="77777777" w:rsidR="00CE4F4D" w:rsidRPr="00300C45" w:rsidRDefault="00CE4F4D" w:rsidP="001970BF">
      <w:pPr>
        <w:widowControl w:val="0"/>
        <w:spacing w:before="0"/>
        <w:jc w:val="center"/>
        <w:rPr>
          <w:rFonts w:eastAsia="Times New Roman"/>
          <w:b/>
          <w:bCs/>
          <w:lang w:val="en-US" w:eastAsia="en-US"/>
        </w:rPr>
      </w:pPr>
    </w:p>
    <w:p w14:paraId="07A27A51" w14:textId="5047CBB5" w:rsidR="001970BF" w:rsidRPr="00300C45" w:rsidRDefault="00CE4F4D" w:rsidP="001970BF">
      <w:pPr>
        <w:widowControl w:val="0"/>
        <w:spacing w:before="0"/>
        <w:jc w:val="center"/>
        <w:rPr>
          <w:rFonts w:eastAsia="SimHei"/>
          <w:kern w:val="2"/>
          <w:lang w:val="en-US" w:eastAsia="zh-CN"/>
          <w:rPrChange w:id="1458" w:author="Toy, Mehmet" w:date="2020-04-19T15:55:00Z">
            <w:rPr>
              <w:rFonts w:ascii="Calibri Light" w:eastAsia="SimHei" w:hAnsi="Calibri Light"/>
              <w:kern w:val="2"/>
              <w:sz w:val="20"/>
              <w:szCs w:val="20"/>
              <w:lang w:val="en-US" w:eastAsia="zh-CN"/>
            </w:rPr>
          </w:rPrChange>
        </w:rPr>
      </w:pPr>
      <w:bookmarkStart w:id="1459" w:name="_Toc38208924"/>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Pr="004F4418">
        <w:rPr>
          <w:rFonts w:eastAsia="Times New Roman"/>
          <w:b/>
          <w:bCs/>
          <w:noProof/>
          <w:lang w:val="en-US" w:eastAsia="en-US"/>
        </w:rPr>
        <w:t>51</w:t>
      </w:r>
      <w:r w:rsidRPr="004F4418">
        <w:rPr>
          <w:rFonts w:eastAsia="Times New Roman"/>
          <w:b/>
          <w:bCs/>
          <w:lang w:val="en-US" w:eastAsia="en-US"/>
        </w:rPr>
        <w:fldChar w:fldCharType="end"/>
      </w:r>
      <w:proofErr w:type="gramStart"/>
      <w:r w:rsidRPr="004F4418">
        <w:rPr>
          <w:rFonts w:eastAsia="Times New Roman"/>
          <w:b/>
          <w:bCs/>
          <w:lang w:val="en-US" w:eastAsia="en-US"/>
        </w:rPr>
        <w:t>-</w:t>
      </w:r>
      <w:r w:rsidRPr="00436F8E">
        <w:rPr>
          <w:rFonts w:eastAsia="Times New Roman"/>
          <w:bCs/>
          <w:lang w:val="en-US" w:eastAsia="en-US"/>
        </w:rPr>
        <w:t xml:space="preserve"> </w:t>
      </w:r>
      <w:r w:rsidR="001970BF" w:rsidRPr="00300C45">
        <w:rPr>
          <w:rFonts w:eastAsia="SimHei"/>
          <w:kern w:val="2"/>
          <w:lang w:val="en-US" w:eastAsia="zh-CN"/>
          <w:rPrChange w:id="1460" w:author="Toy, Mehmet" w:date="2020-04-19T15:55:00Z">
            <w:rPr>
              <w:rFonts w:ascii="Calibri Light" w:eastAsia="SimHei" w:hAnsi="Calibri Light"/>
              <w:kern w:val="2"/>
              <w:sz w:val="20"/>
              <w:szCs w:val="20"/>
              <w:lang w:val="en-US" w:eastAsia="zh-CN"/>
            </w:rPr>
          </w:rPrChange>
        </w:rPr>
        <w:t xml:space="preserve"> Network</w:t>
      </w:r>
      <w:proofErr w:type="gramEnd"/>
      <w:r w:rsidR="001970BF" w:rsidRPr="00300C45">
        <w:rPr>
          <w:rFonts w:eastAsia="SimHei"/>
          <w:kern w:val="2"/>
          <w:lang w:val="en-US" w:eastAsia="zh-CN"/>
          <w:rPrChange w:id="1461" w:author="Toy, Mehmet" w:date="2020-04-19T15:55:00Z">
            <w:rPr>
              <w:rFonts w:ascii="Calibri Light" w:eastAsia="SimHei" w:hAnsi="Calibri Light"/>
              <w:kern w:val="2"/>
              <w:sz w:val="20"/>
              <w:szCs w:val="20"/>
              <w:lang w:val="en-US" w:eastAsia="zh-CN"/>
            </w:rPr>
          </w:rPrChange>
        </w:rPr>
        <w:t xml:space="preserve"> Architecture with Intrinsic Security</w:t>
      </w:r>
      <w:bookmarkEnd w:id="1459"/>
    </w:p>
    <w:p w14:paraId="66033F2E" w14:textId="77777777" w:rsidR="00CE4F4D" w:rsidRPr="00300C45" w:rsidRDefault="00CE4F4D" w:rsidP="001970BF">
      <w:pPr>
        <w:widowControl w:val="0"/>
        <w:spacing w:before="0"/>
        <w:jc w:val="center"/>
        <w:rPr>
          <w:rFonts w:eastAsia="Times New Roman"/>
          <w:kern w:val="2"/>
          <w:lang w:val="en-US" w:eastAsia="en-US"/>
          <w:rPrChange w:id="1462" w:author="Toy, Mehmet" w:date="2020-04-19T15:55:00Z">
            <w:rPr>
              <w:rFonts w:ascii="Calibri Light" w:eastAsia="Times New Roman" w:hAnsi="Calibri Light"/>
              <w:kern w:val="2"/>
              <w:sz w:val="20"/>
              <w:szCs w:val="20"/>
              <w:lang w:val="en-US" w:eastAsia="en-US"/>
            </w:rPr>
          </w:rPrChange>
        </w:rPr>
      </w:pPr>
    </w:p>
    <w:p w14:paraId="7F3B24C7" w14:textId="77777777" w:rsidR="001970BF" w:rsidRPr="00300C45" w:rsidRDefault="001970BF" w:rsidP="009C4E22">
      <w:pPr>
        <w:widowControl w:val="0"/>
        <w:numPr>
          <w:ilvl w:val="0"/>
          <w:numId w:val="45"/>
        </w:numPr>
        <w:overflowPunct w:val="0"/>
        <w:autoSpaceDE w:val="0"/>
        <w:autoSpaceDN w:val="0"/>
        <w:spacing w:before="0" w:after="50"/>
        <w:jc w:val="both"/>
        <w:textAlignment w:val="baseline"/>
        <w:rPr>
          <w:rFonts w:eastAsia="Times New Roman"/>
          <w:kern w:val="2"/>
          <w:lang w:val="en-US" w:eastAsia="en-US"/>
          <w:rPrChange w:id="1463" w:author="Toy, Mehmet" w:date="2020-04-19T15:55:00Z">
            <w:rPr>
              <w:rFonts w:ascii="Calibri" w:eastAsia="Times New Roman" w:hAnsi="Calibri"/>
              <w:kern w:val="2"/>
              <w:sz w:val="21"/>
              <w:szCs w:val="20"/>
              <w:lang w:val="en-US" w:eastAsia="en-US"/>
            </w:rPr>
          </w:rPrChange>
        </w:rPr>
      </w:pPr>
      <w:r w:rsidRPr="00300C45">
        <w:rPr>
          <w:rFonts w:eastAsia="Times New Roman"/>
          <w:kern w:val="2"/>
          <w:lang w:val="en-US" w:eastAsia="en-US"/>
          <w:rPrChange w:id="1464" w:author="Toy, Mehmet" w:date="2020-04-19T15:55:00Z">
            <w:rPr>
              <w:rFonts w:ascii="Calibri" w:eastAsia="Times New Roman" w:hAnsi="Calibri"/>
              <w:kern w:val="2"/>
              <w:sz w:val="21"/>
              <w:szCs w:val="20"/>
              <w:lang w:val="en-US" w:eastAsia="en-US"/>
            </w:rPr>
          </w:rPrChange>
        </w:rPr>
        <w:t xml:space="preserve">The </w:t>
      </w:r>
      <w:r w:rsidRPr="00300C45">
        <w:rPr>
          <w:rFonts w:eastAsia="Times New Roman"/>
          <w:b/>
          <w:bCs/>
          <w:kern w:val="2"/>
          <w:lang w:val="en-US" w:eastAsia="en-US"/>
          <w:rPrChange w:id="1465" w:author="Toy, Mehmet" w:date="2020-04-19T15:55:00Z">
            <w:rPr>
              <w:rFonts w:ascii="Calibri" w:eastAsia="Times New Roman" w:hAnsi="Calibri"/>
              <w:b/>
              <w:bCs/>
              <w:kern w:val="2"/>
              <w:sz w:val="21"/>
              <w:szCs w:val="20"/>
              <w:lang w:val="en-US" w:eastAsia="en-US"/>
            </w:rPr>
          </w:rPrChange>
        </w:rPr>
        <w:t>Identity Manager</w:t>
      </w:r>
      <w:r w:rsidRPr="00300C45">
        <w:rPr>
          <w:rFonts w:eastAsia="SimSun"/>
          <w:kern w:val="2"/>
          <w:lang w:val="en-US" w:eastAsia="zh-CN"/>
          <w:rPrChange w:id="1466" w:author="Toy, Mehmet" w:date="2020-04-19T15:55:00Z">
            <w:rPr>
              <w:rFonts w:ascii="Calibri" w:eastAsia="SimSun" w:hAnsi="Calibri"/>
              <w:kern w:val="2"/>
              <w:sz w:val="21"/>
              <w:szCs w:val="20"/>
              <w:lang w:val="en-US" w:eastAsia="zh-CN"/>
            </w:rPr>
          </w:rPrChange>
        </w:rPr>
        <w:t xml:space="preserve"> is responsible for managing the identities of hosts within a domain and distributing a permanent </w:t>
      </w:r>
      <w:r w:rsidRPr="00300C45">
        <w:rPr>
          <w:rFonts w:eastAsia="SimSun"/>
          <w:i/>
          <w:kern w:val="2"/>
          <w:lang w:val="en-US" w:eastAsia="zh-CN"/>
          <w:rPrChange w:id="1467" w:author="Toy, Mehmet" w:date="2020-04-19T15:55:00Z">
            <w:rPr>
              <w:rFonts w:ascii="Calibri" w:eastAsia="SimSun" w:hAnsi="Calibri"/>
              <w:i/>
              <w:kern w:val="2"/>
              <w:sz w:val="21"/>
              <w:szCs w:val="20"/>
              <w:lang w:val="en-US" w:eastAsia="zh-CN"/>
            </w:rPr>
          </w:rPrChange>
        </w:rPr>
        <w:t>Host Identifier</w:t>
      </w:r>
      <w:r w:rsidRPr="00300C45">
        <w:rPr>
          <w:rFonts w:eastAsia="SimSun"/>
          <w:kern w:val="2"/>
          <w:lang w:val="en-US" w:eastAsia="zh-CN"/>
          <w:rPrChange w:id="1468" w:author="Toy, Mehmet" w:date="2020-04-19T15:55:00Z">
            <w:rPr>
              <w:rFonts w:ascii="Calibri" w:eastAsia="SimSun" w:hAnsi="Calibri"/>
              <w:kern w:val="2"/>
              <w:sz w:val="21"/>
              <w:szCs w:val="20"/>
              <w:lang w:val="en-US" w:eastAsia="zh-CN"/>
            </w:rPr>
          </w:rPrChange>
        </w:rPr>
        <w:t xml:space="preserve"> </w:t>
      </w:r>
      <w:r w:rsidRPr="00300C45">
        <w:rPr>
          <w:rFonts w:eastAsia="SimSun"/>
          <w:i/>
          <w:kern w:val="2"/>
          <w:lang w:val="en-US" w:eastAsia="zh-CN"/>
          <w:rPrChange w:id="1469" w:author="Toy, Mehmet" w:date="2020-04-19T15:55:00Z">
            <w:rPr>
              <w:rFonts w:ascii="Calibri" w:eastAsia="SimSun" w:hAnsi="Calibri"/>
              <w:i/>
              <w:kern w:val="2"/>
              <w:sz w:val="21"/>
              <w:szCs w:val="20"/>
              <w:lang w:val="en-US" w:eastAsia="zh-CN"/>
            </w:rPr>
          </w:rPrChange>
        </w:rPr>
        <w:t>(HID)</w:t>
      </w:r>
      <w:r w:rsidRPr="00300C45">
        <w:rPr>
          <w:rFonts w:eastAsia="SimSun"/>
          <w:kern w:val="2"/>
          <w:lang w:val="en-US" w:eastAsia="zh-CN"/>
          <w:rPrChange w:id="1470" w:author="Toy, Mehmet" w:date="2020-04-19T15:55:00Z">
            <w:rPr>
              <w:rFonts w:ascii="Calibri" w:eastAsia="SimSun" w:hAnsi="Calibri"/>
              <w:kern w:val="2"/>
              <w:sz w:val="21"/>
              <w:szCs w:val="20"/>
              <w:lang w:val="en-US" w:eastAsia="zh-CN"/>
            </w:rPr>
          </w:rPrChange>
        </w:rPr>
        <w:t xml:space="preserve"> and an </w:t>
      </w:r>
      <w:r w:rsidRPr="00300C45">
        <w:rPr>
          <w:rFonts w:eastAsia="SimSun"/>
          <w:i/>
          <w:kern w:val="2"/>
          <w:lang w:val="en-US" w:eastAsia="zh-CN"/>
          <w:rPrChange w:id="1471" w:author="Toy, Mehmet" w:date="2020-04-19T15:55:00Z">
            <w:rPr>
              <w:rFonts w:ascii="Calibri" w:eastAsia="SimSun" w:hAnsi="Calibri"/>
              <w:i/>
              <w:kern w:val="2"/>
              <w:sz w:val="21"/>
              <w:szCs w:val="20"/>
              <w:lang w:val="en-US" w:eastAsia="zh-CN"/>
            </w:rPr>
          </w:rPrChange>
        </w:rPr>
        <w:t>anonymous ephemeral and encrypted identifier</w:t>
      </w:r>
      <w:r w:rsidRPr="00300C45">
        <w:rPr>
          <w:rFonts w:eastAsia="SimSun"/>
          <w:kern w:val="2"/>
          <w:lang w:val="en-US" w:eastAsia="zh-CN"/>
          <w:rPrChange w:id="1472" w:author="Toy, Mehmet" w:date="2020-04-19T15:55:00Z">
            <w:rPr>
              <w:rFonts w:ascii="Calibri" w:eastAsia="SimSun" w:hAnsi="Calibri"/>
              <w:kern w:val="2"/>
              <w:sz w:val="21"/>
              <w:szCs w:val="20"/>
              <w:lang w:val="en-US" w:eastAsia="zh-CN"/>
            </w:rPr>
          </w:rPrChange>
        </w:rPr>
        <w:t xml:space="preserve"> </w:t>
      </w:r>
      <w:r w:rsidRPr="00300C45">
        <w:rPr>
          <w:rFonts w:eastAsia="SimSun"/>
          <w:i/>
          <w:kern w:val="2"/>
          <w:lang w:val="en-US" w:eastAsia="zh-CN"/>
          <w:rPrChange w:id="1473" w:author="Toy, Mehmet" w:date="2020-04-19T15:55:00Z">
            <w:rPr>
              <w:rFonts w:ascii="Calibri" w:eastAsia="SimSun" w:hAnsi="Calibri"/>
              <w:i/>
              <w:kern w:val="2"/>
              <w:sz w:val="21"/>
              <w:szCs w:val="20"/>
              <w:lang w:val="en-US" w:eastAsia="zh-CN"/>
            </w:rPr>
          </w:rPrChange>
        </w:rPr>
        <w:t>(EID)</w:t>
      </w:r>
      <w:r w:rsidRPr="00300C45">
        <w:rPr>
          <w:rFonts w:eastAsia="SimSun"/>
          <w:kern w:val="2"/>
          <w:lang w:val="en-US" w:eastAsia="zh-CN"/>
          <w:rPrChange w:id="1474" w:author="Toy, Mehmet" w:date="2020-04-19T15:55:00Z">
            <w:rPr>
              <w:rFonts w:ascii="Calibri" w:eastAsia="SimSun" w:hAnsi="Calibri"/>
              <w:kern w:val="2"/>
              <w:sz w:val="21"/>
              <w:szCs w:val="20"/>
              <w:lang w:val="en-US" w:eastAsia="zh-CN"/>
            </w:rPr>
          </w:rPrChange>
        </w:rPr>
        <w:t xml:space="preserve"> and its credentials for each host.</w:t>
      </w:r>
    </w:p>
    <w:p w14:paraId="1AFEDEB5" w14:textId="77777777" w:rsidR="001970BF" w:rsidRPr="00300C45" w:rsidRDefault="001970BF" w:rsidP="009C4E22">
      <w:pPr>
        <w:widowControl w:val="0"/>
        <w:numPr>
          <w:ilvl w:val="0"/>
          <w:numId w:val="45"/>
        </w:numPr>
        <w:overflowPunct w:val="0"/>
        <w:autoSpaceDE w:val="0"/>
        <w:autoSpaceDN w:val="0"/>
        <w:spacing w:before="0" w:after="50"/>
        <w:jc w:val="both"/>
        <w:textAlignment w:val="baseline"/>
        <w:rPr>
          <w:rFonts w:eastAsia="Times New Roman"/>
          <w:kern w:val="2"/>
          <w:lang w:val="en-US" w:eastAsia="en-US"/>
          <w:rPrChange w:id="1475" w:author="Toy, Mehmet" w:date="2020-04-19T15:55:00Z">
            <w:rPr>
              <w:rFonts w:ascii="Calibri" w:eastAsia="Times New Roman" w:hAnsi="Calibri"/>
              <w:kern w:val="2"/>
              <w:sz w:val="21"/>
              <w:szCs w:val="20"/>
              <w:lang w:val="en-US" w:eastAsia="en-US"/>
            </w:rPr>
          </w:rPrChange>
        </w:rPr>
      </w:pPr>
      <w:r w:rsidRPr="00300C45">
        <w:rPr>
          <w:rFonts w:eastAsia="Times New Roman"/>
          <w:kern w:val="2"/>
          <w:lang w:val="en-US" w:eastAsia="zh-CN"/>
          <w:rPrChange w:id="1476" w:author="Toy, Mehmet" w:date="2020-04-19T15:55:00Z">
            <w:rPr>
              <w:rFonts w:ascii="Calibri" w:eastAsia="Times New Roman" w:hAnsi="Calibri"/>
              <w:kern w:val="2"/>
              <w:sz w:val="21"/>
              <w:szCs w:val="20"/>
              <w:lang w:val="en-US" w:eastAsia="zh-CN"/>
            </w:rPr>
          </w:rPrChange>
        </w:rPr>
        <w:t xml:space="preserve">The </w:t>
      </w:r>
      <w:r w:rsidRPr="00300C45">
        <w:rPr>
          <w:rFonts w:eastAsia="Times New Roman"/>
          <w:b/>
          <w:bCs/>
          <w:kern w:val="2"/>
          <w:lang w:val="en-US" w:eastAsia="zh-CN"/>
          <w:rPrChange w:id="1477" w:author="Toy, Mehmet" w:date="2020-04-19T15:55:00Z">
            <w:rPr>
              <w:rFonts w:ascii="Calibri" w:eastAsia="Times New Roman" w:hAnsi="Calibri"/>
              <w:b/>
              <w:bCs/>
              <w:kern w:val="2"/>
              <w:sz w:val="21"/>
              <w:szCs w:val="20"/>
              <w:lang w:val="en-US" w:eastAsia="zh-CN"/>
            </w:rPr>
          </w:rPrChange>
        </w:rPr>
        <w:t>ID Authenticator</w:t>
      </w:r>
      <w:r w:rsidRPr="00300C45">
        <w:rPr>
          <w:rFonts w:eastAsia="Times New Roman"/>
          <w:kern w:val="2"/>
          <w:lang w:val="en-US" w:eastAsia="zh-CN"/>
          <w:rPrChange w:id="1478" w:author="Toy, Mehmet" w:date="2020-04-19T15:55:00Z">
            <w:rPr>
              <w:rFonts w:ascii="Calibri" w:eastAsia="Times New Roman" w:hAnsi="Calibri"/>
              <w:kern w:val="2"/>
              <w:sz w:val="21"/>
              <w:szCs w:val="20"/>
              <w:lang w:val="en-US" w:eastAsia="zh-CN"/>
            </w:rPr>
          </w:rPrChange>
        </w:rPr>
        <w:t xml:space="preserve"> authenticates the EID owner, checking whether a certain host possesses the credentials for a certain EID. If yes, the host obtains an authentication tag that will allow it to obtain an </w:t>
      </w:r>
      <w:proofErr w:type="spellStart"/>
      <w:r w:rsidRPr="00300C45">
        <w:rPr>
          <w:rFonts w:eastAsia="Times New Roman"/>
          <w:kern w:val="2"/>
          <w:lang w:val="en-US" w:eastAsia="zh-CN"/>
          <w:rPrChange w:id="1479" w:author="Toy, Mehmet" w:date="2020-04-19T15:55:00Z">
            <w:rPr>
              <w:rFonts w:ascii="Calibri" w:eastAsia="Times New Roman" w:hAnsi="Calibri"/>
              <w:kern w:val="2"/>
              <w:sz w:val="21"/>
              <w:szCs w:val="20"/>
              <w:lang w:val="en-US" w:eastAsia="zh-CN"/>
            </w:rPr>
          </w:rPrChange>
        </w:rPr>
        <w:t>ELoc</w:t>
      </w:r>
      <w:proofErr w:type="spellEnd"/>
      <w:r w:rsidRPr="00300C45">
        <w:rPr>
          <w:rFonts w:eastAsia="Times New Roman"/>
          <w:kern w:val="2"/>
          <w:lang w:val="en-US" w:eastAsia="zh-CN"/>
          <w:rPrChange w:id="1480" w:author="Toy, Mehmet" w:date="2020-04-19T15:55:00Z">
            <w:rPr>
              <w:rFonts w:ascii="Calibri" w:eastAsia="Times New Roman" w:hAnsi="Calibri"/>
              <w:kern w:val="2"/>
              <w:sz w:val="21"/>
              <w:szCs w:val="20"/>
              <w:lang w:val="en-US" w:eastAsia="zh-CN"/>
            </w:rPr>
          </w:rPrChange>
        </w:rPr>
        <w:t xml:space="preserve"> from the Local DHCP server and pass the ID/Loc Verifier.</w:t>
      </w:r>
    </w:p>
    <w:p w14:paraId="3EB27555" w14:textId="77777777" w:rsidR="001970BF" w:rsidRPr="00300C45" w:rsidRDefault="001970BF" w:rsidP="009C4E22">
      <w:pPr>
        <w:widowControl w:val="0"/>
        <w:numPr>
          <w:ilvl w:val="0"/>
          <w:numId w:val="45"/>
        </w:numPr>
        <w:overflowPunct w:val="0"/>
        <w:autoSpaceDE w:val="0"/>
        <w:autoSpaceDN w:val="0"/>
        <w:spacing w:before="0" w:after="50"/>
        <w:jc w:val="both"/>
        <w:textAlignment w:val="baseline"/>
        <w:rPr>
          <w:rFonts w:eastAsia="Times New Roman"/>
          <w:kern w:val="2"/>
          <w:lang w:val="en-US" w:eastAsia="zh-CN"/>
          <w:rPrChange w:id="1481" w:author="Toy, Mehmet" w:date="2020-04-19T15:55:00Z">
            <w:rPr>
              <w:rFonts w:ascii="Calibri" w:eastAsia="Times New Roman" w:hAnsi="Calibri"/>
              <w:kern w:val="2"/>
              <w:sz w:val="21"/>
              <w:szCs w:val="20"/>
              <w:lang w:val="en-US" w:eastAsia="zh-CN"/>
            </w:rPr>
          </w:rPrChange>
        </w:rPr>
      </w:pPr>
      <w:r w:rsidRPr="00300C45">
        <w:rPr>
          <w:rFonts w:eastAsia="Times New Roman"/>
          <w:kern w:val="2"/>
          <w:lang w:val="en-US" w:eastAsia="zh-CN"/>
          <w:rPrChange w:id="1482" w:author="Toy, Mehmet" w:date="2020-04-19T15:55:00Z">
            <w:rPr>
              <w:rFonts w:ascii="Calibri" w:eastAsia="Times New Roman" w:hAnsi="Calibri"/>
              <w:kern w:val="2"/>
              <w:sz w:val="21"/>
              <w:szCs w:val="20"/>
              <w:lang w:val="en-US" w:eastAsia="zh-CN"/>
            </w:rPr>
          </w:rPrChange>
        </w:rPr>
        <w:t xml:space="preserve">The </w:t>
      </w:r>
      <w:r w:rsidRPr="00300C45">
        <w:rPr>
          <w:rFonts w:eastAsia="Times New Roman"/>
          <w:b/>
          <w:bCs/>
          <w:kern w:val="2"/>
          <w:lang w:val="en-US" w:eastAsia="zh-CN"/>
          <w:rPrChange w:id="1483" w:author="Toy, Mehmet" w:date="2020-04-19T15:55:00Z">
            <w:rPr>
              <w:rFonts w:ascii="Calibri" w:eastAsia="Times New Roman" w:hAnsi="Calibri"/>
              <w:b/>
              <w:bCs/>
              <w:kern w:val="2"/>
              <w:sz w:val="21"/>
              <w:szCs w:val="20"/>
              <w:lang w:val="en-US" w:eastAsia="zh-CN"/>
            </w:rPr>
          </w:rPrChange>
        </w:rPr>
        <w:t>ID</w:t>
      </w:r>
      <w:r w:rsidRPr="00300C45">
        <w:rPr>
          <w:rFonts w:eastAsia="SimSun"/>
          <w:b/>
          <w:bCs/>
          <w:kern w:val="2"/>
          <w:lang w:val="en-US" w:eastAsia="zh-CN"/>
          <w:rPrChange w:id="1484" w:author="Toy, Mehmet" w:date="2020-04-19T15:55:00Z">
            <w:rPr>
              <w:rFonts w:ascii="Calibri" w:eastAsia="SimSun" w:hAnsi="Calibri"/>
              <w:b/>
              <w:bCs/>
              <w:kern w:val="2"/>
              <w:sz w:val="21"/>
              <w:szCs w:val="20"/>
              <w:lang w:val="en-US" w:eastAsia="zh-CN"/>
            </w:rPr>
          </w:rPrChange>
        </w:rPr>
        <w:t>/Loc</w:t>
      </w:r>
      <w:r w:rsidRPr="00300C45">
        <w:rPr>
          <w:rFonts w:eastAsia="Times New Roman"/>
          <w:b/>
          <w:bCs/>
          <w:kern w:val="2"/>
          <w:lang w:val="en-US" w:eastAsia="zh-CN"/>
          <w:rPrChange w:id="1485" w:author="Toy, Mehmet" w:date="2020-04-19T15:55:00Z">
            <w:rPr>
              <w:rFonts w:ascii="Calibri" w:eastAsia="Times New Roman" w:hAnsi="Calibri"/>
              <w:b/>
              <w:bCs/>
              <w:kern w:val="2"/>
              <w:sz w:val="21"/>
              <w:szCs w:val="20"/>
              <w:lang w:val="en-US" w:eastAsia="zh-CN"/>
            </w:rPr>
          </w:rPrChange>
        </w:rPr>
        <w:t xml:space="preserve"> Verifier</w:t>
      </w:r>
      <w:r w:rsidRPr="00300C45">
        <w:rPr>
          <w:rFonts w:eastAsia="Times New Roman"/>
          <w:kern w:val="2"/>
          <w:lang w:val="en-US" w:eastAsia="zh-CN"/>
          <w:rPrChange w:id="1486" w:author="Toy, Mehmet" w:date="2020-04-19T15:55:00Z">
            <w:rPr>
              <w:rFonts w:ascii="Calibri" w:eastAsia="Times New Roman" w:hAnsi="Calibri"/>
              <w:kern w:val="2"/>
              <w:sz w:val="21"/>
              <w:szCs w:val="20"/>
              <w:lang w:val="en-US" w:eastAsia="zh-CN"/>
            </w:rPr>
          </w:rPrChange>
        </w:rPr>
        <w:t xml:space="preserve"> is a router with authenticity verification function that verifies the authenticity of the sender and filters out spurious or malicious packets.</w:t>
      </w:r>
    </w:p>
    <w:p w14:paraId="5F4C24D4" w14:textId="77777777" w:rsidR="001970BF" w:rsidRPr="00300C45" w:rsidRDefault="001970BF" w:rsidP="009C4E22">
      <w:pPr>
        <w:widowControl w:val="0"/>
        <w:numPr>
          <w:ilvl w:val="0"/>
          <w:numId w:val="45"/>
        </w:numPr>
        <w:overflowPunct w:val="0"/>
        <w:autoSpaceDE w:val="0"/>
        <w:autoSpaceDN w:val="0"/>
        <w:spacing w:before="0" w:after="50"/>
        <w:jc w:val="both"/>
        <w:rPr>
          <w:rFonts w:eastAsia="SimSun"/>
          <w:iCs/>
          <w:kern w:val="2"/>
          <w:lang w:val="en-US" w:eastAsia="zh-CN"/>
          <w:rPrChange w:id="1487" w:author="Toy, Mehmet" w:date="2020-04-19T15:55:00Z">
            <w:rPr>
              <w:rFonts w:ascii="Calibri" w:eastAsia="SimSun" w:hAnsi="Calibri"/>
              <w:iCs/>
              <w:kern w:val="2"/>
              <w:sz w:val="21"/>
              <w:szCs w:val="20"/>
              <w:lang w:val="en-US" w:eastAsia="zh-CN"/>
            </w:rPr>
          </w:rPrChange>
        </w:rPr>
      </w:pPr>
      <w:r w:rsidRPr="00300C45">
        <w:rPr>
          <w:rFonts w:eastAsia="SimSun"/>
          <w:iCs/>
          <w:kern w:val="2"/>
          <w:lang w:val="en-US" w:eastAsia="zh-CN"/>
          <w:rPrChange w:id="1488" w:author="Toy, Mehmet" w:date="2020-04-19T15:55:00Z">
            <w:rPr>
              <w:rFonts w:ascii="Calibri" w:eastAsia="SimSun" w:hAnsi="Calibri"/>
              <w:iCs/>
              <w:kern w:val="2"/>
              <w:sz w:val="21"/>
              <w:szCs w:val="20"/>
              <w:lang w:val="en-US" w:eastAsia="zh-CN"/>
            </w:rPr>
          </w:rPrChange>
        </w:rPr>
        <w:t xml:space="preserve">The </w:t>
      </w:r>
      <w:r w:rsidRPr="00300C45">
        <w:rPr>
          <w:rFonts w:eastAsia="SimSun"/>
          <w:b/>
          <w:bCs/>
          <w:iCs/>
          <w:kern w:val="2"/>
          <w:lang w:val="en-US" w:eastAsia="zh-CN"/>
          <w:rPrChange w:id="1489" w:author="Toy, Mehmet" w:date="2020-04-19T15:55:00Z">
            <w:rPr>
              <w:rFonts w:ascii="Calibri" w:eastAsia="SimSun" w:hAnsi="Calibri"/>
              <w:b/>
              <w:bCs/>
              <w:iCs/>
              <w:kern w:val="2"/>
              <w:sz w:val="21"/>
              <w:szCs w:val="20"/>
              <w:lang w:val="en-US" w:eastAsia="zh-CN"/>
            </w:rPr>
          </w:rPrChange>
        </w:rPr>
        <w:t>Obfuscator</w:t>
      </w:r>
      <w:r w:rsidRPr="00300C45">
        <w:rPr>
          <w:rFonts w:eastAsia="SimSun"/>
          <w:iCs/>
          <w:kern w:val="2"/>
          <w:lang w:val="en-US" w:eastAsia="zh-CN"/>
          <w:rPrChange w:id="1490" w:author="Toy, Mehmet" w:date="2020-04-19T15:55:00Z">
            <w:rPr>
              <w:rFonts w:ascii="Calibri" w:eastAsia="SimSun" w:hAnsi="Calibri"/>
              <w:iCs/>
              <w:kern w:val="2"/>
              <w:sz w:val="21"/>
              <w:szCs w:val="20"/>
              <w:lang w:val="en-US" w:eastAsia="zh-CN"/>
            </w:rPr>
          </w:rPrChange>
        </w:rPr>
        <w:t xml:space="preserve"> takes charge of translating the internal </w:t>
      </w:r>
      <w:proofErr w:type="spellStart"/>
      <w:r w:rsidRPr="00300C45">
        <w:rPr>
          <w:rFonts w:eastAsia="SimSun"/>
          <w:iCs/>
          <w:kern w:val="2"/>
          <w:lang w:val="en-US" w:eastAsia="zh-CN"/>
          <w:rPrChange w:id="1491" w:author="Toy, Mehmet" w:date="2020-04-19T15:55:00Z">
            <w:rPr>
              <w:rFonts w:ascii="Calibri" w:eastAsia="SimSun" w:hAnsi="Calibri"/>
              <w:iCs/>
              <w:kern w:val="2"/>
              <w:sz w:val="21"/>
              <w:szCs w:val="20"/>
              <w:lang w:val="en-US" w:eastAsia="zh-CN"/>
            </w:rPr>
          </w:rPrChange>
        </w:rPr>
        <w:t>ELoc</w:t>
      </w:r>
      <w:proofErr w:type="spellEnd"/>
      <w:r w:rsidRPr="00300C45">
        <w:rPr>
          <w:rFonts w:eastAsia="SimSun"/>
          <w:iCs/>
          <w:kern w:val="2"/>
          <w:lang w:val="en-US" w:eastAsia="zh-CN"/>
          <w:rPrChange w:id="1492" w:author="Toy, Mehmet" w:date="2020-04-19T15:55:00Z">
            <w:rPr>
              <w:rFonts w:ascii="Calibri" w:eastAsia="SimSun" w:hAnsi="Calibri"/>
              <w:iCs/>
              <w:kern w:val="2"/>
              <w:sz w:val="21"/>
              <w:szCs w:val="20"/>
              <w:lang w:val="en-US" w:eastAsia="zh-CN"/>
            </w:rPr>
          </w:rPrChange>
        </w:rPr>
        <w:t xml:space="preserve"> to an external </w:t>
      </w:r>
      <w:proofErr w:type="spellStart"/>
      <w:r w:rsidRPr="00300C45">
        <w:rPr>
          <w:rFonts w:eastAsia="SimSun"/>
          <w:iCs/>
          <w:kern w:val="2"/>
          <w:lang w:val="en-US" w:eastAsia="zh-CN"/>
          <w:rPrChange w:id="1493" w:author="Toy, Mehmet" w:date="2020-04-19T15:55:00Z">
            <w:rPr>
              <w:rFonts w:ascii="Calibri" w:eastAsia="SimSun" w:hAnsi="Calibri"/>
              <w:iCs/>
              <w:kern w:val="2"/>
              <w:sz w:val="21"/>
              <w:szCs w:val="20"/>
              <w:lang w:val="en-US" w:eastAsia="zh-CN"/>
            </w:rPr>
          </w:rPrChange>
        </w:rPr>
        <w:t>ELoc</w:t>
      </w:r>
      <w:proofErr w:type="spellEnd"/>
      <w:r w:rsidRPr="00300C45">
        <w:rPr>
          <w:rFonts w:eastAsia="SimSun"/>
          <w:iCs/>
          <w:kern w:val="2"/>
          <w:lang w:val="en-US" w:eastAsia="zh-CN"/>
          <w:rPrChange w:id="1494" w:author="Toy, Mehmet" w:date="2020-04-19T15:55:00Z">
            <w:rPr>
              <w:rFonts w:ascii="Calibri" w:eastAsia="SimSun" w:hAnsi="Calibri"/>
              <w:iCs/>
              <w:kern w:val="2"/>
              <w:sz w:val="21"/>
              <w:szCs w:val="20"/>
              <w:lang w:val="en-US" w:eastAsia="zh-CN"/>
            </w:rPr>
          </w:rPrChange>
        </w:rPr>
        <w:t xml:space="preserve"> which can be frequently changed to impede association analysis.  </w:t>
      </w:r>
    </w:p>
    <w:p w14:paraId="072DC8E3" w14:textId="77777777" w:rsidR="001970BF" w:rsidRPr="00300C45" w:rsidRDefault="001970BF" w:rsidP="009C4E22">
      <w:pPr>
        <w:widowControl w:val="0"/>
        <w:numPr>
          <w:ilvl w:val="0"/>
          <w:numId w:val="45"/>
        </w:numPr>
        <w:overflowPunct w:val="0"/>
        <w:autoSpaceDE w:val="0"/>
        <w:autoSpaceDN w:val="0"/>
        <w:spacing w:before="0" w:after="50"/>
        <w:jc w:val="both"/>
        <w:textAlignment w:val="baseline"/>
        <w:rPr>
          <w:rFonts w:eastAsia="Times New Roman"/>
          <w:kern w:val="2"/>
          <w:lang w:val="en-US" w:eastAsia="zh-CN"/>
          <w:rPrChange w:id="1495" w:author="Toy, Mehmet" w:date="2020-04-19T15:55:00Z">
            <w:rPr>
              <w:rFonts w:ascii="Calibri" w:eastAsia="Times New Roman" w:hAnsi="Calibri"/>
              <w:kern w:val="2"/>
              <w:sz w:val="21"/>
              <w:szCs w:val="20"/>
              <w:lang w:val="en-US" w:eastAsia="zh-CN"/>
            </w:rPr>
          </w:rPrChange>
        </w:rPr>
      </w:pPr>
      <w:r w:rsidRPr="00300C45">
        <w:rPr>
          <w:rFonts w:eastAsia="Times New Roman"/>
          <w:kern w:val="2"/>
          <w:lang w:val="en-US" w:eastAsia="zh-CN"/>
          <w:rPrChange w:id="1496" w:author="Toy, Mehmet" w:date="2020-04-19T15:55:00Z">
            <w:rPr>
              <w:rFonts w:ascii="Calibri" w:eastAsia="Times New Roman" w:hAnsi="Calibri"/>
              <w:kern w:val="2"/>
              <w:sz w:val="21"/>
              <w:szCs w:val="20"/>
              <w:lang w:val="en-US" w:eastAsia="zh-CN"/>
            </w:rPr>
          </w:rPrChange>
        </w:rPr>
        <w:t xml:space="preserve">The </w:t>
      </w:r>
      <w:r w:rsidRPr="00300C45">
        <w:rPr>
          <w:rFonts w:eastAsia="Times New Roman"/>
          <w:b/>
          <w:bCs/>
          <w:kern w:val="2"/>
          <w:lang w:val="en-US" w:eastAsia="zh-CN"/>
          <w:rPrChange w:id="1497" w:author="Toy, Mehmet" w:date="2020-04-19T15:55:00Z">
            <w:rPr>
              <w:rFonts w:ascii="Calibri" w:eastAsia="Times New Roman" w:hAnsi="Calibri"/>
              <w:b/>
              <w:bCs/>
              <w:kern w:val="2"/>
              <w:sz w:val="21"/>
              <w:szCs w:val="20"/>
              <w:lang w:val="en-US" w:eastAsia="zh-CN"/>
            </w:rPr>
          </w:rPrChange>
        </w:rPr>
        <w:t>Local DHCP server</w:t>
      </w:r>
      <w:r w:rsidRPr="00300C45">
        <w:rPr>
          <w:rFonts w:eastAsia="Times New Roman"/>
          <w:kern w:val="2"/>
          <w:lang w:val="en-US" w:eastAsia="zh-CN"/>
          <w:rPrChange w:id="1498" w:author="Toy, Mehmet" w:date="2020-04-19T15:55:00Z">
            <w:rPr>
              <w:rFonts w:ascii="Calibri" w:eastAsia="Times New Roman" w:hAnsi="Calibri"/>
              <w:kern w:val="2"/>
              <w:sz w:val="21"/>
              <w:szCs w:val="20"/>
              <w:lang w:val="en-US" w:eastAsia="zh-CN"/>
            </w:rPr>
          </w:rPrChange>
        </w:rPr>
        <w:t xml:space="preserve"> manages and distributes </w:t>
      </w:r>
      <w:r w:rsidRPr="00300C45">
        <w:rPr>
          <w:rFonts w:eastAsia="SimSun"/>
          <w:kern w:val="2"/>
          <w:lang w:val="en-US" w:eastAsia="zh-CN"/>
          <w:rPrChange w:id="1499" w:author="Toy, Mehmet" w:date="2020-04-19T15:55:00Z">
            <w:rPr>
              <w:rFonts w:ascii="Calibri" w:eastAsia="SimSun" w:hAnsi="Calibri"/>
              <w:kern w:val="2"/>
              <w:sz w:val="21"/>
              <w:szCs w:val="20"/>
              <w:lang w:val="en-US" w:eastAsia="zh-CN"/>
            </w:rPr>
          </w:rPrChange>
        </w:rPr>
        <w:t>ephemeral and encrypted</w:t>
      </w:r>
      <w:r w:rsidRPr="00300C45">
        <w:rPr>
          <w:rFonts w:eastAsia="Times New Roman"/>
          <w:kern w:val="2"/>
          <w:lang w:val="en-US" w:eastAsia="zh-CN"/>
          <w:rPrChange w:id="1500" w:author="Toy, Mehmet" w:date="2020-04-19T15:55:00Z">
            <w:rPr>
              <w:rFonts w:ascii="Calibri" w:eastAsia="Times New Roman" w:hAnsi="Calibri"/>
              <w:kern w:val="2"/>
              <w:sz w:val="21"/>
              <w:szCs w:val="20"/>
              <w:lang w:val="en-US" w:eastAsia="zh-CN"/>
            </w:rPr>
          </w:rPrChange>
        </w:rPr>
        <w:t xml:space="preserve"> Locators (</w:t>
      </w:r>
      <w:proofErr w:type="spellStart"/>
      <w:r w:rsidRPr="00300C45">
        <w:rPr>
          <w:rFonts w:eastAsia="Times New Roman"/>
          <w:kern w:val="2"/>
          <w:lang w:val="en-US" w:eastAsia="zh-CN"/>
          <w:rPrChange w:id="1501" w:author="Toy, Mehmet" w:date="2020-04-19T15:55:00Z">
            <w:rPr>
              <w:rFonts w:ascii="Calibri" w:eastAsia="Times New Roman" w:hAnsi="Calibri"/>
              <w:kern w:val="2"/>
              <w:sz w:val="21"/>
              <w:szCs w:val="20"/>
              <w:lang w:val="en-US" w:eastAsia="zh-CN"/>
            </w:rPr>
          </w:rPrChange>
        </w:rPr>
        <w:t>ELoc</w:t>
      </w:r>
      <w:proofErr w:type="spellEnd"/>
      <w:r w:rsidRPr="00300C45">
        <w:rPr>
          <w:rFonts w:eastAsia="Times New Roman"/>
          <w:kern w:val="2"/>
          <w:lang w:val="en-US" w:eastAsia="zh-CN"/>
          <w:rPrChange w:id="1502" w:author="Toy, Mehmet" w:date="2020-04-19T15:55:00Z">
            <w:rPr>
              <w:rFonts w:ascii="Calibri" w:eastAsia="Times New Roman" w:hAnsi="Calibri"/>
              <w:kern w:val="2"/>
              <w:sz w:val="21"/>
              <w:szCs w:val="20"/>
              <w:lang w:val="en-US" w:eastAsia="zh-CN"/>
            </w:rPr>
          </w:rPrChange>
        </w:rPr>
        <w:t>) to hosts within a domain.</w:t>
      </w:r>
    </w:p>
    <w:p w14:paraId="02806736" w14:textId="77777777" w:rsidR="001970BF" w:rsidRPr="00300C45" w:rsidRDefault="001970BF" w:rsidP="009C4E22">
      <w:pPr>
        <w:widowControl w:val="0"/>
        <w:numPr>
          <w:ilvl w:val="0"/>
          <w:numId w:val="45"/>
        </w:numPr>
        <w:overflowPunct w:val="0"/>
        <w:autoSpaceDE w:val="0"/>
        <w:autoSpaceDN w:val="0"/>
        <w:spacing w:before="0" w:after="50"/>
        <w:jc w:val="both"/>
        <w:textAlignment w:val="baseline"/>
        <w:rPr>
          <w:rFonts w:eastAsia="Times New Roman"/>
          <w:kern w:val="2"/>
          <w:lang w:val="en-US" w:eastAsia="zh-CN"/>
          <w:rPrChange w:id="1503" w:author="Toy, Mehmet" w:date="2020-04-19T15:55:00Z">
            <w:rPr>
              <w:rFonts w:ascii="Calibri" w:eastAsia="Times New Roman" w:hAnsi="Calibri"/>
              <w:kern w:val="2"/>
              <w:sz w:val="21"/>
              <w:szCs w:val="20"/>
              <w:lang w:val="en-US" w:eastAsia="zh-CN"/>
            </w:rPr>
          </w:rPrChange>
        </w:rPr>
      </w:pPr>
      <w:r w:rsidRPr="00300C45">
        <w:rPr>
          <w:rFonts w:eastAsia="Times New Roman"/>
          <w:kern w:val="2"/>
          <w:lang w:val="en-US" w:eastAsia="zh-CN"/>
          <w:rPrChange w:id="1504" w:author="Toy, Mehmet" w:date="2020-04-19T15:55:00Z">
            <w:rPr>
              <w:rFonts w:ascii="Calibri" w:eastAsia="Times New Roman" w:hAnsi="Calibri"/>
              <w:kern w:val="2"/>
              <w:sz w:val="21"/>
              <w:szCs w:val="20"/>
              <w:lang w:val="en-US" w:eastAsia="zh-CN"/>
            </w:rPr>
          </w:rPrChange>
        </w:rPr>
        <w:t xml:space="preserve">The </w:t>
      </w:r>
      <w:r w:rsidRPr="00300C45">
        <w:rPr>
          <w:rFonts w:eastAsia="Times New Roman"/>
          <w:b/>
          <w:bCs/>
          <w:kern w:val="2"/>
          <w:lang w:val="en-US" w:eastAsia="zh-CN"/>
          <w:rPrChange w:id="1505" w:author="Toy, Mehmet" w:date="2020-04-19T15:55:00Z">
            <w:rPr>
              <w:rFonts w:ascii="Calibri" w:eastAsia="Times New Roman" w:hAnsi="Calibri"/>
              <w:b/>
              <w:bCs/>
              <w:kern w:val="2"/>
              <w:sz w:val="21"/>
              <w:szCs w:val="20"/>
              <w:lang w:val="en-US" w:eastAsia="zh-CN"/>
            </w:rPr>
          </w:rPrChange>
        </w:rPr>
        <w:t>source domain border router</w:t>
      </w:r>
      <w:r w:rsidRPr="00300C45">
        <w:rPr>
          <w:rFonts w:eastAsia="Times New Roman"/>
          <w:kern w:val="2"/>
          <w:lang w:val="en-US" w:eastAsia="zh-CN"/>
          <w:rPrChange w:id="1506" w:author="Toy, Mehmet" w:date="2020-04-19T15:55:00Z">
            <w:rPr>
              <w:rFonts w:ascii="Calibri" w:eastAsia="Times New Roman" w:hAnsi="Calibri"/>
              <w:kern w:val="2"/>
              <w:sz w:val="21"/>
              <w:szCs w:val="20"/>
              <w:lang w:val="en-US" w:eastAsia="zh-CN"/>
            </w:rPr>
          </w:rPrChange>
        </w:rPr>
        <w:t xml:space="preserve"> also verifies the authenticity of the source before forwarding packets to the </w:t>
      </w:r>
      <w:proofErr w:type="gramStart"/>
      <w:r w:rsidRPr="00300C45">
        <w:rPr>
          <w:rFonts w:eastAsia="Times New Roman"/>
          <w:kern w:val="2"/>
          <w:lang w:val="en-US" w:eastAsia="zh-CN"/>
          <w:rPrChange w:id="1507" w:author="Toy, Mehmet" w:date="2020-04-19T15:55:00Z">
            <w:rPr>
              <w:rFonts w:ascii="Calibri" w:eastAsia="Times New Roman" w:hAnsi="Calibri"/>
              <w:kern w:val="2"/>
              <w:sz w:val="21"/>
              <w:szCs w:val="20"/>
              <w:lang w:val="en-US" w:eastAsia="zh-CN"/>
            </w:rPr>
          </w:rPrChange>
        </w:rPr>
        <w:t>Internet, and</w:t>
      </w:r>
      <w:proofErr w:type="gramEnd"/>
      <w:r w:rsidRPr="00300C45">
        <w:rPr>
          <w:rFonts w:eastAsia="Times New Roman"/>
          <w:kern w:val="2"/>
          <w:lang w:val="en-US" w:eastAsia="zh-CN"/>
          <w:rPrChange w:id="1508" w:author="Toy, Mehmet" w:date="2020-04-19T15:55:00Z">
            <w:rPr>
              <w:rFonts w:ascii="Calibri" w:eastAsia="Times New Roman" w:hAnsi="Calibri"/>
              <w:kern w:val="2"/>
              <w:sz w:val="21"/>
              <w:szCs w:val="20"/>
              <w:lang w:val="en-US" w:eastAsia="zh-CN"/>
            </w:rPr>
          </w:rPrChange>
        </w:rPr>
        <w:t xml:space="preserve"> adds a </w:t>
      </w:r>
      <w:r w:rsidRPr="00300C45">
        <w:rPr>
          <w:rFonts w:eastAsia="Times New Roman"/>
          <w:i/>
          <w:kern w:val="2"/>
          <w:lang w:val="en-US" w:eastAsia="zh-CN"/>
          <w:rPrChange w:id="1509" w:author="Toy, Mehmet" w:date="2020-04-19T15:55:00Z">
            <w:rPr>
              <w:rFonts w:ascii="Calibri" w:eastAsia="Times New Roman" w:hAnsi="Calibri"/>
              <w:i/>
              <w:kern w:val="2"/>
              <w:sz w:val="21"/>
              <w:szCs w:val="20"/>
              <w:lang w:val="en-US" w:eastAsia="zh-CN"/>
            </w:rPr>
          </w:rPrChange>
        </w:rPr>
        <w:t>domain ID (DID)</w:t>
      </w:r>
      <w:r w:rsidRPr="00300C45">
        <w:rPr>
          <w:rFonts w:eastAsia="Times New Roman"/>
          <w:kern w:val="2"/>
          <w:lang w:val="en-US" w:eastAsia="zh-CN"/>
          <w:rPrChange w:id="1510" w:author="Toy, Mehmet" w:date="2020-04-19T15:55:00Z">
            <w:rPr>
              <w:rFonts w:ascii="Calibri" w:eastAsia="Times New Roman" w:hAnsi="Calibri"/>
              <w:kern w:val="2"/>
              <w:sz w:val="21"/>
              <w:szCs w:val="20"/>
              <w:lang w:val="en-US" w:eastAsia="zh-CN"/>
            </w:rPr>
          </w:rPrChange>
        </w:rPr>
        <w:t xml:space="preserve"> and a </w:t>
      </w:r>
      <w:r w:rsidRPr="00300C45">
        <w:rPr>
          <w:rFonts w:eastAsia="Times New Roman"/>
          <w:i/>
          <w:kern w:val="2"/>
          <w:lang w:val="en-US" w:eastAsia="zh-CN"/>
          <w:rPrChange w:id="1511" w:author="Toy, Mehmet" w:date="2020-04-19T15:55:00Z">
            <w:rPr>
              <w:rFonts w:ascii="Calibri" w:eastAsia="Times New Roman" w:hAnsi="Calibri"/>
              <w:i/>
              <w:kern w:val="2"/>
              <w:sz w:val="21"/>
              <w:szCs w:val="20"/>
              <w:lang w:val="en-US" w:eastAsia="zh-CN"/>
            </w:rPr>
          </w:rPrChange>
        </w:rPr>
        <w:t>domain-code</w:t>
      </w:r>
      <w:r w:rsidRPr="00300C45">
        <w:rPr>
          <w:rFonts w:eastAsia="Times New Roman"/>
          <w:kern w:val="2"/>
          <w:lang w:val="en-US" w:eastAsia="zh-CN"/>
          <w:rPrChange w:id="1512" w:author="Toy, Mehmet" w:date="2020-04-19T15:55:00Z">
            <w:rPr>
              <w:rFonts w:ascii="Calibri" w:eastAsia="Times New Roman" w:hAnsi="Calibri"/>
              <w:kern w:val="2"/>
              <w:sz w:val="21"/>
              <w:szCs w:val="20"/>
              <w:lang w:val="en-US" w:eastAsia="zh-CN"/>
            </w:rPr>
          </w:rPrChange>
        </w:rPr>
        <w:t xml:space="preserve"> as a verifiable domain tag. When the packet arrives at the destination domain, the corresponding border router can filter out the fake source packet by verifying the authenticity of the source domain ID.</w:t>
      </w:r>
    </w:p>
    <w:p w14:paraId="130445AE" w14:textId="77777777" w:rsidR="001970BF" w:rsidRPr="00300C45" w:rsidRDefault="001970BF" w:rsidP="009C4E22">
      <w:pPr>
        <w:widowControl w:val="0"/>
        <w:numPr>
          <w:ilvl w:val="0"/>
          <w:numId w:val="45"/>
        </w:numPr>
        <w:overflowPunct w:val="0"/>
        <w:autoSpaceDE w:val="0"/>
        <w:autoSpaceDN w:val="0"/>
        <w:spacing w:before="0" w:after="50"/>
        <w:jc w:val="both"/>
        <w:textAlignment w:val="baseline"/>
        <w:rPr>
          <w:rFonts w:eastAsia="Times New Roman"/>
          <w:kern w:val="2"/>
          <w:lang w:val="en-US" w:eastAsia="en-US"/>
          <w:rPrChange w:id="1513" w:author="Toy, Mehmet" w:date="2020-04-19T15:55:00Z">
            <w:rPr>
              <w:rFonts w:ascii="Calibri" w:eastAsia="Times New Roman" w:hAnsi="Calibri"/>
              <w:kern w:val="2"/>
              <w:sz w:val="21"/>
              <w:szCs w:val="20"/>
              <w:lang w:val="en-US" w:eastAsia="en-US"/>
            </w:rPr>
          </w:rPrChange>
        </w:rPr>
      </w:pPr>
      <w:r w:rsidRPr="00300C45">
        <w:rPr>
          <w:rFonts w:eastAsia="Times New Roman"/>
          <w:kern w:val="2"/>
          <w:lang w:val="en-US" w:eastAsia="en-US"/>
          <w:rPrChange w:id="1514" w:author="Toy, Mehmet" w:date="2020-04-19T15:55:00Z">
            <w:rPr>
              <w:rFonts w:ascii="Calibri" w:eastAsia="Times New Roman" w:hAnsi="Calibri"/>
              <w:kern w:val="2"/>
              <w:sz w:val="21"/>
              <w:szCs w:val="20"/>
              <w:lang w:val="en-US" w:eastAsia="en-US"/>
            </w:rPr>
          </w:rPrChange>
        </w:rPr>
        <w:t xml:space="preserve">The </w:t>
      </w:r>
      <w:r w:rsidRPr="00300C45">
        <w:rPr>
          <w:rFonts w:eastAsia="Times New Roman"/>
          <w:b/>
          <w:bCs/>
          <w:kern w:val="2"/>
          <w:lang w:val="en-US" w:eastAsia="en-US"/>
          <w:rPrChange w:id="1515" w:author="Toy, Mehmet" w:date="2020-04-19T15:55:00Z">
            <w:rPr>
              <w:rFonts w:ascii="Calibri" w:eastAsia="Times New Roman" w:hAnsi="Calibri"/>
              <w:b/>
              <w:bCs/>
              <w:kern w:val="2"/>
              <w:sz w:val="21"/>
              <w:szCs w:val="20"/>
              <w:lang w:val="en-US" w:eastAsia="en-US"/>
            </w:rPr>
          </w:rPrChange>
        </w:rPr>
        <w:t>Audit Agent</w:t>
      </w:r>
      <w:r w:rsidRPr="00300C45">
        <w:rPr>
          <w:rFonts w:eastAsia="Times New Roman"/>
          <w:kern w:val="2"/>
          <w:lang w:val="en-US" w:eastAsia="en-US"/>
          <w:rPrChange w:id="1516" w:author="Toy, Mehmet" w:date="2020-04-19T15:55:00Z">
            <w:rPr>
              <w:rFonts w:ascii="Calibri" w:eastAsia="Times New Roman" w:hAnsi="Calibri"/>
              <w:kern w:val="2"/>
              <w:sz w:val="21"/>
              <w:szCs w:val="20"/>
              <w:lang w:val="en-US" w:eastAsia="en-US"/>
            </w:rPr>
          </w:rPrChange>
        </w:rPr>
        <w:t xml:space="preserve"> is responsible for tracking and auditing illegal traffic.</w:t>
      </w:r>
    </w:p>
    <w:p w14:paraId="25F1ED7F" w14:textId="77777777" w:rsidR="001970BF" w:rsidRPr="00300C45" w:rsidRDefault="001970BF" w:rsidP="001970BF">
      <w:pPr>
        <w:widowControl w:val="0"/>
        <w:spacing w:before="0" w:afterLines="50" w:after="120"/>
        <w:jc w:val="both"/>
        <w:rPr>
          <w:rFonts w:eastAsia="SimSun"/>
          <w:kern w:val="2"/>
          <w:lang w:val="en-US" w:eastAsia="zh-CN"/>
          <w:rPrChange w:id="1517" w:author="Toy, Mehmet" w:date="2020-04-19T15:55:00Z">
            <w:rPr>
              <w:rFonts w:ascii="Calibri" w:eastAsia="SimSun" w:hAnsi="Calibri"/>
              <w:kern w:val="2"/>
              <w:sz w:val="21"/>
              <w:szCs w:val="22"/>
              <w:lang w:val="en-US" w:eastAsia="zh-CN"/>
            </w:rPr>
          </w:rPrChange>
        </w:rPr>
      </w:pPr>
    </w:p>
    <w:p w14:paraId="4D30DDFA" w14:textId="77777777" w:rsidR="001970BF" w:rsidRPr="00300C45" w:rsidRDefault="001970BF" w:rsidP="009C4E22">
      <w:pPr>
        <w:widowControl w:val="0"/>
        <w:numPr>
          <w:ilvl w:val="2"/>
          <w:numId w:val="67"/>
        </w:numPr>
        <w:spacing w:before="0" w:afterLines="50" w:after="120"/>
        <w:ind w:left="922" w:hanging="562"/>
        <w:jc w:val="both"/>
        <w:rPr>
          <w:rFonts w:eastAsia="SimSun"/>
          <w:b/>
          <w:bCs/>
          <w:kern w:val="2"/>
          <w:lang w:val="en-US" w:eastAsia="zh-CN"/>
          <w:rPrChange w:id="1518" w:author="Toy, Mehmet" w:date="2020-04-19T15:55:00Z">
            <w:rPr>
              <w:rFonts w:ascii="Calibri" w:eastAsia="SimSun" w:hAnsi="Calibri"/>
              <w:b/>
              <w:bCs/>
              <w:kern w:val="2"/>
              <w:sz w:val="21"/>
              <w:szCs w:val="22"/>
              <w:lang w:val="en-US" w:eastAsia="zh-CN"/>
            </w:rPr>
          </w:rPrChange>
        </w:rPr>
      </w:pPr>
      <w:r w:rsidRPr="00300C45">
        <w:rPr>
          <w:rFonts w:eastAsia="SimSun"/>
          <w:b/>
          <w:bCs/>
          <w:kern w:val="2"/>
          <w:lang w:val="en-US" w:eastAsia="zh-CN"/>
          <w:rPrChange w:id="1519" w:author="Toy, Mehmet" w:date="2020-04-19T15:55:00Z">
            <w:rPr>
              <w:rFonts w:ascii="Calibri" w:eastAsia="SimSun" w:hAnsi="Calibri"/>
              <w:b/>
              <w:bCs/>
              <w:kern w:val="2"/>
              <w:sz w:val="21"/>
              <w:szCs w:val="22"/>
              <w:lang w:val="en-US" w:eastAsia="zh-CN"/>
            </w:rPr>
          </w:rPrChange>
        </w:rPr>
        <w:t>Bandwidth-reservation system for inter-domain QoS</w:t>
      </w:r>
    </w:p>
    <w:p w14:paraId="66C0AC8A" w14:textId="77777777" w:rsidR="001970BF" w:rsidRPr="00300C45" w:rsidRDefault="001970BF" w:rsidP="001970BF">
      <w:pPr>
        <w:widowControl w:val="0"/>
        <w:spacing w:before="0" w:afterLines="50" w:after="120"/>
        <w:jc w:val="both"/>
        <w:rPr>
          <w:rFonts w:eastAsia="SimSun"/>
          <w:kern w:val="2"/>
          <w:lang w:val="en-US" w:eastAsia="zh-CN"/>
          <w:rPrChange w:id="1520"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521" w:author="Toy, Mehmet" w:date="2020-04-19T15:55:00Z">
            <w:rPr>
              <w:rFonts w:ascii="Calibri" w:eastAsia="SimSun" w:hAnsi="Calibri"/>
              <w:kern w:val="2"/>
              <w:sz w:val="21"/>
              <w:szCs w:val="22"/>
              <w:lang w:val="en-US" w:eastAsia="zh-CN"/>
            </w:rPr>
          </w:rPrChange>
        </w:rPr>
        <w:t xml:space="preserve">For bandwidth-reservation systems such as the system proposed in Section </w:t>
      </w:r>
      <w:r w:rsidRPr="00300C45">
        <w:rPr>
          <w:rFonts w:eastAsia="SimSun"/>
          <w:kern w:val="2"/>
          <w:lang w:val="en-US" w:eastAsia="zh-CN"/>
          <w:rPrChange w:id="1522" w:author="Toy, Mehmet" w:date="2020-04-19T15:55:00Z">
            <w:rPr>
              <w:rFonts w:ascii="Calibri" w:eastAsia="SimSun" w:hAnsi="Calibri"/>
              <w:kern w:val="2"/>
              <w:sz w:val="21"/>
              <w:szCs w:val="22"/>
              <w:lang w:val="en-US" w:eastAsia="zh-CN"/>
            </w:rPr>
          </w:rPrChange>
        </w:rPr>
        <w:fldChar w:fldCharType="begin"/>
      </w:r>
      <w:r w:rsidRPr="00300C45">
        <w:rPr>
          <w:rFonts w:eastAsia="SimSun"/>
          <w:kern w:val="2"/>
          <w:lang w:val="en-US" w:eastAsia="zh-CN"/>
          <w:rPrChange w:id="1523" w:author="Toy, Mehmet" w:date="2020-04-19T15:55:00Z">
            <w:rPr>
              <w:rFonts w:ascii="Calibri" w:eastAsia="SimSun" w:hAnsi="Calibri"/>
              <w:kern w:val="2"/>
              <w:sz w:val="21"/>
              <w:szCs w:val="22"/>
              <w:lang w:val="en-US" w:eastAsia="zh-CN"/>
            </w:rPr>
          </w:rPrChange>
        </w:rPr>
        <w:instrText xml:space="preserve"> REF _Ref33627030 \r \h  \* MERGEFORMAT </w:instrText>
      </w:r>
      <w:r w:rsidRPr="00300C45">
        <w:rPr>
          <w:rFonts w:eastAsia="SimSun"/>
          <w:kern w:val="2"/>
          <w:lang w:val="en-US" w:eastAsia="zh-CN"/>
          <w:rPrChange w:id="1524" w:author="Toy, Mehmet" w:date="2020-04-19T15:55:00Z">
            <w:rPr>
              <w:rFonts w:eastAsia="SimSun"/>
              <w:kern w:val="2"/>
              <w:lang w:val="en-US" w:eastAsia="zh-CN"/>
            </w:rPr>
          </w:rPrChange>
        </w:rPr>
      </w:r>
      <w:r w:rsidRPr="00300C45">
        <w:rPr>
          <w:rFonts w:eastAsia="SimSun"/>
          <w:kern w:val="2"/>
          <w:lang w:val="en-US" w:eastAsia="zh-CN"/>
          <w:rPrChange w:id="1525" w:author="Toy, Mehmet" w:date="2020-04-19T15:55:00Z">
            <w:rPr>
              <w:rFonts w:ascii="Calibri" w:eastAsia="SimSun" w:hAnsi="Calibri"/>
              <w:kern w:val="2"/>
              <w:sz w:val="21"/>
              <w:szCs w:val="22"/>
              <w:lang w:val="en-US" w:eastAsia="zh-CN"/>
            </w:rPr>
          </w:rPrChange>
        </w:rPr>
        <w:fldChar w:fldCharType="separate"/>
      </w:r>
      <w:r w:rsidRPr="00300C45">
        <w:rPr>
          <w:rFonts w:eastAsia="SimSun"/>
          <w:kern w:val="2"/>
          <w:lang w:val="en-US" w:eastAsia="zh-CN"/>
          <w:rPrChange w:id="1526" w:author="Toy, Mehmet" w:date="2020-04-19T15:55:00Z">
            <w:rPr>
              <w:rFonts w:ascii="Calibri" w:eastAsia="SimSun" w:hAnsi="Calibri"/>
              <w:kern w:val="2"/>
              <w:sz w:val="21"/>
              <w:szCs w:val="22"/>
              <w:lang w:val="en-US" w:eastAsia="zh-CN"/>
            </w:rPr>
          </w:rPrChange>
        </w:rPr>
        <w:t>10.3.3</w:t>
      </w:r>
      <w:r w:rsidRPr="00300C45">
        <w:rPr>
          <w:rFonts w:eastAsia="SimSun"/>
          <w:kern w:val="2"/>
          <w:lang w:val="en-US" w:eastAsia="zh-CN"/>
          <w:rPrChange w:id="1527" w:author="Toy, Mehmet" w:date="2020-04-19T15:55:00Z">
            <w:rPr>
              <w:rFonts w:ascii="Calibri" w:eastAsia="SimSun" w:hAnsi="Calibri"/>
              <w:kern w:val="2"/>
              <w:sz w:val="21"/>
              <w:szCs w:val="22"/>
              <w:lang w:val="en-US" w:eastAsia="zh-CN"/>
            </w:rPr>
          </w:rPrChange>
        </w:rPr>
        <w:fldChar w:fldCharType="end"/>
      </w:r>
      <w:r w:rsidRPr="00300C45">
        <w:rPr>
          <w:rFonts w:eastAsia="SimSun"/>
          <w:kern w:val="2"/>
          <w:lang w:val="en-US" w:eastAsia="zh-CN"/>
          <w:rPrChange w:id="1528" w:author="Toy, Mehmet" w:date="2020-04-19T15:55:00Z">
            <w:rPr>
              <w:rFonts w:ascii="Calibri" w:eastAsia="SimSun" w:hAnsi="Calibri"/>
              <w:kern w:val="2"/>
              <w:sz w:val="21"/>
              <w:szCs w:val="22"/>
              <w:lang w:val="en-US" w:eastAsia="zh-CN"/>
            </w:rPr>
          </w:rPrChange>
        </w:rPr>
        <w:t xml:space="preserve">, every AS requires </w:t>
      </w:r>
      <w:r w:rsidRPr="00300C45">
        <w:rPr>
          <w:rFonts w:eastAsia="SimSun"/>
          <w:kern w:val="2"/>
          <w:lang w:val="en-US" w:eastAsia="zh-CN"/>
          <w:rPrChange w:id="1529" w:author="Toy, Mehmet" w:date="2020-04-19T15:55:00Z">
            <w:rPr>
              <w:rFonts w:ascii="Calibri" w:eastAsia="SimSun" w:hAnsi="Calibri"/>
              <w:kern w:val="2"/>
              <w:sz w:val="21"/>
              <w:szCs w:val="22"/>
              <w:lang w:val="en-US" w:eastAsia="zh-CN"/>
            </w:rPr>
          </w:rPrChange>
        </w:rPr>
        <w:lastRenderedPageBreak/>
        <w:t>a reservation accounting server that manages the reservation requests arriving at the border routers, as well as keep track of available bandwidth that can be reserved. The border routers need to be extended with MAC computation functionality such that the data-plane processing can verify the reservation tag in packets.</w:t>
      </w:r>
    </w:p>
    <w:p w14:paraId="08A8197B" w14:textId="77777777" w:rsidR="001970BF" w:rsidRPr="00300C45" w:rsidRDefault="001970BF" w:rsidP="00A04F7F">
      <w:pPr>
        <w:widowControl w:val="0"/>
        <w:spacing w:before="0" w:afterLines="50" w:after="120"/>
        <w:ind w:left="360"/>
        <w:jc w:val="both"/>
        <w:rPr>
          <w:rFonts w:eastAsia="SimSun"/>
          <w:kern w:val="2"/>
          <w:lang w:val="en-US" w:eastAsia="zh-CN"/>
          <w:rPrChange w:id="1530" w:author="Toy, Mehmet" w:date="2020-04-19T15:55:00Z">
            <w:rPr>
              <w:rFonts w:ascii="Calibri" w:eastAsia="SimSun" w:hAnsi="Calibri"/>
              <w:kern w:val="2"/>
              <w:sz w:val="21"/>
              <w:szCs w:val="22"/>
              <w:lang w:val="en-US" w:eastAsia="zh-CN"/>
            </w:rPr>
          </w:rPrChange>
        </w:rPr>
      </w:pPr>
    </w:p>
    <w:p w14:paraId="33E63403" w14:textId="77777777" w:rsidR="001970BF" w:rsidRPr="00300C45" w:rsidRDefault="001970BF" w:rsidP="009C4E22">
      <w:pPr>
        <w:widowControl w:val="0"/>
        <w:numPr>
          <w:ilvl w:val="2"/>
          <w:numId w:val="67"/>
        </w:numPr>
        <w:spacing w:before="0" w:afterLines="50" w:after="120"/>
        <w:ind w:left="360"/>
        <w:jc w:val="both"/>
        <w:rPr>
          <w:rFonts w:eastAsia="SimSun"/>
          <w:b/>
          <w:bCs/>
          <w:kern w:val="2"/>
          <w:lang w:val="en-US" w:eastAsia="zh-CN"/>
          <w:rPrChange w:id="1531" w:author="Toy, Mehmet" w:date="2020-04-19T15:55:00Z">
            <w:rPr>
              <w:rFonts w:ascii="Calibri" w:eastAsia="SimSun" w:hAnsi="Calibri"/>
              <w:b/>
              <w:bCs/>
              <w:kern w:val="2"/>
              <w:sz w:val="21"/>
              <w:szCs w:val="22"/>
              <w:lang w:val="en-US" w:eastAsia="zh-CN"/>
            </w:rPr>
          </w:rPrChange>
        </w:rPr>
      </w:pPr>
      <w:r w:rsidRPr="00300C45">
        <w:rPr>
          <w:rFonts w:eastAsia="SimSun"/>
          <w:b/>
          <w:bCs/>
          <w:kern w:val="2"/>
          <w:lang w:val="en-US" w:eastAsia="zh-CN"/>
          <w:rPrChange w:id="1532" w:author="Toy, Mehmet" w:date="2020-04-19T15:55:00Z">
            <w:rPr>
              <w:rFonts w:ascii="Calibri" w:eastAsia="SimSun" w:hAnsi="Calibri"/>
              <w:b/>
              <w:bCs/>
              <w:kern w:val="2"/>
              <w:sz w:val="21"/>
              <w:szCs w:val="22"/>
              <w:lang w:val="en-US" w:eastAsia="zh-CN"/>
            </w:rPr>
          </w:rPrChange>
        </w:rPr>
        <w:t>Path-aware network architecture</w:t>
      </w:r>
    </w:p>
    <w:p w14:paraId="21663700" w14:textId="77777777" w:rsidR="001970BF" w:rsidRPr="00300C45" w:rsidRDefault="001970BF" w:rsidP="001970BF">
      <w:pPr>
        <w:widowControl w:val="0"/>
        <w:spacing w:before="0" w:afterLines="50" w:after="120"/>
        <w:jc w:val="both"/>
        <w:rPr>
          <w:rFonts w:eastAsia="SimSun"/>
          <w:kern w:val="2"/>
          <w:lang w:val="en-US" w:eastAsia="zh-CN"/>
          <w:rPrChange w:id="1533"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534" w:author="Toy, Mehmet" w:date="2020-04-19T15:55:00Z">
            <w:rPr>
              <w:rFonts w:ascii="Calibri" w:eastAsia="SimSun" w:hAnsi="Calibri"/>
              <w:kern w:val="2"/>
              <w:sz w:val="21"/>
              <w:szCs w:val="22"/>
              <w:lang w:val="en-US" w:eastAsia="zh-CN"/>
            </w:rPr>
          </w:rPrChange>
        </w:rPr>
        <w:t>In order to enrich Network 2030 with inter-domain path awareness, every AS requires the following two additional services:</w:t>
      </w:r>
    </w:p>
    <w:p w14:paraId="6958C1A8" w14:textId="77777777" w:rsidR="001970BF" w:rsidRPr="00300C45" w:rsidRDefault="001970BF" w:rsidP="009C4E22">
      <w:pPr>
        <w:widowControl w:val="0"/>
        <w:numPr>
          <w:ilvl w:val="0"/>
          <w:numId w:val="49"/>
        </w:numPr>
        <w:spacing w:before="0" w:afterLines="50" w:after="120"/>
        <w:jc w:val="both"/>
        <w:rPr>
          <w:rFonts w:eastAsia="SimSun"/>
          <w:kern w:val="2"/>
          <w:lang w:val="en-US" w:eastAsia="zh-CN"/>
          <w:rPrChange w:id="1535"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536" w:author="Toy, Mehmet" w:date="2020-04-19T15:55:00Z">
            <w:rPr>
              <w:rFonts w:ascii="Calibri" w:eastAsia="SimSun" w:hAnsi="Calibri"/>
              <w:b/>
              <w:bCs/>
              <w:kern w:val="2"/>
              <w:sz w:val="21"/>
              <w:szCs w:val="22"/>
              <w:lang w:val="en-US" w:eastAsia="zh-CN"/>
            </w:rPr>
          </w:rPrChange>
        </w:rPr>
        <w:t>Beacon service:</w:t>
      </w:r>
      <w:r w:rsidRPr="00300C45">
        <w:rPr>
          <w:rFonts w:eastAsia="SimSun"/>
          <w:kern w:val="2"/>
          <w:lang w:val="en-US" w:eastAsia="zh-CN"/>
          <w:rPrChange w:id="1537" w:author="Toy, Mehmet" w:date="2020-04-19T15:55:00Z">
            <w:rPr>
              <w:rFonts w:ascii="Calibri" w:eastAsia="SimSun" w:hAnsi="Calibri"/>
              <w:kern w:val="2"/>
              <w:sz w:val="21"/>
              <w:szCs w:val="22"/>
              <w:lang w:val="en-US" w:eastAsia="zh-CN"/>
            </w:rPr>
          </w:rPrChange>
        </w:rPr>
        <w:t xml:space="preserve"> Required for managing the path-segment construction beacons. The beacon service adds the relevant information to beacons and forwards the beacons to downstream </w:t>
      </w:r>
      <w:proofErr w:type="spellStart"/>
      <w:r w:rsidRPr="00300C45">
        <w:rPr>
          <w:rFonts w:eastAsia="SimSun"/>
          <w:kern w:val="2"/>
          <w:lang w:val="en-US" w:eastAsia="zh-CN"/>
          <w:rPrChange w:id="1538" w:author="Toy, Mehmet" w:date="2020-04-19T15:55:00Z">
            <w:rPr>
              <w:rFonts w:ascii="Calibri" w:eastAsia="SimSun" w:hAnsi="Calibri"/>
              <w:kern w:val="2"/>
              <w:sz w:val="21"/>
              <w:szCs w:val="22"/>
              <w:lang w:val="en-US" w:eastAsia="zh-CN"/>
            </w:rPr>
          </w:rPrChange>
        </w:rPr>
        <w:t>ASes</w:t>
      </w:r>
      <w:proofErr w:type="spellEnd"/>
      <w:r w:rsidRPr="00300C45">
        <w:rPr>
          <w:rFonts w:eastAsia="SimSun"/>
          <w:kern w:val="2"/>
          <w:lang w:val="en-US" w:eastAsia="zh-CN"/>
          <w:rPrChange w:id="1539" w:author="Toy, Mehmet" w:date="2020-04-19T15:55:00Z">
            <w:rPr>
              <w:rFonts w:ascii="Calibri" w:eastAsia="SimSun" w:hAnsi="Calibri"/>
              <w:kern w:val="2"/>
              <w:sz w:val="21"/>
              <w:szCs w:val="22"/>
              <w:lang w:val="en-US" w:eastAsia="zh-CN"/>
            </w:rPr>
          </w:rPrChange>
        </w:rPr>
        <w:t xml:space="preserve"> according to the domain’s policy.</w:t>
      </w:r>
    </w:p>
    <w:p w14:paraId="0D0A2EE3" w14:textId="77777777" w:rsidR="001970BF" w:rsidRPr="00300C45" w:rsidRDefault="001970BF" w:rsidP="009C4E22">
      <w:pPr>
        <w:widowControl w:val="0"/>
        <w:numPr>
          <w:ilvl w:val="0"/>
          <w:numId w:val="49"/>
        </w:numPr>
        <w:spacing w:before="0" w:afterLines="50" w:after="120"/>
        <w:jc w:val="both"/>
        <w:rPr>
          <w:rFonts w:eastAsia="SimSun"/>
          <w:kern w:val="2"/>
          <w:lang w:val="en-US" w:eastAsia="zh-CN"/>
          <w:rPrChange w:id="1540" w:author="Toy, Mehmet" w:date="2020-04-19T15:55:00Z">
            <w:rPr>
              <w:rFonts w:ascii="Calibri" w:eastAsia="SimSun" w:hAnsi="Calibri"/>
              <w:kern w:val="2"/>
              <w:sz w:val="21"/>
              <w:szCs w:val="22"/>
              <w:lang w:val="en-US" w:eastAsia="zh-CN"/>
            </w:rPr>
          </w:rPrChange>
        </w:rPr>
      </w:pPr>
      <w:r w:rsidRPr="00300C45">
        <w:rPr>
          <w:rFonts w:eastAsia="SimSun"/>
          <w:b/>
          <w:bCs/>
          <w:kern w:val="2"/>
          <w:lang w:val="en-US" w:eastAsia="zh-CN"/>
          <w:rPrChange w:id="1541" w:author="Toy, Mehmet" w:date="2020-04-19T15:55:00Z">
            <w:rPr>
              <w:rFonts w:ascii="Calibri" w:eastAsia="SimSun" w:hAnsi="Calibri"/>
              <w:b/>
              <w:bCs/>
              <w:kern w:val="2"/>
              <w:sz w:val="21"/>
              <w:szCs w:val="22"/>
              <w:lang w:val="en-US" w:eastAsia="zh-CN"/>
            </w:rPr>
          </w:rPrChange>
        </w:rPr>
        <w:t>Path service:</w:t>
      </w:r>
      <w:r w:rsidRPr="00300C45">
        <w:rPr>
          <w:rFonts w:eastAsia="SimSun"/>
          <w:kern w:val="2"/>
          <w:lang w:val="en-US" w:eastAsia="zh-CN"/>
          <w:rPrChange w:id="1542" w:author="Toy, Mehmet" w:date="2020-04-19T15:55:00Z">
            <w:rPr>
              <w:rFonts w:ascii="Calibri" w:eastAsia="SimSun" w:hAnsi="Calibri"/>
              <w:kern w:val="2"/>
              <w:sz w:val="21"/>
              <w:szCs w:val="22"/>
              <w:lang w:val="en-US" w:eastAsia="zh-CN"/>
            </w:rPr>
          </w:rPrChange>
        </w:rPr>
        <w:t xml:space="preserve"> Required for enabling lookups of paths for a given destination. The path servers cache path segments for the network topology, providing end-hosts with the necessary information to reach destinations. In case there are no cached path segments for a given destination, the path service of a domain requests corresponding path segments from another path service, usually from an ISD core path service.</w:t>
      </w:r>
    </w:p>
    <w:p w14:paraId="5AB580AC" w14:textId="77777777" w:rsidR="001970BF" w:rsidRPr="00300C45" w:rsidRDefault="001970BF" w:rsidP="001970BF">
      <w:pPr>
        <w:widowControl w:val="0"/>
        <w:spacing w:before="0" w:afterLines="50" w:after="120"/>
        <w:jc w:val="both"/>
        <w:rPr>
          <w:rFonts w:eastAsia="SimSun"/>
          <w:kern w:val="2"/>
          <w:lang w:val="en-US" w:eastAsia="zh-CN"/>
          <w:rPrChange w:id="1543" w:author="Toy, Mehmet" w:date="2020-04-19T15:55:00Z">
            <w:rPr>
              <w:rFonts w:ascii="Calibri" w:eastAsia="SimSun" w:hAnsi="Calibri"/>
              <w:kern w:val="2"/>
              <w:sz w:val="21"/>
              <w:szCs w:val="22"/>
              <w:lang w:val="en-US" w:eastAsia="zh-CN"/>
            </w:rPr>
          </w:rPrChange>
        </w:rPr>
      </w:pPr>
      <w:r w:rsidRPr="00300C45">
        <w:rPr>
          <w:rFonts w:eastAsia="SimSun"/>
          <w:kern w:val="2"/>
          <w:lang w:val="en-US" w:eastAsia="zh-CN"/>
          <w:rPrChange w:id="1544" w:author="Toy, Mehmet" w:date="2020-04-19T15:55:00Z">
            <w:rPr>
              <w:rFonts w:ascii="Calibri" w:eastAsia="SimSun" w:hAnsi="Calibri"/>
              <w:kern w:val="2"/>
              <w:sz w:val="21"/>
              <w:szCs w:val="22"/>
              <w:lang w:val="en-US" w:eastAsia="zh-CN"/>
            </w:rPr>
          </w:rPrChange>
        </w:rPr>
        <w:t>In order to grant path control to end-hosts, border routers must be extended such that the data-plane processing can check the path representation in the packet header. In particular, the border routers should be able to verify that the packet in fact follows the intended path and that this intended path is valid.</w:t>
      </w:r>
    </w:p>
    <w:p w14:paraId="25A68330" w14:textId="77777777" w:rsidR="001970BF" w:rsidRPr="00300C45" w:rsidRDefault="001970BF" w:rsidP="001970BF">
      <w:pPr>
        <w:widowControl w:val="0"/>
        <w:spacing w:before="0"/>
        <w:jc w:val="both"/>
        <w:rPr>
          <w:rFonts w:eastAsia="SimSun"/>
          <w:kern w:val="2"/>
          <w:lang w:val="en-US" w:eastAsia="zh-CN"/>
          <w:rPrChange w:id="1545" w:author="Toy, Mehmet" w:date="2020-04-19T15:55:00Z">
            <w:rPr>
              <w:rFonts w:ascii="Calibri" w:eastAsia="SimSun" w:hAnsi="Calibri"/>
              <w:kern w:val="2"/>
              <w:sz w:val="20"/>
              <w:szCs w:val="20"/>
              <w:lang w:val="en-US" w:eastAsia="zh-CN"/>
            </w:rPr>
          </w:rPrChange>
        </w:rPr>
      </w:pPr>
      <w:r w:rsidRPr="00300C45">
        <w:rPr>
          <w:rFonts w:eastAsia="SimSun"/>
          <w:kern w:val="2"/>
          <w:vertAlign w:val="superscript"/>
          <w:lang w:val="en-US" w:eastAsia="zh-CN"/>
          <w:rPrChange w:id="1546" w:author="Toy, Mehmet" w:date="2020-04-19T15:55:00Z">
            <w:rPr>
              <w:rFonts w:ascii="Calibri" w:eastAsia="SimSun" w:hAnsi="Calibri"/>
              <w:kern w:val="2"/>
              <w:sz w:val="20"/>
              <w:szCs w:val="20"/>
              <w:vertAlign w:val="superscript"/>
              <w:lang w:val="en-US" w:eastAsia="zh-CN"/>
            </w:rPr>
          </w:rPrChange>
        </w:rPr>
        <w:footnoteRef/>
      </w:r>
      <w:r w:rsidRPr="00300C45">
        <w:rPr>
          <w:rFonts w:eastAsia="SimSun"/>
          <w:kern w:val="2"/>
          <w:lang w:val="en-US" w:eastAsia="zh-CN"/>
          <w:rPrChange w:id="1547" w:author="Toy, Mehmet" w:date="2020-04-19T15:55:00Z">
            <w:rPr>
              <w:rFonts w:ascii="Calibri" w:eastAsia="SimSun" w:hAnsi="Calibri"/>
              <w:kern w:val="2"/>
              <w:sz w:val="20"/>
              <w:szCs w:val="20"/>
              <w:lang w:val="en-US" w:eastAsia="zh-CN"/>
            </w:rPr>
          </w:rPrChange>
        </w:rPr>
        <w:t xml:space="preserve"> Liu </w:t>
      </w:r>
      <w:proofErr w:type="spellStart"/>
      <w:r w:rsidRPr="00300C45">
        <w:rPr>
          <w:rFonts w:eastAsia="SimSun"/>
          <w:kern w:val="2"/>
          <w:lang w:val="en-US" w:eastAsia="zh-CN"/>
          <w:rPrChange w:id="1548" w:author="Toy, Mehmet" w:date="2020-04-19T15:55:00Z">
            <w:rPr>
              <w:rFonts w:ascii="Calibri" w:eastAsia="SimSun" w:hAnsi="Calibri"/>
              <w:kern w:val="2"/>
              <w:sz w:val="20"/>
              <w:szCs w:val="20"/>
              <w:lang w:val="en-US" w:eastAsia="zh-CN"/>
            </w:rPr>
          </w:rPrChange>
        </w:rPr>
        <w:t>Bingyang</w:t>
      </w:r>
      <w:proofErr w:type="spellEnd"/>
      <w:r w:rsidRPr="00300C45">
        <w:rPr>
          <w:rFonts w:eastAsia="SimSun"/>
          <w:kern w:val="2"/>
          <w:lang w:val="en-US" w:eastAsia="zh-CN"/>
          <w:rPrChange w:id="1549" w:author="Toy, Mehmet" w:date="2020-04-19T15:55:00Z">
            <w:rPr>
              <w:rFonts w:ascii="Calibri" w:eastAsia="SimSun" w:hAnsi="Calibri"/>
              <w:kern w:val="2"/>
              <w:sz w:val="20"/>
              <w:szCs w:val="20"/>
              <w:lang w:val="en-US" w:eastAsia="zh-CN"/>
            </w:rPr>
          </w:rPrChange>
        </w:rPr>
        <w:t xml:space="preserve">, Yang Fei, Ren </w:t>
      </w:r>
      <w:proofErr w:type="spellStart"/>
      <w:r w:rsidRPr="00300C45">
        <w:rPr>
          <w:rFonts w:eastAsia="SimSun"/>
          <w:kern w:val="2"/>
          <w:lang w:val="en-US" w:eastAsia="zh-CN"/>
          <w:rPrChange w:id="1550" w:author="Toy, Mehmet" w:date="2020-04-19T15:55:00Z">
            <w:rPr>
              <w:rFonts w:ascii="Calibri" w:eastAsia="SimSun" w:hAnsi="Calibri"/>
              <w:kern w:val="2"/>
              <w:sz w:val="20"/>
              <w:szCs w:val="20"/>
              <w:lang w:val="en-US" w:eastAsia="zh-CN"/>
            </w:rPr>
          </w:rPrChange>
        </w:rPr>
        <w:t>Shoushou</w:t>
      </w:r>
      <w:proofErr w:type="spellEnd"/>
      <w:r w:rsidRPr="00300C45">
        <w:rPr>
          <w:rFonts w:eastAsia="SimSun"/>
          <w:kern w:val="2"/>
          <w:lang w:val="en-US" w:eastAsia="zh-CN"/>
          <w:rPrChange w:id="1551" w:author="Toy, Mehmet" w:date="2020-04-19T15:55:00Z">
            <w:rPr>
              <w:rFonts w:ascii="Calibri" w:eastAsia="SimSun" w:hAnsi="Calibri"/>
              <w:kern w:val="2"/>
              <w:sz w:val="20"/>
              <w:szCs w:val="20"/>
              <w:lang w:val="en-US" w:eastAsia="zh-CN"/>
            </w:rPr>
          </w:rPrChange>
        </w:rPr>
        <w:t xml:space="preserve">, Wei </w:t>
      </w:r>
      <w:proofErr w:type="spellStart"/>
      <w:r w:rsidRPr="00300C45">
        <w:rPr>
          <w:rFonts w:eastAsia="SimSun"/>
          <w:kern w:val="2"/>
          <w:lang w:val="en-US" w:eastAsia="zh-CN"/>
          <w:rPrChange w:id="1552" w:author="Toy, Mehmet" w:date="2020-04-19T15:55:00Z">
            <w:rPr>
              <w:rFonts w:ascii="Calibri" w:eastAsia="SimSun" w:hAnsi="Calibri"/>
              <w:kern w:val="2"/>
              <w:sz w:val="20"/>
              <w:szCs w:val="20"/>
              <w:lang w:val="en-US" w:eastAsia="zh-CN"/>
            </w:rPr>
          </w:rPrChange>
        </w:rPr>
        <w:t>Xinpeng</w:t>
      </w:r>
      <w:proofErr w:type="spellEnd"/>
      <w:r w:rsidRPr="00300C45">
        <w:rPr>
          <w:rFonts w:eastAsia="SimSun"/>
          <w:kern w:val="2"/>
          <w:lang w:val="en-US" w:eastAsia="zh-CN"/>
          <w:rPrChange w:id="1553" w:author="Toy, Mehmet" w:date="2020-04-19T15:55:00Z">
            <w:rPr>
              <w:rFonts w:ascii="Calibri" w:eastAsia="SimSun" w:hAnsi="Calibri"/>
              <w:kern w:val="2"/>
              <w:sz w:val="20"/>
              <w:szCs w:val="20"/>
              <w:lang w:val="en-US" w:eastAsia="zh-CN"/>
            </w:rPr>
          </w:rPrChange>
        </w:rPr>
        <w:t xml:space="preserve">, Yang Xue, Wang Chuang, and Yan </w:t>
      </w:r>
      <w:proofErr w:type="spellStart"/>
      <w:r w:rsidRPr="00300C45">
        <w:rPr>
          <w:rFonts w:eastAsia="SimSun"/>
          <w:kern w:val="2"/>
          <w:lang w:val="en-US" w:eastAsia="zh-CN"/>
          <w:rPrChange w:id="1554" w:author="Toy, Mehmet" w:date="2020-04-19T15:55:00Z">
            <w:rPr>
              <w:rFonts w:ascii="Calibri" w:eastAsia="SimSun" w:hAnsi="Calibri"/>
              <w:kern w:val="2"/>
              <w:sz w:val="20"/>
              <w:szCs w:val="20"/>
              <w:lang w:val="en-US" w:eastAsia="zh-CN"/>
            </w:rPr>
          </w:rPrChange>
        </w:rPr>
        <w:t>Zhiwei</w:t>
      </w:r>
      <w:proofErr w:type="spellEnd"/>
      <w:r w:rsidRPr="00300C45">
        <w:rPr>
          <w:rFonts w:eastAsia="SimSun"/>
          <w:kern w:val="2"/>
          <w:lang w:val="en-US" w:eastAsia="zh-CN"/>
          <w:rPrChange w:id="1555" w:author="Toy, Mehmet" w:date="2020-04-19T15:55:00Z">
            <w:rPr>
              <w:rFonts w:ascii="Calibri" w:eastAsia="SimSun" w:hAnsi="Calibri"/>
              <w:kern w:val="2"/>
              <w:sz w:val="20"/>
              <w:szCs w:val="20"/>
              <w:lang w:val="en-US" w:eastAsia="zh-CN"/>
            </w:rPr>
          </w:rPrChange>
        </w:rPr>
        <w:t>. Decentralized Internet Infrastructure (</w:t>
      </w:r>
      <w:r w:rsidRPr="00300C45">
        <w:rPr>
          <w:rFonts w:eastAsia="SimSun" w:hint="eastAsia"/>
          <w:kern w:val="2"/>
          <w:lang w:val="en-US" w:eastAsia="zh-CN"/>
          <w:rPrChange w:id="1556" w:author="Toy, Mehmet" w:date="2020-04-19T15:55:00Z">
            <w:rPr>
              <w:rFonts w:ascii="Calibri" w:eastAsia="SimSun" w:hAnsi="Calibri" w:hint="eastAsia"/>
              <w:kern w:val="2"/>
              <w:sz w:val="20"/>
              <w:szCs w:val="20"/>
              <w:lang w:val="en-US" w:eastAsia="zh-CN"/>
            </w:rPr>
          </w:rPrChange>
        </w:rPr>
        <w:t>去中心化互联网基础设施</w:t>
      </w:r>
      <w:r w:rsidRPr="00300C45">
        <w:rPr>
          <w:rFonts w:eastAsia="SimSun"/>
          <w:kern w:val="2"/>
          <w:lang w:val="en-US" w:eastAsia="zh-CN"/>
          <w:rPrChange w:id="1557" w:author="Toy, Mehmet" w:date="2020-04-19T15:55:00Z">
            <w:rPr>
              <w:rFonts w:ascii="Calibri" w:eastAsia="SimSun" w:hAnsi="Calibri"/>
              <w:kern w:val="2"/>
              <w:sz w:val="20"/>
              <w:szCs w:val="20"/>
              <w:lang w:val="en-US" w:eastAsia="zh-CN"/>
            </w:rPr>
          </w:rPrChange>
        </w:rPr>
        <w:t>). Telecommunication Science (</w:t>
      </w:r>
      <w:r w:rsidRPr="00300C45">
        <w:rPr>
          <w:rFonts w:eastAsia="SimSun" w:hint="eastAsia"/>
          <w:kern w:val="2"/>
          <w:lang w:val="en-US" w:eastAsia="zh-CN"/>
          <w:rPrChange w:id="1558" w:author="Toy, Mehmet" w:date="2020-04-19T15:55:00Z">
            <w:rPr>
              <w:rFonts w:ascii="Calibri" w:eastAsia="SimSun" w:hAnsi="Calibri" w:hint="eastAsia"/>
              <w:kern w:val="2"/>
              <w:sz w:val="20"/>
              <w:szCs w:val="20"/>
              <w:lang w:val="en-US" w:eastAsia="zh-CN"/>
            </w:rPr>
          </w:rPrChange>
        </w:rPr>
        <w:t>电信科学</w:t>
      </w:r>
      <w:r w:rsidRPr="00300C45">
        <w:rPr>
          <w:rFonts w:eastAsia="SimSun"/>
          <w:kern w:val="2"/>
          <w:lang w:val="en-US" w:eastAsia="zh-CN"/>
          <w:rPrChange w:id="1559" w:author="Toy, Mehmet" w:date="2020-04-19T15:55:00Z">
            <w:rPr>
              <w:rFonts w:ascii="Calibri" w:eastAsia="SimSun" w:hAnsi="Calibri"/>
              <w:kern w:val="2"/>
              <w:sz w:val="20"/>
              <w:szCs w:val="20"/>
              <w:lang w:val="en-US" w:eastAsia="zh-CN"/>
            </w:rPr>
          </w:rPrChange>
        </w:rPr>
        <w:t>). 2019. Online: http://www.infocomm-journal.com/dxkx/article/2019/1000-0801/1000-0801-35-8-00074.shtml</w:t>
      </w:r>
    </w:p>
    <w:p w14:paraId="000384AF" w14:textId="77777777" w:rsidR="001970BF" w:rsidRPr="00300C45" w:rsidRDefault="001970BF" w:rsidP="001970BF">
      <w:pPr>
        <w:widowControl w:val="0"/>
        <w:spacing w:before="0"/>
        <w:jc w:val="both"/>
        <w:rPr>
          <w:rFonts w:eastAsia="SimSun"/>
          <w:kern w:val="2"/>
          <w:lang w:val="en-US" w:eastAsia="zh-CN"/>
          <w:rPrChange w:id="1560" w:author="Toy, Mehmet" w:date="2020-04-19T15:55:00Z">
            <w:rPr>
              <w:rFonts w:ascii="Calibri" w:eastAsia="SimSun" w:hAnsi="Calibri"/>
              <w:kern w:val="2"/>
              <w:sz w:val="20"/>
              <w:szCs w:val="20"/>
              <w:lang w:val="en-US" w:eastAsia="zh-CN"/>
            </w:rPr>
          </w:rPrChange>
        </w:rPr>
      </w:pPr>
      <w:r w:rsidRPr="00300C45">
        <w:rPr>
          <w:rFonts w:eastAsia="SimSun"/>
          <w:kern w:val="2"/>
          <w:vertAlign w:val="superscript"/>
          <w:lang w:val="en-US" w:eastAsia="zh-CN"/>
          <w:rPrChange w:id="1561" w:author="Toy, Mehmet" w:date="2020-04-19T15:55:00Z">
            <w:rPr>
              <w:rFonts w:ascii="Calibri" w:eastAsia="SimSun" w:hAnsi="Calibri"/>
              <w:kern w:val="2"/>
              <w:sz w:val="20"/>
              <w:szCs w:val="20"/>
              <w:vertAlign w:val="superscript"/>
              <w:lang w:val="en-US" w:eastAsia="zh-CN"/>
            </w:rPr>
          </w:rPrChange>
        </w:rPr>
        <w:footnoteRef/>
      </w:r>
      <w:r w:rsidRPr="00300C45">
        <w:rPr>
          <w:rFonts w:eastAsia="SimSun"/>
          <w:kern w:val="2"/>
          <w:lang w:val="en-US" w:eastAsia="zh-CN"/>
          <w:rPrChange w:id="1562" w:author="Toy, Mehmet" w:date="2020-04-19T15:55:00Z">
            <w:rPr>
              <w:rFonts w:ascii="Calibri" w:eastAsia="SimSun" w:hAnsi="Calibri"/>
              <w:kern w:val="2"/>
              <w:sz w:val="20"/>
              <w:szCs w:val="20"/>
              <w:lang w:val="en-US" w:eastAsia="zh-CN"/>
            </w:rPr>
          </w:rPrChange>
        </w:rPr>
        <w:t xml:space="preserve">  Jiang </w:t>
      </w:r>
      <w:proofErr w:type="spellStart"/>
      <w:r w:rsidRPr="00300C45">
        <w:rPr>
          <w:rFonts w:eastAsia="SimSun"/>
          <w:kern w:val="2"/>
          <w:lang w:val="en-US" w:eastAsia="zh-CN"/>
          <w:rPrChange w:id="1563" w:author="Toy, Mehmet" w:date="2020-04-19T15:55:00Z">
            <w:rPr>
              <w:rFonts w:ascii="Calibri" w:eastAsia="SimSun" w:hAnsi="Calibri"/>
              <w:kern w:val="2"/>
              <w:sz w:val="20"/>
              <w:szCs w:val="20"/>
              <w:lang w:val="en-US" w:eastAsia="zh-CN"/>
            </w:rPr>
          </w:rPrChange>
        </w:rPr>
        <w:t>Weiyu</w:t>
      </w:r>
      <w:proofErr w:type="spellEnd"/>
      <w:r w:rsidRPr="00300C45">
        <w:rPr>
          <w:rFonts w:eastAsia="SimSun"/>
          <w:kern w:val="2"/>
          <w:lang w:val="en-US" w:eastAsia="zh-CN"/>
          <w:rPrChange w:id="1564" w:author="Toy, Mehmet" w:date="2020-04-19T15:55:00Z">
            <w:rPr>
              <w:rFonts w:ascii="Calibri" w:eastAsia="SimSun" w:hAnsi="Calibri"/>
              <w:kern w:val="2"/>
              <w:sz w:val="20"/>
              <w:szCs w:val="20"/>
              <w:lang w:val="en-US" w:eastAsia="zh-CN"/>
            </w:rPr>
          </w:rPrChange>
        </w:rPr>
        <w:t xml:space="preserve">, Liu </w:t>
      </w:r>
      <w:proofErr w:type="spellStart"/>
      <w:r w:rsidRPr="00300C45">
        <w:rPr>
          <w:rFonts w:eastAsia="SimSun"/>
          <w:kern w:val="2"/>
          <w:lang w:val="en-US" w:eastAsia="zh-CN"/>
          <w:rPrChange w:id="1565" w:author="Toy, Mehmet" w:date="2020-04-19T15:55:00Z">
            <w:rPr>
              <w:rFonts w:ascii="Calibri" w:eastAsia="SimSun" w:hAnsi="Calibri"/>
              <w:kern w:val="2"/>
              <w:sz w:val="20"/>
              <w:szCs w:val="20"/>
              <w:lang w:val="en-US" w:eastAsia="zh-CN"/>
            </w:rPr>
          </w:rPrChange>
        </w:rPr>
        <w:t>Bingyang</w:t>
      </w:r>
      <w:proofErr w:type="spellEnd"/>
      <w:r w:rsidRPr="00300C45">
        <w:rPr>
          <w:rFonts w:eastAsia="SimSun"/>
          <w:kern w:val="2"/>
          <w:lang w:val="en-US" w:eastAsia="zh-CN"/>
          <w:rPrChange w:id="1566" w:author="Toy, Mehmet" w:date="2020-04-19T15:55:00Z">
            <w:rPr>
              <w:rFonts w:ascii="Calibri" w:eastAsia="SimSun" w:hAnsi="Calibri"/>
              <w:kern w:val="2"/>
              <w:sz w:val="20"/>
              <w:szCs w:val="20"/>
              <w:lang w:val="en-US" w:eastAsia="zh-CN"/>
            </w:rPr>
          </w:rPrChange>
        </w:rPr>
        <w:t>, and Wang Chuang. Network Architecture with Inherent Security Features (</w:t>
      </w:r>
      <w:r w:rsidRPr="00300C45">
        <w:rPr>
          <w:rFonts w:eastAsia="SimSun" w:hint="eastAsia"/>
          <w:kern w:val="2"/>
          <w:lang w:val="en-US" w:eastAsia="zh-CN"/>
          <w:rPrChange w:id="1567" w:author="Toy, Mehmet" w:date="2020-04-19T15:55:00Z">
            <w:rPr>
              <w:rFonts w:ascii="Calibri" w:eastAsia="SimSun" w:hAnsi="Calibri" w:hint="eastAsia"/>
              <w:kern w:val="2"/>
              <w:sz w:val="20"/>
              <w:szCs w:val="20"/>
              <w:lang w:val="en-US" w:eastAsia="zh-CN"/>
            </w:rPr>
          </w:rPrChange>
        </w:rPr>
        <w:t>内生安全网络架</w:t>
      </w:r>
      <w:r w:rsidRPr="00300C45">
        <w:rPr>
          <w:rFonts w:eastAsia="SimSun" w:hint="eastAsia"/>
          <w:kern w:val="2"/>
          <w:lang w:val="en-US" w:eastAsia="zh-CN"/>
          <w:rPrChange w:id="1568" w:author="Toy, Mehmet" w:date="2020-04-19T15:55:00Z">
            <w:rPr>
              <w:rFonts w:ascii="SimSun" w:eastAsia="SimSun" w:hAnsi="SimSun" w:cs="SimSun" w:hint="eastAsia"/>
              <w:kern w:val="2"/>
              <w:sz w:val="20"/>
              <w:szCs w:val="20"/>
              <w:lang w:val="en-US" w:eastAsia="zh-CN"/>
            </w:rPr>
          </w:rPrChange>
        </w:rPr>
        <w:t>构</w:t>
      </w:r>
      <w:r w:rsidRPr="00300C45">
        <w:rPr>
          <w:rFonts w:eastAsia="SimSun"/>
          <w:kern w:val="2"/>
          <w:lang w:val="en-US" w:eastAsia="zh-CN"/>
          <w:rPrChange w:id="1569" w:author="Toy, Mehmet" w:date="2020-04-19T15:55:00Z">
            <w:rPr>
              <w:rFonts w:ascii="Calibri" w:eastAsia="SimSun" w:hAnsi="Calibri"/>
              <w:kern w:val="2"/>
              <w:sz w:val="20"/>
              <w:szCs w:val="20"/>
              <w:lang w:val="en-US" w:eastAsia="zh-CN"/>
            </w:rPr>
          </w:rPrChange>
        </w:rPr>
        <w:t>). Telecommunication Science (</w:t>
      </w:r>
      <w:r w:rsidRPr="00300C45">
        <w:rPr>
          <w:rFonts w:eastAsia="SimSun" w:hint="eastAsia"/>
          <w:kern w:val="2"/>
          <w:lang w:val="en-US" w:eastAsia="zh-CN"/>
          <w:rPrChange w:id="1570" w:author="Toy, Mehmet" w:date="2020-04-19T15:55:00Z">
            <w:rPr>
              <w:rFonts w:ascii="Calibri" w:eastAsia="SimSun" w:hAnsi="Calibri" w:hint="eastAsia"/>
              <w:kern w:val="2"/>
              <w:sz w:val="20"/>
              <w:szCs w:val="20"/>
              <w:lang w:val="en-US" w:eastAsia="zh-CN"/>
            </w:rPr>
          </w:rPrChange>
        </w:rPr>
        <w:t>电信科学</w:t>
      </w:r>
      <w:r w:rsidRPr="00300C45">
        <w:rPr>
          <w:rFonts w:eastAsia="SimSun"/>
          <w:kern w:val="2"/>
          <w:lang w:val="en-US" w:eastAsia="zh-CN"/>
          <w:rPrChange w:id="1571" w:author="Toy, Mehmet" w:date="2020-04-19T15:55:00Z">
            <w:rPr>
              <w:rFonts w:ascii="Calibri" w:eastAsia="SimSun" w:hAnsi="Calibri"/>
              <w:kern w:val="2"/>
              <w:sz w:val="20"/>
              <w:szCs w:val="20"/>
              <w:lang w:val="en-US" w:eastAsia="zh-CN"/>
            </w:rPr>
          </w:rPrChange>
        </w:rPr>
        <w:t>). 2019. Online: http://www.infocomm-journal.com/dxkx/article/2019/1000-0801/1000-0801-35-9-00020.shtml</w:t>
      </w:r>
    </w:p>
    <w:p w14:paraId="2205E28D" w14:textId="77777777" w:rsidR="001970BF" w:rsidRPr="00300C45" w:rsidRDefault="001970BF" w:rsidP="001970BF">
      <w:pPr>
        <w:widowControl w:val="0"/>
        <w:spacing w:before="0"/>
        <w:jc w:val="both"/>
        <w:rPr>
          <w:rFonts w:eastAsia="SimSun"/>
          <w:kern w:val="2"/>
          <w:lang w:val="en-US" w:eastAsia="zh-CN"/>
          <w:rPrChange w:id="1572" w:author="Toy, Mehmet" w:date="2020-04-19T15:55:00Z">
            <w:rPr>
              <w:rFonts w:ascii="Calibri" w:eastAsia="SimSun" w:hAnsi="Calibri"/>
              <w:kern w:val="2"/>
              <w:sz w:val="20"/>
              <w:szCs w:val="20"/>
              <w:lang w:val="en-US" w:eastAsia="zh-CN"/>
            </w:rPr>
          </w:rPrChange>
        </w:rPr>
      </w:pPr>
      <w:r w:rsidRPr="00300C45">
        <w:rPr>
          <w:rFonts w:eastAsia="SimSun"/>
          <w:kern w:val="2"/>
          <w:vertAlign w:val="superscript"/>
          <w:lang w:val="en-US" w:eastAsia="zh-CN"/>
          <w:rPrChange w:id="1573" w:author="Toy, Mehmet" w:date="2020-04-19T15:55:00Z">
            <w:rPr>
              <w:rFonts w:ascii="Calibri" w:eastAsia="SimSun" w:hAnsi="Calibri"/>
              <w:kern w:val="2"/>
              <w:sz w:val="20"/>
              <w:szCs w:val="20"/>
              <w:vertAlign w:val="superscript"/>
              <w:lang w:val="en-US" w:eastAsia="zh-CN"/>
            </w:rPr>
          </w:rPrChange>
        </w:rPr>
        <w:footnoteRef/>
      </w:r>
      <w:r w:rsidRPr="00300C45">
        <w:rPr>
          <w:rFonts w:eastAsia="SimSun"/>
          <w:kern w:val="2"/>
          <w:lang w:val="en-US" w:eastAsia="zh-CN"/>
          <w:rPrChange w:id="1574" w:author="Toy, Mehmet" w:date="2020-04-19T15:55:00Z">
            <w:rPr>
              <w:rFonts w:ascii="Calibri" w:eastAsia="SimSun" w:hAnsi="Calibri"/>
              <w:kern w:val="2"/>
              <w:sz w:val="20"/>
              <w:szCs w:val="20"/>
              <w:lang w:val="en-US" w:eastAsia="zh-CN"/>
            </w:rPr>
          </w:rPrChange>
        </w:rPr>
        <w:t xml:space="preserve"> </w:t>
      </w:r>
      <w:proofErr w:type="spellStart"/>
      <w:r w:rsidRPr="00300C45">
        <w:rPr>
          <w:rFonts w:eastAsia="SimSun"/>
          <w:kern w:val="2"/>
          <w:lang w:val="en-US" w:eastAsia="zh-CN"/>
          <w:rPrChange w:id="1575" w:author="Toy, Mehmet" w:date="2020-04-19T15:55:00Z">
            <w:rPr>
              <w:rFonts w:ascii="Calibri" w:eastAsia="SimSun" w:hAnsi="Calibri"/>
              <w:kern w:val="2"/>
              <w:sz w:val="20"/>
              <w:szCs w:val="20"/>
              <w:lang w:val="en-US" w:eastAsia="zh-CN"/>
            </w:rPr>
          </w:rPrChange>
        </w:rPr>
        <w:t>Taeho</w:t>
      </w:r>
      <w:proofErr w:type="spellEnd"/>
      <w:r w:rsidRPr="00300C45">
        <w:rPr>
          <w:rFonts w:eastAsia="SimSun"/>
          <w:kern w:val="2"/>
          <w:lang w:val="en-US" w:eastAsia="zh-CN"/>
          <w:rPrChange w:id="1576" w:author="Toy, Mehmet" w:date="2020-04-19T15:55:00Z">
            <w:rPr>
              <w:rFonts w:ascii="Calibri" w:eastAsia="SimSun" w:hAnsi="Calibri"/>
              <w:kern w:val="2"/>
              <w:sz w:val="20"/>
              <w:szCs w:val="20"/>
              <w:lang w:val="en-US" w:eastAsia="zh-CN"/>
            </w:rPr>
          </w:rPrChange>
        </w:rPr>
        <w:t xml:space="preserve"> Lee, Christos Pappas, David Barrera, Pawel </w:t>
      </w:r>
      <w:proofErr w:type="spellStart"/>
      <w:r w:rsidRPr="00300C45">
        <w:rPr>
          <w:rFonts w:eastAsia="SimSun"/>
          <w:kern w:val="2"/>
          <w:lang w:val="en-US" w:eastAsia="zh-CN"/>
          <w:rPrChange w:id="1577" w:author="Toy, Mehmet" w:date="2020-04-19T15:55:00Z">
            <w:rPr>
              <w:rFonts w:ascii="Calibri" w:eastAsia="SimSun" w:hAnsi="Calibri"/>
              <w:kern w:val="2"/>
              <w:sz w:val="20"/>
              <w:szCs w:val="20"/>
              <w:lang w:val="en-US" w:eastAsia="zh-CN"/>
            </w:rPr>
          </w:rPrChange>
        </w:rPr>
        <w:t>Szalachowski</w:t>
      </w:r>
      <w:proofErr w:type="spellEnd"/>
      <w:r w:rsidRPr="00300C45">
        <w:rPr>
          <w:rFonts w:eastAsia="SimSun"/>
          <w:kern w:val="2"/>
          <w:lang w:val="en-US" w:eastAsia="zh-CN"/>
          <w:rPrChange w:id="1578" w:author="Toy, Mehmet" w:date="2020-04-19T15:55:00Z">
            <w:rPr>
              <w:rFonts w:ascii="Calibri" w:eastAsia="SimSun" w:hAnsi="Calibri"/>
              <w:kern w:val="2"/>
              <w:sz w:val="20"/>
              <w:szCs w:val="20"/>
              <w:lang w:val="en-US" w:eastAsia="zh-CN"/>
            </w:rPr>
          </w:rPrChange>
        </w:rPr>
        <w:t xml:space="preserve">, and Adrian </w:t>
      </w:r>
      <w:proofErr w:type="spellStart"/>
      <w:r w:rsidRPr="00300C45">
        <w:rPr>
          <w:rFonts w:eastAsia="SimSun"/>
          <w:kern w:val="2"/>
          <w:lang w:val="en-US" w:eastAsia="zh-CN"/>
          <w:rPrChange w:id="1579" w:author="Toy, Mehmet" w:date="2020-04-19T15:55:00Z">
            <w:rPr>
              <w:rFonts w:ascii="Calibri" w:eastAsia="SimSun" w:hAnsi="Calibri"/>
              <w:kern w:val="2"/>
              <w:sz w:val="20"/>
              <w:szCs w:val="20"/>
              <w:lang w:val="en-US" w:eastAsia="zh-CN"/>
            </w:rPr>
          </w:rPrChange>
        </w:rPr>
        <w:t>Perrig</w:t>
      </w:r>
      <w:proofErr w:type="spellEnd"/>
      <w:r w:rsidRPr="00300C45">
        <w:rPr>
          <w:rFonts w:eastAsia="SimSun"/>
          <w:kern w:val="2"/>
          <w:lang w:val="en-US" w:eastAsia="zh-CN"/>
          <w:rPrChange w:id="1580" w:author="Toy, Mehmet" w:date="2020-04-19T15:55:00Z">
            <w:rPr>
              <w:rFonts w:ascii="Calibri" w:eastAsia="SimSun" w:hAnsi="Calibri"/>
              <w:kern w:val="2"/>
              <w:sz w:val="20"/>
              <w:szCs w:val="20"/>
              <w:lang w:val="en-US" w:eastAsia="zh-CN"/>
            </w:rPr>
          </w:rPrChange>
        </w:rPr>
        <w:t xml:space="preserve">. Source accountability with domain-brokered privacy. Proceedings of the 12th International on Conference on emerging Networking </w:t>
      </w:r>
      <w:proofErr w:type="spellStart"/>
      <w:r w:rsidRPr="00300C45">
        <w:rPr>
          <w:rFonts w:eastAsia="SimSun"/>
          <w:kern w:val="2"/>
          <w:lang w:val="en-US" w:eastAsia="zh-CN"/>
          <w:rPrChange w:id="1581" w:author="Toy, Mehmet" w:date="2020-04-19T15:55:00Z">
            <w:rPr>
              <w:rFonts w:ascii="Calibri" w:eastAsia="SimSun" w:hAnsi="Calibri"/>
              <w:kern w:val="2"/>
              <w:sz w:val="20"/>
              <w:szCs w:val="20"/>
              <w:lang w:val="en-US" w:eastAsia="zh-CN"/>
            </w:rPr>
          </w:rPrChange>
        </w:rPr>
        <w:t>EXperiments</w:t>
      </w:r>
      <w:proofErr w:type="spellEnd"/>
      <w:r w:rsidRPr="00300C45">
        <w:rPr>
          <w:rFonts w:eastAsia="SimSun"/>
          <w:kern w:val="2"/>
          <w:lang w:val="en-US" w:eastAsia="zh-CN"/>
          <w:rPrChange w:id="1582" w:author="Toy, Mehmet" w:date="2020-04-19T15:55:00Z">
            <w:rPr>
              <w:rFonts w:ascii="Calibri" w:eastAsia="SimSun" w:hAnsi="Calibri"/>
              <w:kern w:val="2"/>
              <w:sz w:val="20"/>
              <w:szCs w:val="20"/>
              <w:lang w:val="en-US" w:eastAsia="zh-CN"/>
            </w:rPr>
          </w:rPrChange>
        </w:rPr>
        <w:t xml:space="preserve"> and Technologies. 2016.</w:t>
      </w:r>
    </w:p>
    <w:p w14:paraId="55FA916B" w14:textId="56D0FECF" w:rsidR="00AC5FB2" w:rsidRPr="00300C45" w:rsidRDefault="001970BF" w:rsidP="001970BF">
      <w:pPr>
        <w:pStyle w:val="ListParagraph"/>
        <w:ind w:left="360"/>
        <w:rPr>
          <w:rFonts w:eastAsia="SimSun"/>
          <w:kern w:val="2"/>
          <w:lang w:val="en-US" w:eastAsia="zh-CN"/>
          <w:rPrChange w:id="1583" w:author="Toy, Mehmet" w:date="2020-04-19T15:55:00Z">
            <w:rPr>
              <w:rFonts w:ascii="Calibri" w:eastAsia="SimSun" w:hAnsi="Calibri"/>
              <w:kern w:val="2"/>
              <w:sz w:val="21"/>
              <w:szCs w:val="22"/>
              <w:lang w:val="en-US" w:eastAsia="zh-CN"/>
            </w:rPr>
          </w:rPrChange>
        </w:rPr>
      </w:pPr>
      <w:r w:rsidRPr="00300C45">
        <w:rPr>
          <w:rFonts w:eastAsia="SimSun"/>
          <w:kern w:val="2"/>
          <w:vertAlign w:val="superscript"/>
          <w:lang w:val="en-US" w:eastAsia="zh-CN"/>
          <w:rPrChange w:id="1584" w:author="Toy, Mehmet" w:date="2020-04-19T15:55:00Z">
            <w:rPr>
              <w:rFonts w:ascii="Calibri" w:eastAsia="SimSun" w:hAnsi="Calibri"/>
              <w:kern w:val="2"/>
              <w:sz w:val="21"/>
              <w:szCs w:val="22"/>
              <w:vertAlign w:val="superscript"/>
              <w:lang w:val="en-US" w:eastAsia="zh-CN"/>
            </w:rPr>
          </w:rPrChange>
        </w:rPr>
        <w:footnoteRef/>
      </w:r>
      <w:r w:rsidRPr="00300C45">
        <w:rPr>
          <w:rFonts w:eastAsia="SimSun"/>
          <w:kern w:val="2"/>
          <w:lang w:val="en-US" w:eastAsia="zh-CN"/>
          <w:rPrChange w:id="1585" w:author="Toy, Mehmet" w:date="2020-04-19T15:55:00Z">
            <w:rPr>
              <w:rFonts w:ascii="Calibri" w:eastAsia="SimSun" w:hAnsi="Calibri"/>
              <w:kern w:val="2"/>
              <w:sz w:val="21"/>
              <w:szCs w:val="22"/>
              <w:lang w:val="en-US" w:eastAsia="zh-CN"/>
            </w:rPr>
          </w:rPrChange>
        </w:rPr>
        <w:t xml:space="preserve"> Benjamin </w:t>
      </w:r>
      <w:proofErr w:type="spellStart"/>
      <w:r w:rsidRPr="00300C45">
        <w:rPr>
          <w:rFonts w:eastAsia="SimSun"/>
          <w:kern w:val="2"/>
          <w:lang w:val="en-US" w:eastAsia="zh-CN"/>
          <w:rPrChange w:id="1586" w:author="Toy, Mehmet" w:date="2020-04-19T15:55:00Z">
            <w:rPr>
              <w:rFonts w:ascii="Calibri" w:eastAsia="SimSun" w:hAnsi="Calibri"/>
              <w:kern w:val="2"/>
              <w:sz w:val="21"/>
              <w:szCs w:val="22"/>
              <w:lang w:val="en-US" w:eastAsia="zh-CN"/>
            </w:rPr>
          </w:rPrChange>
        </w:rPr>
        <w:t>Rothenberger</w:t>
      </w:r>
      <w:proofErr w:type="spellEnd"/>
      <w:r w:rsidRPr="00300C45">
        <w:rPr>
          <w:rFonts w:eastAsia="SimSun"/>
          <w:kern w:val="2"/>
          <w:lang w:val="en-US" w:eastAsia="zh-CN"/>
          <w:rPrChange w:id="1587" w:author="Toy, Mehmet" w:date="2020-04-19T15:55:00Z">
            <w:rPr>
              <w:rFonts w:ascii="Calibri" w:eastAsia="SimSun" w:hAnsi="Calibri"/>
              <w:kern w:val="2"/>
              <w:sz w:val="21"/>
              <w:szCs w:val="22"/>
              <w:lang w:val="en-US" w:eastAsia="zh-CN"/>
            </w:rPr>
          </w:rPrChange>
        </w:rPr>
        <w:t xml:space="preserve">, Dominik </w:t>
      </w:r>
      <w:proofErr w:type="spellStart"/>
      <w:r w:rsidRPr="00300C45">
        <w:rPr>
          <w:rFonts w:eastAsia="SimSun"/>
          <w:kern w:val="2"/>
          <w:lang w:val="en-US" w:eastAsia="zh-CN"/>
          <w:rPrChange w:id="1588" w:author="Toy, Mehmet" w:date="2020-04-19T15:55:00Z">
            <w:rPr>
              <w:rFonts w:ascii="Calibri" w:eastAsia="SimSun" w:hAnsi="Calibri"/>
              <w:kern w:val="2"/>
              <w:sz w:val="21"/>
              <w:szCs w:val="22"/>
              <w:lang w:val="en-US" w:eastAsia="zh-CN"/>
            </w:rPr>
          </w:rPrChange>
        </w:rPr>
        <w:t>Roos</w:t>
      </w:r>
      <w:proofErr w:type="spellEnd"/>
      <w:r w:rsidRPr="00300C45">
        <w:rPr>
          <w:rFonts w:eastAsia="SimSun"/>
          <w:kern w:val="2"/>
          <w:lang w:val="en-US" w:eastAsia="zh-CN"/>
          <w:rPrChange w:id="1589" w:author="Toy, Mehmet" w:date="2020-04-19T15:55:00Z">
            <w:rPr>
              <w:rFonts w:ascii="Calibri" w:eastAsia="SimSun" w:hAnsi="Calibri"/>
              <w:kern w:val="2"/>
              <w:sz w:val="21"/>
              <w:szCs w:val="22"/>
              <w:lang w:val="en-US" w:eastAsia="zh-CN"/>
            </w:rPr>
          </w:rPrChange>
        </w:rPr>
        <w:t xml:space="preserve">, Markus </w:t>
      </w:r>
      <w:proofErr w:type="spellStart"/>
      <w:r w:rsidRPr="00300C45">
        <w:rPr>
          <w:rFonts w:eastAsia="SimSun"/>
          <w:kern w:val="2"/>
          <w:lang w:val="en-US" w:eastAsia="zh-CN"/>
          <w:rPrChange w:id="1590" w:author="Toy, Mehmet" w:date="2020-04-19T15:55:00Z">
            <w:rPr>
              <w:rFonts w:ascii="Calibri" w:eastAsia="SimSun" w:hAnsi="Calibri"/>
              <w:kern w:val="2"/>
              <w:sz w:val="21"/>
              <w:szCs w:val="22"/>
              <w:lang w:val="en-US" w:eastAsia="zh-CN"/>
            </w:rPr>
          </w:rPrChange>
        </w:rPr>
        <w:t>Legner</w:t>
      </w:r>
      <w:proofErr w:type="spellEnd"/>
      <w:r w:rsidRPr="00300C45">
        <w:rPr>
          <w:rFonts w:eastAsia="SimSun"/>
          <w:kern w:val="2"/>
          <w:lang w:val="en-US" w:eastAsia="zh-CN"/>
          <w:rPrChange w:id="1591" w:author="Toy, Mehmet" w:date="2020-04-19T15:55:00Z">
            <w:rPr>
              <w:rFonts w:ascii="Calibri" w:eastAsia="SimSun" w:hAnsi="Calibri"/>
              <w:kern w:val="2"/>
              <w:sz w:val="21"/>
              <w:szCs w:val="22"/>
              <w:lang w:val="en-US" w:eastAsia="zh-CN"/>
            </w:rPr>
          </w:rPrChange>
        </w:rPr>
        <w:t xml:space="preserve">, and Adrian </w:t>
      </w:r>
      <w:proofErr w:type="spellStart"/>
      <w:r w:rsidRPr="00300C45">
        <w:rPr>
          <w:rFonts w:eastAsia="SimSun"/>
          <w:kern w:val="2"/>
          <w:lang w:val="en-US" w:eastAsia="zh-CN"/>
          <w:rPrChange w:id="1592" w:author="Toy, Mehmet" w:date="2020-04-19T15:55:00Z">
            <w:rPr>
              <w:rFonts w:ascii="Calibri" w:eastAsia="SimSun" w:hAnsi="Calibri"/>
              <w:kern w:val="2"/>
              <w:sz w:val="21"/>
              <w:szCs w:val="22"/>
              <w:lang w:val="en-US" w:eastAsia="zh-CN"/>
            </w:rPr>
          </w:rPrChange>
        </w:rPr>
        <w:t>Perrig</w:t>
      </w:r>
      <w:proofErr w:type="spellEnd"/>
      <w:r w:rsidRPr="00300C45">
        <w:rPr>
          <w:rFonts w:eastAsia="SimSun"/>
          <w:kern w:val="2"/>
          <w:lang w:val="en-US" w:eastAsia="zh-CN"/>
          <w:rPrChange w:id="1593" w:author="Toy, Mehmet" w:date="2020-04-19T15:55:00Z">
            <w:rPr>
              <w:rFonts w:ascii="Calibri" w:eastAsia="SimSun" w:hAnsi="Calibri"/>
              <w:kern w:val="2"/>
              <w:sz w:val="21"/>
              <w:szCs w:val="22"/>
              <w:lang w:val="en-US" w:eastAsia="zh-CN"/>
            </w:rPr>
          </w:rPrChange>
        </w:rPr>
        <w:t>. PISKES: Pragmatic Internet-Scale Key Establishment System. Proceedings of the ACM ASIA Conference on Computer and</w:t>
      </w:r>
      <w:r w:rsidRPr="00300C45">
        <w:rPr>
          <w:rFonts w:eastAsia="SimSun"/>
          <w:kern w:val="2"/>
          <w:lang w:val="en-US" w:eastAsia="zh-CN"/>
          <w:rPrChange w:id="1594" w:author="Toy, Mehmet" w:date="2020-04-19T15:55:00Z">
            <w:rPr>
              <w:rFonts w:ascii="Calibri" w:eastAsia="SimSun" w:hAnsi="Calibri"/>
              <w:kern w:val="2"/>
              <w:sz w:val="21"/>
              <w:szCs w:val="22"/>
              <w:lang w:val="en-US" w:eastAsia="zh-CN"/>
            </w:rPr>
          </w:rPrChange>
        </w:rPr>
        <w:br/>
        <w:t>Communications Security (ASIACCS). 2020.</w:t>
      </w:r>
    </w:p>
    <w:p w14:paraId="1B8CFA56" w14:textId="408AEC77" w:rsidR="00C943AE" w:rsidRPr="00300C45" w:rsidRDefault="000E4F6F" w:rsidP="009C4E22">
      <w:pPr>
        <w:pStyle w:val="NormalWeb"/>
        <w:numPr>
          <w:ilvl w:val="0"/>
          <w:numId w:val="69"/>
        </w:numPr>
        <w:ind w:left="720"/>
        <w:outlineLvl w:val="0"/>
        <w:rPr>
          <w:b/>
          <w:color w:val="000000"/>
          <w:rPrChange w:id="1595" w:author="Toy, Mehmet" w:date="2020-04-19T15:55:00Z">
            <w:rPr>
              <w:b/>
              <w:color w:val="000000"/>
              <w:sz w:val="27"/>
              <w:szCs w:val="27"/>
            </w:rPr>
          </w:rPrChange>
        </w:rPr>
      </w:pPr>
      <w:bookmarkStart w:id="1596" w:name="_Toc38216021"/>
      <w:r w:rsidRPr="00300C45">
        <w:rPr>
          <w:b/>
          <w:color w:val="000000"/>
          <w:rPrChange w:id="1597" w:author="Toy, Mehmet" w:date="2020-04-19T15:55:00Z">
            <w:rPr>
              <w:b/>
              <w:color w:val="000000"/>
              <w:sz w:val="27"/>
              <w:szCs w:val="27"/>
            </w:rPr>
          </w:rPrChange>
        </w:rPr>
        <w:t>Mobility</w:t>
      </w:r>
      <w:bookmarkEnd w:id="1596"/>
    </w:p>
    <w:p w14:paraId="7D08605B" w14:textId="77777777" w:rsidR="00C943AE" w:rsidRPr="00300C45" w:rsidRDefault="00C943AE" w:rsidP="00A04F7F">
      <w:pPr>
        <w:pStyle w:val="NormalWeb"/>
        <w:outlineLvl w:val="0"/>
        <w:rPr>
          <w:b/>
          <w:color w:val="000000"/>
          <w:rPrChange w:id="1598" w:author="Toy, Mehmet" w:date="2020-04-19T15:55:00Z">
            <w:rPr>
              <w:b/>
              <w:color w:val="000000"/>
              <w:sz w:val="27"/>
              <w:szCs w:val="27"/>
            </w:rPr>
          </w:rPrChange>
        </w:rPr>
      </w:pPr>
    </w:p>
    <w:p w14:paraId="45657F11" w14:textId="77777777" w:rsidR="00C943AE" w:rsidRPr="00300C45" w:rsidRDefault="00C943AE" w:rsidP="00A04F7F">
      <w:pPr>
        <w:pStyle w:val="NormalWeb"/>
        <w:outlineLvl w:val="0"/>
        <w:rPr>
          <w:b/>
          <w:color w:val="000000"/>
          <w:rPrChange w:id="1599" w:author="Toy, Mehmet" w:date="2020-04-19T15:55:00Z">
            <w:rPr>
              <w:b/>
              <w:color w:val="000000"/>
              <w:sz w:val="27"/>
              <w:szCs w:val="27"/>
            </w:rPr>
          </w:rPrChange>
        </w:rPr>
      </w:pPr>
    </w:p>
    <w:p w14:paraId="1C1C3B96" w14:textId="2084C91B" w:rsidR="00AB3A8E" w:rsidRPr="00300C45" w:rsidRDefault="00AB3A8E" w:rsidP="009C4E22">
      <w:pPr>
        <w:pStyle w:val="ListParagraph"/>
        <w:numPr>
          <w:ilvl w:val="0"/>
          <w:numId w:val="69"/>
        </w:numPr>
        <w:ind w:left="720"/>
        <w:outlineLvl w:val="0"/>
        <w:rPr>
          <w:b/>
          <w:rPrChange w:id="1600" w:author="Toy, Mehmet" w:date="2020-04-19T15:55:00Z">
            <w:rPr>
              <w:rFonts w:asciiTheme="majorBidi" w:hAnsiTheme="majorBidi" w:cstheme="majorBidi"/>
              <w:b/>
            </w:rPr>
          </w:rPrChange>
        </w:rPr>
      </w:pPr>
      <w:bookmarkStart w:id="1601" w:name="_Toc38216022"/>
      <w:proofErr w:type="gramStart"/>
      <w:r w:rsidRPr="00300C45">
        <w:rPr>
          <w:b/>
          <w:rPrChange w:id="1602" w:author="Toy, Mehmet" w:date="2020-04-19T15:55:00Z">
            <w:rPr>
              <w:rFonts w:asciiTheme="majorBidi" w:hAnsiTheme="majorBidi" w:cstheme="majorBidi"/>
              <w:b/>
            </w:rPr>
          </w:rPrChange>
        </w:rPr>
        <w:t xml:space="preserve">QoS </w:t>
      </w:r>
      <w:r w:rsidR="00AC5FB2" w:rsidRPr="00300C45">
        <w:rPr>
          <w:b/>
          <w:rPrChange w:id="1603" w:author="Toy, Mehmet" w:date="2020-04-19T15:55:00Z">
            <w:rPr>
              <w:rFonts w:asciiTheme="majorBidi" w:hAnsiTheme="majorBidi" w:cstheme="majorBidi"/>
              <w:b/>
            </w:rPr>
          </w:rPrChange>
        </w:rPr>
        <w:t xml:space="preserve"> (</w:t>
      </w:r>
      <w:proofErr w:type="gramEnd"/>
      <w:r w:rsidR="00AC5FB2" w:rsidRPr="00300C45">
        <w:rPr>
          <w:b/>
          <w:rPrChange w:id="1604" w:author="Toy, Mehmet" w:date="2020-04-19T15:55:00Z">
            <w:rPr>
              <w:rFonts w:asciiTheme="majorBidi" w:hAnsiTheme="majorBidi" w:cstheme="majorBidi"/>
              <w:b/>
            </w:rPr>
          </w:rPrChange>
        </w:rPr>
        <w:t>Toerless)</w:t>
      </w:r>
      <w:bookmarkEnd w:id="1601"/>
    </w:p>
    <w:p w14:paraId="3A280FC1" w14:textId="77777777" w:rsidR="00C943AE" w:rsidRPr="00300C45" w:rsidRDefault="00C943AE" w:rsidP="00A04F7F">
      <w:pPr>
        <w:rPr>
          <w:b/>
          <w:rPrChange w:id="1605" w:author="Toy, Mehmet" w:date="2020-04-19T15:55:00Z">
            <w:rPr>
              <w:rFonts w:asciiTheme="majorBidi" w:hAnsiTheme="majorBidi" w:cstheme="majorBidi"/>
              <w:b/>
            </w:rPr>
          </w:rPrChange>
        </w:rPr>
      </w:pPr>
    </w:p>
    <w:p w14:paraId="5DF292AF" w14:textId="77777777" w:rsidR="00C34595" w:rsidRPr="00300C45" w:rsidRDefault="00C34595" w:rsidP="00C34595">
      <w:pPr>
        <w:overflowPunct w:val="0"/>
        <w:autoSpaceDE w:val="0"/>
        <w:autoSpaceDN w:val="0"/>
        <w:adjustRightInd w:val="0"/>
        <w:textAlignment w:val="baseline"/>
        <w:rPr>
          <w:rFonts w:eastAsia="Times New Roman"/>
          <w:lang w:eastAsia="en-US"/>
        </w:rPr>
      </w:pPr>
      <w:r w:rsidRPr="00300C45">
        <w:rPr>
          <w:rFonts w:eastAsia="Times New Roman"/>
          <w:lang w:eastAsia="en-US"/>
        </w:rPr>
        <w:t xml:space="preserve">Future network (potentially including </w:t>
      </w:r>
      <w:proofErr w:type="gramStart"/>
      <w:r w:rsidRPr="00300C45">
        <w:rPr>
          <w:rFonts w:eastAsia="Times New Roman"/>
          <w:lang w:eastAsia="en-US"/>
        </w:rPr>
        <w:t>data-link</w:t>
      </w:r>
      <w:proofErr w:type="gramEnd"/>
      <w:r w:rsidRPr="00300C45">
        <w:rPr>
          <w:rFonts w:eastAsia="Times New Roman"/>
          <w:lang w:eastAsia="en-US"/>
        </w:rPr>
        <w:t>/transport) layer QoS architectural requirements.</w:t>
      </w:r>
    </w:p>
    <w:p w14:paraId="3DF23817" w14:textId="40F1F128" w:rsidR="00C34595" w:rsidRPr="005B5918" w:rsidRDefault="00C34595" w:rsidP="009C4E22">
      <w:pPr>
        <w:pStyle w:val="ListParagraph"/>
        <w:keepNext/>
        <w:keepLines/>
        <w:numPr>
          <w:ilvl w:val="1"/>
          <w:numId w:val="70"/>
        </w:numPr>
        <w:overflowPunct w:val="0"/>
        <w:autoSpaceDE w:val="0"/>
        <w:autoSpaceDN w:val="0"/>
        <w:adjustRightInd w:val="0"/>
        <w:spacing w:before="360"/>
        <w:ind w:left="720"/>
        <w:textAlignment w:val="baseline"/>
        <w:outlineLvl w:val="1"/>
        <w:rPr>
          <w:rFonts w:eastAsia="Times New Roman"/>
          <w:b/>
          <w:lang w:eastAsia="en-US"/>
        </w:rPr>
      </w:pPr>
      <w:bookmarkStart w:id="1606" w:name="_Toc35530290"/>
      <w:bookmarkStart w:id="1607" w:name="_Toc38216023"/>
      <w:r w:rsidRPr="005B5918">
        <w:rPr>
          <w:rFonts w:eastAsia="Times New Roman"/>
          <w:b/>
          <w:lang w:eastAsia="en-US"/>
        </w:rPr>
        <w:t>Definitions</w:t>
      </w:r>
      <w:bookmarkEnd w:id="1606"/>
      <w:bookmarkEnd w:id="1607"/>
    </w:p>
    <w:p w14:paraId="105E8F25" w14:textId="77777777" w:rsidR="00C34595" w:rsidRPr="00161A85" w:rsidRDefault="00C34595" w:rsidP="00C34595">
      <w:pPr>
        <w:overflowPunct w:val="0"/>
        <w:autoSpaceDE w:val="0"/>
        <w:autoSpaceDN w:val="0"/>
        <w:adjustRightInd w:val="0"/>
        <w:textAlignment w:val="baseline"/>
        <w:rPr>
          <w:rFonts w:eastAsia="Times New Roman"/>
          <w:lang w:eastAsia="en-US"/>
        </w:rPr>
      </w:pPr>
      <w:r w:rsidRPr="00161A85">
        <w:rPr>
          <w:rFonts w:eastAsia="Times New Roman"/>
          <w:lang w:eastAsia="en-US"/>
        </w:rPr>
        <w:t>QoS (Quality of Service) is used to describe various functions in different contexts.</w:t>
      </w:r>
    </w:p>
    <w:p w14:paraId="16A6282E" w14:textId="77777777" w:rsidR="00C34595" w:rsidRPr="00545745" w:rsidRDefault="00C34595" w:rsidP="00C34595">
      <w:pPr>
        <w:overflowPunct w:val="0"/>
        <w:autoSpaceDE w:val="0"/>
        <w:autoSpaceDN w:val="0"/>
        <w:adjustRightInd w:val="0"/>
        <w:textAlignment w:val="baseline"/>
        <w:rPr>
          <w:rFonts w:eastAsia="Times New Roman"/>
          <w:lang w:eastAsia="en-US"/>
        </w:rPr>
      </w:pPr>
      <w:r w:rsidRPr="00161A85">
        <w:rPr>
          <w:rFonts w:eastAsia="Times New Roman"/>
          <w:lang w:eastAsia="en-US"/>
        </w:rPr>
        <w:t>Unless otherwise specified, in this document</w:t>
      </w:r>
      <w:r w:rsidRPr="00545745">
        <w:rPr>
          <w:rFonts w:eastAsia="Times New Roman"/>
          <w:lang w:eastAsia="en-US"/>
        </w:rPr>
        <w:t xml:space="preserve">, QoS is used for the functionality that is most often referred to as QoS in the context of transport, networking or data-link layers: switch/router </w:t>
      </w:r>
      <w:r w:rsidRPr="00545745">
        <w:rPr>
          <w:rFonts w:eastAsia="Times New Roman"/>
          <w:lang w:eastAsia="en-US"/>
        </w:rPr>
        <w:lastRenderedPageBreak/>
        <w:t>forwarding-plane functions that impact the absolute or differential drop behaviour, throughput and latency of individual packets and packet flows under uncongested or congested traffic load as well as the required control and management plane functions to support these forwarding-plane functions.</w:t>
      </w:r>
    </w:p>
    <w:p w14:paraId="7F6026DA" w14:textId="77777777" w:rsidR="00C34595" w:rsidRPr="00761F24" w:rsidRDefault="00C34595" w:rsidP="00C34595">
      <w:pPr>
        <w:overflowPunct w:val="0"/>
        <w:autoSpaceDE w:val="0"/>
        <w:autoSpaceDN w:val="0"/>
        <w:adjustRightInd w:val="0"/>
        <w:textAlignment w:val="baseline"/>
        <w:rPr>
          <w:rFonts w:eastAsia="Times New Roman"/>
          <w:lang w:eastAsia="en-US"/>
        </w:rPr>
      </w:pPr>
      <w:r w:rsidRPr="00761F24">
        <w:rPr>
          <w:rFonts w:eastAsia="Times New Roman"/>
          <w:lang w:eastAsia="en-US"/>
        </w:rPr>
        <w:t xml:space="preserve">Fronthaul and backhaul are terms defined in this document in the new context of a 2030 </w:t>
      </w:r>
      <w:proofErr w:type="gramStart"/>
      <w:r w:rsidRPr="00761F24">
        <w:rPr>
          <w:rFonts w:eastAsia="Times New Roman"/>
          <w:lang w:eastAsia="en-US"/>
        </w:rPr>
        <w:t>Internet, and</w:t>
      </w:r>
      <w:proofErr w:type="gramEnd"/>
      <w:r w:rsidRPr="00761F24">
        <w:rPr>
          <w:rFonts w:eastAsia="Times New Roman"/>
          <w:lang w:eastAsia="en-US"/>
        </w:rPr>
        <w:t xml:space="preserve"> are different from the terms mobile fronthaul and mobile backhaul in the context of 3GPP mobile networks.</w:t>
      </w:r>
    </w:p>
    <w:p w14:paraId="26BF779A" w14:textId="77777777" w:rsidR="00C34595" w:rsidRPr="00161A85" w:rsidRDefault="00C34595" w:rsidP="00C34595">
      <w:pPr>
        <w:overflowPunct w:val="0"/>
        <w:autoSpaceDE w:val="0"/>
        <w:autoSpaceDN w:val="0"/>
        <w:adjustRightInd w:val="0"/>
        <w:textAlignment w:val="baseline"/>
        <w:rPr>
          <w:rFonts w:eastAsia="Times New Roman"/>
          <w:lang w:eastAsia="en-US"/>
        </w:rPr>
      </w:pPr>
      <w:r w:rsidRPr="00761F24">
        <w:rPr>
          <w:rFonts w:eastAsia="Times New Roman"/>
          <w:lang w:eastAsia="en-US"/>
        </w:rPr>
        <w:t xml:space="preserve">ITU-T terms and definitions database at </w:t>
      </w:r>
      <w:hyperlink r:id="rId81" w:history="1">
        <w:r w:rsidRPr="00545745">
          <w:rPr>
            <w:rFonts w:eastAsia="Times New Roman"/>
            <w:color w:val="0563C1"/>
            <w:u w:val="single"/>
            <w:lang w:eastAsia="en-US"/>
          </w:rPr>
          <w:t>www.itu.int/go/t</w:t>
        </w:r>
        <w:r w:rsidRPr="00761F24">
          <w:rPr>
            <w:rFonts w:eastAsia="Times New Roman"/>
            <w:color w:val="0563C1"/>
            <w:u w:val="single"/>
            <w:lang w:eastAsia="en-US"/>
          </w:rPr>
          <w:t>erminology-database</w:t>
        </w:r>
      </w:hyperlink>
      <w:r w:rsidRPr="00161A85">
        <w:rPr>
          <w:rFonts w:eastAsia="Times New Roman"/>
          <w:lang w:eastAsia="en-US"/>
        </w:rPr>
        <w:t xml:space="preserve"> </w:t>
      </w:r>
    </w:p>
    <w:p w14:paraId="1A5C12E8" w14:textId="79AE54C1" w:rsidR="00C34595" w:rsidRPr="00545745" w:rsidRDefault="00C34595" w:rsidP="009C4E22">
      <w:pPr>
        <w:pStyle w:val="ListParagraph"/>
        <w:keepNext/>
        <w:keepLines/>
        <w:numPr>
          <w:ilvl w:val="0"/>
          <w:numId w:val="71"/>
        </w:numPr>
        <w:overflowPunct w:val="0"/>
        <w:autoSpaceDE w:val="0"/>
        <w:autoSpaceDN w:val="0"/>
        <w:adjustRightInd w:val="0"/>
        <w:spacing w:before="360"/>
        <w:ind w:left="720"/>
        <w:textAlignment w:val="baseline"/>
        <w:outlineLvl w:val="1"/>
        <w:rPr>
          <w:rFonts w:eastAsia="Times New Roman"/>
          <w:b/>
          <w:lang w:eastAsia="en-US"/>
        </w:rPr>
      </w:pPr>
      <w:bookmarkStart w:id="1608" w:name="_Toc35530291"/>
      <w:bookmarkStart w:id="1609" w:name="_Toc38216024"/>
      <w:r w:rsidRPr="00545745">
        <w:rPr>
          <w:rFonts w:eastAsia="Times New Roman"/>
          <w:b/>
          <w:lang w:eastAsia="en-US"/>
        </w:rPr>
        <w:t>Network 2030 abstraction for QoS</w:t>
      </w:r>
      <w:bookmarkEnd w:id="1608"/>
      <w:bookmarkEnd w:id="1609"/>
    </w:p>
    <w:p w14:paraId="594E1E74" w14:textId="77777777" w:rsidR="00C34595" w:rsidRPr="00761F24" w:rsidRDefault="00C34595" w:rsidP="00C34595">
      <w:pPr>
        <w:overflowPunct w:val="0"/>
        <w:autoSpaceDE w:val="0"/>
        <w:autoSpaceDN w:val="0"/>
        <w:adjustRightInd w:val="0"/>
        <w:textAlignment w:val="baseline"/>
        <w:rPr>
          <w:rFonts w:eastAsia="Times New Roman"/>
          <w:lang w:eastAsia="en-US"/>
        </w:rPr>
      </w:pPr>
      <w:r w:rsidRPr="00761F24">
        <w:rPr>
          <w:rFonts w:eastAsia="Times New Roman"/>
          <w:lang w:eastAsia="en-US"/>
        </w:rPr>
        <w:t>For the subject of QoS, this section abstracts the networking infrastructure for Internet and private networks towards the conceptual building blocks described here.  These will be used as references in the document for the feasible/required functionalities.</w:t>
      </w:r>
    </w:p>
    <w:p w14:paraId="24F32F9E" w14:textId="64821696" w:rsidR="00C34595" w:rsidRPr="00761F24" w:rsidRDefault="00C34595" w:rsidP="009C4E22">
      <w:pPr>
        <w:pStyle w:val="ListParagraph"/>
        <w:keepNext/>
        <w:keepLines/>
        <w:numPr>
          <w:ilvl w:val="0"/>
          <w:numId w:val="73"/>
        </w:numPr>
        <w:overflowPunct w:val="0"/>
        <w:autoSpaceDE w:val="0"/>
        <w:autoSpaceDN w:val="0"/>
        <w:adjustRightInd w:val="0"/>
        <w:spacing w:before="240"/>
        <w:ind w:left="720"/>
        <w:textAlignment w:val="baseline"/>
        <w:outlineLvl w:val="1"/>
        <w:rPr>
          <w:rFonts w:eastAsia="Times New Roman"/>
          <w:b/>
          <w:lang w:eastAsia="en-US"/>
        </w:rPr>
      </w:pPr>
      <w:bookmarkStart w:id="1610" w:name="_Toc35530292"/>
      <w:bookmarkStart w:id="1611" w:name="_Toc38216025"/>
      <w:r w:rsidRPr="00761F24">
        <w:rPr>
          <w:rFonts w:eastAsia="Times New Roman"/>
          <w:b/>
          <w:lang w:eastAsia="en-US"/>
        </w:rPr>
        <w:t>Introduction and Summary</w:t>
      </w:r>
      <w:bookmarkEnd w:id="1610"/>
      <w:bookmarkEnd w:id="1611"/>
    </w:p>
    <w:p w14:paraId="20769452" w14:textId="77777777" w:rsidR="00C34595" w:rsidRPr="008E2F1A" w:rsidRDefault="00C34595" w:rsidP="00C34595">
      <w:pPr>
        <w:overflowPunct w:val="0"/>
        <w:autoSpaceDE w:val="0"/>
        <w:autoSpaceDN w:val="0"/>
        <w:adjustRightInd w:val="0"/>
        <w:textAlignment w:val="baseline"/>
        <w:rPr>
          <w:rFonts w:eastAsia="Times New Roman"/>
          <w:lang w:eastAsia="en-US"/>
        </w:rPr>
      </w:pPr>
      <w:r w:rsidRPr="008E2F1A">
        <w:rPr>
          <w:rFonts w:eastAsia="Times New Roman"/>
          <w:lang w:eastAsia="en-US"/>
        </w:rPr>
        <w:t>Network 2030 QoS evolution is primarily important for the Subscriber edge where latency and services better than best effort will be required by Network 2030 applications. This will be here "Network 2030 fronthaul" and reaches up to the Edge Compute/Data-</w:t>
      </w:r>
      <w:proofErr w:type="spellStart"/>
      <w:r w:rsidRPr="008E2F1A">
        <w:rPr>
          <w:rFonts w:eastAsia="Times New Roman"/>
          <w:lang w:eastAsia="en-US"/>
        </w:rPr>
        <w:t>Centers</w:t>
      </w:r>
      <w:proofErr w:type="spellEnd"/>
      <w:r w:rsidRPr="008E2F1A">
        <w:rPr>
          <w:rFonts w:eastAsia="Times New Roman"/>
          <w:lang w:eastAsia="en-US"/>
        </w:rPr>
        <w:t>. A metropolitan region is a typical instance of a fronthaul.</w:t>
      </w:r>
    </w:p>
    <w:p w14:paraId="0024D20E" w14:textId="77777777" w:rsidR="00C34595" w:rsidRPr="00E16793" w:rsidRDefault="00C34595" w:rsidP="00C34595">
      <w:pPr>
        <w:overflowPunct w:val="0"/>
        <w:autoSpaceDE w:val="0"/>
        <w:autoSpaceDN w:val="0"/>
        <w:adjustRightInd w:val="0"/>
        <w:textAlignment w:val="baseline"/>
        <w:rPr>
          <w:rFonts w:eastAsia="Times New Roman"/>
          <w:lang w:eastAsia="en-US"/>
        </w:rPr>
      </w:pPr>
      <w:r w:rsidRPr="008E2F1A">
        <w:rPr>
          <w:rFonts w:eastAsia="Times New Roman"/>
          <w:lang w:eastAsia="en-US"/>
        </w:rPr>
        <w:t xml:space="preserve">Focussing on this part of the network also allows to reduce the business and architectural complexity of </w:t>
      </w:r>
      <w:r w:rsidRPr="00E16793">
        <w:rPr>
          <w:rFonts w:eastAsia="Times New Roman"/>
          <w:lang w:eastAsia="en-US"/>
        </w:rPr>
        <w:t>providing differentiated QoS offering because it can eliminate pure-transit network issues.</w:t>
      </w:r>
    </w:p>
    <w:p w14:paraId="1F9B0269" w14:textId="77777777" w:rsidR="00C34595" w:rsidRPr="002143ED" w:rsidRDefault="00C34595" w:rsidP="00C34595">
      <w:pPr>
        <w:overflowPunct w:val="0"/>
        <w:autoSpaceDE w:val="0"/>
        <w:autoSpaceDN w:val="0"/>
        <w:adjustRightInd w:val="0"/>
        <w:textAlignment w:val="baseline"/>
        <w:rPr>
          <w:rFonts w:eastAsia="Times New Roman"/>
          <w:lang w:eastAsia="en-US"/>
        </w:rPr>
      </w:pPr>
      <w:r w:rsidRPr="002143ED">
        <w:rPr>
          <w:rFonts w:eastAsia="Times New Roman"/>
          <w:lang w:eastAsia="en-US"/>
        </w:rPr>
        <w:t>Backhaul networks will have specific QoS requirements/opportunities, but to the extent that these go beyond a subset of those QoS functions required in the fronthaul, these will separately be considered for such specific type of backhaul networks.</w:t>
      </w:r>
    </w:p>
    <w:p w14:paraId="18B826C7" w14:textId="0FB55F79" w:rsidR="00C34595" w:rsidRPr="002143ED" w:rsidRDefault="00C34595" w:rsidP="009C4E22">
      <w:pPr>
        <w:pStyle w:val="ListParagraph"/>
        <w:keepNext/>
        <w:keepLines/>
        <w:numPr>
          <w:ilvl w:val="0"/>
          <w:numId w:val="74"/>
        </w:numPr>
        <w:overflowPunct w:val="0"/>
        <w:autoSpaceDE w:val="0"/>
        <w:autoSpaceDN w:val="0"/>
        <w:adjustRightInd w:val="0"/>
        <w:spacing w:before="240"/>
        <w:ind w:left="720"/>
        <w:textAlignment w:val="baseline"/>
        <w:outlineLvl w:val="1"/>
        <w:rPr>
          <w:rFonts w:eastAsia="Times New Roman"/>
          <w:b/>
          <w:lang w:eastAsia="en-US"/>
        </w:rPr>
      </w:pPr>
      <w:bookmarkStart w:id="1612" w:name="_Toc35530293"/>
      <w:bookmarkStart w:id="1613" w:name="_Toc38216026"/>
      <w:r w:rsidRPr="002143ED">
        <w:rPr>
          <w:rFonts w:eastAsia="Times New Roman"/>
          <w:b/>
          <w:lang w:eastAsia="en-US"/>
        </w:rPr>
        <w:t>Fronthaul and Backhaul</w:t>
      </w:r>
      <w:bookmarkEnd w:id="1612"/>
      <w:bookmarkEnd w:id="1613"/>
    </w:p>
    <w:p w14:paraId="6BB45DBB" w14:textId="77777777" w:rsidR="00C34595" w:rsidRPr="00B45AF4" w:rsidRDefault="00C34595" w:rsidP="00C34595">
      <w:pPr>
        <w:overflowPunct w:val="0"/>
        <w:autoSpaceDE w:val="0"/>
        <w:autoSpaceDN w:val="0"/>
        <w:adjustRightInd w:val="0"/>
        <w:textAlignment w:val="baseline"/>
        <w:rPr>
          <w:rFonts w:eastAsia="Times New Roman"/>
          <w:lang w:eastAsia="en-US"/>
        </w:rPr>
      </w:pPr>
      <w:r w:rsidRPr="002143ED">
        <w:rPr>
          <w:rFonts w:eastAsia="Times New Roman"/>
          <w:lang w:eastAsia="en-US"/>
        </w:rPr>
        <w:t>Physical network infrastructure in 2030 can roughly be divided into a "fronthaul" and a "backhaul". fronthaul/backhaul are interconnected by Edge-Dat</w:t>
      </w:r>
      <w:r w:rsidRPr="00D11FBB">
        <w:rPr>
          <w:rFonts w:eastAsia="Times New Roman"/>
          <w:lang w:eastAsia="en-US"/>
        </w:rPr>
        <w:t>a-</w:t>
      </w:r>
      <w:proofErr w:type="spellStart"/>
      <w:r w:rsidRPr="00D11FBB">
        <w:rPr>
          <w:rFonts w:eastAsia="Times New Roman"/>
          <w:lang w:eastAsia="en-US"/>
        </w:rPr>
        <w:t>Centers</w:t>
      </w:r>
      <w:proofErr w:type="spellEnd"/>
      <w:r w:rsidRPr="00D11FBB">
        <w:rPr>
          <w:rFonts w:eastAsia="Times New Roman"/>
          <w:lang w:eastAsia="en-US"/>
        </w:rPr>
        <w:t xml:space="preserve">, Exchanges/Interconnects and private </w:t>
      </w:r>
      <w:proofErr w:type="spellStart"/>
      <w:r w:rsidRPr="00D11FBB">
        <w:rPr>
          <w:rFonts w:eastAsia="Times New Roman"/>
          <w:lang w:eastAsia="en-US"/>
        </w:rPr>
        <w:t>peerings</w:t>
      </w:r>
      <w:proofErr w:type="spellEnd"/>
      <w:r w:rsidRPr="00D11FBB">
        <w:rPr>
          <w:rFonts w:eastAsia="Times New Roman"/>
          <w:lang w:eastAsia="en-US"/>
        </w:rPr>
        <w:t>. This is called the fronthaul/</w:t>
      </w:r>
      <w:proofErr w:type="spellStart"/>
      <w:r w:rsidRPr="00D11FBB">
        <w:rPr>
          <w:rFonts w:eastAsia="Times New Roman"/>
          <w:lang w:eastAsia="en-US"/>
        </w:rPr>
        <w:t>fackhaul</w:t>
      </w:r>
      <w:proofErr w:type="spellEnd"/>
      <w:r w:rsidRPr="00D11FBB">
        <w:rPr>
          <w:rFonts w:eastAsia="Times New Roman"/>
          <w:lang w:eastAsia="en-US"/>
        </w:rPr>
        <w:t xml:space="preserve"> edge. In the case of a classical Internet Service Provider, the fronthaul/</w:t>
      </w:r>
      <w:proofErr w:type="spellStart"/>
      <w:r w:rsidRPr="00D11FBB">
        <w:rPr>
          <w:rFonts w:eastAsia="Times New Roman"/>
          <w:lang w:eastAsia="en-US"/>
        </w:rPr>
        <w:t>fackhaul</w:t>
      </w:r>
      <w:proofErr w:type="spellEnd"/>
      <w:r w:rsidRPr="00D11FBB">
        <w:rPr>
          <w:rFonts w:eastAsia="Times New Roman"/>
          <w:lang w:eastAsia="en-US"/>
        </w:rPr>
        <w:t xml:space="preserve"> edge could be the Central Office (CO) as long as these would be sufficiently close to the network subscribers to permit latency constrained services. </w:t>
      </w:r>
      <w:proofErr w:type="spellStart"/>
      <w:r w:rsidRPr="00D11FBB">
        <w:rPr>
          <w:rFonts w:eastAsia="Times New Roman"/>
          <w:lang w:eastAsia="en-US"/>
        </w:rPr>
        <w:t>FOr</w:t>
      </w:r>
      <w:proofErr w:type="spellEnd"/>
      <w:r w:rsidRPr="00D11FBB">
        <w:rPr>
          <w:rFonts w:eastAsia="Times New Roman"/>
          <w:lang w:eastAsia="en-US"/>
        </w:rPr>
        <w:t xml:space="preserve"> example, if they are co-located in a metropolitan area with subscr</w:t>
      </w:r>
      <w:r w:rsidRPr="008F2141">
        <w:rPr>
          <w:rFonts w:eastAsia="Times New Roman"/>
          <w:lang w:eastAsia="en-US"/>
        </w:rPr>
        <w:t>ibers.</w:t>
      </w:r>
    </w:p>
    <w:p w14:paraId="017CCD0B" w14:textId="77777777" w:rsidR="00C34595" w:rsidRPr="00B45AF4"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The "fronthaul" of the network infrastructure consists of metropolitan size physical networks owned/operated by classical Internet/Network-Services providers, Application Service Providers (ASP e.g.: FAANG), cities and other public operators and other private networks (such as large manufacturers, transportation companies and the like). These networks physically connect a set of users and/or (IoT) devices amongst each other via wired/wireless access and towards the fronthaul/backhaul edge.</w:t>
      </w:r>
    </w:p>
    <w:p w14:paraId="2BD2C716" w14:textId="77777777" w:rsidR="00C34595" w:rsidRPr="00B45AF4"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The "backhaul" of the network infrastructure consists both of the multi-AS hop "classical Internet" as well as a variety of private networks owned by variety of institutions, Network Service Providers, Application Service Providers, Public Operators and more specialized network operators.</w:t>
      </w:r>
    </w:p>
    <w:p w14:paraId="502C5149" w14:textId="6DA83CCC" w:rsidR="00C34595" w:rsidRPr="00B45AF4" w:rsidRDefault="00C34595" w:rsidP="009C4E22">
      <w:pPr>
        <w:pStyle w:val="ListParagraph"/>
        <w:keepNext/>
        <w:keepLines/>
        <w:numPr>
          <w:ilvl w:val="0"/>
          <w:numId w:val="75"/>
        </w:numPr>
        <w:overflowPunct w:val="0"/>
        <w:autoSpaceDE w:val="0"/>
        <w:autoSpaceDN w:val="0"/>
        <w:adjustRightInd w:val="0"/>
        <w:spacing w:before="240"/>
        <w:ind w:left="720"/>
        <w:textAlignment w:val="baseline"/>
        <w:outlineLvl w:val="1"/>
        <w:rPr>
          <w:rFonts w:eastAsia="Times New Roman"/>
          <w:b/>
          <w:lang w:eastAsia="en-US"/>
        </w:rPr>
      </w:pPr>
      <w:bookmarkStart w:id="1614" w:name="_Toc35530294"/>
      <w:bookmarkStart w:id="1615" w:name="_Toc38216027"/>
      <w:r w:rsidRPr="00B45AF4">
        <w:rPr>
          <w:rFonts w:eastAsia="Times New Roman"/>
          <w:b/>
          <w:lang w:eastAsia="en-US"/>
        </w:rPr>
        <w:t>QoS in the fronthaul</w:t>
      </w:r>
      <w:bookmarkEnd w:id="1614"/>
      <w:bookmarkEnd w:id="1615"/>
    </w:p>
    <w:p w14:paraId="4F374EFF" w14:textId="77777777" w:rsidR="00C34595" w:rsidRPr="00B45AF4"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The majority of application traffic flows that do involve subscriber will stay within the fronthaul because it is the part of the network connecting to subscriber. This includes for example consumer entertainment traffic from Edge-DC to consumers, and where it is desirable for lower latency also directly between subscribers, for example with interactive Virtual Reality (VR), Augmented Reality (AR) or holography between subscribers.</w:t>
      </w:r>
    </w:p>
    <w:p w14:paraId="17DE7D55" w14:textId="77777777" w:rsidR="00C34595" w:rsidRPr="00B45AF4"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 xml:space="preserve">New classes of applications such as Car2X communications and still very much evolving Machine 2 Machine communications in industrial solution or other command and control within the city will </w:t>
      </w:r>
      <w:r w:rsidRPr="00B45AF4">
        <w:rPr>
          <w:rFonts w:eastAsia="Times New Roman"/>
          <w:lang w:eastAsia="en-US"/>
        </w:rPr>
        <w:lastRenderedPageBreak/>
        <w:t xml:space="preserve">evolve with their own traffic flow characteristics which may be more or less </w:t>
      </w:r>
      <w:proofErr w:type="spellStart"/>
      <w:r w:rsidRPr="00B45AF4">
        <w:rPr>
          <w:rFonts w:eastAsia="Times New Roman"/>
          <w:lang w:eastAsia="en-US"/>
        </w:rPr>
        <w:t>centered</w:t>
      </w:r>
      <w:proofErr w:type="spellEnd"/>
      <w:r w:rsidRPr="00B45AF4">
        <w:rPr>
          <w:rFonts w:eastAsia="Times New Roman"/>
          <w:lang w:eastAsia="en-US"/>
        </w:rPr>
        <w:t xml:space="preserve"> in the Edge-DC than current widely deployed type of applications.</w:t>
      </w:r>
    </w:p>
    <w:p w14:paraId="4D7AE08C" w14:textId="77777777" w:rsidR="00C34595" w:rsidRPr="00B45AF4"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 xml:space="preserve">While content/traffic for applications may and will ultimately extend far beyond a single metropolitan area, it should be expected that it will not flow end-to-end at the network layer, but instead it will be segmented at the application level at Edge-DC. This trend is already very strong in today’s evolution of applications via distributed </w:t>
      </w:r>
      <w:proofErr w:type="gramStart"/>
      <w:r w:rsidRPr="00B45AF4">
        <w:rPr>
          <w:rFonts w:eastAsia="Times New Roman"/>
          <w:lang w:eastAsia="en-US"/>
        </w:rPr>
        <w:t>cloud based</w:t>
      </w:r>
      <w:proofErr w:type="gramEnd"/>
      <w:r w:rsidRPr="00B45AF4">
        <w:rPr>
          <w:rFonts w:eastAsia="Times New Roman"/>
          <w:lang w:eastAsia="en-US"/>
        </w:rPr>
        <w:t xml:space="preserve"> application instances. One of the key reasons is that more and more of the backhaul network infrastructures are in effect privately owned by ASP, and access and resource management to their backhaul is managed and only possible to applications running on those ASPs Edge-DC.</w:t>
      </w:r>
    </w:p>
    <w:p w14:paraId="7E053D50" w14:textId="4EBD7657" w:rsidR="00C34595" w:rsidRPr="00B45AF4"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 xml:space="preserve">Included in these Edge-DC applications are also virtual overlay network services that do link and interconnect network layer access in the fronthaul with backhaul </w:t>
      </w:r>
      <w:proofErr w:type="spellStart"/>
      <w:r w:rsidRPr="00B45AF4">
        <w:rPr>
          <w:rFonts w:eastAsia="Times New Roman"/>
          <w:lang w:eastAsia="en-US"/>
        </w:rPr>
        <w:t>tunneling</w:t>
      </w:r>
      <w:proofErr w:type="spellEnd"/>
      <w:r w:rsidRPr="00B45AF4">
        <w:rPr>
          <w:rFonts w:eastAsia="Times New Roman"/>
          <w:lang w:eastAsia="en-US"/>
        </w:rPr>
        <w:t>/transport of network layer traffic across private backhauls. Today this is most often part of solutions called Software Defined Wide Area Networks (SD-WAN). Likewise, 4G/5G core networks can be considered to be such intra-internet-fronthaul overlay applications consisting of 4G/5G user and control plane typically implemented in VMs running on Edge-DC systems and radio towers acting as another type of subscribers to the internet fronthaul.</w:t>
      </w:r>
      <w:r w:rsidR="003F3DFA" w:rsidRPr="00B45AF4">
        <w:rPr>
          <w:rFonts w:eastAsia="Times New Roman"/>
          <w:lang w:eastAsia="en-US"/>
        </w:rPr>
        <w:t>’</w:t>
      </w:r>
    </w:p>
    <w:p w14:paraId="5571BEE5" w14:textId="77777777" w:rsidR="003F3DFA" w:rsidRPr="00B45AF4" w:rsidRDefault="003F3DFA" w:rsidP="00C34595">
      <w:pPr>
        <w:overflowPunct w:val="0"/>
        <w:autoSpaceDE w:val="0"/>
        <w:autoSpaceDN w:val="0"/>
        <w:adjustRightInd w:val="0"/>
        <w:textAlignment w:val="baseline"/>
        <w:rPr>
          <w:rFonts w:eastAsia="Times New Roman"/>
          <w:lang w:eastAsia="en-US"/>
        </w:rPr>
      </w:pPr>
    </w:p>
    <w:p w14:paraId="2A0E19D4" w14:textId="1BD4DEA4" w:rsidR="00C34595" w:rsidRPr="00B45AF4" w:rsidRDefault="003F3DFA" w:rsidP="009C4E22">
      <w:pPr>
        <w:pStyle w:val="ListParagraph"/>
        <w:keepNext/>
        <w:keepLines/>
        <w:numPr>
          <w:ilvl w:val="0"/>
          <w:numId w:val="75"/>
        </w:numPr>
        <w:overflowPunct w:val="0"/>
        <w:autoSpaceDE w:val="0"/>
        <w:autoSpaceDN w:val="0"/>
        <w:adjustRightInd w:val="0"/>
        <w:spacing w:before="240"/>
        <w:ind w:left="720"/>
        <w:textAlignment w:val="baseline"/>
        <w:outlineLvl w:val="1"/>
        <w:rPr>
          <w:rFonts w:eastAsia="Times New Roman"/>
          <w:b/>
          <w:lang w:eastAsia="en-US"/>
        </w:rPr>
      </w:pPr>
      <w:bookmarkStart w:id="1616" w:name="_Toc35530295"/>
      <w:bookmarkStart w:id="1617" w:name="_Toc38216028"/>
      <w:r w:rsidRPr="00B45AF4">
        <w:rPr>
          <w:rFonts w:eastAsia="Times New Roman"/>
          <w:b/>
          <w:lang w:eastAsia="en-US"/>
        </w:rPr>
        <w:t>B</w:t>
      </w:r>
      <w:r w:rsidR="00C34595" w:rsidRPr="00B45AF4">
        <w:rPr>
          <w:rFonts w:eastAsia="Times New Roman"/>
          <w:b/>
          <w:lang w:eastAsia="en-US"/>
        </w:rPr>
        <w:t>enefits</w:t>
      </w:r>
      <w:bookmarkEnd w:id="1616"/>
      <w:bookmarkEnd w:id="1617"/>
    </w:p>
    <w:p w14:paraId="7A01A5EA" w14:textId="77777777" w:rsidR="00C34595" w:rsidRPr="00B45AF4"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The key benefits and simplifications of this expected evolution of network services to QoS are as follows:</w:t>
      </w:r>
    </w:p>
    <w:p w14:paraId="2C470249" w14:textId="4B2B6933" w:rsidR="00C34595" w:rsidRPr="00C34595" w:rsidRDefault="00C34595" w:rsidP="00C34595">
      <w:pPr>
        <w:keepNext/>
        <w:keepLines/>
        <w:numPr>
          <w:ilvl w:val="3"/>
          <w:numId w:val="0"/>
        </w:numPr>
        <w:tabs>
          <w:tab w:val="left" w:pos="1021"/>
        </w:tabs>
        <w:overflowPunct w:val="0"/>
        <w:autoSpaceDE w:val="0"/>
        <w:autoSpaceDN w:val="0"/>
        <w:adjustRightInd w:val="0"/>
        <w:spacing w:before="160"/>
        <w:ind w:left="648" w:hanging="648"/>
        <w:textAlignment w:val="baseline"/>
        <w:outlineLvl w:val="3"/>
        <w:rPr>
          <w:rFonts w:eastAsia="Times New Roman"/>
          <w:b/>
          <w:szCs w:val="20"/>
          <w:lang w:eastAsia="en-US"/>
        </w:rPr>
      </w:pPr>
      <w:bookmarkStart w:id="1618" w:name="_Toc35530296"/>
      <w:r w:rsidRPr="00C34595">
        <w:rPr>
          <w:rFonts w:eastAsia="Times New Roman"/>
          <w:b/>
          <w:szCs w:val="20"/>
          <w:lang w:eastAsia="en-US"/>
        </w:rPr>
        <w:t>Simplified QoS on paths across the fronthaul</w:t>
      </w:r>
      <w:bookmarkEnd w:id="1618"/>
    </w:p>
    <w:p w14:paraId="3B2F832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Within the fronthaul, the physical (speed of light) caused latency is low enough to allow traffic flows between </w:t>
      </w:r>
      <w:proofErr w:type="spellStart"/>
      <w:r w:rsidRPr="00C34595">
        <w:rPr>
          <w:rFonts w:eastAsia="Times New Roman"/>
          <w:szCs w:val="20"/>
          <w:lang w:eastAsia="en-US"/>
        </w:rPr>
        <w:t>eny</w:t>
      </w:r>
      <w:proofErr w:type="spellEnd"/>
      <w:r w:rsidRPr="00C34595">
        <w:rPr>
          <w:rFonts w:eastAsia="Times New Roman"/>
          <w:szCs w:val="20"/>
          <w:lang w:eastAsia="en-US"/>
        </w:rPr>
        <w:t xml:space="preserve"> two points with very low RTT latency, for example 7 </w:t>
      </w:r>
      <w:proofErr w:type="spellStart"/>
      <w:r w:rsidRPr="00C34595">
        <w:rPr>
          <w:rFonts w:eastAsia="Times New Roman"/>
          <w:szCs w:val="20"/>
          <w:lang w:eastAsia="en-US"/>
        </w:rPr>
        <w:t>msec</w:t>
      </w:r>
      <w:proofErr w:type="spellEnd"/>
      <w:r w:rsidRPr="00C34595">
        <w:rPr>
          <w:rFonts w:eastAsia="Times New Roman"/>
          <w:szCs w:val="20"/>
          <w:lang w:eastAsia="en-US"/>
        </w:rPr>
        <w:t xml:space="preserve"> including switching latency in equipment. This allows support for all the foreseeable applications from FGNET 2030 SubG1:</w:t>
      </w:r>
    </w:p>
    <w:p w14:paraId="28C7912A"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Within the fronthaul, the number of operators involved in end-to-end paths will in most cases be limited to one provider for each endpoint of a network layer traffic flow, directly connected only via exchanges/</w:t>
      </w:r>
      <w:proofErr w:type="spellStart"/>
      <w:r w:rsidRPr="00C34595">
        <w:rPr>
          <w:rFonts w:eastAsia="Times New Roman"/>
          <w:szCs w:val="20"/>
          <w:lang w:eastAsia="en-US"/>
        </w:rPr>
        <w:t>peerings</w:t>
      </w:r>
      <w:proofErr w:type="spellEnd"/>
      <w:r w:rsidRPr="00C34595">
        <w:rPr>
          <w:rFonts w:eastAsia="Times New Roman"/>
          <w:szCs w:val="20"/>
          <w:lang w:eastAsia="en-US"/>
        </w:rPr>
        <w:t xml:space="preserve"> - whether an endpoint is a server in an Edge-DC, a wired/wireless user or (IoT) device. This is an important shift and </w:t>
      </w:r>
      <w:proofErr w:type="spellStart"/>
      <w:r w:rsidRPr="00C34595">
        <w:rPr>
          <w:rFonts w:eastAsia="Times New Roman"/>
          <w:szCs w:val="20"/>
          <w:lang w:eastAsia="en-US"/>
        </w:rPr>
        <w:t>simplifcation</w:t>
      </w:r>
      <w:proofErr w:type="spellEnd"/>
      <w:r w:rsidRPr="00C34595">
        <w:rPr>
          <w:rFonts w:eastAsia="Times New Roman"/>
          <w:szCs w:val="20"/>
          <w:lang w:eastAsia="en-US"/>
        </w:rPr>
        <w:t xml:space="preserve"> for QoS from </w:t>
      </w:r>
      <w:proofErr w:type="spellStart"/>
      <w:r w:rsidRPr="00C34595">
        <w:rPr>
          <w:rFonts w:eastAsia="Times New Roman"/>
          <w:szCs w:val="20"/>
          <w:lang w:eastAsia="en-US"/>
        </w:rPr>
        <w:t>todays</w:t>
      </w:r>
      <w:proofErr w:type="spellEnd"/>
      <w:r w:rsidRPr="00C34595">
        <w:rPr>
          <w:rFonts w:eastAsia="Times New Roman"/>
          <w:szCs w:val="20"/>
          <w:lang w:eastAsia="en-US"/>
        </w:rPr>
        <w:t xml:space="preserve"> traditional Internet paths, where traffic typically passes not only through those two "endpoint access providers", but through one or more additional "transit service providers" without any explicit business relationship to either of the endpoints.</w:t>
      </w:r>
    </w:p>
    <w:p w14:paraId="0B18C6DC"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To a large extent, the lack of support for better than best-effort QoS in the Internet is caused by the inability to develop working business and technical solutions to support such QoS across such multi-AS (</w:t>
      </w:r>
      <w:proofErr w:type="spellStart"/>
      <w:r w:rsidRPr="00C34595">
        <w:rPr>
          <w:rFonts w:eastAsia="Times New Roman"/>
          <w:szCs w:val="20"/>
          <w:lang w:eastAsia="en-US"/>
        </w:rPr>
        <w:t>Autonomis</w:t>
      </w:r>
      <w:proofErr w:type="spellEnd"/>
      <w:r w:rsidRPr="00C34595">
        <w:rPr>
          <w:rFonts w:eastAsia="Times New Roman"/>
          <w:szCs w:val="20"/>
          <w:lang w:eastAsia="en-US"/>
        </w:rPr>
        <w:t xml:space="preserve"> Systems) paths.  In future network 2030 fronthaul, the simplification of these paths should enable the easier design of appropriate technical and business models to support the variety of QoS services desired for example by FGNET 2030 </w:t>
      </w:r>
      <w:proofErr w:type="spellStart"/>
      <w:r w:rsidRPr="00C34595">
        <w:rPr>
          <w:rFonts w:eastAsia="Times New Roman"/>
          <w:szCs w:val="20"/>
          <w:lang w:eastAsia="en-US"/>
        </w:rPr>
        <w:t>SubG</w:t>
      </w:r>
      <w:proofErr w:type="spellEnd"/>
      <w:r w:rsidRPr="00C34595">
        <w:rPr>
          <w:rFonts w:eastAsia="Times New Roman"/>
          <w:szCs w:val="20"/>
          <w:lang w:eastAsia="en-US"/>
        </w:rPr>
        <w:t xml:space="preserve"> 1 and </w:t>
      </w:r>
      <w:proofErr w:type="spellStart"/>
      <w:r w:rsidRPr="00C34595">
        <w:rPr>
          <w:rFonts w:eastAsia="Times New Roman"/>
          <w:szCs w:val="20"/>
          <w:lang w:eastAsia="en-US"/>
        </w:rPr>
        <w:t>SubG</w:t>
      </w:r>
      <w:proofErr w:type="spellEnd"/>
      <w:r w:rsidRPr="00C34595">
        <w:rPr>
          <w:rFonts w:eastAsia="Times New Roman"/>
          <w:szCs w:val="20"/>
          <w:lang w:eastAsia="en-US"/>
        </w:rPr>
        <w:t xml:space="preserve"> 2 results.</w:t>
      </w:r>
    </w:p>
    <w:p w14:paraId="5091AE27" w14:textId="2E33019E" w:rsidR="00C34595" w:rsidRPr="00C34595" w:rsidRDefault="00C34595" w:rsidP="00C34595">
      <w:pPr>
        <w:keepNext/>
        <w:keepLines/>
        <w:numPr>
          <w:ilvl w:val="3"/>
          <w:numId w:val="0"/>
        </w:numPr>
        <w:tabs>
          <w:tab w:val="left" w:pos="1021"/>
        </w:tabs>
        <w:overflowPunct w:val="0"/>
        <w:autoSpaceDE w:val="0"/>
        <w:autoSpaceDN w:val="0"/>
        <w:adjustRightInd w:val="0"/>
        <w:spacing w:before="160"/>
        <w:ind w:left="648" w:hanging="648"/>
        <w:textAlignment w:val="baseline"/>
        <w:outlineLvl w:val="3"/>
        <w:rPr>
          <w:rFonts w:eastAsia="Times New Roman"/>
          <w:b/>
          <w:szCs w:val="20"/>
          <w:lang w:eastAsia="en-US"/>
        </w:rPr>
      </w:pPr>
      <w:bookmarkStart w:id="1619" w:name="_Toc35530297"/>
      <w:r w:rsidRPr="00C34595">
        <w:rPr>
          <w:rFonts w:eastAsia="Times New Roman"/>
          <w:b/>
          <w:szCs w:val="20"/>
          <w:lang w:eastAsia="en-US"/>
        </w:rPr>
        <w:t>Flat network QoS design in fronthaul ("hop-by-hop PE")</w:t>
      </w:r>
      <w:bookmarkEnd w:id="1619"/>
    </w:p>
    <w:p w14:paraId="7FD2EBE6"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For the purpose of this document, we consider that fronthaul networks should support the required per-hop functions on every hop. This is opposed to current standard Provider Core (P) vs. Provider Edge (PE) designs where QoS and other functions are hierarchically organized, whereas the PE nodes and external out-of-band systems take on the responsibility for QoS and resource management is done such that no QoS service "impacting" congestion/contention can happen on P nodes. This is done to easier scale at cost P nodes.</w:t>
      </w:r>
    </w:p>
    <w:p w14:paraId="59B0DFAC"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p>
    <w:p w14:paraId="7181B2E8"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"impacting" in the previous chapter does not mean that there </w:t>
      </w:r>
      <w:proofErr w:type="spellStart"/>
      <w:r w:rsidRPr="00C34595">
        <w:rPr>
          <w:rFonts w:eastAsia="Times New Roman"/>
          <w:szCs w:val="20"/>
          <w:lang w:eastAsia="en-US"/>
        </w:rPr>
        <w:t>can not</w:t>
      </w:r>
      <w:proofErr w:type="spellEnd"/>
      <w:r w:rsidRPr="00C34595">
        <w:rPr>
          <w:rFonts w:eastAsia="Times New Roman"/>
          <w:szCs w:val="20"/>
          <w:lang w:eastAsia="en-US"/>
        </w:rPr>
        <w:t xml:space="preserve"> be any congestion/contention. For </w:t>
      </w:r>
      <w:proofErr w:type="spellStart"/>
      <w:r w:rsidRPr="00C34595">
        <w:rPr>
          <w:rFonts w:eastAsia="Times New Roman"/>
          <w:szCs w:val="20"/>
          <w:lang w:eastAsia="en-US"/>
        </w:rPr>
        <w:t>exampe</w:t>
      </w:r>
      <w:proofErr w:type="spellEnd"/>
      <w:r w:rsidRPr="00C34595">
        <w:rPr>
          <w:rFonts w:eastAsia="Times New Roman"/>
          <w:szCs w:val="20"/>
          <w:lang w:eastAsia="en-US"/>
        </w:rPr>
        <w:t xml:space="preserve">, best effort traffic may still suffer on P nodes under higher loads of competing guaranteed bandwidth </w:t>
      </w:r>
      <w:proofErr w:type="spellStart"/>
      <w:r w:rsidRPr="00C34595">
        <w:rPr>
          <w:rFonts w:eastAsia="Times New Roman"/>
          <w:szCs w:val="20"/>
          <w:lang w:eastAsia="en-US"/>
        </w:rPr>
        <w:t>sesrvices</w:t>
      </w:r>
      <w:proofErr w:type="spellEnd"/>
      <w:r w:rsidRPr="00C34595">
        <w:rPr>
          <w:rFonts w:eastAsia="Times New Roman"/>
          <w:szCs w:val="20"/>
          <w:lang w:eastAsia="en-US"/>
        </w:rPr>
        <w:t>, but there are for example no expectations for per guaranteed service latency management on P nodes.</w:t>
      </w:r>
    </w:p>
    <w:p w14:paraId="17B95DED"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lastRenderedPageBreak/>
        <w:t>The reasons for not expecting P/PE differentiation in the fronthaul is as follows:</w:t>
      </w:r>
    </w:p>
    <w:p w14:paraId="3D551973" w14:textId="77777777" w:rsidR="00C34595" w:rsidRPr="00C34595" w:rsidRDefault="00C34595" w:rsidP="009C4E22">
      <w:pPr>
        <w:numPr>
          <w:ilvl w:val="0"/>
          <w:numId w:val="57"/>
        </w:numPr>
        <w:overflowPunct w:val="0"/>
        <w:autoSpaceDE w:val="0"/>
        <w:autoSpaceDN w:val="0"/>
        <w:adjustRightInd w:val="0"/>
        <w:contextualSpacing/>
        <w:textAlignment w:val="baseline"/>
        <w:rPr>
          <w:rFonts w:eastAsia="Times New Roman"/>
          <w:szCs w:val="20"/>
          <w:lang w:eastAsia="en-US"/>
        </w:rPr>
      </w:pPr>
      <w:r w:rsidRPr="00C34595">
        <w:rPr>
          <w:rFonts w:eastAsia="Times New Roman"/>
          <w:szCs w:val="20"/>
          <w:lang w:eastAsia="en-US"/>
        </w:rPr>
        <w:t xml:space="preserve">Fronthaul networks should be able to support arbitrary, cost optimized topologies. Extrapolating from the past, this means that it could be complex topologies of subtended rings, which are the lowest cost </w:t>
      </w:r>
      <w:proofErr w:type="spellStart"/>
      <w:r w:rsidRPr="00C34595">
        <w:rPr>
          <w:rFonts w:eastAsia="Times New Roman"/>
          <w:szCs w:val="20"/>
          <w:lang w:eastAsia="en-US"/>
        </w:rPr>
        <w:t>captial</w:t>
      </w:r>
      <w:proofErr w:type="spellEnd"/>
      <w:r w:rsidRPr="00C34595">
        <w:rPr>
          <w:rFonts w:eastAsia="Times New Roman"/>
          <w:szCs w:val="20"/>
          <w:lang w:eastAsia="en-US"/>
        </w:rPr>
        <w:t xml:space="preserve"> expenditure (CAPEX) redundant topologies based on opportunistically available </w:t>
      </w:r>
      <w:proofErr w:type="spellStart"/>
      <w:r w:rsidRPr="00C34595">
        <w:rPr>
          <w:rFonts w:eastAsia="Times New Roman"/>
          <w:szCs w:val="20"/>
          <w:lang w:eastAsia="en-US"/>
        </w:rPr>
        <w:t>fiber</w:t>
      </w:r>
      <w:proofErr w:type="spellEnd"/>
      <w:r w:rsidRPr="00C34595">
        <w:rPr>
          <w:rFonts w:eastAsia="Times New Roman"/>
          <w:szCs w:val="20"/>
          <w:lang w:eastAsia="en-US"/>
        </w:rPr>
        <w:t xml:space="preserve"> trails. In these type of topologies, the probability for nodes having to be PE nodes is quite high and the benefit of optimizing the architecture to support reduced functionality P node modes may therefore not be significant for the additional system complexity that P-node support may introduce (depending on service) on PE nodes and the backend system.</w:t>
      </w:r>
    </w:p>
    <w:p w14:paraId="04BE2E24" w14:textId="77777777" w:rsidR="00C34595" w:rsidRPr="00C34595" w:rsidRDefault="00C34595" w:rsidP="009C4E22">
      <w:pPr>
        <w:numPr>
          <w:ilvl w:val="0"/>
          <w:numId w:val="57"/>
        </w:numPr>
        <w:overflowPunct w:val="0"/>
        <w:autoSpaceDE w:val="0"/>
        <w:autoSpaceDN w:val="0"/>
        <w:adjustRightInd w:val="0"/>
        <w:contextualSpacing/>
        <w:textAlignment w:val="baseline"/>
        <w:rPr>
          <w:rFonts w:eastAsia="Times New Roman"/>
          <w:szCs w:val="20"/>
          <w:lang w:eastAsia="en-US"/>
        </w:rPr>
      </w:pPr>
      <w:r w:rsidRPr="00C34595">
        <w:rPr>
          <w:rFonts w:eastAsia="Times New Roman"/>
          <w:szCs w:val="20"/>
          <w:lang w:eastAsia="en-US"/>
        </w:rPr>
        <w:t xml:space="preserve">P/PE distinction is an optimization that evolved at least 10 years after the required services where understood and deployed in flat topologies. As of today, mechanisms to support P-node equivalents of all future QoS services discusses are still evolving research topics and </w:t>
      </w:r>
      <w:proofErr w:type="gramStart"/>
      <w:r w:rsidRPr="00C34595">
        <w:rPr>
          <w:rFonts w:eastAsia="Times New Roman"/>
          <w:szCs w:val="20"/>
          <w:lang w:eastAsia="en-US"/>
        </w:rPr>
        <w:t>may hence may</w:t>
      </w:r>
      <w:proofErr w:type="gramEnd"/>
      <w:r w:rsidRPr="00C34595">
        <w:rPr>
          <w:rFonts w:eastAsia="Times New Roman"/>
          <w:szCs w:val="20"/>
          <w:lang w:eastAsia="en-US"/>
        </w:rPr>
        <w:t xml:space="preserve"> take longer to become available.</w:t>
      </w:r>
    </w:p>
    <w:p w14:paraId="0EFCDAFF" w14:textId="727338B2" w:rsidR="00C34595" w:rsidRPr="00A04F7F" w:rsidRDefault="00C34595" w:rsidP="009C4E22">
      <w:pPr>
        <w:pStyle w:val="ListParagraph"/>
        <w:keepNext/>
        <w:keepLines/>
        <w:numPr>
          <w:ilvl w:val="0"/>
          <w:numId w:val="76"/>
        </w:numPr>
        <w:overflowPunct w:val="0"/>
        <w:autoSpaceDE w:val="0"/>
        <w:autoSpaceDN w:val="0"/>
        <w:adjustRightInd w:val="0"/>
        <w:spacing w:before="240"/>
        <w:ind w:left="720"/>
        <w:textAlignment w:val="baseline"/>
        <w:outlineLvl w:val="1"/>
        <w:rPr>
          <w:rFonts w:eastAsia="Times New Roman"/>
          <w:b/>
          <w:szCs w:val="20"/>
          <w:lang w:eastAsia="en-US"/>
        </w:rPr>
      </w:pPr>
      <w:bookmarkStart w:id="1620" w:name="_Toc35530298"/>
      <w:bookmarkStart w:id="1621" w:name="_Toc38216029"/>
      <w:r w:rsidRPr="00A04F7F">
        <w:rPr>
          <w:rFonts w:eastAsia="Times New Roman"/>
          <w:b/>
          <w:szCs w:val="20"/>
          <w:lang w:eastAsia="en-US"/>
        </w:rPr>
        <w:t>QoS for the backhaul</w:t>
      </w:r>
      <w:bookmarkEnd w:id="1620"/>
      <w:bookmarkEnd w:id="1621"/>
    </w:p>
    <w:p w14:paraId="156A19CB"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Many backhaul networks will be built around the needs of specific use-cases only, so they will not be necessarily general purpose. Many of latency and resilience related service aspects will differ widely based on the use cases against which the backhaul network is design. Backhaul networks may even have even more complex requirements such as those of Low earth ... geostationary Satellite Networks, or network using on-demand capacity.</w:t>
      </w:r>
    </w:p>
    <w:p w14:paraId="226C3A38"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In result of these considerations, this section does not address specific backhaul QoS considerations. Instead, backhauls could adopt a subset of the QoS functions derived from the fronthaul considerations described here. Additional QoS functions specific to individual type of backhauls is better addressed in sections specific to those type of backhauls. </w:t>
      </w:r>
    </w:p>
    <w:p w14:paraId="2D02360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Note that backhaul networks may reach all the way to subscribers, such as planned LEO satellite networks with direct subscriber terminal. How such "direct-to-subscriber" backhaul networks integrate into the geographic fronthaul network of the region where the subscriber is located is subject to the QoS design of these specific backhaul networks.</w:t>
      </w:r>
    </w:p>
    <w:p w14:paraId="48DFB9E1" w14:textId="70D436C3" w:rsidR="00C34595" w:rsidRPr="00A04F7F" w:rsidRDefault="00C34595" w:rsidP="009C4E22">
      <w:pPr>
        <w:pStyle w:val="ListParagraph"/>
        <w:keepNext/>
        <w:keepLines/>
        <w:numPr>
          <w:ilvl w:val="0"/>
          <w:numId w:val="75"/>
        </w:numPr>
        <w:overflowPunct w:val="0"/>
        <w:autoSpaceDE w:val="0"/>
        <w:autoSpaceDN w:val="0"/>
        <w:adjustRightInd w:val="0"/>
        <w:spacing w:before="240"/>
        <w:ind w:left="720"/>
        <w:textAlignment w:val="baseline"/>
        <w:outlineLvl w:val="1"/>
        <w:rPr>
          <w:rFonts w:eastAsia="Times New Roman"/>
          <w:b/>
          <w:szCs w:val="20"/>
          <w:lang w:eastAsia="en-US"/>
        </w:rPr>
      </w:pPr>
      <w:bookmarkStart w:id="1622" w:name="_Toc35530299"/>
      <w:bookmarkStart w:id="1623" w:name="_Toc38216030"/>
      <w:r w:rsidRPr="00A04F7F">
        <w:rPr>
          <w:rFonts w:eastAsia="Times New Roman"/>
          <w:b/>
          <w:szCs w:val="20"/>
          <w:lang w:eastAsia="en-US"/>
        </w:rPr>
        <w:t>New QoS services</w:t>
      </w:r>
      <w:bookmarkEnd w:id="1622"/>
      <w:bookmarkEnd w:id="1623"/>
    </w:p>
    <w:p w14:paraId="49EAD8EF" w14:textId="4CA7CAF3" w:rsidR="00C34595" w:rsidRPr="00C34595" w:rsidRDefault="00C34595" w:rsidP="00C34595">
      <w:pPr>
        <w:keepNext/>
        <w:keepLines/>
        <w:numPr>
          <w:ilvl w:val="1"/>
          <w:numId w:val="0"/>
        </w:numPr>
        <w:overflowPunct w:val="0"/>
        <w:autoSpaceDE w:val="0"/>
        <w:autoSpaceDN w:val="0"/>
        <w:adjustRightInd w:val="0"/>
        <w:spacing w:before="240"/>
        <w:ind w:left="432" w:hanging="432"/>
        <w:textAlignment w:val="baseline"/>
        <w:outlineLvl w:val="1"/>
        <w:rPr>
          <w:rFonts w:eastAsia="Times New Roman"/>
          <w:b/>
          <w:szCs w:val="20"/>
          <w:lang w:eastAsia="en-US"/>
        </w:rPr>
      </w:pPr>
      <w:bookmarkStart w:id="1624" w:name="_Toc35530300"/>
      <w:bookmarkStart w:id="1625" w:name="_Toc38216031"/>
      <w:r w:rsidRPr="00C34595">
        <w:rPr>
          <w:rFonts w:eastAsia="Times New Roman"/>
          <w:b/>
          <w:szCs w:val="20"/>
          <w:lang w:eastAsia="en-US"/>
        </w:rPr>
        <w:t>Elastic, Experience Quality based resource management</w:t>
      </w:r>
      <w:bookmarkEnd w:id="1624"/>
      <w:bookmarkEnd w:id="1625"/>
    </w:p>
    <w:p w14:paraId="51912DC0"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The evolution of widely adopted audio and video solutions in the last </w:t>
      </w:r>
      <w:proofErr w:type="gramStart"/>
      <w:r w:rsidRPr="00C34595">
        <w:rPr>
          <w:rFonts w:eastAsia="Times New Roman"/>
          <w:szCs w:val="20"/>
          <w:lang w:eastAsia="en-US"/>
        </w:rPr>
        <w:t>10..</w:t>
      </w:r>
      <w:proofErr w:type="gramEnd"/>
      <w:r w:rsidRPr="00C34595">
        <w:rPr>
          <w:rFonts w:eastAsia="Times New Roman"/>
          <w:szCs w:val="20"/>
          <w:lang w:eastAsia="en-US"/>
        </w:rPr>
        <w:t xml:space="preserve">15 years has shown that media can be made elastic, e.g.: adjust to changes in available bandwidth. In a simple model, each media flow may have a minimum acceptable bandwidth (resulting in minimum acceptable experience quality) and a maximum desirable bandwidth (and resulting best experience quality). This is not only true for today’s </w:t>
      </w:r>
      <w:proofErr w:type="gramStart"/>
      <w:r w:rsidRPr="00C34595">
        <w:rPr>
          <w:rFonts w:eastAsia="Times New Roman"/>
          <w:szCs w:val="20"/>
          <w:lang w:eastAsia="en-US"/>
        </w:rPr>
        <w:t>media, but</w:t>
      </w:r>
      <w:proofErr w:type="gramEnd"/>
      <w:r w:rsidRPr="00C34595">
        <w:rPr>
          <w:rFonts w:eastAsia="Times New Roman"/>
          <w:szCs w:val="20"/>
          <w:lang w:eastAsia="en-US"/>
        </w:rPr>
        <w:t xml:space="preserve"> can safely be assumed to be true for at least part of future media such as holography.</w:t>
      </w:r>
    </w:p>
    <w:p w14:paraId="4995124A"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As of today, there is no standardized model how these expectations should map to the allocation of network resources. When today flows compete through congestion control in the Internet, all flows are expected to roughly utilize the same amount of bandwidth. Under peak utilization, video streams with the lowest bandwidth for the best quality experience, such as small (tablet displays) will get the best quality, while the most expensive display devices (requiring higher bandwidth for the same experience quality) suffer most. Worse yet, traffic flows with arbitrary bandwidth requirements such as downloads will consume random, high amount of bandwidth, reducing the quality experience for all, more throughput critical applications.</w:t>
      </w:r>
    </w:p>
    <w:p w14:paraId="76EB7E2A"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For network 2030, it is important to investigate better support for elastic resource management. Mechanisms such as per-flow weighted congestion control schemes (e.g.: NADA [draft-</w:t>
      </w:r>
      <w:proofErr w:type="spellStart"/>
      <w:r w:rsidRPr="00C34595">
        <w:rPr>
          <w:rFonts w:eastAsia="Times New Roman"/>
          <w:szCs w:val="20"/>
          <w:lang w:eastAsia="en-US"/>
        </w:rPr>
        <w:t>ietf</w:t>
      </w:r>
      <w:proofErr w:type="spellEnd"/>
      <w:r w:rsidRPr="00C34595">
        <w:rPr>
          <w:rFonts w:eastAsia="Times New Roman"/>
          <w:szCs w:val="20"/>
          <w:lang w:eastAsia="en-US"/>
        </w:rPr>
        <w:t>-</w:t>
      </w:r>
      <w:proofErr w:type="spellStart"/>
      <w:r w:rsidRPr="00C34595">
        <w:rPr>
          <w:rFonts w:eastAsia="Times New Roman"/>
          <w:szCs w:val="20"/>
          <w:lang w:eastAsia="en-US"/>
        </w:rPr>
        <w:t>rmcat</w:t>
      </w:r>
      <w:proofErr w:type="spellEnd"/>
      <w:r w:rsidRPr="00C34595">
        <w:rPr>
          <w:rFonts w:eastAsia="Times New Roman"/>
          <w:szCs w:val="20"/>
          <w:lang w:eastAsia="en-US"/>
        </w:rPr>
        <w:t xml:space="preserve">-nada]) or </w:t>
      </w:r>
      <w:proofErr w:type="gramStart"/>
      <w:r w:rsidRPr="00C34595">
        <w:rPr>
          <w:rFonts w:eastAsia="Times New Roman"/>
          <w:szCs w:val="20"/>
          <w:lang w:eastAsia="en-US"/>
        </w:rPr>
        <w:t>congestion based</w:t>
      </w:r>
      <w:proofErr w:type="gramEnd"/>
      <w:r w:rsidRPr="00C34595">
        <w:rPr>
          <w:rFonts w:eastAsia="Times New Roman"/>
          <w:szCs w:val="20"/>
          <w:lang w:eastAsia="en-US"/>
        </w:rPr>
        <w:t xml:space="preserve"> bandwidth reservation adjustments (RSVP Multi-TSPEC [draft-</w:t>
      </w:r>
      <w:proofErr w:type="spellStart"/>
      <w:r w:rsidRPr="00C34595">
        <w:rPr>
          <w:rFonts w:eastAsia="Times New Roman"/>
          <w:szCs w:val="20"/>
          <w:lang w:eastAsia="en-US"/>
        </w:rPr>
        <w:t>ietf</w:t>
      </w:r>
      <w:proofErr w:type="spellEnd"/>
      <w:r w:rsidRPr="00C34595">
        <w:rPr>
          <w:rFonts w:eastAsia="Times New Roman"/>
          <w:szCs w:val="20"/>
          <w:lang w:eastAsia="en-US"/>
        </w:rPr>
        <w:t>-</w:t>
      </w:r>
      <w:proofErr w:type="spellStart"/>
      <w:r w:rsidRPr="00C34595">
        <w:rPr>
          <w:rFonts w:eastAsia="Times New Roman"/>
          <w:szCs w:val="20"/>
          <w:lang w:eastAsia="en-US"/>
        </w:rPr>
        <w:t>tsvwg</w:t>
      </w:r>
      <w:proofErr w:type="spellEnd"/>
      <w:r w:rsidRPr="00C34595">
        <w:rPr>
          <w:rFonts w:eastAsia="Times New Roman"/>
          <w:szCs w:val="20"/>
          <w:lang w:eastAsia="en-US"/>
        </w:rPr>
        <w:t>-</w:t>
      </w:r>
      <w:proofErr w:type="spellStart"/>
      <w:r w:rsidRPr="00C34595">
        <w:rPr>
          <w:rFonts w:eastAsia="Times New Roman"/>
          <w:szCs w:val="20"/>
          <w:lang w:eastAsia="en-US"/>
        </w:rPr>
        <w:t>intserv</w:t>
      </w:r>
      <w:proofErr w:type="spellEnd"/>
      <w:r w:rsidRPr="00C34595">
        <w:rPr>
          <w:rFonts w:eastAsia="Times New Roman"/>
          <w:szCs w:val="20"/>
          <w:lang w:eastAsia="en-US"/>
        </w:rPr>
        <w:t>-multiple-</w:t>
      </w:r>
      <w:proofErr w:type="spellStart"/>
      <w:r w:rsidRPr="00C34595">
        <w:rPr>
          <w:rFonts w:eastAsia="Times New Roman"/>
          <w:szCs w:val="20"/>
          <w:lang w:eastAsia="en-US"/>
        </w:rPr>
        <w:t>tspec</w:t>
      </w:r>
      <w:proofErr w:type="spellEnd"/>
      <w:r w:rsidRPr="00C34595">
        <w:rPr>
          <w:rFonts w:eastAsia="Times New Roman"/>
          <w:szCs w:val="20"/>
          <w:lang w:eastAsia="en-US"/>
        </w:rPr>
        <w:t>]) are recommended starting points.</w:t>
      </w:r>
    </w:p>
    <w:p w14:paraId="435416EE"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main challenge are appropriate policy frameworks where experience quality and not only absolute bandwidth become accepted factors in resource allocation, especially under congestion/contention for resources.</w:t>
      </w:r>
    </w:p>
    <w:p w14:paraId="0C00841A" w14:textId="6E1B71FC" w:rsidR="00C34595" w:rsidRPr="00C34595" w:rsidRDefault="00C34595" w:rsidP="00C34595">
      <w:pPr>
        <w:keepNext/>
        <w:keepLines/>
        <w:numPr>
          <w:ilvl w:val="1"/>
          <w:numId w:val="0"/>
        </w:numPr>
        <w:overflowPunct w:val="0"/>
        <w:autoSpaceDE w:val="0"/>
        <w:autoSpaceDN w:val="0"/>
        <w:adjustRightInd w:val="0"/>
        <w:spacing w:before="240"/>
        <w:ind w:left="432" w:hanging="432"/>
        <w:textAlignment w:val="baseline"/>
        <w:outlineLvl w:val="1"/>
        <w:rPr>
          <w:rFonts w:eastAsia="Times New Roman"/>
          <w:b/>
          <w:szCs w:val="20"/>
          <w:lang w:eastAsia="en-US"/>
        </w:rPr>
      </w:pPr>
      <w:bookmarkStart w:id="1626" w:name="_Toc35530301"/>
      <w:bookmarkStart w:id="1627" w:name="_Toc38216032"/>
      <w:r w:rsidRPr="00C34595">
        <w:rPr>
          <w:rFonts w:eastAsia="Times New Roman"/>
          <w:b/>
          <w:szCs w:val="20"/>
          <w:lang w:eastAsia="en-US"/>
        </w:rPr>
        <w:lastRenderedPageBreak/>
        <w:t>Lightweight, scalable in-network resource guarantees</w:t>
      </w:r>
      <w:bookmarkEnd w:id="1626"/>
      <w:bookmarkEnd w:id="1627"/>
    </w:p>
    <w:p w14:paraId="0AD8928B"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more complex the network, the more complex resource reservation for bandwidth and even more so latency. At least with existing technologies.</w:t>
      </w:r>
    </w:p>
    <w:p w14:paraId="317AA1B5"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Off-path reservations as described above suffers the problem of correctness in the face of complex dynamic path selection.  SDN coupling has recently attempted to overcome this issue, but this results in very complex and fragile, tightly coupled systems.  Nevertheless, this is the only currently feasible option in the absence of innovation for on-path resource management. It is therefore important for network 2030 to consider such innovation direction.</w:t>
      </w:r>
    </w:p>
    <w:p w14:paraId="489A73F8"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On-path bandwidth reservations such as via the RSVP protocol suffer the problem of scalability through per-flow control-plane state operations, and the 2000th decade successor to RSVP (NSIS) made the overhead of these control plane operations even worse through even more complexity.</w:t>
      </w:r>
    </w:p>
    <w:p w14:paraId="685FDB6A"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Whereas forwarding plane performances grew by factors of 10,000 or more in the last two decades, the performance of control plane barely rose a factor 10 or 100 in the same time, so on-path resource reservation via traditional approaches such as RSVP, NSIS or similar evolving protocols in IEEE can only be adopted by investing into significantly faster control plane performance.</w:t>
      </w:r>
    </w:p>
    <w:p w14:paraId="4071680B"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An even better solution is to design new, on-path resource reservation protocols that are lightweight enough to be processed not by the control plane but the actual (hardware accelerated) forwarding plane in 2030 network devices. Prototypes of such approaches for example with TCP exist and are documented, for example draft-han-6man-in-band-signaling-for-transport-qos.</w:t>
      </w:r>
    </w:p>
    <w:p w14:paraId="59B1557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Any form of reservations of bandwidth resources for network 2030 should support the handling of not only fixed reservations but also those </w:t>
      </w:r>
      <w:proofErr w:type="gramStart"/>
      <w:r w:rsidRPr="00C34595">
        <w:rPr>
          <w:rFonts w:eastAsia="Times New Roman"/>
          <w:szCs w:val="20"/>
          <w:lang w:eastAsia="en-US"/>
        </w:rPr>
        <w:t>of  elastic</w:t>
      </w:r>
      <w:proofErr w:type="gramEnd"/>
      <w:r w:rsidRPr="00C34595">
        <w:rPr>
          <w:rFonts w:eastAsia="Times New Roman"/>
          <w:szCs w:val="20"/>
          <w:lang w:eastAsia="en-US"/>
        </w:rPr>
        <w:t xml:space="preserve"> media as described in the previous sub-section, by combining for example the mentioned approaches.</w:t>
      </w:r>
    </w:p>
    <w:p w14:paraId="0328D6E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Whereas bandwidth reservations 'only' require accounting of per-hop/per-flow allocated bandwidth, guarantee of maximum end-to-end latency does require both bandwidth reservations AND per-hop per-flow state with </w:t>
      </w:r>
      <w:proofErr w:type="spellStart"/>
      <w:r w:rsidRPr="00C34595">
        <w:rPr>
          <w:rFonts w:eastAsia="Times New Roman"/>
          <w:szCs w:val="20"/>
          <w:lang w:eastAsia="en-US"/>
        </w:rPr>
        <w:t>todays</w:t>
      </w:r>
      <w:proofErr w:type="spellEnd"/>
      <w:r w:rsidRPr="00C34595">
        <w:rPr>
          <w:rFonts w:eastAsia="Times New Roman"/>
          <w:szCs w:val="20"/>
          <w:lang w:eastAsia="en-US"/>
        </w:rPr>
        <w:t xml:space="preserve"> widely accepted mechanism such as in IETF </w:t>
      </w:r>
      <w:proofErr w:type="spellStart"/>
      <w:r w:rsidRPr="00C34595">
        <w:rPr>
          <w:rFonts w:eastAsia="Times New Roman"/>
          <w:szCs w:val="20"/>
          <w:lang w:eastAsia="en-US"/>
        </w:rPr>
        <w:t>IntServ</w:t>
      </w:r>
      <w:proofErr w:type="spellEnd"/>
      <w:r w:rsidRPr="00C34595">
        <w:rPr>
          <w:rFonts w:eastAsia="Times New Roman"/>
          <w:szCs w:val="20"/>
          <w:lang w:eastAsia="en-US"/>
        </w:rPr>
        <w:t xml:space="preserve"> Guaranteed Services, TSN or currently envisioned </w:t>
      </w:r>
      <w:proofErr w:type="spellStart"/>
      <w:r w:rsidRPr="00C34595">
        <w:rPr>
          <w:rFonts w:eastAsia="Times New Roman"/>
          <w:szCs w:val="20"/>
          <w:lang w:eastAsia="en-US"/>
        </w:rPr>
        <w:t>DetNet</w:t>
      </w:r>
      <w:proofErr w:type="spellEnd"/>
      <w:r w:rsidRPr="00C34595">
        <w:rPr>
          <w:rFonts w:eastAsia="Times New Roman"/>
          <w:szCs w:val="20"/>
          <w:lang w:eastAsia="en-US"/>
        </w:rPr>
        <w:t xml:space="preserve"> mechanisms. Note that per-path aggregation of flows is possible to increase scalability.</w:t>
      </w:r>
    </w:p>
    <w:p w14:paraId="50C839FF"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This per-flow state whose complexity may range from a per-flow shaper to per-flow interleaved regulator support is likely infeasible to scale even to the size and scale of flows required in metropolitan aggregation networks where latency control can be critical with future network 2030 applications.</w:t>
      </w:r>
    </w:p>
    <w:p w14:paraId="2C65D7B0"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p>
    <w:p w14:paraId="5A10429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Solutions to provide better aggregated per-hop traffic shaping are being researched and promising. An example of this is cyclic queuing for IP networks as described in [draft-</w:t>
      </w:r>
      <w:proofErr w:type="spellStart"/>
      <w:r w:rsidRPr="00C34595">
        <w:rPr>
          <w:rFonts w:eastAsia="Times New Roman"/>
          <w:szCs w:val="20"/>
          <w:lang w:eastAsia="en-US"/>
        </w:rPr>
        <w:t>qiang</w:t>
      </w:r>
      <w:proofErr w:type="spellEnd"/>
      <w:r w:rsidRPr="00C34595">
        <w:rPr>
          <w:rFonts w:eastAsia="Times New Roman"/>
          <w:szCs w:val="20"/>
          <w:lang w:eastAsia="en-US"/>
        </w:rPr>
        <w:t>-</w:t>
      </w:r>
      <w:proofErr w:type="spellStart"/>
      <w:r w:rsidRPr="00C34595">
        <w:rPr>
          <w:rFonts w:eastAsia="Times New Roman"/>
          <w:szCs w:val="20"/>
          <w:lang w:eastAsia="en-US"/>
        </w:rPr>
        <w:t>detnet</w:t>
      </w:r>
      <w:proofErr w:type="spellEnd"/>
      <w:r w:rsidRPr="00C34595">
        <w:rPr>
          <w:rFonts w:eastAsia="Times New Roman"/>
          <w:szCs w:val="20"/>
          <w:lang w:eastAsia="en-US"/>
        </w:rPr>
        <w:t>-large-scale-</w:t>
      </w:r>
      <w:proofErr w:type="spellStart"/>
      <w:r w:rsidRPr="00C34595">
        <w:rPr>
          <w:rFonts w:eastAsia="Times New Roman"/>
          <w:szCs w:val="20"/>
          <w:lang w:eastAsia="en-US"/>
        </w:rPr>
        <w:t>detnet</w:t>
      </w:r>
      <w:proofErr w:type="spellEnd"/>
      <w:r w:rsidRPr="00C34595">
        <w:rPr>
          <w:rFonts w:eastAsia="Times New Roman"/>
          <w:szCs w:val="20"/>
          <w:lang w:eastAsia="en-US"/>
        </w:rPr>
        <w:t>].  This too has been shown combined with the aforementioned in-band signalling to provide both bandwidth and latency guarantees.</w:t>
      </w:r>
    </w:p>
    <w:p w14:paraId="3CD6A764" w14:textId="20000A6A" w:rsidR="00C34595" w:rsidRPr="00A04F7F" w:rsidRDefault="00C34595" w:rsidP="009C4E22">
      <w:pPr>
        <w:pStyle w:val="ListParagraph"/>
        <w:keepNext/>
        <w:keepLines/>
        <w:numPr>
          <w:ilvl w:val="0"/>
          <w:numId w:val="75"/>
        </w:numPr>
        <w:overflowPunct w:val="0"/>
        <w:autoSpaceDE w:val="0"/>
        <w:autoSpaceDN w:val="0"/>
        <w:adjustRightInd w:val="0"/>
        <w:spacing w:before="240"/>
        <w:ind w:left="720"/>
        <w:textAlignment w:val="baseline"/>
        <w:outlineLvl w:val="1"/>
        <w:rPr>
          <w:rFonts w:eastAsia="Times New Roman"/>
          <w:b/>
          <w:szCs w:val="20"/>
          <w:lang w:eastAsia="en-US"/>
        </w:rPr>
      </w:pPr>
      <w:bookmarkStart w:id="1628" w:name="_Toc35530302"/>
      <w:bookmarkStart w:id="1629" w:name="_Toc38216033"/>
      <w:r w:rsidRPr="00A04F7F">
        <w:rPr>
          <w:rFonts w:eastAsia="Times New Roman"/>
          <w:b/>
          <w:szCs w:val="20"/>
          <w:lang w:eastAsia="en-US"/>
        </w:rPr>
        <w:t>Fine grained, path aware latency management</w:t>
      </w:r>
      <w:bookmarkEnd w:id="1628"/>
      <w:bookmarkEnd w:id="1629"/>
    </w:p>
    <w:p w14:paraId="11E084B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previous sections summarized recommend directions for QoS architecture evolution int 2030 networks for the gaps for which research has already been done for a longer time:</w:t>
      </w:r>
    </w:p>
    <w:p w14:paraId="6D4F3A36" w14:textId="77777777" w:rsidR="00C34595" w:rsidRPr="00C34595" w:rsidRDefault="00C34595" w:rsidP="009C4E22">
      <w:pPr>
        <w:numPr>
          <w:ilvl w:val="0"/>
          <w:numId w:val="58"/>
        </w:numPr>
        <w:overflowPunct w:val="0"/>
        <w:autoSpaceDE w:val="0"/>
        <w:autoSpaceDN w:val="0"/>
        <w:adjustRightInd w:val="0"/>
        <w:contextualSpacing/>
        <w:textAlignment w:val="baseline"/>
        <w:rPr>
          <w:rFonts w:eastAsia="Times New Roman"/>
          <w:szCs w:val="20"/>
          <w:lang w:eastAsia="en-US"/>
        </w:rPr>
      </w:pPr>
      <w:r w:rsidRPr="00C34595">
        <w:rPr>
          <w:rFonts w:eastAsia="Times New Roman"/>
          <w:szCs w:val="20"/>
          <w:lang w:eastAsia="en-US"/>
        </w:rPr>
        <w:t xml:space="preserve">Per-flow differentiated, non-reserved but </w:t>
      </w:r>
      <w:proofErr w:type="gramStart"/>
      <w:r w:rsidRPr="00C34595">
        <w:rPr>
          <w:rFonts w:eastAsia="Times New Roman"/>
          <w:szCs w:val="20"/>
          <w:lang w:eastAsia="en-US"/>
        </w:rPr>
        <w:t>congestion controlled</w:t>
      </w:r>
      <w:proofErr w:type="gramEnd"/>
      <w:r w:rsidRPr="00C34595">
        <w:rPr>
          <w:rFonts w:eastAsia="Times New Roman"/>
          <w:szCs w:val="20"/>
          <w:lang w:eastAsia="en-US"/>
        </w:rPr>
        <w:t xml:space="preserve"> bandwidth management, for example by supporting differentiated (weighted) bandwidths per flow.</w:t>
      </w:r>
    </w:p>
    <w:p w14:paraId="13792780" w14:textId="77777777" w:rsidR="00C34595" w:rsidRPr="00C34595" w:rsidRDefault="00C34595" w:rsidP="009C4E22">
      <w:pPr>
        <w:numPr>
          <w:ilvl w:val="0"/>
          <w:numId w:val="58"/>
        </w:numPr>
        <w:overflowPunct w:val="0"/>
        <w:autoSpaceDE w:val="0"/>
        <w:autoSpaceDN w:val="0"/>
        <w:adjustRightInd w:val="0"/>
        <w:contextualSpacing/>
        <w:textAlignment w:val="baseline"/>
        <w:rPr>
          <w:rFonts w:eastAsia="Times New Roman"/>
          <w:szCs w:val="20"/>
          <w:lang w:eastAsia="en-US"/>
        </w:rPr>
      </w:pPr>
      <w:r w:rsidRPr="00C34595">
        <w:rPr>
          <w:rFonts w:eastAsia="Times New Roman"/>
          <w:szCs w:val="20"/>
          <w:lang w:eastAsia="en-US"/>
        </w:rPr>
        <w:t xml:space="preserve">Simplifying and scaling bandwidth admission control, by moving it to the </w:t>
      </w:r>
      <w:proofErr w:type="gramStart"/>
      <w:r w:rsidRPr="00C34595">
        <w:rPr>
          <w:rFonts w:eastAsia="Times New Roman"/>
          <w:szCs w:val="20"/>
          <w:lang w:eastAsia="en-US"/>
        </w:rPr>
        <w:t>high-performant</w:t>
      </w:r>
      <w:proofErr w:type="gramEnd"/>
      <w:r w:rsidRPr="00C34595">
        <w:rPr>
          <w:rFonts w:eastAsia="Times New Roman"/>
          <w:szCs w:val="20"/>
          <w:lang w:eastAsia="en-US"/>
        </w:rPr>
        <w:t>/scalable forwarding plane.</w:t>
      </w:r>
    </w:p>
    <w:p w14:paraId="29ED12F9" w14:textId="77777777" w:rsidR="00C34595" w:rsidRPr="00C34595" w:rsidRDefault="00C34595" w:rsidP="009C4E22">
      <w:pPr>
        <w:numPr>
          <w:ilvl w:val="0"/>
          <w:numId w:val="58"/>
        </w:numPr>
        <w:overflowPunct w:val="0"/>
        <w:autoSpaceDE w:val="0"/>
        <w:autoSpaceDN w:val="0"/>
        <w:adjustRightInd w:val="0"/>
        <w:contextualSpacing/>
        <w:textAlignment w:val="baseline"/>
        <w:rPr>
          <w:rFonts w:eastAsia="Times New Roman"/>
          <w:szCs w:val="20"/>
          <w:lang w:eastAsia="en-US"/>
        </w:rPr>
      </w:pPr>
      <w:r w:rsidRPr="00C34595">
        <w:rPr>
          <w:rFonts w:eastAsia="Times New Roman"/>
          <w:szCs w:val="20"/>
          <w:lang w:eastAsia="en-US"/>
        </w:rPr>
        <w:t>Scaling guaranteed maximum (end-to-end) latency through forwarding plane mechanisms with less than per-flow complexity.</w:t>
      </w:r>
    </w:p>
    <w:p w14:paraId="06FD9A26"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What these points do not cover is the differentiation of traffic in the network in a more fine-grained fashion by its latency requirements.</w:t>
      </w:r>
    </w:p>
    <w:p w14:paraId="4A0F666A"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These latency aspects are investigated in the FGNET2030 SubG2 output document by considering the requirements of the FGNET SubG1 application requirements, especially including the </w:t>
      </w:r>
      <w:r w:rsidRPr="00C34595">
        <w:rPr>
          <w:rFonts w:eastAsia="Times New Roman"/>
          <w:szCs w:val="20"/>
          <w:lang w:eastAsia="en-US"/>
        </w:rPr>
        <w:lastRenderedPageBreak/>
        <w:t>requirements for in-time vs. on-time latency management as part of high-precision-communications and coordinated communications:</w:t>
      </w:r>
    </w:p>
    <w:p w14:paraId="4BD8DCB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The majority of 2030 applications will operate elastic without explicit resource reservations, if the experience of the last 20 year is any good indicator for future trends. The strong resource </w:t>
      </w:r>
      <w:proofErr w:type="gramStart"/>
      <w:r w:rsidRPr="00C34595">
        <w:rPr>
          <w:rFonts w:eastAsia="Times New Roman"/>
          <w:szCs w:val="20"/>
          <w:lang w:eastAsia="en-US"/>
        </w:rPr>
        <w:t>reservation based</w:t>
      </w:r>
      <w:proofErr w:type="gramEnd"/>
      <w:r w:rsidRPr="00C34595">
        <w:rPr>
          <w:rFonts w:eastAsia="Times New Roman"/>
          <w:szCs w:val="20"/>
          <w:lang w:eastAsia="en-US"/>
        </w:rPr>
        <w:t xml:space="preserve"> approaches with fixed bandwidth reservations in </w:t>
      </w:r>
      <w:proofErr w:type="spellStart"/>
      <w:r w:rsidRPr="00C34595">
        <w:rPr>
          <w:rFonts w:eastAsia="Times New Roman"/>
          <w:szCs w:val="20"/>
          <w:lang w:eastAsia="en-US"/>
        </w:rPr>
        <w:t>IntServ</w:t>
      </w:r>
      <w:proofErr w:type="spellEnd"/>
      <w:r w:rsidRPr="00C34595">
        <w:rPr>
          <w:rFonts w:eastAsia="Times New Roman"/>
          <w:szCs w:val="20"/>
          <w:lang w:eastAsia="en-US"/>
        </w:rPr>
        <w:t>/TSN/</w:t>
      </w:r>
      <w:proofErr w:type="spellStart"/>
      <w:r w:rsidRPr="00C34595">
        <w:rPr>
          <w:rFonts w:eastAsia="Times New Roman"/>
          <w:szCs w:val="20"/>
          <w:lang w:eastAsia="en-US"/>
        </w:rPr>
        <w:t>DetNet</w:t>
      </w:r>
      <w:proofErr w:type="spellEnd"/>
      <w:r w:rsidRPr="00C34595">
        <w:rPr>
          <w:rFonts w:eastAsia="Times New Roman"/>
          <w:szCs w:val="20"/>
          <w:lang w:eastAsia="en-US"/>
        </w:rPr>
        <w:t xml:space="preserve"> is not required for these, and therefore their guaranteed maximum bandwidth guarantee mechanisms are also not applicable (as it depends on known reserved bandwidths).</w:t>
      </w:r>
    </w:p>
    <w:p w14:paraId="5997CA5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Nevertheless, more and more 2030 traffic will require lower and often also differentiated latency.</w:t>
      </w:r>
    </w:p>
    <w:p w14:paraId="2F3978F7"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first steps for this are the efforts in the last decade to reduce '</w:t>
      </w:r>
      <w:proofErr w:type="spellStart"/>
      <w:r w:rsidRPr="00C34595">
        <w:rPr>
          <w:rFonts w:eastAsia="Times New Roman"/>
          <w:szCs w:val="20"/>
          <w:lang w:eastAsia="en-US"/>
        </w:rPr>
        <w:t>bufferbloat</w:t>
      </w:r>
      <w:proofErr w:type="spellEnd"/>
      <w:r w:rsidRPr="00C34595">
        <w:rPr>
          <w:rFonts w:eastAsia="Times New Roman"/>
          <w:szCs w:val="20"/>
          <w:lang w:eastAsia="en-US"/>
        </w:rPr>
        <w:t>' in TCP congestion control to minimize best-effort traffic latency, and even more so the evolution of 'low-latency' transport protocols such as DCTCP [RFC8257] for lower-than-best-effort latency. Only in the past few years have the first proposal for mechanisms evolved that also allow for these different types of traffic to co-exist without per-flow-forwarding plane state (e.g.: "PI^2 : A Linearized AQM for both Classic and Scalable TCP"), allowing to build networks with e.g.: both TCP and DCTP without bandwidth reservation for the DCTP traffic.</w:t>
      </w:r>
    </w:p>
    <w:p w14:paraId="4AE2790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Whereas mechanisms such as PI^2 can (only) better manage latency classes of traffic (e.g.: TCP/DCTCP) under congestion, explicit management of end-to-end latency in the per-hop forwarding without per-flow state has potentially even more fine-grained latency differentiation benefits:</w:t>
      </w:r>
    </w:p>
    <w:p w14:paraId="6D496DC2"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Differential latency of paths </w:t>
      </w:r>
      <w:proofErr w:type="gramStart"/>
      <w:r w:rsidRPr="00C34595">
        <w:rPr>
          <w:rFonts w:eastAsia="Times New Roman"/>
          <w:szCs w:val="20"/>
          <w:lang w:eastAsia="en-US"/>
        </w:rPr>
        <w:t>are</w:t>
      </w:r>
      <w:proofErr w:type="gramEnd"/>
      <w:r w:rsidRPr="00C34595">
        <w:rPr>
          <w:rFonts w:eastAsia="Times New Roman"/>
          <w:szCs w:val="20"/>
          <w:lang w:eastAsia="en-US"/>
        </w:rPr>
        <w:t xml:space="preserve"> not compensated for by the network, leading to differences in congestion control managed throughput, problems with reordering and endpoint buffering in multi-participant applications ("coordinated communications") and multi-path flows (MPTCP or dual-path resilience).</w:t>
      </w:r>
    </w:p>
    <w:p w14:paraId="3504AD7A"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Congestion caused latency is not compensated for later on in the path, in paths with multiple congestion hops (such metropolitan aggregation ring networks), differential latency between packet statistically increases (lucky packet vs. "biggest looser" packets experiencing worst congestion on multiple hops).</w:t>
      </w:r>
    </w:p>
    <w:p w14:paraId="0F8000DB"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Absolute min/max desired end-to-end latency Service Level Objectives as defined in FGNET 2030 SubG2 cannot be specified with existing mechanisms and therefore also not be used to deal with the path issues described.</w:t>
      </w:r>
    </w:p>
    <w:p w14:paraId="3CAD9BBD"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Recent research is proposing per-packet forwarding mechanisms to support the FGNET 2030 SubG2 High-Precision Communications requirements.  See [LBF] "High-Precision Latency Forwarding over Packet-Programmable Networks" to appear at IEEE </w:t>
      </w:r>
      <w:proofErr w:type="gramStart"/>
      <w:r w:rsidRPr="00C34595">
        <w:rPr>
          <w:rFonts w:eastAsia="Times New Roman"/>
          <w:szCs w:val="20"/>
          <w:lang w:eastAsia="en-US"/>
        </w:rPr>
        <w:t>NOMS ,</w:t>
      </w:r>
      <w:proofErr w:type="gramEnd"/>
      <w:r w:rsidRPr="00C34595">
        <w:rPr>
          <w:rFonts w:eastAsia="Times New Roman"/>
          <w:szCs w:val="20"/>
          <w:lang w:eastAsia="en-US"/>
        </w:rPr>
        <w:t xml:space="preserve"> April 2020.</w:t>
      </w:r>
    </w:p>
    <w:p w14:paraId="6B3C74C1" w14:textId="7D873F55" w:rsidR="00C34595" w:rsidRPr="00176FFF" w:rsidRDefault="00C34595" w:rsidP="009C4E22">
      <w:pPr>
        <w:pStyle w:val="ListParagraph"/>
        <w:keepNext/>
        <w:keepLines/>
        <w:numPr>
          <w:ilvl w:val="0"/>
          <w:numId w:val="80"/>
        </w:numPr>
        <w:overflowPunct w:val="0"/>
        <w:autoSpaceDE w:val="0"/>
        <w:autoSpaceDN w:val="0"/>
        <w:adjustRightInd w:val="0"/>
        <w:spacing w:before="360"/>
        <w:ind w:left="720"/>
        <w:textAlignment w:val="baseline"/>
        <w:outlineLvl w:val="0"/>
        <w:rPr>
          <w:rFonts w:eastAsia="Times New Roman"/>
          <w:b/>
          <w:szCs w:val="20"/>
          <w:lang w:eastAsia="en-US"/>
        </w:rPr>
      </w:pPr>
      <w:bookmarkStart w:id="1630" w:name="_Toc35530303"/>
      <w:bookmarkStart w:id="1631" w:name="_Toc38216034"/>
      <w:r w:rsidRPr="00176FFF">
        <w:rPr>
          <w:rFonts w:eastAsia="Times New Roman"/>
          <w:b/>
          <w:szCs w:val="20"/>
          <w:lang w:eastAsia="en-US"/>
        </w:rPr>
        <w:t>Dependencies</w:t>
      </w:r>
      <w:bookmarkEnd w:id="1630"/>
      <w:bookmarkEnd w:id="1631"/>
    </w:p>
    <w:p w14:paraId="0957FAD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Past experience has shown that advanced in-network functionality </w:t>
      </w:r>
      <w:proofErr w:type="gramStart"/>
      <w:r w:rsidRPr="00C34595">
        <w:rPr>
          <w:rFonts w:eastAsia="Times New Roman"/>
          <w:szCs w:val="20"/>
          <w:lang w:eastAsia="en-US"/>
        </w:rPr>
        <w:t>face</w:t>
      </w:r>
      <w:proofErr w:type="gramEnd"/>
      <w:r w:rsidRPr="00C34595">
        <w:rPr>
          <w:rFonts w:eastAsia="Times New Roman"/>
          <w:szCs w:val="20"/>
          <w:lang w:eastAsia="en-US"/>
        </w:rPr>
        <w:t xml:space="preserve"> the greatest challenge in the dependency between the customer desiring these functions for applications, the network operator attempting to monetize the new functionality, and the equipment vendor attempting to finance the often necessary development of new hardware to support this functionality.</w:t>
      </w:r>
    </w:p>
    <w:p w14:paraId="0F3DCA38"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In the past two decades these dependencies worked out best when the customer was the operator, so that only two entities where involved in realizing the solution: The network + application owner/operator and the equipment vendor. Likewise, owners of applications became network operators themselves when they could get equipment with the required functionality but no operator to offer it: The fewer parties involved the more likely it did happen in networking.</w:t>
      </w:r>
    </w:p>
    <w:p w14:paraId="508372DA"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Software-</w:t>
      </w:r>
      <w:proofErr w:type="spellStart"/>
      <w:r w:rsidRPr="00C34595">
        <w:rPr>
          <w:rFonts w:eastAsia="Times New Roman"/>
          <w:szCs w:val="20"/>
          <w:lang w:eastAsia="en-US"/>
        </w:rPr>
        <w:t>ization</w:t>
      </w:r>
      <w:proofErr w:type="spellEnd"/>
      <w:r w:rsidRPr="00C34595">
        <w:rPr>
          <w:rFonts w:eastAsia="Times New Roman"/>
          <w:szCs w:val="20"/>
          <w:lang w:eastAsia="en-US"/>
        </w:rPr>
        <w:t xml:space="preserve"> through VNF/NFV changes and improves this difficult equation dramatically, as can be seen with the large amount of mostly-software based (overlay/VPN/SD-WAN) network services that emerged in the last decade, software-</w:t>
      </w:r>
      <w:proofErr w:type="spellStart"/>
      <w:r w:rsidRPr="00C34595">
        <w:rPr>
          <w:rFonts w:eastAsia="Times New Roman"/>
          <w:szCs w:val="20"/>
          <w:lang w:eastAsia="en-US"/>
        </w:rPr>
        <w:t>ization</w:t>
      </w:r>
      <w:proofErr w:type="spellEnd"/>
      <w:r w:rsidRPr="00C34595">
        <w:rPr>
          <w:rFonts w:eastAsia="Times New Roman"/>
          <w:szCs w:val="20"/>
          <w:lang w:eastAsia="en-US"/>
        </w:rPr>
        <w:t xml:space="preserve"> of Central Offices of Service Providers (</w:t>
      </w:r>
      <w:proofErr w:type="spellStart"/>
      <w:r w:rsidRPr="00C34595">
        <w:rPr>
          <w:rFonts w:eastAsia="Times New Roman"/>
          <w:szCs w:val="20"/>
          <w:lang w:eastAsia="en-US"/>
        </w:rPr>
        <w:t>eg.</w:t>
      </w:r>
      <w:proofErr w:type="spellEnd"/>
      <w:r w:rsidRPr="00C34595">
        <w:rPr>
          <w:rFonts w:eastAsia="Times New Roman"/>
          <w:szCs w:val="20"/>
          <w:lang w:eastAsia="en-US"/>
        </w:rPr>
        <w:t>: CORD) and so on.</w:t>
      </w:r>
    </w:p>
    <w:p w14:paraId="5DD9EAFD"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following sub-sections describe key areas of dependencies and proposals for solution.</w:t>
      </w:r>
    </w:p>
    <w:p w14:paraId="0C18C4EE" w14:textId="25FF1FF5" w:rsidR="00C34595" w:rsidRPr="00A04F7F" w:rsidRDefault="00C34595" w:rsidP="009C4E22">
      <w:pPr>
        <w:pStyle w:val="ListParagraph"/>
        <w:keepNext/>
        <w:keepLines/>
        <w:numPr>
          <w:ilvl w:val="0"/>
          <w:numId w:val="75"/>
        </w:numPr>
        <w:overflowPunct w:val="0"/>
        <w:autoSpaceDE w:val="0"/>
        <w:autoSpaceDN w:val="0"/>
        <w:adjustRightInd w:val="0"/>
        <w:spacing w:before="240"/>
        <w:ind w:left="720"/>
        <w:textAlignment w:val="baseline"/>
        <w:outlineLvl w:val="1"/>
        <w:rPr>
          <w:rFonts w:eastAsia="Times New Roman"/>
          <w:b/>
          <w:szCs w:val="20"/>
          <w:lang w:eastAsia="en-US"/>
        </w:rPr>
      </w:pPr>
      <w:bookmarkStart w:id="1632" w:name="_Toc35530304"/>
      <w:bookmarkStart w:id="1633" w:name="_Toc38216035"/>
      <w:r w:rsidRPr="00A04F7F">
        <w:rPr>
          <w:rFonts w:eastAsia="Times New Roman"/>
          <w:b/>
          <w:szCs w:val="20"/>
          <w:lang w:eastAsia="en-US"/>
        </w:rPr>
        <w:lastRenderedPageBreak/>
        <w:t>Programmable virtual networks</w:t>
      </w:r>
      <w:bookmarkEnd w:id="1632"/>
      <w:bookmarkEnd w:id="1633"/>
    </w:p>
    <w:p w14:paraId="2D4789D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Programmable virtual networks are a key solution option to allow future network 2030 application owners/operators to drive their required end-to-end solution without the aforementioned problems of aligning with physical network operators or equipment vendors.  Programmability allows to ensure that all required functionality can be supported and virtual allows to share a common, cost effective underlying physical network infrastructure.</w:t>
      </w:r>
    </w:p>
    <w:p w14:paraId="2C8003D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Initial stages of this direction can easily be seen in the mostly </w:t>
      </w:r>
      <w:proofErr w:type="spellStart"/>
      <w:r w:rsidRPr="00C34595">
        <w:rPr>
          <w:rFonts w:eastAsia="Times New Roman"/>
          <w:szCs w:val="20"/>
          <w:lang w:eastAsia="en-US"/>
        </w:rPr>
        <w:t>softwareized</w:t>
      </w:r>
      <w:proofErr w:type="spellEnd"/>
      <w:r w:rsidRPr="00C34595">
        <w:rPr>
          <w:rFonts w:eastAsia="Times New Roman"/>
          <w:szCs w:val="20"/>
          <w:lang w:eastAsia="en-US"/>
        </w:rPr>
        <w:t xml:space="preserve"> overlay network solutions prevalent in SD-</w:t>
      </w:r>
      <w:proofErr w:type="gramStart"/>
      <w:r w:rsidRPr="00C34595">
        <w:rPr>
          <w:rFonts w:eastAsia="Times New Roman"/>
          <w:szCs w:val="20"/>
          <w:lang w:eastAsia="en-US"/>
        </w:rPr>
        <w:t>WAN, and</w:t>
      </w:r>
      <w:proofErr w:type="gramEnd"/>
      <w:r w:rsidRPr="00C34595">
        <w:rPr>
          <w:rFonts w:eastAsia="Times New Roman"/>
          <w:szCs w:val="20"/>
          <w:lang w:eastAsia="en-US"/>
        </w:rPr>
        <w:t xml:space="preserve"> are foreseen to extend into the network 2030 interesting metropolitan size networks where distributed Edge-data-</w:t>
      </w:r>
      <w:proofErr w:type="spellStart"/>
      <w:r w:rsidRPr="00C34595">
        <w:rPr>
          <w:rFonts w:eastAsia="Times New Roman"/>
          <w:szCs w:val="20"/>
          <w:lang w:eastAsia="en-US"/>
        </w:rPr>
        <w:t>centers</w:t>
      </w:r>
      <w:proofErr w:type="spellEnd"/>
      <w:r w:rsidRPr="00C34595">
        <w:rPr>
          <w:rFonts w:eastAsia="Times New Roman"/>
          <w:szCs w:val="20"/>
          <w:lang w:eastAsia="en-US"/>
        </w:rPr>
        <w:t xml:space="preserve"> can host the VNF/NFV forwarding planes of such application specific virtualized networks.</w:t>
      </w:r>
    </w:p>
    <w:p w14:paraId="461FA61F"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Nevertheless, when it comes to QoS, it will arguably not be sufficient to only embody the required functions only in VNF/NFV in edge-data-</w:t>
      </w:r>
      <w:proofErr w:type="spellStart"/>
      <w:r w:rsidRPr="00C34595">
        <w:rPr>
          <w:rFonts w:eastAsia="Times New Roman"/>
          <w:szCs w:val="20"/>
          <w:lang w:eastAsia="en-US"/>
        </w:rPr>
        <w:t>centers</w:t>
      </w:r>
      <w:proofErr w:type="spellEnd"/>
      <w:r w:rsidRPr="00C34595">
        <w:rPr>
          <w:rFonts w:eastAsia="Times New Roman"/>
          <w:szCs w:val="20"/>
          <w:lang w:eastAsia="en-US"/>
        </w:rPr>
        <w:t xml:space="preserve">, but it will also be required  on the Multi </w:t>
      </w:r>
      <w:proofErr w:type="spellStart"/>
      <w:r w:rsidRPr="00C34595">
        <w:rPr>
          <w:rFonts w:eastAsia="Times New Roman"/>
          <w:szCs w:val="20"/>
          <w:lang w:eastAsia="en-US"/>
        </w:rPr>
        <w:t>Tbps</w:t>
      </w:r>
      <w:proofErr w:type="spellEnd"/>
      <w:r w:rsidRPr="00C34595">
        <w:rPr>
          <w:rFonts w:eastAsia="Times New Roman"/>
          <w:szCs w:val="20"/>
          <w:lang w:eastAsia="en-US"/>
        </w:rPr>
        <w:t xml:space="preserve"> network forwarders forming the physical infrastructure of the metropolitan networks, because they determine that latency and throughput between any two points (users, devices, edge-data-</w:t>
      </w:r>
      <w:proofErr w:type="spellStart"/>
      <w:r w:rsidRPr="00C34595">
        <w:rPr>
          <w:rFonts w:eastAsia="Times New Roman"/>
          <w:szCs w:val="20"/>
          <w:lang w:eastAsia="en-US"/>
        </w:rPr>
        <w:t>centers</w:t>
      </w:r>
      <w:proofErr w:type="spellEnd"/>
      <w:r w:rsidRPr="00C34595">
        <w:rPr>
          <w:rFonts w:eastAsia="Times New Roman"/>
          <w:szCs w:val="20"/>
          <w:lang w:eastAsia="en-US"/>
        </w:rPr>
        <w:t>).</w:t>
      </w:r>
    </w:p>
    <w:p w14:paraId="4734BF6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When it comes to programmable forwarding planes, some initial industry wide available mechanisms exist, driven by the need for programmable data planes in Data-</w:t>
      </w:r>
      <w:proofErr w:type="spellStart"/>
      <w:r w:rsidRPr="00C34595">
        <w:rPr>
          <w:rFonts w:eastAsia="Times New Roman"/>
          <w:szCs w:val="20"/>
          <w:lang w:eastAsia="en-US"/>
        </w:rPr>
        <w:t>Centers</w:t>
      </w:r>
      <w:proofErr w:type="spellEnd"/>
      <w:r w:rsidRPr="00C34595">
        <w:rPr>
          <w:rFonts w:eastAsia="Times New Roman"/>
          <w:szCs w:val="20"/>
          <w:lang w:eastAsia="en-US"/>
        </w:rPr>
        <w:t xml:space="preserve"> for example via the P4 programming language that still today primarily targets that market segment.</w:t>
      </w:r>
    </w:p>
    <w:p w14:paraId="4D9F27C9" w14:textId="312A02E4" w:rsidR="00C34595" w:rsidRPr="004726B8" w:rsidRDefault="00C34595" w:rsidP="009C4E22">
      <w:pPr>
        <w:pStyle w:val="ListParagraph"/>
        <w:keepNext/>
        <w:keepLines/>
        <w:numPr>
          <w:ilvl w:val="1"/>
          <w:numId w:val="81"/>
        </w:numPr>
        <w:overflowPunct w:val="0"/>
        <w:autoSpaceDE w:val="0"/>
        <w:autoSpaceDN w:val="0"/>
        <w:adjustRightInd w:val="0"/>
        <w:spacing w:before="240"/>
        <w:ind w:left="720"/>
        <w:textAlignment w:val="baseline"/>
        <w:outlineLvl w:val="1"/>
        <w:rPr>
          <w:rFonts w:eastAsia="Times New Roman"/>
          <w:b/>
          <w:szCs w:val="20"/>
          <w:lang w:eastAsia="en-US"/>
        </w:rPr>
      </w:pPr>
      <w:bookmarkStart w:id="1634" w:name="_Toc35530305"/>
      <w:bookmarkStart w:id="1635" w:name="_Toc38216036"/>
      <w:r w:rsidRPr="004726B8">
        <w:rPr>
          <w:rFonts w:eastAsia="Times New Roman"/>
          <w:b/>
          <w:szCs w:val="20"/>
          <w:lang w:eastAsia="en-US"/>
        </w:rPr>
        <w:t>Reusable, extensible forwarding protocol packet formats</w:t>
      </w:r>
      <w:bookmarkEnd w:id="1634"/>
      <w:bookmarkEnd w:id="1635"/>
    </w:p>
    <w:p w14:paraId="6DC6164B"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For current network forwarding plane hardware, the mayor challenge for a network 2030 strategy as outlined here is their inability to scale to support a sufficient number of separately programmed virtual network contexts to allow operating multiple independent virtual network contexts.</w:t>
      </w:r>
    </w:p>
    <w:p w14:paraId="63523800"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If each virtual network was to re-implement a network forwarding protocol stack from scratch the total required context would be too expensive.  A simple comparison of this problem to general purpose CPU here is the total amount of L1/L2 cache in general purpose CPUs, and the </w:t>
      </w:r>
      <w:proofErr w:type="gramStart"/>
      <w:r w:rsidRPr="00C34595">
        <w:rPr>
          <w:rFonts w:eastAsia="Times New Roman"/>
          <w:szCs w:val="20"/>
          <w:lang w:eastAsia="en-US"/>
        </w:rPr>
        <w:t>drop in</w:t>
      </w:r>
      <w:proofErr w:type="gramEnd"/>
      <w:r w:rsidRPr="00C34595">
        <w:rPr>
          <w:rFonts w:eastAsia="Times New Roman"/>
          <w:szCs w:val="20"/>
          <w:lang w:eastAsia="en-US"/>
        </w:rPr>
        <w:t xml:space="preserve"> performance which would be inacceptable for packet forwarding if the code side would exceed those caches.</w:t>
      </w:r>
    </w:p>
    <w:p w14:paraId="643B427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To solve this problem, virtualized networks will require a common network packet forwarding framework, where individual virtual networks would only need to pick and choose required subsets of widely adopted network packet features and only add new forwarding code for functions/actions that are novel to this virtual network.</w:t>
      </w:r>
    </w:p>
    <w:p w14:paraId="5071FA1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One proposed framework for such extensible, reusable network packet formatting to support new services is called "Big Packet Protocol", see "Packet-Programmable Networks and BPP: A New Way to Program the Internet" in the tutorials of the IM2019 conference.</w:t>
      </w:r>
    </w:p>
    <w:p w14:paraId="476CB34D" w14:textId="77777777" w:rsidR="004726B8" w:rsidRDefault="004726B8" w:rsidP="00C34595">
      <w:pPr>
        <w:keepNext/>
        <w:keepLines/>
        <w:numPr>
          <w:ilvl w:val="1"/>
          <w:numId w:val="0"/>
        </w:numPr>
        <w:overflowPunct w:val="0"/>
        <w:autoSpaceDE w:val="0"/>
        <w:autoSpaceDN w:val="0"/>
        <w:adjustRightInd w:val="0"/>
        <w:spacing w:before="240"/>
        <w:ind w:left="432" w:hanging="432"/>
        <w:textAlignment w:val="baseline"/>
        <w:outlineLvl w:val="1"/>
        <w:rPr>
          <w:rFonts w:eastAsia="Times New Roman"/>
          <w:b/>
          <w:szCs w:val="20"/>
          <w:lang w:eastAsia="en-US"/>
        </w:rPr>
      </w:pPr>
      <w:bookmarkStart w:id="1636" w:name="_Toc35530306"/>
    </w:p>
    <w:p w14:paraId="3F933D69" w14:textId="76B3ECB6" w:rsidR="00C34595" w:rsidRPr="004726B8" w:rsidRDefault="00C34595" w:rsidP="009C4E22">
      <w:pPr>
        <w:pStyle w:val="ListParagraph"/>
        <w:keepNext/>
        <w:keepLines/>
        <w:numPr>
          <w:ilvl w:val="1"/>
          <w:numId w:val="81"/>
        </w:numPr>
        <w:overflowPunct w:val="0"/>
        <w:autoSpaceDE w:val="0"/>
        <w:autoSpaceDN w:val="0"/>
        <w:adjustRightInd w:val="0"/>
        <w:spacing w:before="240"/>
        <w:textAlignment w:val="baseline"/>
        <w:outlineLvl w:val="1"/>
        <w:rPr>
          <w:rFonts w:eastAsia="Times New Roman"/>
          <w:b/>
          <w:szCs w:val="20"/>
          <w:lang w:eastAsia="en-US"/>
        </w:rPr>
      </w:pPr>
      <w:bookmarkStart w:id="1637" w:name="_Toc38216037"/>
      <w:r w:rsidRPr="004726B8">
        <w:rPr>
          <w:rFonts w:eastAsia="Times New Roman"/>
          <w:b/>
          <w:szCs w:val="20"/>
          <w:lang w:eastAsia="en-US"/>
        </w:rPr>
        <w:t>High speed programmable forwarding plane QoS</w:t>
      </w:r>
      <w:bookmarkEnd w:id="1636"/>
      <w:bookmarkEnd w:id="1637"/>
    </w:p>
    <w:p w14:paraId="0EA7B9D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programmability challenges for QoS go beyond the aforementioned programmability scalability and efficiency challenges for other components of the forwarding plane of network devices.</w:t>
      </w:r>
    </w:p>
    <w:p w14:paraId="5390442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QoS support in even todays programmable forwarding planes is most often based on long-time established fixed functionality building blocks with a range of configurable parameters: Hierarchical </w:t>
      </w:r>
      <w:proofErr w:type="spellStart"/>
      <w:r w:rsidRPr="00C34595">
        <w:rPr>
          <w:rFonts w:eastAsia="Times New Roman"/>
          <w:szCs w:val="20"/>
          <w:lang w:eastAsia="en-US"/>
        </w:rPr>
        <w:t>DiffServ</w:t>
      </w:r>
      <w:proofErr w:type="spellEnd"/>
      <w:r w:rsidRPr="00C34595">
        <w:rPr>
          <w:rFonts w:eastAsia="Times New Roman"/>
          <w:szCs w:val="20"/>
          <w:lang w:eastAsia="en-US"/>
        </w:rPr>
        <w:t xml:space="preserve"> QoS with per-class programmable assignment to Queues and drop-behaviour in queues, assignment to per-flow Queues with similar parameters to name the most common functions.</w:t>
      </w:r>
    </w:p>
    <w:p w14:paraId="60930247"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This functionality is insufficient to allows programming of any of the aforementioned scheduling disciplines or AQM mechanisms or the LBF high-precision communications. Even within proprietary programmable vendor specific forwarding plane chips, QoS is also more ossified than other parts of network packet forwarding because of the absence of well established, more flexible programming models than above mentioned configurable 'legacy-QoS' toolset.</w:t>
      </w:r>
    </w:p>
    <w:p w14:paraId="02CB388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lastRenderedPageBreak/>
        <w:t>Only in lower end forwarding planes with for example FPGA is it possible to implement flexibly new scheduling disciplines today. This was done for example more widely in ethernet switches attempting to support the wide range of competing (proprietary) time sensitive ethernet options and resilience options (redundant L2 rings). Nevertheless, FPGA in general are considered to be too expensive and consume too much power in high-speed networking equipment.</w:t>
      </w:r>
    </w:p>
    <w:p w14:paraId="494491F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Solving this problem is therefore an active area of research, and has produced in the past years recommendations such as Push-In-First-Out (PIFO) and Push-In-Extract-Out (PIEO) queuing disciplines to allow programming new QoS disciplines by combinations of these queuing disciplines and per-packet programmed forwarding code on packet enqueue and dequeue.</w:t>
      </w:r>
    </w:p>
    <w:p w14:paraId="66A0CBC2"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 While these approaches look very promising in enabling a wide range of </w:t>
      </w:r>
      <w:proofErr w:type="gramStart"/>
      <w:r w:rsidRPr="00C34595">
        <w:rPr>
          <w:rFonts w:eastAsia="Times New Roman"/>
          <w:szCs w:val="20"/>
          <w:lang w:eastAsia="en-US"/>
        </w:rPr>
        <w:t>future-proof</w:t>
      </w:r>
      <w:proofErr w:type="gramEnd"/>
      <w:r w:rsidRPr="00C34595">
        <w:rPr>
          <w:rFonts w:eastAsia="Times New Roman"/>
          <w:szCs w:val="20"/>
          <w:lang w:eastAsia="en-US"/>
        </w:rPr>
        <w:t xml:space="preserve"> programmable QoS, it still has to be seen if they can be implemented at cost in </w:t>
      </w:r>
      <w:proofErr w:type="spellStart"/>
      <w:r w:rsidRPr="00C34595">
        <w:rPr>
          <w:rFonts w:eastAsia="Times New Roman"/>
          <w:szCs w:val="20"/>
          <w:lang w:eastAsia="en-US"/>
        </w:rPr>
        <w:t>Tbps</w:t>
      </w:r>
      <w:proofErr w:type="spellEnd"/>
      <w:r w:rsidRPr="00C34595">
        <w:rPr>
          <w:rFonts w:eastAsia="Times New Roman"/>
          <w:szCs w:val="20"/>
          <w:lang w:eastAsia="en-US"/>
        </w:rPr>
        <w:t xml:space="preserve"> hardware, especially when being implemented in a fashion where they are not limited to support only a limited number of flows. The aforementioned LBF QoS discipline in support of FGNET 2030 SubG2 requirements has also been validated based on these queuing disciplines.</w:t>
      </w:r>
    </w:p>
    <w:p w14:paraId="41B5BB33" w14:textId="58D97129" w:rsidR="00C34595" w:rsidRPr="00A04F7F" w:rsidRDefault="00C34595" w:rsidP="009C4E22">
      <w:pPr>
        <w:pStyle w:val="ListParagraph"/>
        <w:keepNext/>
        <w:keepLines/>
        <w:numPr>
          <w:ilvl w:val="0"/>
          <w:numId w:val="75"/>
        </w:numPr>
        <w:overflowPunct w:val="0"/>
        <w:autoSpaceDE w:val="0"/>
        <w:autoSpaceDN w:val="0"/>
        <w:adjustRightInd w:val="0"/>
        <w:spacing w:before="240"/>
        <w:ind w:left="720"/>
        <w:textAlignment w:val="baseline"/>
        <w:outlineLvl w:val="1"/>
        <w:rPr>
          <w:rFonts w:eastAsia="Times New Roman"/>
          <w:b/>
          <w:szCs w:val="20"/>
          <w:lang w:eastAsia="en-US"/>
        </w:rPr>
      </w:pPr>
      <w:bookmarkStart w:id="1638" w:name="_Toc35530307"/>
      <w:bookmarkStart w:id="1639" w:name="_Toc38216038"/>
      <w:r w:rsidRPr="00A04F7F">
        <w:rPr>
          <w:rFonts w:eastAsia="Times New Roman"/>
          <w:b/>
          <w:szCs w:val="20"/>
          <w:lang w:eastAsia="en-US"/>
        </w:rPr>
        <w:t>Monetization</w:t>
      </w:r>
      <w:bookmarkEnd w:id="1638"/>
      <w:bookmarkEnd w:id="1639"/>
    </w:p>
    <w:p w14:paraId="73DB78AD"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Today, monetization of differentiated QoS for different traffic is limited to private networks, such as potential different charging for different classes of traffic in L3VPN services. There are only few and ad-hoc pricing differences for different QoS services beside the ubiquitous "peak bitrate" charging for Internet services, and in less developed countries still the "Volume charging".  Exceptions include sometimes statically charged overall lower latencies such as over </w:t>
      </w:r>
      <w:proofErr w:type="spellStart"/>
      <w:r w:rsidRPr="00C34595">
        <w:rPr>
          <w:rFonts w:eastAsia="Times New Roman"/>
          <w:szCs w:val="20"/>
          <w:lang w:eastAsia="en-US"/>
        </w:rPr>
        <w:t>xDSL</w:t>
      </w:r>
      <w:proofErr w:type="spellEnd"/>
      <w:r w:rsidRPr="00C34595">
        <w:rPr>
          <w:rFonts w:eastAsia="Times New Roman"/>
          <w:szCs w:val="20"/>
          <w:lang w:eastAsia="en-US"/>
        </w:rPr>
        <w:t>.</w:t>
      </w:r>
    </w:p>
    <w:p w14:paraId="45B18D4B"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Monetization is an important dependency for making future QoS services successful in networks, but it is outside the scope of this document to provide guidance.</w:t>
      </w:r>
    </w:p>
    <w:p w14:paraId="35151FB4" w14:textId="5A0D4C7B"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it would make document too long.</w:t>
      </w:r>
    </w:p>
    <w:p w14:paraId="26A8A0BF" w14:textId="77777777" w:rsidR="00C34595" w:rsidRDefault="00C34595" w:rsidP="00AB3A8E">
      <w:pPr>
        <w:rPr>
          <w:rFonts w:asciiTheme="majorBidi" w:hAnsiTheme="majorBidi" w:cstheme="majorBidi"/>
          <w:b/>
        </w:rPr>
      </w:pPr>
    </w:p>
    <w:p w14:paraId="18D19B0B" w14:textId="1C24474F" w:rsidR="00AB3A8E" w:rsidRPr="00A04F7F" w:rsidRDefault="00AB3A8E" w:rsidP="009C4E22">
      <w:pPr>
        <w:pStyle w:val="ListParagraph"/>
        <w:keepNext/>
        <w:keepLines/>
        <w:numPr>
          <w:ilvl w:val="0"/>
          <w:numId w:val="75"/>
        </w:numPr>
        <w:overflowPunct w:val="0"/>
        <w:autoSpaceDE w:val="0"/>
        <w:autoSpaceDN w:val="0"/>
        <w:adjustRightInd w:val="0"/>
        <w:spacing w:before="240"/>
        <w:ind w:left="720"/>
        <w:textAlignment w:val="baseline"/>
        <w:outlineLvl w:val="1"/>
        <w:rPr>
          <w:rFonts w:eastAsia="Times New Roman"/>
          <w:b/>
          <w:szCs w:val="20"/>
          <w:lang w:eastAsia="en-US"/>
        </w:rPr>
      </w:pPr>
      <w:bookmarkStart w:id="1640" w:name="_Toc38216039"/>
      <w:r w:rsidRPr="00A04F7F">
        <w:rPr>
          <w:rFonts w:asciiTheme="majorBidi" w:hAnsiTheme="majorBidi" w:cstheme="majorBidi"/>
          <w:b/>
        </w:rPr>
        <w:t>High Availability</w:t>
      </w:r>
      <w:r w:rsidR="00AC5FB2" w:rsidRPr="00A04F7F">
        <w:rPr>
          <w:rFonts w:asciiTheme="majorBidi" w:hAnsiTheme="majorBidi" w:cstheme="majorBidi"/>
          <w:b/>
        </w:rPr>
        <w:t xml:space="preserve"> (Toerless)</w:t>
      </w:r>
      <w:bookmarkEnd w:id="1640"/>
    </w:p>
    <w:p w14:paraId="3E265815" w14:textId="77777777" w:rsidR="008F5E73" w:rsidRPr="00A04F7F" w:rsidRDefault="008F5E73" w:rsidP="00A04F7F">
      <w:pPr>
        <w:rPr>
          <w:rFonts w:asciiTheme="majorBidi" w:hAnsiTheme="majorBidi" w:cstheme="majorBidi"/>
          <w:b/>
        </w:rPr>
      </w:pPr>
    </w:p>
    <w:p w14:paraId="7A5190EA" w14:textId="77777777" w:rsidR="000E4F6F" w:rsidRDefault="000E4F6F" w:rsidP="00F71967">
      <w:pPr>
        <w:rPr>
          <w:rFonts w:asciiTheme="majorBidi" w:hAnsiTheme="majorBidi" w:cstheme="majorBidi"/>
          <w:b/>
        </w:rPr>
      </w:pPr>
    </w:p>
    <w:p w14:paraId="30C4B4FB" w14:textId="77777777" w:rsidR="00510BE1" w:rsidRDefault="00510BE1" w:rsidP="00F71967">
      <w:pPr>
        <w:rPr>
          <w:rFonts w:asciiTheme="majorBidi" w:hAnsiTheme="majorBidi" w:cstheme="majorBidi"/>
          <w:b/>
        </w:rPr>
      </w:pPr>
    </w:p>
    <w:p w14:paraId="3AE110CC" w14:textId="2D3BBE1A" w:rsidR="00510BE1" w:rsidRPr="00A04F7F" w:rsidRDefault="000B596E" w:rsidP="009C4E22">
      <w:pPr>
        <w:pStyle w:val="ListParagraph"/>
        <w:keepNext/>
        <w:keepLines/>
        <w:pageBreakBefore/>
        <w:numPr>
          <w:ilvl w:val="0"/>
          <w:numId w:val="77"/>
        </w:numPr>
        <w:overflowPunct w:val="0"/>
        <w:autoSpaceDE w:val="0"/>
        <w:autoSpaceDN w:val="0"/>
        <w:adjustRightInd w:val="0"/>
        <w:spacing w:before="360"/>
        <w:ind w:left="720"/>
        <w:textAlignment w:val="baseline"/>
        <w:outlineLvl w:val="0"/>
        <w:rPr>
          <w:rFonts w:eastAsia="SimSun"/>
          <w:b/>
          <w:szCs w:val="20"/>
          <w:lang w:eastAsia="en-US"/>
        </w:rPr>
      </w:pPr>
      <w:bookmarkStart w:id="1641" w:name="_Toc38216040"/>
      <w:r w:rsidRPr="00A04F7F">
        <w:rPr>
          <w:rFonts w:eastAsia="SimSun"/>
          <w:b/>
          <w:szCs w:val="20"/>
          <w:lang w:eastAsia="en-US"/>
        </w:rPr>
        <w:lastRenderedPageBreak/>
        <w:t>Burst Switching</w:t>
      </w:r>
      <w:bookmarkEnd w:id="1641"/>
    </w:p>
    <w:p w14:paraId="674E4157"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hint="eastAsia"/>
          <w:szCs w:val="20"/>
          <w:lang w:eastAsia="zh-CN"/>
        </w:rPr>
        <w:t>Compared</w:t>
      </w:r>
      <w:r w:rsidRPr="00510BE1">
        <w:rPr>
          <w:rFonts w:eastAsia="SimSun"/>
          <w:szCs w:val="20"/>
          <w:lang w:eastAsia="zh-CN"/>
        </w:rPr>
        <w:t xml:space="preserve"> with the current packet-oriented forwarding network, the </w:t>
      </w:r>
      <w:r w:rsidRPr="00510BE1">
        <w:rPr>
          <w:rFonts w:eastAsia="SimSun"/>
          <w:szCs w:val="20"/>
          <w:lang w:eastAsia="en-US"/>
        </w:rPr>
        <w:t>burst forwarding is an application-aware data forwarding technology. A burst is the basic data unit that can be processed by the application. The data type of the burst is application depended. For example, a burst for the image processing system corresponds to a photo. For video streaming system, a burst is the video chunk sent from the server to the client. In the burst forwarding network, the data source sends the entire burst using the line rate of the network interface card (NIC). The network forwards the burst with the same speed as it is injected into the network. In order to avoid any congestion, the network dynamically creates the end to end virtual channel for each burst transmission. If the virtual channel cannot be established, the burst transmission is blocked until the previous transmission finishes. The burst forwarding network use burst as the basic transmission unit. When being transmitted, the burst transmission occupies all the available bandwidth of the virtual channel. The mechanism guarantees that all the bursts are transmitted in the network in sequence. In the destination node side, if the application data are received in packets with multiple flows, the application needs to buffer the data until the whole burst is received. I</w:t>
      </w:r>
      <w:r w:rsidRPr="00510BE1">
        <w:rPr>
          <w:rFonts w:eastAsia="SimSun"/>
          <w:szCs w:val="20"/>
          <w:lang w:eastAsia="zh-CN"/>
        </w:rPr>
        <w:t>n the burst forwarding network, however, the bursts are received in sequence, the application can immediately process the data without any further data buffering. This mechanism not only accelerate the burst data end to end transmission time, it also optimizes the computation resource utilization of the data processing.</w:t>
      </w:r>
    </w:p>
    <w:p w14:paraId="402DA1A3"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This document presents the architecture design of the burst forwarding technology. The use cases and the problem analysis are firstly presented in chapter </w:t>
      </w:r>
      <w:r w:rsidRPr="00510BE1">
        <w:rPr>
          <w:rFonts w:eastAsia="SimSun"/>
          <w:szCs w:val="20"/>
          <w:lang w:eastAsia="en-US"/>
        </w:rPr>
        <w:fldChar w:fldCharType="begin"/>
      </w:r>
      <w:r w:rsidRPr="00510BE1">
        <w:rPr>
          <w:rFonts w:eastAsia="SimSun"/>
          <w:szCs w:val="20"/>
          <w:lang w:eastAsia="en-US"/>
        </w:rPr>
        <w:instrText xml:space="preserve"> REF _Ref36628287 \r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2</w:t>
      </w:r>
      <w:r w:rsidRPr="00510BE1">
        <w:rPr>
          <w:rFonts w:eastAsia="SimSun"/>
          <w:szCs w:val="20"/>
          <w:lang w:eastAsia="en-US"/>
        </w:rPr>
        <w:fldChar w:fldCharType="end"/>
      </w:r>
      <w:r w:rsidRPr="00510BE1">
        <w:rPr>
          <w:rFonts w:eastAsia="SimSun"/>
          <w:szCs w:val="20"/>
          <w:lang w:eastAsia="en-US"/>
        </w:rPr>
        <w:t xml:space="preserve">. It also describes the application scope that forwarding can be effectively utilized. In chapter </w:t>
      </w:r>
      <w:r w:rsidRPr="00510BE1">
        <w:rPr>
          <w:rFonts w:eastAsia="SimSun"/>
          <w:szCs w:val="20"/>
          <w:lang w:eastAsia="en-US"/>
        </w:rPr>
        <w:fldChar w:fldCharType="begin"/>
      </w:r>
      <w:r w:rsidRPr="00510BE1">
        <w:rPr>
          <w:rFonts w:eastAsia="SimSun"/>
          <w:szCs w:val="20"/>
          <w:lang w:eastAsia="en-US"/>
        </w:rPr>
        <w:instrText xml:space="preserve"> REF _Ref36628316 \r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3</w:t>
      </w:r>
      <w:r w:rsidRPr="00510BE1">
        <w:rPr>
          <w:rFonts w:eastAsia="SimSun"/>
          <w:szCs w:val="20"/>
          <w:lang w:eastAsia="en-US"/>
        </w:rPr>
        <w:fldChar w:fldCharType="end"/>
      </w:r>
      <w:r w:rsidRPr="00510BE1">
        <w:rPr>
          <w:rFonts w:eastAsia="SimSun"/>
          <w:szCs w:val="20"/>
          <w:lang w:eastAsia="en-US"/>
        </w:rPr>
        <w:t xml:space="preserve">, we summarized the theory study results. The necessity of using burst forwarding in the future network is discussed, which includes the analysis results of the network throughput, the end host performance, the application data processing efficiency and the router buffer requirement. In chapter </w:t>
      </w:r>
      <w:r w:rsidRPr="00510BE1">
        <w:rPr>
          <w:rFonts w:eastAsia="SimSun"/>
          <w:szCs w:val="20"/>
          <w:lang w:eastAsia="en-US"/>
        </w:rPr>
        <w:fldChar w:fldCharType="begin"/>
      </w:r>
      <w:r w:rsidRPr="00510BE1">
        <w:rPr>
          <w:rFonts w:eastAsia="SimSun"/>
          <w:szCs w:val="20"/>
          <w:lang w:eastAsia="en-US"/>
        </w:rPr>
        <w:instrText xml:space="preserve"> REF _Ref36628340 \r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4</w:t>
      </w:r>
      <w:r w:rsidRPr="00510BE1">
        <w:rPr>
          <w:rFonts w:eastAsia="SimSun"/>
          <w:szCs w:val="20"/>
          <w:lang w:eastAsia="en-US"/>
        </w:rPr>
        <w:fldChar w:fldCharType="end"/>
      </w:r>
      <w:r w:rsidRPr="00510BE1">
        <w:rPr>
          <w:rFonts w:eastAsia="SimSun"/>
          <w:szCs w:val="20"/>
          <w:lang w:eastAsia="en-US"/>
        </w:rPr>
        <w:t xml:space="preserve">, we analysed the gaps of the current network in order to support burst forwarding technology. Finally, in chapter </w:t>
      </w:r>
      <w:r w:rsidRPr="00510BE1">
        <w:rPr>
          <w:rFonts w:eastAsia="SimSun"/>
          <w:szCs w:val="20"/>
          <w:lang w:eastAsia="en-US"/>
        </w:rPr>
        <w:fldChar w:fldCharType="begin"/>
      </w:r>
      <w:r w:rsidRPr="00510BE1">
        <w:rPr>
          <w:rFonts w:eastAsia="SimSun"/>
          <w:szCs w:val="20"/>
          <w:lang w:eastAsia="en-US"/>
        </w:rPr>
        <w:instrText xml:space="preserve"> REF _Ref36628353 \r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5</w:t>
      </w:r>
      <w:r w:rsidRPr="00510BE1">
        <w:rPr>
          <w:rFonts w:eastAsia="SimSun"/>
          <w:szCs w:val="20"/>
          <w:lang w:eastAsia="en-US"/>
        </w:rPr>
        <w:fldChar w:fldCharType="end"/>
      </w:r>
      <w:r w:rsidRPr="00510BE1">
        <w:rPr>
          <w:rFonts w:eastAsia="SimSun"/>
          <w:szCs w:val="20"/>
          <w:lang w:eastAsia="en-US"/>
        </w:rPr>
        <w:t>, we describe the architecture design of the burst forwarding network in detail.</w:t>
      </w:r>
    </w:p>
    <w:p w14:paraId="319ECDCC" w14:textId="1705BE46" w:rsidR="00510BE1" w:rsidRPr="00510BE1" w:rsidRDefault="00510BE1" w:rsidP="00510BE1">
      <w:pPr>
        <w:keepNext/>
        <w:keepLines/>
        <w:overflowPunct w:val="0"/>
        <w:autoSpaceDE w:val="0"/>
        <w:autoSpaceDN w:val="0"/>
        <w:adjustRightInd w:val="0"/>
        <w:spacing w:before="360"/>
        <w:ind w:left="360" w:hanging="360"/>
        <w:textAlignment w:val="baseline"/>
        <w:outlineLvl w:val="0"/>
        <w:rPr>
          <w:rFonts w:eastAsia="SimSun"/>
          <w:b/>
          <w:szCs w:val="20"/>
          <w:lang w:eastAsia="en-US"/>
        </w:rPr>
      </w:pPr>
      <w:bookmarkStart w:id="1642" w:name="_Ref36628287"/>
      <w:bookmarkStart w:id="1643" w:name="_Toc37365635"/>
      <w:bookmarkStart w:id="1644" w:name="_Toc38216041"/>
      <w:r w:rsidRPr="00510BE1">
        <w:rPr>
          <w:rFonts w:eastAsia="SimSun"/>
          <w:b/>
          <w:szCs w:val="20"/>
          <w:lang w:eastAsia="en-US"/>
        </w:rPr>
        <w:t>Motivation</w:t>
      </w:r>
      <w:bookmarkEnd w:id="1642"/>
      <w:bookmarkEnd w:id="1643"/>
      <w:bookmarkEnd w:id="1644"/>
    </w:p>
    <w:p w14:paraId="3449CDF2"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en-US"/>
        </w:rPr>
        <w:t xml:space="preserve">The current network is a packet forwarding network. The application related data is segmented and encapsulated in many 1.5KB packets. During the data forwarding, the packets from different flows are interleaved. Different flows </w:t>
      </w:r>
      <w:proofErr w:type="gramStart"/>
      <w:r w:rsidRPr="00510BE1">
        <w:rPr>
          <w:rFonts w:eastAsia="SimSun"/>
          <w:szCs w:val="20"/>
          <w:lang w:eastAsia="en-US"/>
        </w:rPr>
        <w:t>tries</w:t>
      </w:r>
      <w:proofErr w:type="gramEnd"/>
      <w:r w:rsidRPr="00510BE1">
        <w:rPr>
          <w:rFonts w:eastAsia="SimSun"/>
          <w:szCs w:val="20"/>
          <w:lang w:eastAsia="en-US"/>
        </w:rPr>
        <w:t xml:space="preserve"> to equally share the bandwidth of the congested link. However, the application process data unit is usually much larger than 1.5KB</w:t>
      </w:r>
      <w:r w:rsidRPr="00510BE1">
        <w:rPr>
          <w:rFonts w:eastAsia="SimSun" w:hint="eastAsia"/>
          <w:szCs w:val="20"/>
          <w:lang w:eastAsia="zh-CN"/>
        </w:rPr>
        <w:t>.</w:t>
      </w:r>
      <w:r w:rsidRPr="00510BE1">
        <w:rPr>
          <w:rFonts w:eastAsia="SimSun"/>
          <w:szCs w:val="20"/>
          <w:lang w:eastAsia="zh-CN"/>
        </w:rPr>
        <w:t xml:space="preserve"> The application needs to receive hundred or even thousands of packets before it can start processing the application data. Compared with the data transmission time, the application data processing time is only a small percentage, which results of a very low computation resource utilization rate. Additionally, uncorrelated data transmission usually has </w:t>
      </w:r>
      <w:proofErr w:type="spellStart"/>
      <w:r w:rsidRPr="00510BE1">
        <w:rPr>
          <w:rFonts w:eastAsia="SimSun"/>
          <w:szCs w:val="20"/>
          <w:lang w:eastAsia="zh-CN"/>
        </w:rPr>
        <w:t>incast</w:t>
      </w:r>
      <w:proofErr w:type="spellEnd"/>
      <w:r w:rsidRPr="00510BE1">
        <w:rPr>
          <w:rFonts w:eastAsia="SimSun"/>
          <w:szCs w:val="20"/>
          <w:lang w:eastAsia="zh-CN"/>
        </w:rPr>
        <w:t xml:space="preserve"> problem. Low network utilization is caused by the packet lose due to router buffer overflow. As a result, it takes even longer time to finish the whole data transmission. </w:t>
      </w:r>
    </w:p>
    <w:p w14:paraId="0E6E97A8"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t xml:space="preserve">If burst forwarding technology is used, each application related data is transmitted to the destination node in sequence. The application can immediately </w:t>
      </w:r>
      <w:proofErr w:type="gramStart"/>
      <w:r w:rsidRPr="00510BE1">
        <w:rPr>
          <w:rFonts w:eastAsia="SimSun"/>
          <w:szCs w:val="20"/>
          <w:lang w:eastAsia="zh-CN"/>
        </w:rPr>
        <w:t>starts</w:t>
      </w:r>
      <w:proofErr w:type="gramEnd"/>
      <w:r w:rsidRPr="00510BE1">
        <w:rPr>
          <w:rFonts w:eastAsia="SimSun"/>
          <w:szCs w:val="20"/>
          <w:lang w:eastAsia="zh-CN"/>
        </w:rPr>
        <w:t xml:space="preserve"> the data processing in pipeline. Therefore, the computation resource utilization is optimized. Moreover, by carefully arrange the data transmission of each burst, the network control the ingress traffic never excess the network egress capacity. In this case, the network is congestion free. </w:t>
      </w:r>
    </w:p>
    <w:p w14:paraId="43BCBA3C"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t xml:space="preserve">This section describes two use cases in detail. The metro gate control using AI face recognition system and the </w:t>
      </w:r>
      <w:r w:rsidRPr="00510BE1">
        <w:rPr>
          <w:rFonts w:eastAsia="SimSun"/>
          <w:szCs w:val="20"/>
          <w:lang w:eastAsia="en-US"/>
        </w:rPr>
        <w:t>video surveillance system with real-time image processing.</w:t>
      </w:r>
      <w:r w:rsidRPr="00510BE1">
        <w:rPr>
          <w:rFonts w:eastAsia="SimSun"/>
          <w:szCs w:val="20"/>
          <w:lang w:eastAsia="zh-CN"/>
        </w:rPr>
        <w:t xml:space="preserve"> Simulation result are presented to compare the computation resource utilization and data transmission latency between using the current TCP network and burst forwarding network.</w:t>
      </w:r>
    </w:p>
    <w:p w14:paraId="1279EC77" w14:textId="77777777" w:rsidR="008146E9" w:rsidRDefault="00510BE1" w:rsidP="009C4E22">
      <w:pPr>
        <w:pStyle w:val="ListParagraph"/>
        <w:keepNext/>
        <w:keepLines/>
        <w:numPr>
          <w:ilvl w:val="1"/>
          <w:numId w:val="78"/>
        </w:numPr>
        <w:overflowPunct w:val="0"/>
        <w:autoSpaceDE w:val="0"/>
        <w:autoSpaceDN w:val="0"/>
        <w:adjustRightInd w:val="0"/>
        <w:spacing w:before="240"/>
        <w:ind w:left="720"/>
        <w:textAlignment w:val="baseline"/>
        <w:outlineLvl w:val="1"/>
        <w:rPr>
          <w:rFonts w:eastAsia="SimSun"/>
          <w:b/>
          <w:szCs w:val="20"/>
          <w:lang w:eastAsia="zh-CN"/>
        </w:rPr>
      </w:pPr>
      <w:bookmarkStart w:id="1645" w:name="_Ref37011288"/>
      <w:bookmarkStart w:id="1646" w:name="_Toc37365636"/>
      <w:bookmarkStart w:id="1647" w:name="_Toc38216042"/>
      <w:r w:rsidRPr="00A04F7F">
        <w:rPr>
          <w:rFonts w:eastAsia="SimSun" w:hint="eastAsia"/>
          <w:b/>
          <w:szCs w:val="20"/>
          <w:lang w:eastAsia="zh-CN"/>
        </w:rPr>
        <w:lastRenderedPageBreak/>
        <w:t>U</w:t>
      </w:r>
      <w:r w:rsidRPr="00A04F7F">
        <w:rPr>
          <w:rFonts w:eastAsia="SimSun"/>
          <w:b/>
          <w:szCs w:val="20"/>
          <w:lang w:eastAsia="zh-CN"/>
        </w:rPr>
        <w:t>s</w:t>
      </w:r>
      <w:r w:rsidRPr="00A04F7F">
        <w:rPr>
          <w:rFonts w:eastAsia="SimSun" w:hint="eastAsia"/>
          <w:b/>
          <w:szCs w:val="20"/>
          <w:lang w:eastAsia="zh-CN"/>
        </w:rPr>
        <w:t>e</w:t>
      </w:r>
      <w:r w:rsidRPr="00A04F7F">
        <w:rPr>
          <w:rFonts w:eastAsia="SimSun"/>
          <w:b/>
          <w:szCs w:val="20"/>
          <w:lang w:eastAsia="zh-CN"/>
        </w:rPr>
        <w:t xml:space="preserve"> case description</w:t>
      </w:r>
      <w:bookmarkEnd w:id="1645"/>
      <w:bookmarkEnd w:id="1646"/>
      <w:bookmarkEnd w:id="1647"/>
      <w:r w:rsidRPr="00A04F7F">
        <w:rPr>
          <w:rFonts w:eastAsia="SimSun"/>
          <w:b/>
          <w:szCs w:val="20"/>
          <w:lang w:eastAsia="zh-CN"/>
        </w:rPr>
        <w:t xml:space="preserve"> </w:t>
      </w:r>
      <w:bookmarkStart w:id="1648" w:name="_Toc37365637"/>
    </w:p>
    <w:p w14:paraId="15BC0D0F" w14:textId="77777777" w:rsidR="008146E9" w:rsidRDefault="008146E9" w:rsidP="008146E9">
      <w:pPr>
        <w:pStyle w:val="ListParagraph"/>
        <w:keepNext/>
        <w:keepLines/>
        <w:overflowPunct w:val="0"/>
        <w:autoSpaceDE w:val="0"/>
        <w:autoSpaceDN w:val="0"/>
        <w:adjustRightInd w:val="0"/>
        <w:spacing w:before="240"/>
        <w:ind w:left="360"/>
        <w:textAlignment w:val="baseline"/>
        <w:outlineLvl w:val="1"/>
        <w:rPr>
          <w:rFonts w:eastAsia="SimSun"/>
          <w:b/>
          <w:szCs w:val="20"/>
          <w:lang w:eastAsia="zh-CN"/>
        </w:rPr>
      </w:pPr>
    </w:p>
    <w:p w14:paraId="78C3B7CD" w14:textId="6A714048" w:rsidR="00510BE1" w:rsidRPr="008146E9" w:rsidRDefault="00510BE1" w:rsidP="009C4E22">
      <w:pPr>
        <w:pStyle w:val="ListParagraph"/>
        <w:keepNext/>
        <w:keepLines/>
        <w:numPr>
          <w:ilvl w:val="1"/>
          <w:numId w:val="79"/>
        </w:numPr>
        <w:overflowPunct w:val="0"/>
        <w:autoSpaceDE w:val="0"/>
        <w:autoSpaceDN w:val="0"/>
        <w:adjustRightInd w:val="0"/>
        <w:spacing w:before="240"/>
        <w:ind w:left="720"/>
        <w:textAlignment w:val="baseline"/>
        <w:outlineLvl w:val="1"/>
        <w:rPr>
          <w:rFonts w:eastAsia="SimSun"/>
          <w:b/>
          <w:szCs w:val="20"/>
          <w:lang w:eastAsia="zh-CN"/>
        </w:rPr>
      </w:pPr>
      <w:bookmarkStart w:id="1649" w:name="_Toc38216043"/>
      <w:r w:rsidRPr="008146E9">
        <w:rPr>
          <w:rFonts w:eastAsia="SimSun"/>
          <w:b/>
          <w:szCs w:val="20"/>
          <w:lang w:eastAsia="en-US"/>
        </w:rPr>
        <w:t>Metro gate control face recognition system</w:t>
      </w:r>
      <w:bookmarkEnd w:id="1648"/>
      <w:bookmarkEnd w:id="1649"/>
      <w:r w:rsidRPr="008146E9">
        <w:rPr>
          <w:rFonts w:eastAsia="SimSun"/>
          <w:b/>
          <w:szCs w:val="20"/>
          <w:lang w:eastAsia="en-US"/>
        </w:rPr>
        <w:t xml:space="preserve"> </w:t>
      </w:r>
    </w:p>
    <w:p w14:paraId="076F21B2" w14:textId="6A821764"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5F27F131" wp14:editId="1A5CC144">
            <wp:extent cx="4347713" cy="1782845"/>
            <wp:effectExtent l="0" t="0" r="0" b="0"/>
            <wp:docPr id="173" name="图片 173" descr="C:\Users\z00488935\Desktop\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00488935\Desktop\图片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65263" cy="1790042"/>
                    </a:xfrm>
                    <a:prstGeom prst="rect">
                      <a:avLst/>
                    </a:prstGeom>
                    <a:noFill/>
                    <a:ln>
                      <a:noFill/>
                    </a:ln>
                  </pic:spPr>
                </pic:pic>
              </a:graphicData>
            </a:graphic>
          </wp:inline>
        </w:drawing>
      </w:r>
    </w:p>
    <w:p w14:paraId="4D6C64A2" w14:textId="04422533"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50" w:name="_Toc3820892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52</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Metro gate control face recognition system architecture</w:t>
      </w:r>
      <w:bookmarkEnd w:id="1650"/>
    </w:p>
    <w:p w14:paraId="525D72D1"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en-US"/>
        </w:rPr>
        <w:fldChar w:fldCharType="begin"/>
      </w:r>
      <w:r w:rsidRPr="00510BE1">
        <w:rPr>
          <w:rFonts w:eastAsia="SimSun"/>
          <w:szCs w:val="20"/>
          <w:lang w:eastAsia="en-US"/>
        </w:rPr>
        <w:instrText xml:space="preserve"> REF _Ref36124913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1</w:t>
      </w:r>
      <w:r w:rsidRPr="00510BE1">
        <w:rPr>
          <w:rFonts w:eastAsia="SimSun"/>
          <w:szCs w:val="20"/>
          <w:lang w:eastAsia="en-US"/>
        </w:rPr>
        <w:fldChar w:fldCharType="end"/>
      </w:r>
      <w:r w:rsidRPr="00510BE1">
        <w:rPr>
          <w:rFonts w:eastAsia="SimSun"/>
          <w:szCs w:val="20"/>
          <w:lang w:eastAsia="en-US"/>
        </w:rPr>
        <w:t xml:space="preserve"> illustrates a sample network architecture of the metro gate control face recognition system. In order to guarantee the high recognition accuracy, the metro gate camera takes high resolution pictures for each passenger. The average photo size generated by the camera for one passenger is around 8MB. The cameras connect with the cloud AI system using leased lines. The recognition result should be sent back to the metro gate within 200ms after the photo is taken. The timing details are shown in </w:t>
      </w:r>
      <w:r w:rsidRPr="00510BE1">
        <w:rPr>
          <w:rFonts w:eastAsia="SimSun"/>
          <w:szCs w:val="20"/>
          <w:lang w:eastAsia="en-US"/>
        </w:rPr>
        <w:fldChar w:fldCharType="begin"/>
      </w:r>
      <w:r w:rsidRPr="00510BE1">
        <w:rPr>
          <w:rFonts w:eastAsia="SimSun"/>
          <w:szCs w:val="20"/>
          <w:lang w:eastAsia="en-US"/>
        </w:rPr>
        <w:instrText xml:space="preserve"> REF _Ref36126508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Table </w:t>
      </w:r>
      <w:r w:rsidRPr="00510BE1">
        <w:rPr>
          <w:rFonts w:eastAsia="SimSun"/>
          <w:noProof/>
          <w:szCs w:val="20"/>
          <w:lang w:eastAsia="en-US"/>
        </w:rPr>
        <w:t>1</w:t>
      </w:r>
      <w:r w:rsidRPr="00510BE1">
        <w:rPr>
          <w:rFonts w:eastAsia="SimSun"/>
          <w:szCs w:val="20"/>
          <w:lang w:eastAsia="en-US"/>
        </w:rPr>
        <w:fldChar w:fldCharType="end"/>
      </w:r>
      <w:r w:rsidRPr="00510BE1">
        <w:rPr>
          <w:rFonts w:eastAsia="SimSun"/>
          <w:szCs w:val="20"/>
          <w:lang w:eastAsia="zh-CN"/>
        </w:rPr>
        <w:t>.</w:t>
      </w:r>
    </w:p>
    <w:p w14:paraId="660A9F34"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p>
    <w:tbl>
      <w:tblPr>
        <w:tblStyle w:val="TableGrid7"/>
        <w:tblW w:w="0" w:type="auto"/>
        <w:jc w:val="center"/>
        <w:tblLook w:val="04A0" w:firstRow="1" w:lastRow="0" w:firstColumn="1" w:lastColumn="0" w:noHBand="0" w:noVBand="1"/>
      </w:tblPr>
      <w:tblGrid>
        <w:gridCol w:w="1185"/>
        <w:gridCol w:w="1185"/>
        <w:gridCol w:w="750"/>
        <w:gridCol w:w="1276"/>
        <w:gridCol w:w="1518"/>
        <w:gridCol w:w="1185"/>
        <w:gridCol w:w="1186"/>
      </w:tblGrid>
      <w:tr w:rsidR="00510BE1" w:rsidRPr="00510BE1" w14:paraId="53ED6F37" w14:textId="77777777" w:rsidTr="00FF5676">
        <w:trPr>
          <w:jc w:val="center"/>
        </w:trPr>
        <w:tc>
          <w:tcPr>
            <w:tcW w:w="1185" w:type="dxa"/>
            <w:shd w:val="clear" w:color="auto" w:fill="D9D9D9" w:themeFill="background1" w:themeFillShade="D9"/>
          </w:tcPr>
          <w:p w14:paraId="408A8195"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T</w:t>
            </w:r>
            <w:r w:rsidRPr="00510BE1">
              <w:rPr>
                <w:sz w:val="20"/>
                <w:szCs w:val="20"/>
                <w:lang w:val="en-US" w:eastAsia="en-US"/>
              </w:rPr>
              <w:t>otal Time</w:t>
            </w:r>
          </w:p>
        </w:tc>
        <w:tc>
          <w:tcPr>
            <w:tcW w:w="1185" w:type="dxa"/>
            <w:shd w:val="clear" w:color="auto" w:fill="D9D9D9" w:themeFill="background1" w:themeFillShade="D9"/>
          </w:tcPr>
          <w:p w14:paraId="1C99F5FE"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A</w:t>
            </w:r>
            <w:r w:rsidRPr="00510BE1">
              <w:rPr>
                <w:sz w:val="20"/>
                <w:szCs w:val="20"/>
                <w:lang w:val="en-US" w:eastAsia="en-US"/>
              </w:rPr>
              <w:t>I</w:t>
            </w:r>
          </w:p>
        </w:tc>
        <w:tc>
          <w:tcPr>
            <w:tcW w:w="750" w:type="dxa"/>
            <w:shd w:val="clear" w:color="auto" w:fill="D9D9D9" w:themeFill="background1" w:themeFillShade="D9"/>
          </w:tcPr>
          <w:p w14:paraId="597EC1FA"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T</w:t>
            </w:r>
            <w:r w:rsidRPr="00510BE1">
              <w:rPr>
                <w:sz w:val="20"/>
                <w:szCs w:val="20"/>
                <w:lang w:val="en-US" w:eastAsia="en-US"/>
              </w:rPr>
              <w:t>x</w:t>
            </w:r>
          </w:p>
        </w:tc>
        <w:tc>
          <w:tcPr>
            <w:tcW w:w="1276" w:type="dxa"/>
            <w:shd w:val="clear" w:color="auto" w:fill="D9D9D9" w:themeFill="background1" w:themeFillShade="D9"/>
          </w:tcPr>
          <w:p w14:paraId="6EE47034"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D</w:t>
            </w:r>
            <w:r w:rsidRPr="00510BE1">
              <w:rPr>
                <w:sz w:val="20"/>
                <w:szCs w:val="20"/>
                <w:lang w:val="en-US" w:eastAsia="en-US"/>
              </w:rPr>
              <w:t>ata S</w:t>
            </w:r>
            <w:r w:rsidRPr="00510BE1">
              <w:rPr>
                <w:rFonts w:hint="eastAsia"/>
                <w:sz w:val="20"/>
                <w:szCs w:val="20"/>
                <w:lang w:val="en-US" w:eastAsia="en-US"/>
              </w:rPr>
              <w:t>ize</w:t>
            </w:r>
          </w:p>
        </w:tc>
        <w:tc>
          <w:tcPr>
            <w:tcW w:w="1518" w:type="dxa"/>
            <w:shd w:val="clear" w:color="auto" w:fill="D9D9D9" w:themeFill="background1" w:themeFillShade="D9"/>
          </w:tcPr>
          <w:p w14:paraId="4CB179AB"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B</w:t>
            </w:r>
            <w:r w:rsidRPr="00510BE1">
              <w:rPr>
                <w:sz w:val="20"/>
                <w:szCs w:val="20"/>
                <w:lang w:val="en-US" w:eastAsia="en-US"/>
              </w:rPr>
              <w:t>W per gate</w:t>
            </w:r>
          </w:p>
        </w:tc>
        <w:tc>
          <w:tcPr>
            <w:tcW w:w="1185" w:type="dxa"/>
            <w:shd w:val="clear" w:color="auto" w:fill="D9D9D9" w:themeFill="background1" w:themeFillShade="D9"/>
          </w:tcPr>
          <w:p w14:paraId="4F957BD9"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A</w:t>
            </w:r>
            <w:r w:rsidRPr="00510BE1">
              <w:rPr>
                <w:sz w:val="20"/>
                <w:szCs w:val="20"/>
                <w:lang w:val="en-US" w:eastAsia="en-US"/>
              </w:rPr>
              <w:t>ccess BW</w:t>
            </w:r>
          </w:p>
        </w:tc>
        <w:tc>
          <w:tcPr>
            <w:tcW w:w="1186" w:type="dxa"/>
            <w:shd w:val="clear" w:color="auto" w:fill="D9D9D9" w:themeFill="background1" w:themeFillShade="D9"/>
          </w:tcPr>
          <w:p w14:paraId="34BD0ECC"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N</w:t>
            </w:r>
            <w:r w:rsidRPr="00510BE1">
              <w:rPr>
                <w:sz w:val="20"/>
                <w:szCs w:val="20"/>
                <w:lang w:val="en-US" w:eastAsia="en-US"/>
              </w:rPr>
              <w:t>o. of lines</w:t>
            </w:r>
          </w:p>
        </w:tc>
      </w:tr>
      <w:tr w:rsidR="00510BE1" w:rsidRPr="00510BE1" w14:paraId="6BD11CCA" w14:textId="77777777" w:rsidTr="00FF5676">
        <w:trPr>
          <w:jc w:val="center"/>
        </w:trPr>
        <w:tc>
          <w:tcPr>
            <w:tcW w:w="1185" w:type="dxa"/>
          </w:tcPr>
          <w:p w14:paraId="56D07948"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2</w:t>
            </w:r>
            <w:r w:rsidRPr="00510BE1">
              <w:rPr>
                <w:sz w:val="20"/>
                <w:szCs w:val="20"/>
                <w:lang w:val="en-US" w:eastAsia="en-US"/>
              </w:rPr>
              <w:t>00ms</w:t>
            </w:r>
          </w:p>
        </w:tc>
        <w:tc>
          <w:tcPr>
            <w:tcW w:w="1185" w:type="dxa"/>
          </w:tcPr>
          <w:p w14:paraId="16C99301"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7</w:t>
            </w:r>
            <w:r w:rsidRPr="00510BE1">
              <w:rPr>
                <w:sz w:val="20"/>
                <w:szCs w:val="20"/>
                <w:lang w:val="en-US" w:eastAsia="en-US"/>
              </w:rPr>
              <w:t>ms</w:t>
            </w:r>
          </w:p>
        </w:tc>
        <w:tc>
          <w:tcPr>
            <w:tcW w:w="750" w:type="dxa"/>
          </w:tcPr>
          <w:p w14:paraId="4E194AA7"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1</w:t>
            </w:r>
            <w:r w:rsidRPr="00510BE1">
              <w:rPr>
                <w:sz w:val="20"/>
                <w:szCs w:val="20"/>
                <w:lang w:val="en-US" w:eastAsia="en-US"/>
              </w:rPr>
              <w:t>93ms</w:t>
            </w:r>
          </w:p>
        </w:tc>
        <w:tc>
          <w:tcPr>
            <w:tcW w:w="1276" w:type="dxa"/>
          </w:tcPr>
          <w:p w14:paraId="3B51D8D6"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8</w:t>
            </w:r>
            <w:r w:rsidRPr="00510BE1">
              <w:rPr>
                <w:sz w:val="20"/>
                <w:szCs w:val="20"/>
                <w:lang w:val="en-US" w:eastAsia="en-US"/>
              </w:rPr>
              <w:t>MB</w:t>
            </w:r>
          </w:p>
        </w:tc>
        <w:tc>
          <w:tcPr>
            <w:tcW w:w="1518" w:type="dxa"/>
          </w:tcPr>
          <w:p w14:paraId="4DF8605C"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3</w:t>
            </w:r>
            <w:r w:rsidRPr="00510BE1">
              <w:rPr>
                <w:sz w:val="20"/>
                <w:szCs w:val="20"/>
                <w:lang w:val="en-US" w:eastAsia="en-US"/>
              </w:rPr>
              <w:t>32Mbps</w:t>
            </w:r>
          </w:p>
        </w:tc>
        <w:tc>
          <w:tcPr>
            <w:tcW w:w="1185" w:type="dxa"/>
          </w:tcPr>
          <w:p w14:paraId="4C95825C" w14:textId="77777777" w:rsidR="00510BE1" w:rsidRPr="00510BE1" w:rsidRDefault="00510BE1" w:rsidP="00510BE1">
            <w:pPr>
              <w:overflowPunct w:val="0"/>
              <w:autoSpaceDE w:val="0"/>
              <w:autoSpaceDN w:val="0"/>
              <w:adjustRightInd w:val="0"/>
              <w:jc w:val="both"/>
              <w:textAlignment w:val="baseline"/>
              <w:rPr>
                <w:sz w:val="20"/>
                <w:szCs w:val="20"/>
                <w:lang w:val="en-US" w:eastAsia="en-US"/>
              </w:rPr>
            </w:pPr>
            <w:r w:rsidRPr="00510BE1">
              <w:rPr>
                <w:sz w:val="20"/>
                <w:szCs w:val="20"/>
                <w:lang w:val="en-US" w:eastAsia="en-US"/>
              </w:rPr>
              <w:t>10G</w:t>
            </w:r>
          </w:p>
        </w:tc>
        <w:tc>
          <w:tcPr>
            <w:tcW w:w="1186" w:type="dxa"/>
          </w:tcPr>
          <w:p w14:paraId="1EB6F491" w14:textId="77777777" w:rsidR="00510BE1" w:rsidRPr="00510BE1" w:rsidRDefault="00510BE1" w:rsidP="00510BE1">
            <w:pPr>
              <w:keepNext/>
              <w:overflowPunct w:val="0"/>
              <w:autoSpaceDE w:val="0"/>
              <w:autoSpaceDN w:val="0"/>
              <w:adjustRightInd w:val="0"/>
              <w:jc w:val="both"/>
              <w:textAlignment w:val="baseline"/>
              <w:rPr>
                <w:sz w:val="20"/>
                <w:szCs w:val="20"/>
                <w:lang w:val="en-US" w:eastAsia="en-US"/>
              </w:rPr>
            </w:pPr>
            <w:r w:rsidRPr="00510BE1">
              <w:rPr>
                <w:rFonts w:hint="eastAsia"/>
                <w:sz w:val="20"/>
                <w:szCs w:val="20"/>
                <w:lang w:val="en-US" w:eastAsia="en-US"/>
              </w:rPr>
              <w:t>3</w:t>
            </w:r>
            <w:r w:rsidRPr="00510BE1">
              <w:rPr>
                <w:sz w:val="20"/>
                <w:szCs w:val="20"/>
                <w:lang w:val="en-US" w:eastAsia="en-US"/>
              </w:rPr>
              <w:t>0</w:t>
            </w:r>
          </w:p>
        </w:tc>
      </w:tr>
    </w:tbl>
    <w:p w14:paraId="00AB179D" w14:textId="77777777" w:rsidR="00545745" w:rsidRDefault="00545745" w:rsidP="002143ED">
      <w:pPr>
        <w:overflowPunct w:val="0"/>
        <w:autoSpaceDE w:val="0"/>
        <w:autoSpaceDN w:val="0"/>
        <w:adjustRightInd w:val="0"/>
        <w:spacing w:before="0" w:after="200"/>
        <w:jc w:val="center"/>
        <w:textAlignment w:val="baseline"/>
        <w:outlineLvl w:val="0"/>
        <w:rPr>
          <w:rFonts w:eastAsia="SimSun"/>
          <w:b/>
          <w:iCs/>
          <w:color w:val="44546A" w:themeColor="text2"/>
          <w:lang w:eastAsia="en-US"/>
        </w:rPr>
      </w:pPr>
      <w:bookmarkStart w:id="1651" w:name="_Ref36126508"/>
    </w:p>
    <w:p w14:paraId="504A617A" w14:textId="77777777" w:rsidR="00510BE1" w:rsidRPr="002143ED" w:rsidRDefault="00510BE1" w:rsidP="002143ED">
      <w:pPr>
        <w:overflowPunct w:val="0"/>
        <w:autoSpaceDE w:val="0"/>
        <w:autoSpaceDN w:val="0"/>
        <w:adjustRightInd w:val="0"/>
        <w:spacing w:before="0" w:after="200"/>
        <w:jc w:val="center"/>
        <w:textAlignment w:val="baseline"/>
        <w:outlineLvl w:val="0"/>
        <w:rPr>
          <w:rFonts w:eastAsia="SimSun"/>
          <w:b/>
          <w:iCs/>
          <w:color w:val="44546A" w:themeColor="text2"/>
          <w:lang w:eastAsia="en-US"/>
        </w:rPr>
      </w:pPr>
      <w:bookmarkStart w:id="1652" w:name="_Toc38209813"/>
      <w:bookmarkStart w:id="1653" w:name="_Toc38216044"/>
      <w:r w:rsidRPr="002143ED">
        <w:rPr>
          <w:rFonts w:eastAsia="SimSun"/>
          <w:b/>
          <w:iCs/>
          <w:color w:val="44546A" w:themeColor="text2"/>
          <w:lang w:eastAsia="en-US"/>
        </w:rPr>
        <w:t xml:space="preserve">Table </w:t>
      </w:r>
      <w:r w:rsidRPr="002143ED">
        <w:rPr>
          <w:rFonts w:eastAsia="SimSun"/>
          <w:b/>
          <w:iCs/>
          <w:color w:val="44546A" w:themeColor="text2"/>
          <w:lang w:eastAsia="en-US"/>
        </w:rPr>
        <w:fldChar w:fldCharType="begin"/>
      </w:r>
      <w:r w:rsidRPr="002143ED">
        <w:rPr>
          <w:rFonts w:eastAsia="SimSun"/>
          <w:b/>
          <w:iCs/>
          <w:color w:val="44546A" w:themeColor="text2"/>
          <w:lang w:eastAsia="en-US"/>
        </w:rPr>
        <w:instrText xml:space="preserve"> SEQ Table \* ARABIC </w:instrText>
      </w:r>
      <w:r w:rsidRPr="002143ED">
        <w:rPr>
          <w:rFonts w:eastAsia="SimSun"/>
          <w:b/>
          <w:iCs/>
          <w:color w:val="44546A" w:themeColor="text2"/>
          <w:lang w:eastAsia="en-US"/>
        </w:rPr>
        <w:fldChar w:fldCharType="separate"/>
      </w:r>
      <w:r w:rsidRPr="002143ED">
        <w:rPr>
          <w:rFonts w:eastAsia="SimSun"/>
          <w:b/>
          <w:iCs/>
          <w:noProof/>
          <w:color w:val="44546A" w:themeColor="text2"/>
          <w:lang w:eastAsia="en-US"/>
        </w:rPr>
        <w:t>1</w:t>
      </w:r>
      <w:r w:rsidRPr="002143ED">
        <w:rPr>
          <w:rFonts w:eastAsia="SimSun"/>
          <w:b/>
          <w:iCs/>
          <w:color w:val="44546A" w:themeColor="text2"/>
          <w:lang w:eastAsia="en-US"/>
        </w:rPr>
        <w:fldChar w:fldCharType="end"/>
      </w:r>
      <w:bookmarkEnd w:id="1651"/>
      <w:r w:rsidRPr="002143ED">
        <w:rPr>
          <w:rFonts w:eastAsia="SimSun"/>
          <w:b/>
          <w:iCs/>
          <w:color w:val="44546A" w:themeColor="text2"/>
          <w:lang w:eastAsia="en-US"/>
        </w:rPr>
        <w:t>. Latency requirement of the metro gate control face recognition system</w:t>
      </w:r>
      <w:bookmarkEnd w:id="1652"/>
      <w:bookmarkEnd w:id="1653"/>
    </w:p>
    <w:p w14:paraId="508A54F8" w14:textId="77777777" w:rsidR="00510BE1" w:rsidRPr="00510BE1" w:rsidRDefault="00510BE1" w:rsidP="00510BE1">
      <w:pPr>
        <w:overflowPunct w:val="0"/>
        <w:autoSpaceDE w:val="0"/>
        <w:autoSpaceDN w:val="0"/>
        <w:adjustRightInd w:val="0"/>
        <w:jc w:val="both"/>
        <w:textAlignment w:val="baseline"/>
        <w:rPr>
          <w:rFonts w:eastAsia="SimSun"/>
          <w:b/>
          <w:szCs w:val="20"/>
          <w:lang w:eastAsia="en-US"/>
        </w:rPr>
      </w:pPr>
      <w:r w:rsidRPr="00510BE1">
        <w:rPr>
          <w:rFonts w:eastAsia="SimSun"/>
          <w:szCs w:val="20"/>
          <w:lang w:eastAsia="en-US"/>
        </w:rPr>
        <w:t xml:space="preserve">The average serve time for each passenger should below 1.5s. Within which, 1.3 s are consumed by the door open (0.3s), the passenger pass through (0.7 s) and the door close (0.3s). The rest 200ms can be used by the end to end network. The cloud AI needs 7ms to recognize one person. Therefore, the maximum end to end data transmission time is 193ms. As shown in </w:t>
      </w:r>
      <w:r w:rsidRPr="00510BE1">
        <w:rPr>
          <w:rFonts w:eastAsia="SimSun"/>
          <w:szCs w:val="20"/>
          <w:lang w:eastAsia="en-US"/>
        </w:rPr>
        <w:fldChar w:fldCharType="begin"/>
      </w:r>
      <w:r w:rsidRPr="00510BE1">
        <w:rPr>
          <w:rFonts w:eastAsia="SimSun"/>
          <w:szCs w:val="20"/>
          <w:lang w:eastAsia="en-US"/>
        </w:rPr>
        <w:instrText xml:space="preserve"> REF _Ref36124913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1</w:t>
      </w:r>
      <w:r w:rsidRPr="00510BE1">
        <w:rPr>
          <w:rFonts w:eastAsia="SimSun"/>
          <w:szCs w:val="20"/>
          <w:lang w:eastAsia="en-US"/>
        </w:rPr>
        <w:fldChar w:fldCharType="end"/>
      </w:r>
      <w:r w:rsidRPr="00510BE1">
        <w:rPr>
          <w:rFonts w:eastAsia="SimSun"/>
          <w:szCs w:val="20"/>
          <w:lang w:eastAsia="en-US"/>
        </w:rPr>
        <w:t>, the physical bandwidth of the cloud access is 10Gbps, which can support 30 photo transmission concurrently.</w:t>
      </w:r>
    </w:p>
    <w:p w14:paraId="65EA8B27" w14:textId="511274BC" w:rsidR="00510BE1" w:rsidRPr="008146E9" w:rsidRDefault="00510BE1" w:rsidP="008146E9">
      <w:pPr>
        <w:keepNext/>
        <w:keepLines/>
        <w:overflowPunct w:val="0"/>
        <w:autoSpaceDE w:val="0"/>
        <w:autoSpaceDN w:val="0"/>
        <w:adjustRightInd w:val="0"/>
        <w:spacing w:before="240"/>
        <w:textAlignment w:val="baseline"/>
        <w:outlineLvl w:val="1"/>
        <w:rPr>
          <w:rFonts w:eastAsia="SimSun"/>
          <w:b/>
          <w:szCs w:val="20"/>
          <w:lang w:eastAsia="zh-CN"/>
        </w:rPr>
      </w:pPr>
      <w:bookmarkStart w:id="1654" w:name="_Toc38216045"/>
      <w:r w:rsidRPr="008146E9">
        <w:rPr>
          <w:rFonts w:eastAsia="SimSun"/>
          <w:b/>
          <w:szCs w:val="20"/>
          <w:lang w:eastAsia="en-US"/>
        </w:rPr>
        <w:t>Problem analysis:</w:t>
      </w:r>
      <w:bookmarkEnd w:id="1654"/>
    </w:p>
    <w:p w14:paraId="71E947EF"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The AI could cannot process partially received photo data. It has to wait until the full photo to be received. As shown in </w:t>
      </w:r>
      <w:r w:rsidRPr="00510BE1">
        <w:rPr>
          <w:rFonts w:eastAsia="SimSun"/>
          <w:szCs w:val="20"/>
          <w:lang w:eastAsia="en-US"/>
        </w:rPr>
        <w:fldChar w:fldCharType="begin"/>
      </w:r>
      <w:r w:rsidRPr="00510BE1">
        <w:rPr>
          <w:rFonts w:eastAsia="SimSun"/>
          <w:szCs w:val="20"/>
          <w:lang w:eastAsia="en-US"/>
        </w:rPr>
        <w:instrText xml:space="preserve"> REF _Ref36127684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2</w:t>
      </w:r>
      <w:r w:rsidRPr="00510BE1">
        <w:rPr>
          <w:rFonts w:eastAsia="SimSun"/>
          <w:szCs w:val="20"/>
          <w:lang w:eastAsia="en-US"/>
        </w:rPr>
        <w:fldChar w:fldCharType="end"/>
      </w:r>
      <w:r w:rsidRPr="00510BE1">
        <w:rPr>
          <w:rFonts w:eastAsia="SimSun"/>
          <w:szCs w:val="20"/>
          <w:lang w:eastAsia="en-US"/>
        </w:rPr>
        <w:t>, if all cameras start sending photo at the same time, ideally, the 30 flows will be fully interleaved packet by packet. 30 concurrent photo transmission takes 193ms to deliver 8MB photo over a 10Gbps link. In this case, the AI cloud only has 7ms to process 30 pictures. Therefore, the cloud service needs to reserve 30 NP cores for the upcoming data processing. However, during the data transmission time, the NP cores are left idle. The efficiency of computation resource utilization rate is as low as 3.5%.</w:t>
      </w:r>
    </w:p>
    <w:p w14:paraId="1D7983D4" w14:textId="656FC010"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736F06B9" wp14:editId="0561C9D1">
            <wp:extent cx="5270500" cy="179829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37800"/>
                    <a:stretch/>
                  </pic:blipFill>
                  <pic:spPr bwMode="auto">
                    <a:xfrm>
                      <a:off x="0" y="0"/>
                      <a:ext cx="5270500" cy="1798290"/>
                    </a:xfrm>
                    <a:prstGeom prst="rect">
                      <a:avLst/>
                    </a:prstGeom>
                    <a:ln>
                      <a:noFill/>
                    </a:ln>
                    <a:extLst>
                      <a:ext uri="{53640926-AAD7-44D8-BBD7-CCE9431645EC}">
                        <a14:shadowObscured xmlns:a14="http://schemas.microsoft.com/office/drawing/2010/main"/>
                      </a:ext>
                    </a:extLst>
                  </pic:spPr>
                </pic:pic>
              </a:graphicData>
            </a:graphic>
          </wp:inline>
        </w:drawing>
      </w:r>
    </w:p>
    <w:p w14:paraId="59C313FC" w14:textId="7CE8E057"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55" w:name="_Toc3820892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53</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Computation resource consumption of 30 concurrent photo transmissions.</w:t>
      </w:r>
      <w:bookmarkEnd w:id="1655"/>
    </w:p>
    <w:p w14:paraId="2BE29EB0"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lastRenderedPageBreak/>
        <w:t xml:space="preserve">Instead of </w:t>
      </w:r>
      <w:proofErr w:type="gramStart"/>
      <w:r w:rsidRPr="00510BE1">
        <w:rPr>
          <w:rFonts w:eastAsia="SimSun"/>
          <w:szCs w:val="20"/>
          <w:lang w:eastAsia="en-US"/>
        </w:rPr>
        <w:t>packet based</w:t>
      </w:r>
      <w:proofErr w:type="gramEnd"/>
      <w:r w:rsidRPr="00510BE1">
        <w:rPr>
          <w:rFonts w:eastAsia="SimSun"/>
          <w:szCs w:val="20"/>
          <w:lang w:eastAsia="en-US"/>
        </w:rPr>
        <w:t xml:space="preserve"> transmission, if the network forwards a photo at a time, the photo can be received by the AI cloud as soon as possible. As shown in </w:t>
      </w:r>
      <w:r w:rsidRPr="00510BE1">
        <w:rPr>
          <w:rFonts w:eastAsia="SimSun"/>
          <w:szCs w:val="20"/>
          <w:lang w:eastAsia="en-US"/>
        </w:rPr>
        <w:fldChar w:fldCharType="begin"/>
      </w:r>
      <w:r w:rsidRPr="00510BE1">
        <w:rPr>
          <w:rFonts w:eastAsia="SimSun"/>
          <w:szCs w:val="20"/>
          <w:lang w:eastAsia="en-US"/>
        </w:rPr>
        <w:instrText xml:space="preserve"> REF _Ref36128162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3</w:t>
      </w:r>
      <w:r w:rsidRPr="00510BE1">
        <w:rPr>
          <w:rFonts w:eastAsia="SimSun"/>
          <w:szCs w:val="20"/>
          <w:lang w:eastAsia="en-US"/>
        </w:rPr>
        <w:fldChar w:fldCharType="end"/>
      </w:r>
      <w:r w:rsidRPr="00510BE1">
        <w:rPr>
          <w:rFonts w:eastAsia="SimSun"/>
          <w:szCs w:val="20"/>
          <w:lang w:eastAsia="en-US"/>
        </w:rPr>
        <w:t>, every photo transmission occupies the whole bandwidth end to end. For</w:t>
      </w:r>
      <w:r w:rsidRPr="00510BE1">
        <w:rPr>
          <w:rFonts w:eastAsia="SimSun" w:hint="eastAsia"/>
          <w:szCs w:val="20"/>
          <w:lang w:eastAsia="zh-CN"/>
        </w:rPr>
        <w:t xml:space="preserve"> </w:t>
      </w:r>
      <w:r w:rsidRPr="00510BE1">
        <w:rPr>
          <w:rFonts w:eastAsia="SimSun"/>
          <w:szCs w:val="20"/>
          <w:lang w:eastAsia="zh-CN"/>
        </w:rPr>
        <w:t>a 10Gbps link, it only takes 6.4ms to transmit one photo. Once the photo is received by the cloud AI, it can be immediately processed. Since each core takes 7ms to process one photo, it requires maximally two NP cores to process the data. The computation resource utilization in this case is 54.6%.</w:t>
      </w:r>
    </w:p>
    <w:p w14:paraId="2FEE8E3F" w14:textId="10A65E5B"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13880BE7" wp14:editId="653D6080">
            <wp:extent cx="5270500" cy="1289388"/>
            <wp:effectExtent l="0" t="0" r="635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5400"/>
                    <a:stretch/>
                  </pic:blipFill>
                  <pic:spPr bwMode="auto">
                    <a:xfrm>
                      <a:off x="0" y="0"/>
                      <a:ext cx="5270500" cy="1289388"/>
                    </a:xfrm>
                    <a:prstGeom prst="rect">
                      <a:avLst/>
                    </a:prstGeom>
                    <a:ln>
                      <a:noFill/>
                    </a:ln>
                    <a:extLst>
                      <a:ext uri="{53640926-AAD7-44D8-BBD7-CCE9431645EC}">
                        <a14:shadowObscured xmlns:a14="http://schemas.microsoft.com/office/drawing/2010/main"/>
                      </a:ext>
                    </a:extLst>
                  </pic:spPr>
                </pic:pic>
              </a:graphicData>
            </a:graphic>
          </wp:inline>
        </w:drawing>
      </w:r>
    </w:p>
    <w:p w14:paraId="6DD3C539" w14:textId="2400970D"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56" w:name="_Toc3820892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54</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Application-aware data forwarding</w:t>
      </w:r>
      <w:bookmarkEnd w:id="1656"/>
      <w:r w:rsidR="00510BE1" w:rsidRPr="00510BE1">
        <w:rPr>
          <w:rFonts w:eastAsia="SimSun"/>
          <w:i/>
          <w:iCs/>
          <w:color w:val="44546A" w:themeColor="text2"/>
          <w:sz w:val="18"/>
          <w:szCs w:val="18"/>
          <w:lang w:eastAsia="en-US"/>
        </w:rPr>
        <w:t xml:space="preserve"> </w:t>
      </w:r>
    </w:p>
    <w:p w14:paraId="704220B4" w14:textId="77777777" w:rsidR="00510BE1" w:rsidRPr="00510BE1" w:rsidRDefault="00510BE1" w:rsidP="00510BE1">
      <w:pPr>
        <w:overflowPunct w:val="0"/>
        <w:autoSpaceDE w:val="0"/>
        <w:autoSpaceDN w:val="0"/>
        <w:adjustRightInd w:val="0"/>
        <w:textAlignment w:val="baseline"/>
        <w:rPr>
          <w:rFonts w:eastAsia="SimSun"/>
          <w:szCs w:val="20"/>
          <w:lang w:val="en-US" w:eastAsia="zh-CN"/>
        </w:rPr>
      </w:pPr>
      <w:r w:rsidRPr="00510BE1">
        <w:rPr>
          <w:rFonts w:eastAsia="SimSun"/>
          <w:szCs w:val="20"/>
          <w:lang w:val="en-US" w:eastAsia="zh-CN"/>
        </w:rPr>
        <w:t xml:space="preserve">Obviously, scenarios described in </w:t>
      </w:r>
      <w:r w:rsidRPr="00510BE1">
        <w:rPr>
          <w:rFonts w:eastAsia="SimSun"/>
          <w:szCs w:val="20"/>
          <w:lang w:val="en-US" w:eastAsia="zh-CN"/>
        </w:rPr>
        <w:fldChar w:fldCharType="begin"/>
      </w:r>
      <w:r w:rsidRPr="00510BE1">
        <w:rPr>
          <w:rFonts w:eastAsia="SimSun"/>
          <w:szCs w:val="20"/>
          <w:lang w:val="en-US" w:eastAsia="zh-CN"/>
        </w:rPr>
        <w:instrText xml:space="preserve"> REF _Ref36127684 \h </w:instrText>
      </w:r>
      <w:r w:rsidRPr="00510BE1">
        <w:rPr>
          <w:rFonts w:eastAsia="SimSun"/>
          <w:szCs w:val="20"/>
          <w:lang w:val="en-US" w:eastAsia="zh-CN"/>
        </w:rPr>
      </w:r>
      <w:r w:rsidRPr="00510BE1">
        <w:rPr>
          <w:rFonts w:eastAsia="SimSun"/>
          <w:szCs w:val="20"/>
          <w:lang w:val="en-US" w:eastAsia="zh-CN"/>
        </w:rPr>
        <w:fldChar w:fldCharType="separate"/>
      </w:r>
      <w:r w:rsidRPr="00510BE1">
        <w:rPr>
          <w:rFonts w:eastAsia="SimSun"/>
          <w:szCs w:val="20"/>
          <w:lang w:eastAsia="en-US"/>
        </w:rPr>
        <w:t xml:space="preserve">Figure </w:t>
      </w:r>
      <w:r w:rsidRPr="00510BE1">
        <w:rPr>
          <w:rFonts w:eastAsia="SimSun"/>
          <w:noProof/>
          <w:szCs w:val="20"/>
          <w:lang w:eastAsia="en-US"/>
        </w:rPr>
        <w:t>2</w:t>
      </w:r>
      <w:r w:rsidRPr="00510BE1">
        <w:rPr>
          <w:rFonts w:eastAsia="SimSun"/>
          <w:szCs w:val="20"/>
          <w:lang w:val="en-US" w:eastAsia="zh-CN"/>
        </w:rPr>
        <w:fldChar w:fldCharType="end"/>
      </w:r>
      <w:r w:rsidRPr="00510BE1">
        <w:rPr>
          <w:rFonts w:eastAsia="SimSun"/>
          <w:szCs w:val="20"/>
          <w:lang w:val="en-US" w:eastAsia="zh-CN"/>
        </w:rPr>
        <w:t xml:space="preserve"> is an extreme case which assumes that all the cameras </w:t>
      </w:r>
      <w:proofErr w:type="gramStart"/>
      <w:r w:rsidRPr="00510BE1">
        <w:rPr>
          <w:rFonts w:eastAsia="SimSun"/>
          <w:szCs w:val="20"/>
          <w:lang w:val="en-US" w:eastAsia="zh-CN"/>
        </w:rPr>
        <w:t>sends</w:t>
      </w:r>
      <w:proofErr w:type="gramEnd"/>
      <w:r w:rsidRPr="00510BE1">
        <w:rPr>
          <w:rFonts w:eastAsia="SimSun"/>
          <w:szCs w:val="20"/>
          <w:lang w:val="en-US" w:eastAsia="zh-CN"/>
        </w:rPr>
        <w:t xml:space="preserve"> data at the same time. We have done simulations where the data arrival pattern is configured as poison distribution. As shown in </w:t>
      </w:r>
      <w:r w:rsidRPr="00510BE1">
        <w:rPr>
          <w:rFonts w:eastAsia="SimSun"/>
          <w:szCs w:val="20"/>
          <w:lang w:val="en-US" w:eastAsia="zh-CN"/>
        </w:rPr>
        <w:fldChar w:fldCharType="begin"/>
      </w:r>
      <w:r w:rsidRPr="00510BE1">
        <w:rPr>
          <w:rFonts w:eastAsia="SimSun"/>
          <w:szCs w:val="20"/>
          <w:lang w:val="en-US" w:eastAsia="zh-CN"/>
        </w:rPr>
        <w:instrText xml:space="preserve"> REF _Ref36129417 \h </w:instrText>
      </w:r>
      <w:r w:rsidRPr="00510BE1">
        <w:rPr>
          <w:rFonts w:eastAsia="SimSun"/>
          <w:szCs w:val="20"/>
          <w:lang w:val="en-US" w:eastAsia="zh-CN"/>
        </w:rPr>
      </w:r>
      <w:r w:rsidRPr="00510BE1">
        <w:rPr>
          <w:rFonts w:eastAsia="SimSun"/>
          <w:szCs w:val="20"/>
          <w:lang w:val="en-US" w:eastAsia="zh-CN"/>
        </w:rPr>
        <w:fldChar w:fldCharType="separate"/>
      </w:r>
      <w:r w:rsidRPr="00510BE1">
        <w:rPr>
          <w:rFonts w:eastAsia="SimSun"/>
          <w:szCs w:val="20"/>
          <w:lang w:eastAsia="en-US"/>
        </w:rPr>
        <w:t xml:space="preserve">Figure </w:t>
      </w:r>
      <w:r w:rsidRPr="00510BE1">
        <w:rPr>
          <w:rFonts w:eastAsia="SimSun"/>
          <w:noProof/>
          <w:szCs w:val="20"/>
          <w:lang w:eastAsia="en-US"/>
        </w:rPr>
        <w:t>4</w:t>
      </w:r>
      <w:r w:rsidRPr="00510BE1">
        <w:rPr>
          <w:rFonts w:eastAsia="SimSun"/>
          <w:szCs w:val="20"/>
          <w:lang w:val="en-US" w:eastAsia="zh-CN"/>
        </w:rPr>
        <w:fldChar w:fldCharType="end"/>
      </w:r>
      <w:r w:rsidRPr="00510BE1">
        <w:rPr>
          <w:rFonts w:eastAsia="SimSun" w:hint="eastAsia"/>
          <w:szCs w:val="20"/>
          <w:lang w:val="en-US" w:eastAsia="zh-CN"/>
        </w:rPr>
        <w:t>,</w:t>
      </w:r>
      <w:r w:rsidRPr="00510BE1">
        <w:rPr>
          <w:rFonts w:eastAsia="SimSun"/>
          <w:szCs w:val="20"/>
          <w:lang w:val="en-US" w:eastAsia="zh-CN"/>
        </w:rPr>
        <w:t xml:space="preserve"> in the packet forwarding network, more than 60% of the traffic failed to meet the 200ms deadline. The last photo was received at 260ms. During this period, up-to 5 NP cores are needed to process the concurrently received photos. </w:t>
      </w:r>
    </w:p>
    <w:p w14:paraId="33ED831E" w14:textId="349CA614"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7EAC088E" wp14:editId="28D12BAB">
            <wp:extent cx="3980559" cy="1773797"/>
            <wp:effectExtent l="0" t="0" r="1270" b="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84"/>
                    <a:stretch>
                      <a:fillRect/>
                    </a:stretch>
                  </pic:blipFill>
                  <pic:spPr>
                    <a:xfrm>
                      <a:off x="0" y="0"/>
                      <a:ext cx="3980559" cy="1773797"/>
                    </a:xfrm>
                    <a:prstGeom prst="rect">
                      <a:avLst/>
                    </a:prstGeom>
                  </pic:spPr>
                </pic:pic>
              </a:graphicData>
            </a:graphic>
          </wp:inline>
        </w:drawing>
      </w:r>
    </w:p>
    <w:p w14:paraId="39CBD4C4" w14:textId="7D82BF14"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57" w:name="_Toc3820892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55</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CDF plot of the photo arrival time.</w:t>
      </w:r>
      <w:bookmarkEnd w:id="1657"/>
    </w:p>
    <w:p w14:paraId="5BAE25E3" w14:textId="05F7423E" w:rsidR="00510BE1" w:rsidRPr="00C62CAF" w:rsidRDefault="00510BE1" w:rsidP="009C4E22">
      <w:pPr>
        <w:pStyle w:val="ListParagraph"/>
        <w:keepNext/>
        <w:keepLines/>
        <w:numPr>
          <w:ilvl w:val="1"/>
          <w:numId w:val="79"/>
        </w:numPr>
        <w:overflowPunct w:val="0"/>
        <w:autoSpaceDE w:val="0"/>
        <w:autoSpaceDN w:val="0"/>
        <w:adjustRightInd w:val="0"/>
        <w:spacing w:before="240"/>
        <w:textAlignment w:val="baseline"/>
        <w:outlineLvl w:val="1"/>
        <w:rPr>
          <w:rFonts w:eastAsia="SimSun"/>
          <w:b/>
          <w:szCs w:val="20"/>
          <w:lang w:eastAsia="zh-CN"/>
        </w:rPr>
      </w:pPr>
      <w:bookmarkStart w:id="1658" w:name="_Toc37365638"/>
      <w:bookmarkStart w:id="1659" w:name="_Toc38216046"/>
      <w:r w:rsidRPr="00C62CAF">
        <w:rPr>
          <w:rFonts w:eastAsia="SimSun"/>
          <w:b/>
          <w:szCs w:val="20"/>
          <w:lang w:eastAsia="en-US"/>
        </w:rPr>
        <w:t>Video surveillance system with real-time image processing</w:t>
      </w:r>
      <w:bookmarkEnd w:id="1658"/>
      <w:bookmarkEnd w:id="1659"/>
    </w:p>
    <w:p w14:paraId="42F068A1" w14:textId="7B3621DB"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7B85112A" wp14:editId="3AF0747D">
            <wp:extent cx="3988800" cy="1270800"/>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8800" cy="1270800"/>
                    </a:xfrm>
                    <a:prstGeom prst="rect">
                      <a:avLst/>
                    </a:prstGeom>
                  </pic:spPr>
                </pic:pic>
              </a:graphicData>
            </a:graphic>
          </wp:inline>
        </w:drawing>
      </w:r>
    </w:p>
    <w:p w14:paraId="1BEAC94C" w14:textId="005D5885"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val="en-US" w:eastAsia="en-US"/>
        </w:rPr>
      </w:pPr>
      <w:bookmarkStart w:id="1660" w:name="_Toc38208929"/>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56</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Video surveillance system data uploading</w:t>
      </w:r>
      <w:bookmarkEnd w:id="1660"/>
      <w:r w:rsidR="00510BE1" w:rsidRPr="00510BE1">
        <w:rPr>
          <w:rFonts w:eastAsia="SimSun"/>
          <w:i/>
          <w:iCs/>
          <w:noProof/>
          <w:color w:val="44546A" w:themeColor="text2"/>
          <w:sz w:val="18"/>
          <w:szCs w:val="18"/>
          <w:lang w:val="en-US" w:eastAsia="zh-CN"/>
        </w:rPr>
        <w:t xml:space="preserve"> </w:t>
      </w:r>
    </w:p>
    <w:p w14:paraId="1939362A"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The video surveillance system uploads the data collected from different cameras to the remote server. The received video streams are analysed in real-time in the remote server. In order to effectively tracking the location for one specific person, a criminal, for example, the generated data needs to be uploaded from the camera to the remote server within 1s.</w:t>
      </w:r>
    </w:p>
    <w:p w14:paraId="42DF9CA9"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As shown in </w:t>
      </w:r>
      <w:r w:rsidRPr="00510BE1">
        <w:rPr>
          <w:rFonts w:eastAsia="SimSun"/>
          <w:szCs w:val="20"/>
          <w:lang w:eastAsia="en-US"/>
        </w:rPr>
        <w:fldChar w:fldCharType="begin"/>
      </w:r>
      <w:r w:rsidRPr="00510BE1">
        <w:rPr>
          <w:rFonts w:eastAsia="SimSun"/>
          <w:szCs w:val="20"/>
          <w:lang w:eastAsia="en-US"/>
        </w:rPr>
        <w:instrText xml:space="preserve"> REF _Ref36130153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5</w:t>
      </w:r>
      <w:r w:rsidRPr="00510BE1">
        <w:rPr>
          <w:rFonts w:eastAsia="SimSun"/>
          <w:szCs w:val="20"/>
          <w:lang w:eastAsia="en-US"/>
        </w:rPr>
        <w:fldChar w:fldCharType="end"/>
      </w:r>
      <w:r w:rsidRPr="00510BE1">
        <w:rPr>
          <w:rFonts w:eastAsia="SimSun"/>
          <w:szCs w:val="20"/>
          <w:lang w:eastAsia="en-US"/>
        </w:rPr>
        <w:t xml:space="preserve"> , the camera </w:t>
      </w:r>
      <w:proofErr w:type="gramStart"/>
      <w:r w:rsidRPr="00510BE1">
        <w:rPr>
          <w:rFonts w:eastAsia="SimSun"/>
          <w:szCs w:val="20"/>
          <w:lang w:eastAsia="en-US"/>
        </w:rPr>
        <w:t>access</w:t>
      </w:r>
      <w:proofErr w:type="gramEnd"/>
      <w:r w:rsidRPr="00510BE1">
        <w:rPr>
          <w:rFonts w:eastAsia="SimSun"/>
          <w:szCs w:val="20"/>
          <w:lang w:eastAsia="en-US"/>
        </w:rPr>
        <w:t xml:space="preserve"> the network via FE link. The average code rate for one camera is 8Mbps. The egress port of the access </w:t>
      </w:r>
      <w:proofErr w:type="gramStart"/>
      <w:r w:rsidRPr="00510BE1">
        <w:rPr>
          <w:rFonts w:eastAsia="SimSun"/>
          <w:szCs w:val="20"/>
          <w:lang w:eastAsia="en-US"/>
        </w:rPr>
        <w:t>witch</w:t>
      </w:r>
      <w:proofErr w:type="gramEnd"/>
      <w:r w:rsidRPr="00510BE1">
        <w:rPr>
          <w:rFonts w:eastAsia="SimSun"/>
          <w:szCs w:val="20"/>
          <w:lang w:eastAsia="en-US"/>
        </w:rPr>
        <w:t xml:space="preserve"> is a GE port. </w:t>
      </w:r>
      <w:r w:rsidRPr="00510BE1">
        <w:rPr>
          <w:rFonts w:eastAsia="SimSun" w:hint="eastAsia"/>
          <w:szCs w:val="20"/>
          <w:lang w:eastAsia="en-US"/>
        </w:rPr>
        <w:t>I</w:t>
      </w:r>
      <w:r w:rsidRPr="00510BE1">
        <w:rPr>
          <w:rFonts w:eastAsia="SimSun"/>
          <w:szCs w:val="20"/>
          <w:lang w:eastAsia="en-US"/>
        </w:rPr>
        <w:t xml:space="preserve">n theory, such a switch can support 125 camera connections. However, based on the field test result, the switch can only support 30 cameras without losing any packet. The equivalent bandwidth consume is only 24%. </w:t>
      </w:r>
    </w:p>
    <w:p w14:paraId="1789CA1A"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b/>
          <w:szCs w:val="20"/>
          <w:lang w:eastAsia="en-US"/>
        </w:rPr>
        <w:t>Problem analysis:</w:t>
      </w:r>
      <w:r w:rsidRPr="00510BE1">
        <w:rPr>
          <w:rFonts w:eastAsia="SimSun"/>
          <w:szCs w:val="20"/>
          <w:lang w:eastAsia="en-US"/>
        </w:rPr>
        <w:t xml:space="preserve"> </w:t>
      </w:r>
      <w:r w:rsidRPr="00510BE1">
        <w:rPr>
          <w:rFonts w:eastAsia="SimSun" w:hint="eastAsia"/>
          <w:szCs w:val="20"/>
          <w:lang w:eastAsia="en-US"/>
        </w:rPr>
        <w:t>T</w:t>
      </w:r>
      <w:r w:rsidRPr="00510BE1">
        <w:rPr>
          <w:rFonts w:eastAsia="SimSun"/>
          <w:szCs w:val="20"/>
          <w:lang w:eastAsia="en-US"/>
        </w:rPr>
        <w:t xml:space="preserve">he reason of this problem is described in </w:t>
      </w:r>
      <w:r w:rsidRPr="00510BE1">
        <w:rPr>
          <w:rFonts w:eastAsia="SimSun"/>
          <w:szCs w:val="20"/>
          <w:lang w:eastAsia="en-US"/>
        </w:rPr>
        <w:fldChar w:fldCharType="begin"/>
      </w:r>
      <w:r w:rsidRPr="00510BE1">
        <w:rPr>
          <w:rFonts w:eastAsia="SimSun"/>
          <w:szCs w:val="20"/>
          <w:lang w:eastAsia="en-US"/>
        </w:rPr>
        <w:instrText xml:space="preserve"> REF _Ref36130347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6</w:t>
      </w:r>
      <w:r w:rsidRPr="00510BE1">
        <w:rPr>
          <w:rFonts w:eastAsia="SimSun"/>
          <w:szCs w:val="20"/>
          <w:lang w:eastAsia="en-US"/>
        </w:rPr>
        <w:fldChar w:fldCharType="end"/>
      </w:r>
      <w:r w:rsidRPr="00510BE1">
        <w:rPr>
          <w:rFonts w:eastAsia="SimSun"/>
          <w:szCs w:val="20"/>
          <w:lang w:eastAsia="en-US"/>
        </w:rPr>
        <w:t xml:space="preserve">. The camera accesses the network using FE port. The GE egress capacity can only support 10 concurrent camera data transmission. If there are more than 10 concurrent transmissions, the switch buffer starts to store the </w:t>
      </w:r>
      <w:r w:rsidRPr="00510BE1">
        <w:rPr>
          <w:rFonts w:eastAsia="SimSun"/>
          <w:szCs w:val="20"/>
          <w:lang w:eastAsia="en-US"/>
        </w:rPr>
        <w:lastRenderedPageBreak/>
        <w:t xml:space="preserve">overloaded data. The access switch usually </w:t>
      </w:r>
      <w:proofErr w:type="gramStart"/>
      <w:r w:rsidRPr="00510BE1">
        <w:rPr>
          <w:rFonts w:eastAsia="SimSun"/>
          <w:szCs w:val="20"/>
          <w:lang w:eastAsia="en-US"/>
        </w:rPr>
        <w:t>have</w:t>
      </w:r>
      <w:proofErr w:type="gramEnd"/>
      <w:r w:rsidRPr="00510BE1">
        <w:rPr>
          <w:rFonts w:eastAsia="SimSun"/>
          <w:szCs w:val="20"/>
          <w:lang w:eastAsia="en-US"/>
        </w:rPr>
        <w:t xml:space="preserve"> very shallow buffer. It is easy to </w:t>
      </w:r>
      <w:proofErr w:type="gramStart"/>
      <w:r w:rsidRPr="00510BE1">
        <w:rPr>
          <w:rFonts w:eastAsia="SimSun"/>
          <w:szCs w:val="20"/>
          <w:lang w:eastAsia="en-US"/>
        </w:rPr>
        <w:t>lost</w:t>
      </w:r>
      <w:proofErr w:type="gramEnd"/>
      <w:r w:rsidRPr="00510BE1">
        <w:rPr>
          <w:rFonts w:eastAsia="SimSun"/>
          <w:szCs w:val="20"/>
          <w:lang w:eastAsia="en-US"/>
        </w:rPr>
        <w:t xml:space="preserve"> packet due to buffer overflow. Although TCP will guarantee the reliable delivery, the retransmission mechanism consumes extra time and reduce the transmission speed.</w:t>
      </w:r>
    </w:p>
    <w:p w14:paraId="1C1AFE98" w14:textId="2D4AE6C0"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35B1BF8B" wp14:editId="7F0E130E">
            <wp:extent cx="3600451" cy="223319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48690" cy="2263111"/>
                    </a:xfrm>
                    <a:prstGeom prst="rect">
                      <a:avLst/>
                    </a:prstGeom>
                  </pic:spPr>
                </pic:pic>
              </a:graphicData>
            </a:graphic>
          </wp:inline>
        </w:drawing>
      </w:r>
    </w:p>
    <w:p w14:paraId="52A5DB12" w14:textId="2861BB9A"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61" w:name="_Toc38208930"/>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57</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Packet lose due to uncoordinated multi-flow overlapping</w:t>
      </w:r>
      <w:bookmarkEnd w:id="1661"/>
    </w:p>
    <w:p w14:paraId="3FD210D0"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If the network forwards video chunks as the basic data unit, it is possible to limit the number of concurrent data transmission never above 10. In this case, the accumulated ingress speed will never excess the egress speed. No packet will be lost due to buffer overflow. </w:t>
      </w:r>
      <w:r w:rsidRPr="00510BE1">
        <w:rPr>
          <w:rFonts w:eastAsia="SimSun"/>
          <w:szCs w:val="20"/>
          <w:lang w:eastAsia="en-US"/>
        </w:rPr>
        <w:fldChar w:fldCharType="begin"/>
      </w:r>
      <w:r w:rsidRPr="00510BE1">
        <w:rPr>
          <w:rFonts w:eastAsia="SimSun"/>
          <w:szCs w:val="20"/>
          <w:lang w:eastAsia="en-US"/>
        </w:rPr>
        <w:instrText xml:space="preserve"> REF _Ref36131166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7</w:t>
      </w:r>
      <w:r w:rsidRPr="00510BE1">
        <w:rPr>
          <w:rFonts w:eastAsia="SimSun"/>
          <w:szCs w:val="20"/>
          <w:lang w:eastAsia="en-US"/>
        </w:rPr>
        <w:fldChar w:fldCharType="end"/>
      </w:r>
      <w:r w:rsidRPr="00510BE1">
        <w:rPr>
          <w:rFonts w:eastAsia="SimSun"/>
          <w:szCs w:val="20"/>
          <w:lang w:eastAsia="en-US"/>
        </w:rPr>
        <w:t xml:space="preserve"> shows the CDF of the data arrival rate with 110 camera connections. For video chunks data forwarding network, all data can be sent from the camera to the remote server within 1 second. However, if we use TCP to transport the same amount of data, more than 55% of the data failed to meet the deadline.</w:t>
      </w:r>
    </w:p>
    <w:p w14:paraId="78DBDC24" w14:textId="32359F5C"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59FDFEF0" wp14:editId="002A2AF6">
            <wp:extent cx="5439600" cy="1681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9600" cy="1681200"/>
                    </a:xfrm>
                    <a:prstGeom prst="rect">
                      <a:avLst/>
                    </a:prstGeom>
                  </pic:spPr>
                </pic:pic>
              </a:graphicData>
            </a:graphic>
          </wp:inline>
        </w:drawing>
      </w:r>
    </w:p>
    <w:p w14:paraId="25995674" w14:textId="2D21C564"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62" w:name="_Toc38208931"/>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58</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CDF plot of video chunk uploading interval.</w:t>
      </w:r>
      <w:bookmarkEnd w:id="1662"/>
    </w:p>
    <w:p w14:paraId="06965FE9" w14:textId="29B47FB8" w:rsidR="00510BE1" w:rsidRPr="00C62CAF" w:rsidRDefault="00510BE1" w:rsidP="009C4E22">
      <w:pPr>
        <w:pStyle w:val="ListParagraph"/>
        <w:keepNext/>
        <w:keepLines/>
        <w:numPr>
          <w:ilvl w:val="1"/>
          <w:numId w:val="78"/>
        </w:numPr>
        <w:overflowPunct w:val="0"/>
        <w:autoSpaceDE w:val="0"/>
        <w:autoSpaceDN w:val="0"/>
        <w:adjustRightInd w:val="0"/>
        <w:spacing w:before="240"/>
        <w:textAlignment w:val="baseline"/>
        <w:outlineLvl w:val="1"/>
        <w:rPr>
          <w:rFonts w:eastAsia="SimSun"/>
          <w:b/>
          <w:szCs w:val="20"/>
          <w:lang w:eastAsia="zh-CN"/>
        </w:rPr>
      </w:pPr>
      <w:bookmarkStart w:id="1663" w:name="_Toc37365639"/>
      <w:bookmarkStart w:id="1664" w:name="_Toc38216047"/>
      <w:r w:rsidRPr="00C62CAF">
        <w:rPr>
          <w:rFonts w:eastAsia="SimSun"/>
          <w:b/>
          <w:szCs w:val="20"/>
          <w:lang w:eastAsia="zh-CN"/>
        </w:rPr>
        <w:t>Scope of burst forwarding technology</w:t>
      </w:r>
      <w:bookmarkEnd w:id="1663"/>
      <w:bookmarkEnd w:id="1664"/>
    </w:p>
    <w:p w14:paraId="51EA10DC"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The burst forwarding technology can greatly reduce the application data transmission time. The burst </w:t>
      </w:r>
      <w:proofErr w:type="gramStart"/>
      <w:r w:rsidRPr="00510BE1">
        <w:rPr>
          <w:rFonts w:eastAsia="SimSun"/>
          <w:szCs w:val="20"/>
          <w:lang w:eastAsia="en-US"/>
        </w:rPr>
        <w:t>are</w:t>
      </w:r>
      <w:proofErr w:type="gramEnd"/>
      <w:r w:rsidRPr="00510BE1">
        <w:rPr>
          <w:rFonts w:eastAsia="SimSun"/>
          <w:szCs w:val="20"/>
          <w:lang w:eastAsia="en-US"/>
        </w:rPr>
        <w:t xml:space="preserve"> transmitted sequentially in the network and received by the destination node with shorted transmission latency. The applications that require quick feedback of the received data can mostly benefit from the burst forwarding technology. Based on the description of chapter </w:t>
      </w:r>
      <w:r w:rsidRPr="00510BE1">
        <w:rPr>
          <w:rFonts w:eastAsia="SimSun"/>
          <w:szCs w:val="20"/>
          <w:lang w:eastAsia="en-US"/>
        </w:rPr>
        <w:fldChar w:fldCharType="begin"/>
      </w:r>
      <w:r w:rsidRPr="00510BE1">
        <w:rPr>
          <w:rFonts w:eastAsia="SimSun"/>
          <w:szCs w:val="20"/>
          <w:lang w:eastAsia="en-US"/>
        </w:rPr>
        <w:instrText xml:space="preserve"> REF _Ref37011288 \r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2.1</w:t>
      </w:r>
      <w:r w:rsidRPr="00510BE1">
        <w:rPr>
          <w:rFonts w:eastAsia="SimSun"/>
          <w:szCs w:val="20"/>
          <w:lang w:eastAsia="en-US"/>
        </w:rPr>
        <w:fldChar w:fldCharType="end"/>
      </w:r>
      <w:r w:rsidRPr="00510BE1">
        <w:rPr>
          <w:rFonts w:eastAsia="SimSun"/>
          <w:szCs w:val="20"/>
          <w:lang w:eastAsia="en-US"/>
        </w:rPr>
        <w:t>, we further generalized these use cases into a category, aka, Multi-source convergence with large data chunks under bounded latency. Such kind of applications usually share the following properties.</w:t>
      </w:r>
    </w:p>
    <w:p w14:paraId="1B95B000" w14:textId="77777777" w:rsidR="00510BE1" w:rsidRPr="00510BE1" w:rsidRDefault="00510BE1" w:rsidP="009C4E22">
      <w:pPr>
        <w:numPr>
          <w:ilvl w:val="0"/>
          <w:numId w:val="72"/>
        </w:numPr>
        <w:overflowPunct w:val="0"/>
        <w:autoSpaceDE w:val="0"/>
        <w:autoSpaceDN w:val="0"/>
        <w:adjustRightInd w:val="0"/>
        <w:contextualSpacing/>
        <w:jc w:val="both"/>
        <w:textAlignment w:val="baseline"/>
        <w:rPr>
          <w:rFonts w:eastAsia="SimSun"/>
          <w:szCs w:val="20"/>
          <w:lang w:eastAsia="en-US"/>
        </w:rPr>
      </w:pPr>
      <w:r w:rsidRPr="00510BE1">
        <w:rPr>
          <w:rFonts w:eastAsia="SimSun"/>
          <w:szCs w:val="20"/>
          <w:lang w:eastAsia="en-US"/>
        </w:rPr>
        <w:t xml:space="preserve">Application data are originated from different data sources. However, the generated data are centrally processed, </w:t>
      </w:r>
      <w:proofErr w:type="spellStart"/>
      <w:r w:rsidRPr="00510BE1">
        <w:rPr>
          <w:rFonts w:eastAsia="SimSun"/>
          <w:szCs w:val="20"/>
          <w:lang w:eastAsia="en-US"/>
        </w:rPr>
        <w:t>e.g</w:t>
      </w:r>
      <w:proofErr w:type="spellEnd"/>
      <w:r w:rsidRPr="00510BE1">
        <w:rPr>
          <w:rFonts w:eastAsia="SimSun"/>
          <w:szCs w:val="20"/>
          <w:lang w:eastAsia="en-US"/>
        </w:rPr>
        <w:t>, in a remote data centre.</w:t>
      </w:r>
    </w:p>
    <w:p w14:paraId="588DAEF0" w14:textId="77777777" w:rsidR="00510BE1" w:rsidRPr="00510BE1" w:rsidRDefault="00510BE1" w:rsidP="009C4E22">
      <w:pPr>
        <w:numPr>
          <w:ilvl w:val="0"/>
          <w:numId w:val="72"/>
        </w:numPr>
        <w:overflowPunct w:val="0"/>
        <w:autoSpaceDE w:val="0"/>
        <w:autoSpaceDN w:val="0"/>
        <w:adjustRightInd w:val="0"/>
        <w:contextualSpacing/>
        <w:jc w:val="both"/>
        <w:textAlignment w:val="baseline"/>
        <w:rPr>
          <w:rFonts w:eastAsia="SimSun"/>
          <w:szCs w:val="20"/>
          <w:lang w:eastAsia="en-US"/>
        </w:rPr>
      </w:pPr>
      <w:r w:rsidRPr="00510BE1">
        <w:rPr>
          <w:rFonts w:eastAsia="SimSun"/>
          <w:szCs w:val="20"/>
          <w:lang w:eastAsia="en-US"/>
        </w:rPr>
        <w:t xml:space="preserve">The network architecture of the application is usually aggregation tree with converged bandwidth. The accumulated bandwidth of all the data source is much higher than the access bandwidth of the cloud. However, the equivalent code rate </w:t>
      </w:r>
      <w:proofErr w:type="gramStart"/>
      <w:r w:rsidRPr="00510BE1">
        <w:rPr>
          <w:rFonts w:eastAsia="SimSun"/>
          <w:szCs w:val="20"/>
          <w:lang w:eastAsia="en-US"/>
        </w:rPr>
        <w:t>match</w:t>
      </w:r>
      <w:proofErr w:type="gramEnd"/>
      <w:r w:rsidRPr="00510BE1">
        <w:rPr>
          <w:rFonts w:eastAsia="SimSun"/>
          <w:szCs w:val="20"/>
          <w:lang w:eastAsia="en-US"/>
        </w:rPr>
        <w:t xml:space="preserve"> the cloud access bandwidth. The data sources use high bandwidth to access the network, but only transmit data sporadically.</w:t>
      </w:r>
    </w:p>
    <w:p w14:paraId="4E7D1D34" w14:textId="77777777" w:rsidR="00510BE1" w:rsidRPr="00510BE1" w:rsidRDefault="00510BE1" w:rsidP="009C4E22">
      <w:pPr>
        <w:numPr>
          <w:ilvl w:val="0"/>
          <w:numId w:val="72"/>
        </w:numPr>
        <w:overflowPunct w:val="0"/>
        <w:autoSpaceDE w:val="0"/>
        <w:autoSpaceDN w:val="0"/>
        <w:adjustRightInd w:val="0"/>
        <w:contextualSpacing/>
        <w:jc w:val="both"/>
        <w:textAlignment w:val="baseline"/>
        <w:rPr>
          <w:rFonts w:eastAsia="SimSun"/>
          <w:szCs w:val="20"/>
          <w:lang w:eastAsia="en-US"/>
        </w:rPr>
      </w:pPr>
      <w:r w:rsidRPr="00510BE1">
        <w:rPr>
          <w:rFonts w:eastAsia="SimSun"/>
          <w:szCs w:val="20"/>
          <w:lang w:eastAsia="en-US"/>
        </w:rPr>
        <w:t>The data transmission needs to be finished within a bounded latency. Overdue data are either too late to be useful or it might break the pipeline of a closed loop control system.</w:t>
      </w:r>
    </w:p>
    <w:p w14:paraId="30D642F0"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hint="eastAsia"/>
          <w:szCs w:val="20"/>
          <w:lang w:eastAsia="en-US"/>
        </w:rPr>
        <w:t>S</w:t>
      </w:r>
      <w:r w:rsidRPr="00510BE1">
        <w:rPr>
          <w:rFonts w:eastAsia="SimSun"/>
          <w:szCs w:val="20"/>
          <w:lang w:eastAsia="en-US"/>
        </w:rPr>
        <w:t xml:space="preserve">uch network architecture </w:t>
      </w:r>
      <w:proofErr w:type="gramStart"/>
      <w:r w:rsidRPr="00510BE1">
        <w:rPr>
          <w:rFonts w:eastAsia="SimSun"/>
          <w:szCs w:val="20"/>
          <w:lang w:eastAsia="en-US"/>
        </w:rPr>
        <w:t>are</w:t>
      </w:r>
      <w:proofErr w:type="gramEnd"/>
      <w:r w:rsidRPr="00510BE1">
        <w:rPr>
          <w:rFonts w:eastAsia="SimSun"/>
          <w:szCs w:val="20"/>
          <w:lang w:eastAsia="en-US"/>
        </w:rPr>
        <w:t xml:space="preserve"> firstly noted in most of the IoT applications. Numerous </w:t>
      </w:r>
      <w:proofErr w:type="gramStart"/>
      <w:r w:rsidRPr="00510BE1">
        <w:rPr>
          <w:rFonts w:eastAsia="SimSun"/>
          <w:szCs w:val="20"/>
          <w:lang w:eastAsia="en-US"/>
        </w:rPr>
        <w:t>amount</w:t>
      </w:r>
      <w:proofErr w:type="gramEnd"/>
      <w:r w:rsidRPr="00510BE1">
        <w:rPr>
          <w:rFonts w:eastAsia="SimSun"/>
          <w:szCs w:val="20"/>
          <w:lang w:eastAsia="en-US"/>
        </w:rPr>
        <w:t xml:space="preserve"> of sensors keeps reporting measurement results to the remote server. The actuators are manipulated by the post-processing results from the remote server, for example, an indoor climate control system. </w:t>
      </w:r>
      <w:r w:rsidRPr="00510BE1">
        <w:rPr>
          <w:rFonts w:eastAsia="SimSun"/>
          <w:szCs w:val="20"/>
          <w:lang w:eastAsia="en-US"/>
        </w:rPr>
        <w:lastRenderedPageBreak/>
        <w:t xml:space="preserve">However, the challenges </w:t>
      </w:r>
      <w:proofErr w:type="gramStart"/>
      <w:r w:rsidRPr="00510BE1">
        <w:rPr>
          <w:rFonts w:eastAsia="SimSun"/>
          <w:szCs w:val="20"/>
          <w:lang w:eastAsia="en-US"/>
        </w:rPr>
        <w:t>starts</w:t>
      </w:r>
      <w:proofErr w:type="gramEnd"/>
      <w:r w:rsidRPr="00510BE1">
        <w:rPr>
          <w:rFonts w:eastAsia="SimSun"/>
          <w:szCs w:val="20"/>
          <w:lang w:eastAsia="en-US"/>
        </w:rPr>
        <w:t xml:space="preserve"> emerging when the data being uploaded becomes larger and larger and the latency requirement becomes more and more tight.</w:t>
      </w:r>
    </w:p>
    <w:p w14:paraId="26D2AC02" w14:textId="091265BD" w:rsidR="00510BE1" w:rsidRPr="003A4534" w:rsidRDefault="00510BE1" w:rsidP="009C4E22">
      <w:pPr>
        <w:pStyle w:val="ListParagraph"/>
        <w:keepNext/>
        <w:keepLines/>
        <w:numPr>
          <w:ilvl w:val="0"/>
          <w:numId w:val="82"/>
        </w:numPr>
        <w:overflowPunct w:val="0"/>
        <w:autoSpaceDE w:val="0"/>
        <w:autoSpaceDN w:val="0"/>
        <w:adjustRightInd w:val="0"/>
        <w:spacing w:before="360"/>
        <w:textAlignment w:val="baseline"/>
        <w:outlineLvl w:val="0"/>
        <w:rPr>
          <w:rFonts w:eastAsia="SimSun"/>
          <w:b/>
          <w:szCs w:val="20"/>
          <w:lang w:eastAsia="en-US"/>
        </w:rPr>
      </w:pPr>
      <w:bookmarkStart w:id="1665" w:name="_Toc37365640"/>
      <w:bookmarkStart w:id="1666" w:name="_Toc38216048"/>
      <w:r w:rsidRPr="003A4534">
        <w:rPr>
          <w:rFonts w:eastAsia="SimSun"/>
          <w:b/>
          <w:szCs w:val="20"/>
          <w:lang w:eastAsia="en-US"/>
        </w:rPr>
        <w:t>Theoretical analysis of burst forwarding mechanism</w:t>
      </w:r>
      <w:bookmarkEnd w:id="1665"/>
      <w:bookmarkEnd w:id="1666"/>
    </w:p>
    <w:p w14:paraId="7B1D92C1"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This chapter summarizes the theory study results of burst forwarding network. We analysed the benefit of using bust in the current network. The analysis result shows the increment of the network throughput, the end host performance, the application data processing efficiency. We also analysed the router buffer requirement of the future large bandwidth application, e.g., hologram. </w:t>
      </w:r>
    </w:p>
    <w:p w14:paraId="3893E1A3"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Firstly, the relationship between TCP network throughput and burst size is presented. The theory study result shows that increasing burst size can significantly improve the network throughput at the beginning. After the peak value, the network throughput starts decreasing as the MSS size grows. The </w:t>
      </w:r>
      <w:r w:rsidRPr="00510BE1">
        <w:rPr>
          <w:rFonts w:eastAsia="SimSun" w:hint="eastAsia"/>
          <w:szCs w:val="20"/>
          <w:lang w:eastAsia="zh-CN"/>
        </w:rPr>
        <w:t>end</w:t>
      </w:r>
      <w:r w:rsidRPr="00510BE1">
        <w:rPr>
          <w:rFonts w:eastAsia="SimSun"/>
          <w:szCs w:val="20"/>
          <w:lang w:eastAsia="en-US"/>
        </w:rPr>
        <w:t xml:space="preserve"> host performance study reveals the relationship between PPS (packet per second) and CPU resource allocation. We build mathematic model of packet transmitting and packet receiving process. Based on our study, small packet size triggers excessive packet </w:t>
      </w:r>
      <w:proofErr w:type="spellStart"/>
      <w:r w:rsidRPr="00510BE1">
        <w:rPr>
          <w:rFonts w:eastAsia="SimSun"/>
          <w:szCs w:val="20"/>
          <w:lang w:eastAsia="en-US"/>
        </w:rPr>
        <w:t>tx</w:t>
      </w:r>
      <w:proofErr w:type="spellEnd"/>
      <w:r w:rsidRPr="00510BE1">
        <w:rPr>
          <w:rFonts w:eastAsia="SimSun"/>
          <w:szCs w:val="20"/>
          <w:lang w:eastAsia="en-US"/>
        </w:rPr>
        <w:t>/</w:t>
      </w:r>
      <w:proofErr w:type="spellStart"/>
      <w:r w:rsidRPr="00510BE1">
        <w:rPr>
          <w:rFonts w:eastAsia="SimSun"/>
          <w:szCs w:val="20"/>
          <w:lang w:eastAsia="en-US"/>
        </w:rPr>
        <w:t>rx</w:t>
      </w:r>
      <w:proofErr w:type="spellEnd"/>
      <w:r w:rsidRPr="00510BE1">
        <w:rPr>
          <w:rFonts w:eastAsia="SimSun"/>
          <w:szCs w:val="20"/>
          <w:lang w:eastAsia="en-US"/>
        </w:rPr>
        <w:t xml:space="preserve"> interrupts. In the worst case, the host CPU can be completely occupied by the interrupt service handling which leaves little resource for other applications. In the data transmission complete time study, we utilized the queue theory on the burst level. It shows that the entire burst receiving time is minimized when the bursts are transmitted in sequence without any interleaving. In the router buffer requirement study, we present the relationship between </w:t>
      </w:r>
      <w:r w:rsidRPr="00510BE1">
        <w:rPr>
          <w:rFonts w:eastAsia="SimSun" w:hint="eastAsia"/>
          <w:szCs w:val="20"/>
          <w:lang w:eastAsia="zh-CN"/>
        </w:rPr>
        <w:t>the</w:t>
      </w:r>
      <w:r w:rsidRPr="00510BE1">
        <w:rPr>
          <w:rFonts w:eastAsia="SimSun"/>
          <w:szCs w:val="20"/>
          <w:lang w:eastAsia="en-US"/>
        </w:rPr>
        <w:t xml:space="preserve"> router buffer consumption and bandwidth requirement. Based on the current data transmission technology, the future ultra large bandwidth applications will require too much router buffer which is difficult to be fulfilled. A new congestion free data forwarding method needs to be utilized for the near future ultra large bandwidth applications. </w:t>
      </w:r>
    </w:p>
    <w:p w14:paraId="1C43F6DE" w14:textId="2A75FEEB" w:rsidR="00510BE1" w:rsidRPr="0077539F" w:rsidRDefault="00510BE1" w:rsidP="009C4E22">
      <w:pPr>
        <w:pStyle w:val="ListParagraph"/>
        <w:keepNext/>
        <w:keepLines/>
        <w:numPr>
          <w:ilvl w:val="0"/>
          <w:numId w:val="82"/>
        </w:numPr>
        <w:overflowPunct w:val="0"/>
        <w:autoSpaceDE w:val="0"/>
        <w:autoSpaceDN w:val="0"/>
        <w:adjustRightInd w:val="0"/>
        <w:spacing w:before="360"/>
        <w:textAlignment w:val="baseline"/>
        <w:outlineLvl w:val="0"/>
        <w:rPr>
          <w:rFonts w:eastAsia="SimSun"/>
          <w:b/>
          <w:szCs w:val="20"/>
          <w:lang w:eastAsia="en-US"/>
        </w:rPr>
      </w:pPr>
      <w:bookmarkStart w:id="1667" w:name="_Toc37365641"/>
      <w:bookmarkStart w:id="1668" w:name="_Toc38216049"/>
      <w:r w:rsidRPr="0077539F">
        <w:rPr>
          <w:rFonts w:eastAsia="SimSun"/>
          <w:b/>
          <w:szCs w:val="20"/>
          <w:lang w:eastAsia="en-US"/>
        </w:rPr>
        <w:t>Network throughput study</w:t>
      </w:r>
      <w:bookmarkEnd w:id="1667"/>
      <w:bookmarkEnd w:id="1668"/>
    </w:p>
    <w:p w14:paraId="76627584"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According to [1], the TCP reno network throughput can be calculated using eq.1. The MSS is the burst size, RTT is the </w:t>
      </w:r>
      <w:proofErr w:type="gramStart"/>
      <w:r w:rsidRPr="00510BE1">
        <w:rPr>
          <w:rFonts w:eastAsia="SimSun"/>
          <w:szCs w:val="20"/>
          <w:lang w:eastAsia="en-US"/>
        </w:rPr>
        <w:t>round trip</w:t>
      </w:r>
      <w:proofErr w:type="gramEnd"/>
      <w:r w:rsidRPr="00510BE1">
        <w:rPr>
          <w:rFonts w:eastAsia="SimSun"/>
          <w:szCs w:val="20"/>
          <w:lang w:eastAsia="en-US"/>
        </w:rPr>
        <w:t xml:space="preserve"> delay time, ρ is the packet loss rate. At the first glance, the network throughput is proportional to the MSS size in a fixed RTT network</w:t>
      </w:r>
    </w:p>
    <w:p w14:paraId="3A43451C" w14:textId="77777777" w:rsidR="00510BE1" w:rsidRPr="00510BE1" w:rsidRDefault="00510BE1" w:rsidP="00510BE1">
      <w:pPr>
        <w:overflowPunct w:val="0"/>
        <w:autoSpaceDE w:val="0"/>
        <w:autoSpaceDN w:val="0"/>
        <w:adjustRightInd w:val="0"/>
        <w:jc w:val="center"/>
        <w:textAlignment w:val="baseline"/>
        <w:rPr>
          <w:rFonts w:eastAsia="SimSun"/>
          <w:szCs w:val="20"/>
          <w:lang w:eastAsia="en-US"/>
        </w:rPr>
      </w:pPr>
      <m:oMath>
        <m:r>
          <m:rPr>
            <m:sty m:val="p"/>
          </m:rPr>
          <w:rPr>
            <w:rFonts w:ascii="Cambria Math" w:eastAsia="SimSun" w:hAnsi="Cambria Math" w:cs="Arial"/>
            <w:szCs w:val="20"/>
            <w:shd w:val="clear" w:color="auto" w:fill="FFFFFF"/>
            <w:lang w:eastAsia="en-US"/>
          </w:rPr>
          <m:t>Throughput</m:t>
        </m:r>
        <m:r>
          <w:rPr>
            <w:rFonts w:ascii="Cambria Math" w:eastAsia="SimSun" w:hAnsi="Cambria Math" w:cs="Arial"/>
            <w:szCs w:val="20"/>
            <w:shd w:val="clear" w:color="auto" w:fill="FFFFFF"/>
            <w:lang w:eastAsia="en-US"/>
          </w:rPr>
          <m:t>≈</m:t>
        </m:r>
        <m:rad>
          <m:radPr>
            <m:degHide m:val="1"/>
            <m:ctrlPr>
              <w:rPr>
                <w:rFonts w:ascii="Cambria Math" w:eastAsia="SimSun" w:hAnsi="Cambria Math" w:cs="Arial"/>
                <w:i/>
                <w:iCs/>
                <w:szCs w:val="20"/>
                <w:shd w:val="clear" w:color="auto" w:fill="FFFFFF"/>
                <w:lang w:eastAsia="en-US"/>
              </w:rPr>
            </m:ctrlPr>
          </m:radPr>
          <m:deg/>
          <m:e>
            <m:f>
              <m:fPr>
                <m:ctrlPr>
                  <w:rPr>
                    <w:rFonts w:ascii="Cambria Math" w:eastAsia="SimSun" w:hAnsi="Cambria Math" w:cs="Arial"/>
                    <w:i/>
                    <w:iCs/>
                    <w:szCs w:val="20"/>
                    <w:shd w:val="clear" w:color="auto" w:fill="FFFFFF"/>
                    <w:lang w:eastAsia="en-US"/>
                  </w:rPr>
                </m:ctrlPr>
              </m:fPr>
              <m:num>
                <m:r>
                  <w:rPr>
                    <w:rFonts w:ascii="Cambria Math" w:eastAsia="SimSun" w:hAnsi="Cambria Math" w:cs="Arial"/>
                    <w:szCs w:val="20"/>
                    <w:shd w:val="clear" w:color="auto" w:fill="FFFFFF"/>
                    <w:lang w:eastAsia="en-US"/>
                  </w:rPr>
                  <m:t>3</m:t>
                </m:r>
              </m:num>
              <m:den>
                <m:r>
                  <w:rPr>
                    <w:rFonts w:ascii="Cambria Math" w:eastAsia="SimSun" w:hAnsi="Cambria Math" w:cs="Arial"/>
                    <w:szCs w:val="20"/>
                    <w:shd w:val="clear" w:color="auto" w:fill="FFFFFF"/>
                    <w:lang w:eastAsia="en-US"/>
                  </w:rPr>
                  <m:t>4</m:t>
                </m:r>
              </m:den>
            </m:f>
          </m:e>
        </m:rad>
        <m:f>
          <m:fPr>
            <m:ctrlPr>
              <w:rPr>
                <w:rFonts w:ascii="Cambria Math" w:eastAsia="SimSun" w:hAnsi="Cambria Math" w:cs="Arial"/>
                <w:i/>
                <w:iCs/>
                <w:szCs w:val="20"/>
                <w:shd w:val="clear" w:color="auto" w:fill="FFFFFF"/>
                <w:lang w:eastAsia="en-US"/>
              </w:rPr>
            </m:ctrlPr>
          </m:fPr>
          <m:num>
            <m:r>
              <w:rPr>
                <w:rFonts w:ascii="Cambria Math" w:eastAsia="SimSun" w:hAnsi="Cambria Math" w:cs="Arial"/>
                <w:szCs w:val="20"/>
                <w:shd w:val="clear" w:color="auto" w:fill="FFFFFF"/>
                <w:lang w:eastAsia="en-US"/>
              </w:rPr>
              <m:t>MSS</m:t>
            </m:r>
          </m:num>
          <m:den>
            <m:r>
              <w:rPr>
                <w:rFonts w:ascii="Cambria Math" w:eastAsia="SimSun" w:hAnsi="Cambria Math" w:cs="Arial"/>
                <w:szCs w:val="20"/>
                <w:shd w:val="clear" w:color="auto" w:fill="FFFFFF"/>
                <w:lang w:eastAsia="en-US"/>
              </w:rPr>
              <m:t>RTT</m:t>
            </m:r>
            <m:rad>
              <m:radPr>
                <m:degHide m:val="1"/>
                <m:ctrlPr>
                  <w:rPr>
                    <w:rFonts w:ascii="Cambria Math" w:eastAsia="SimSun" w:hAnsi="Cambria Math" w:cs="Arial"/>
                    <w:i/>
                    <w:iCs/>
                    <w:szCs w:val="20"/>
                    <w:shd w:val="clear" w:color="auto" w:fill="FFFFFF"/>
                    <w:lang w:eastAsia="en-US"/>
                  </w:rPr>
                </m:ctrlPr>
              </m:radPr>
              <m:deg/>
              <m:e>
                <m:r>
                  <m:rPr>
                    <m:sty m:val="p"/>
                  </m:rPr>
                  <w:rPr>
                    <w:rFonts w:ascii="Cambria Math" w:eastAsia="SimSun" w:hAnsi="Cambria Math"/>
                    <w:szCs w:val="20"/>
                    <w:lang w:eastAsia="en-US"/>
                  </w:rPr>
                  <m:t>ρ</m:t>
                </m:r>
              </m:e>
            </m:rad>
          </m:den>
        </m:f>
      </m:oMath>
      <w:r w:rsidRPr="00510BE1">
        <w:rPr>
          <w:rFonts w:eastAsia="SimSun"/>
          <w:szCs w:val="20"/>
          <w:lang w:eastAsia="en-US"/>
        </w:rPr>
        <w:t xml:space="preserve">  </w:t>
      </w:r>
      <w:r w:rsidRPr="00510BE1">
        <w:rPr>
          <w:rFonts w:eastAsia="SimSun"/>
          <w:szCs w:val="20"/>
          <w:lang w:eastAsia="en-US"/>
        </w:rPr>
        <w:tab/>
      </w:r>
      <w:r w:rsidRPr="00510BE1">
        <w:rPr>
          <w:rFonts w:eastAsia="SimSun"/>
          <w:szCs w:val="20"/>
          <w:lang w:eastAsia="en-US"/>
        </w:rPr>
        <w:tab/>
        <w:t>(eq.1)</w:t>
      </w:r>
    </w:p>
    <w:p w14:paraId="41BF1C43"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However, the MSS size affects both the RTT value and packet lose rate. For the store and forward network, the RTT time is increased since the router needs longer time to receive the whole burst before it can be processed and forwarded. According to [2] and [3], the packet lose rate also increases when the MSS size increases. By taking all these considerations, eq.1 can be further expanded as</w:t>
      </w:r>
    </w:p>
    <w:p w14:paraId="5BAC0F0E" w14:textId="77777777" w:rsidR="00510BE1" w:rsidRPr="00510BE1" w:rsidRDefault="00510BE1" w:rsidP="00510BE1">
      <w:pPr>
        <w:overflowPunct w:val="0"/>
        <w:autoSpaceDE w:val="0"/>
        <w:autoSpaceDN w:val="0"/>
        <w:adjustRightInd w:val="0"/>
        <w:jc w:val="center"/>
        <w:textAlignment w:val="baseline"/>
        <w:rPr>
          <w:rFonts w:eastAsia="SimSun"/>
          <w:szCs w:val="20"/>
          <w:lang w:eastAsia="en-US"/>
        </w:rPr>
      </w:pPr>
      <m:oMath>
        <m:r>
          <m:rPr>
            <m:sty m:val="p"/>
          </m:rPr>
          <w:rPr>
            <w:rFonts w:ascii="Cambria Math" w:eastAsia="SimSun" w:hAnsi="Cambria Math" w:cs="Arial"/>
            <w:szCs w:val="20"/>
            <w:shd w:val="clear" w:color="auto" w:fill="FFFFFF"/>
            <w:lang w:eastAsia="en-US"/>
          </w:rPr>
          <m:t>Throughput</m:t>
        </m:r>
        <m:r>
          <w:rPr>
            <w:rFonts w:ascii="Cambria Math" w:eastAsia="SimSun" w:hAnsi="Cambria Math" w:cs="Arial"/>
            <w:szCs w:val="20"/>
            <w:shd w:val="clear" w:color="auto" w:fill="FFFFFF"/>
            <w:lang w:eastAsia="en-US"/>
          </w:rPr>
          <m:t>≈</m:t>
        </m:r>
        <m:rad>
          <m:radPr>
            <m:degHide m:val="1"/>
            <m:ctrlPr>
              <w:rPr>
                <w:rFonts w:ascii="Cambria Math" w:eastAsia="SimSun" w:hAnsi="Cambria Math" w:cs="Arial"/>
                <w:i/>
                <w:iCs/>
                <w:szCs w:val="20"/>
                <w:shd w:val="clear" w:color="auto" w:fill="FFFFFF"/>
                <w:lang w:eastAsia="en-US"/>
              </w:rPr>
            </m:ctrlPr>
          </m:radPr>
          <m:deg/>
          <m:e>
            <m:f>
              <m:fPr>
                <m:ctrlPr>
                  <w:rPr>
                    <w:rFonts w:ascii="Cambria Math" w:eastAsia="SimSun" w:hAnsi="Cambria Math" w:cs="Arial"/>
                    <w:i/>
                    <w:iCs/>
                    <w:szCs w:val="20"/>
                    <w:shd w:val="clear" w:color="auto" w:fill="FFFFFF"/>
                    <w:lang w:eastAsia="en-US"/>
                  </w:rPr>
                </m:ctrlPr>
              </m:fPr>
              <m:num>
                <m:r>
                  <w:rPr>
                    <w:rFonts w:ascii="Cambria Math" w:eastAsia="SimSun" w:hAnsi="Cambria Math" w:cs="Arial"/>
                    <w:szCs w:val="20"/>
                    <w:shd w:val="clear" w:color="auto" w:fill="FFFFFF"/>
                    <w:lang w:eastAsia="en-US"/>
                  </w:rPr>
                  <m:t>3</m:t>
                </m:r>
              </m:num>
              <m:den>
                <m:r>
                  <w:rPr>
                    <w:rFonts w:ascii="Cambria Math" w:eastAsia="SimSun" w:hAnsi="Cambria Math" w:cs="Arial"/>
                    <w:szCs w:val="20"/>
                    <w:shd w:val="clear" w:color="auto" w:fill="FFFFFF"/>
                    <w:lang w:eastAsia="en-US"/>
                  </w:rPr>
                  <m:t>4</m:t>
                </m:r>
              </m:den>
            </m:f>
          </m:e>
        </m:rad>
        <m:f>
          <m:fPr>
            <m:ctrlPr>
              <w:rPr>
                <w:rFonts w:ascii="Cambria Math" w:eastAsia="SimSun" w:hAnsi="Cambria Math" w:cs="Arial"/>
                <w:i/>
                <w:iCs/>
                <w:szCs w:val="20"/>
                <w:shd w:val="clear" w:color="auto" w:fill="FFFFFF"/>
                <w:lang w:eastAsia="en-US"/>
              </w:rPr>
            </m:ctrlPr>
          </m:fPr>
          <m:num>
            <m:r>
              <w:rPr>
                <w:rFonts w:ascii="Cambria Math" w:eastAsia="SimSun" w:hAnsi="Cambria Math" w:cs="Arial"/>
                <w:szCs w:val="20"/>
                <w:shd w:val="clear" w:color="auto" w:fill="FFFFFF"/>
                <w:lang w:eastAsia="en-US"/>
              </w:rPr>
              <m:t>MSS</m:t>
            </m:r>
          </m:num>
          <m:den>
            <m:d>
              <m:dPr>
                <m:ctrlPr>
                  <w:rPr>
                    <w:rFonts w:ascii="Cambria Math" w:eastAsia="SimSun" w:hAnsi="Cambria Math" w:cs="Arial"/>
                    <w:i/>
                    <w:szCs w:val="20"/>
                    <w:shd w:val="clear" w:color="auto" w:fill="FFFFFF"/>
                    <w:lang w:eastAsia="en-US"/>
                  </w:rPr>
                </m:ctrlPr>
              </m:dPr>
              <m:e>
                <m:nary>
                  <m:naryPr>
                    <m:chr m:val="∑"/>
                    <m:limLoc m:val="undOvr"/>
                    <m:ctrlPr>
                      <w:rPr>
                        <w:rFonts w:ascii="Cambria Math" w:eastAsia="SimSun" w:hAnsi="Cambria Math" w:cs="Arial"/>
                        <w:i/>
                        <w:szCs w:val="20"/>
                        <w:shd w:val="clear" w:color="auto" w:fill="FFFFFF"/>
                        <w:lang w:eastAsia="en-US"/>
                      </w:rPr>
                    </m:ctrlPr>
                  </m:naryPr>
                  <m:sub>
                    <m:r>
                      <w:rPr>
                        <w:rFonts w:ascii="Cambria Math" w:eastAsia="SimSun" w:hAnsi="Cambria Math" w:cs="Arial"/>
                        <w:szCs w:val="20"/>
                        <w:shd w:val="clear" w:color="auto" w:fill="FFFFFF"/>
                        <w:lang w:eastAsia="en-US"/>
                      </w:rPr>
                      <m:t>i=1</m:t>
                    </m:r>
                  </m:sub>
                  <m:sup>
                    <m:r>
                      <w:rPr>
                        <w:rFonts w:ascii="Cambria Math" w:eastAsia="SimSun" w:hAnsi="Cambria Math" w:cs="Arial"/>
                        <w:szCs w:val="20"/>
                        <w:shd w:val="clear" w:color="auto" w:fill="FFFFFF"/>
                        <w:lang w:eastAsia="en-US"/>
                      </w:rPr>
                      <m:t>N</m:t>
                    </m:r>
                  </m:sup>
                  <m:e>
                    <m:f>
                      <m:fPr>
                        <m:ctrlPr>
                          <w:rPr>
                            <w:rFonts w:ascii="Cambria Math" w:eastAsia="SimSun" w:hAnsi="Cambria Math" w:cs="Arial"/>
                            <w:i/>
                            <w:szCs w:val="20"/>
                            <w:shd w:val="clear" w:color="auto" w:fill="FFFFFF"/>
                            <w:lang w:eastAsia="en-US"/>
                          </w:rPr>
                        </m:ctrlPr>
                      </m:fPr>
                      <m:num>
                        <m:r>
                          <w:rPr>
                            <w:rFonts w:ascii="Cambria Math" w:eastAsia="SimSun" w:hAnsi="Cambria Math" w:cs="Arial"/>
                            <w:szCs w:val="20"/>
                            <w:shd w:val="clear" w:color="auto" w:fill="FFFFFF"/>
                            <w:lang w:eastAsia="en-US"/>
                          </w:rPr>
                          <m:t>MSS</m:t>
                        </m:r>
                      </m:num>
                      <m:den>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R</m:t>
                            </m:r>
                          </m:e>
                          <m:sub>
                            <m:r>
                              <w:rPr>
                                <w:rFonts w:ascii="Cambria Math" w:eastAsia="SimSun" w:hAnsi="Cambria Math" w:cs="Arial"/>
                                <w:szCs w:val="20"/>
                                <w:shd w:val="clear" w:color="auto" w:fill="FFFFFF"/>
                                <w:lang w:eastAsia="en-US"/>
                              </w:rPr>
                              <m:t>i</m:t>
                            </m:r>
                          </m:sub>
                        </m:sSub>
                      </m:den>
                    </m:f>
                  </m:e>
                </m:nary>
                <m:r>
                  <w:rPr>
                    <w:rFonts w:ascii="Cambria Math" w:eastAsia="SimSun" w:hAnsi="Cambria Math" w:cs="Arial"/>
                    <w:szCs w:val="20"/>
                    <w:shd w:val="clear" w:color="auto" w:fill="FFFFFF"/>
                    <w:lang w:eastAsia="en-US"/>
                  </w:rPr>
                  <m:t>+</m:t>
                </m:r>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T</m:t>
                    </m:r>
                  </m:e>
                  <m:sub>
                    <m:r>
                      <w:rPr>
                        <w:rFonts w:ascii="Cambria Math" w:eastAsia="SimSun" w:hAnsi="Cambria Math" w:cs="Arial"/>
                        <w:szCs w:val="20"/>
                        <w:shd w:val="clear" w:color="auto" w:fill="FFFFFF"/>
                        <w:lang w:eastAsia="en-US"/>
                      </w:rPr>
                      <m:t>p</m:t>
                    </m:r>
                  </m:sub>
                </m:sSub>
                <m:r>
                  <w:rPr>
                    <w:rFonts w:ascii="Cambria Math" w:eastAsia="SimSun" w:hAnsi="Cambria Math" w:cs="Arial"/>
                    <w:szCs w:val="20"/>
                    <w:shd w:val="clear" w:color="auto" w:fill="FFFFFF"/>
                    <w:lang w:eastAsia="en-US"/>
                  </w:rPr>
                  <m:t>+</m:t>
                </m:r>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T</m:t>
                    </m:r>
                  </m:e>
                  <m:sub>
                    <m:r>
                      <w:rPr>
                        <w:rFonts w:ascii="Cambria Math" w:eastAsia="SimSun" w:hAnsi="Cambria Math" w:cs="Arial"/>
                        <w:szCs w:val="20"/>
                        <w:shd w:val="clear" w:color="auto" w:fill="FFFFFF"/>
                        <w:lang w:eastAsia="en-US"/>
                      </w:rPr>
                      <m:t>c</m:t>
                    </m:r>
                  </m:sub>
                </m:sSub>
                <m:r>
                  <w:rPr>
                    <w:rFonts w:ascii="Cambria Math" w:eastAsia="SimSun" w:hAnsi="Cambria Math" w:cs="Arial"/>
                    <w:szCs w:val="20"/>
                    <w:shd w:val="clear" w:color="auto" w:fill="FFFFFF"/>
                    <w:lang w:eastAsia="en-US"/>
                  </w:rPr>
                  <m:t>+</m:t>
                </m:r>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T</m:t>
                    </m:r>
                  </m:e>
                  <m:sub>
                    <m:r>
                      <w:rPr>
                        <w:rFonts w:ascii="Cambria Math" w:eastAsia="SimSun" w:hAnsi="Cambria Math" w:cs="Arial"/>
                        <w:szCs w:val="20"/>
                        <w:shd w:val="clear" w:color="auto" w:fill="FFFFFF"/>
                        <w:lang w:eastAsia="en-US"/>
                      </w:rPr>
                      <m:t>q</m:t>
                    </m:r>
                  </m:sub>
                </m:sSub>
              </m:e>
            </m:d>
            <m:rad>
              <m:radPr>
                <m:degHide m:val="1"/>
                <m:ctrlPr>
                  <w:rPr>
                    <w:rFonts w:ascii="Cambria Math" w:eastAsia="SimSun" w:hAnsi="Cambria Math" w:cs="Arial"/>
                    <w:i/>
                    <w:iCs/>
                    <w:szCs w:val="20"/>
                    <w:shd w:val="clear" w:color="auto" w:fill="FFFFFF"/>
                    <w:lang w:eastAsia="en-US"/>
                  </w:rPr>
                </m:ctrlPr>
              </m:radPr>
              <m:deg/>
              <m:e>
                <m:nary>
                  <m:naryPr>
                    <m:chr m:val="∑"/>
                    <m:limLoc m:val="undOvr"/>
                    <m:ctrlPr>
                      <w:rPr>
                        <w:rFonts w:ascii="Cambria Math" w:eastAsia="SimSun" w:hAnsi="Cambria Math" w:cs="Arial"/>
                        <w:i/>
                        <w:szCs w:val="20"/>
                        <w:shd w:val="clear" w:color="auto" w:fill="FFFFFF"/>
                        <w:lang w:eastAsia="en-US"/>
                      </w:rPr>
                    </m:ctrlPr>
                  </m:naryPr>
                  <m:sub>
                    <m:r>
                      <w:rPr>
                        <w:rFonts w:ascii="Cambria Math" w:eastAsia="SimSun" w:hAnsi="Cambria Math" w:cs="Arial"/>
                        <w:szCs w:val="20"/>
                        <w:shd w:val="clear" w:color="auto" w:fill="FFFFFF"/>
                        <w:lang w:eastAsia="en-US"/>
                      </w:rPr>
                      <m:t>i=1</m:t>
                    </m:r>
                  </m:sub>
                  <m:sup>
                    <m:r>
                      <w:rPr>
                        <w:rFonts w:ascii="Cambria Math" w:eastAsia="SimSun" w:hAnsi="Cambria Math" w:cs="Arial"/>
                        <w:szCs w:val="20"/>
                        <w:shd w:val="clear" w:color="auto" w:fill="FFFFFF"/>
                        <w:lang w:eastAsia="en-US"/>
                      </w:rPr>
                      <m:t>N</m:t>
                    </m:r>
                  </m:sup>
                  <m:e>
                    <m:f>
                      <m:fPr>
                        <m:ctrlPr>
                          <w:rPr>
                            <w:rFonts w:ascii="Cambria Math" w:eastAsia="SimSun" w:hAnsi="Cambria Math" w:cs="Arial"/>
                            <w:i/>
                            <w:szCs w:val="20"/>
                            <w:shd w:val="clear" w:color="auto" w:fill="FFFFFF"/>
                            <w:lang w:eastAsia="en-US"/>
                          </w:rPr>
                        </m:ctrlPr>
                      </m:fPr>
                      <m:num>
                        <m:r>
                          <w:rPr>
                            <w:rFonts w:ascii="Cambria Math" w:eastAsia="SimSun" w:hAnsi="Cambria Math" w:cs="Arial"/>
                            <w:szCs w:val="20"/>
                            <w:shd w:val="clear" w:color="auto" w:fill="FFFFFF"/>
                            <w:lang w:eastAsia="en-US"/>
                          </w:rPr>
                          <m:t>MSS</m:t>
                        </m:r>
                      </m:num>
                      <m:den>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B</m:t>
                            </m:r>
                          </m:e>
                          <m:sub>
                            <m:r>
                              <w:rPr>
                                <w:rFonts w:ascii="Cambria Math" w:eastAsia="SimSun" w:hAnsi="Cambria Math" w:cs="Arial"/>
                                <w:szCs w:val="20"/>
                                <w:shd w:val="clear" w:color="auto" w:fill="FFFFFF"/>
                                <w:lang w:eastAsia="en-US"/>
                              </w:rPr>
                              <m:t>i</m:t>
                            </m:r>
                          </m:sub>
                        </m:sSub>
                      </m:den>
                    </m:f>
                  </m:e>
                </m:nary>
                <m:r>
                  <w:rPr>
                    <w:rFonts w:ascii="Cambria Math" w:eastAsia="SimSun" w:hAnsi="Cambria Math" w:cs="Arial"/>
                    <w:szCs w:val="20"/>
                    <w:shd w:val="clear" w:color="auto" w:fill="FFFFFF"/>
                    <w:lang w:eastAsia="en-US"/>
                  </w:rPr>
                  <m:t>+MSS∙</m:t>
                </m:r>
                <m:sSub>
                  <m:sSubPr>
                    <m:ctrlPr>
                      <w:rPr>
                        <w:rFonts w:ascii="Cambria Math" w:eastAsia="SimSun" w:hAnsi="Cambria Math" w:cs="Arial"/>
                        <w:i/>
                        <w:szCs w:val="20"/>
                        <w:shd w:val="clear" w:color="auto" w:fill="FFFFFF"/>
                        <w:lang w:eastAsia="en-US"/>
                      </w:rPr>
                    </m:ctrlPr>
                  </m:sSubPr>
                  <m:e>
                    <m:r>
                      <m:rPr>
                        <m:sty m:val="p"/>
                      </m:rPr>
                      <w:rPr>
                        <w:rFonts w:ascii="Cambria Math" w:eastAsia="SimSun" w:hAnsi="Cambria Math"/>
                        <w:szCs w:val="20"/>
                        <w:lang w:eastAsia="en-US"/>
                      </w:rPr>
                      <m:t>ρ</m:t>
                    </m:r>
                  </m:e>
                  <m:sub>
                    <m:r>
                      <w:rPr>
                        <w:rFonts w:ascii="Cambria Math" w:eastAsia="SimSun" w:hAnsi="Cambria Math" w:cs="Arial"/>
                        <w:szCs w:val="20"/>
                        <w:shd w:val="clear" w:color="auto" w:fill="FFFFFF"/>
                        <w:lang w:eastAsia="en-US"/>
                      </w:rPr>
                      <m:t>bit</m:t>
                    </m:r>
                  </m:sub>
                </m:sSub>
              </m:e>
            </m:rad>
          </m:den>
        </m:f>
      </m:oMath>
      <w:r w:rsidRPr="00510BE1">
        <w:rPr>
          <w:rFonts w:eastAsia="SimSun"/>
          <w:iCs/>
          <w:szCs w:val="20"/>
          <w:lang w:eastAsia="en-US"/>
        </w:rPr>
        <w:t xml:space="preserve">            </w:t>
      </w:r>
      <w:r w:rsidRPr="00510BE1">
        <w:rPr>
          <w:rFonts w:eastAsia="SimSun"/>
          <w:szCs w:val="20"/>
          <w:lang w:eastAsia="en-US"/>
        </w:rPr>
        <w:t>(eq.2)</w:t>
      </w:r>
    </w:p>
    <w:p w14:paraId="72CA6852" w14:textId="77777777" w:rsidR="00510BE1" w:rsidRPr="00510BE1" w:rsidRDefault="00510BE1" w:rsidP="00510BE1">
      <w:pPr>
        <w:overflowPunct w:val="0"/>
        <w:autoSpaceDE w:val="0"/>
        <w:autoSpaceDN w:val="0"/>
        <w:adjustRightInd w:val="0"/>
        <w:jc w:val="both"/>
        <w:textAlignment w:val="baseline"/>
        <w:rPr>
          <w:rFonts w:ascii="Arial" w:eastAsia="SimSun" w:hAnsi="Arial" w:cs="Arial"/>
          <w:sz w:val="20"/>
          <w:szCs w:val="20"/>
          <w:shd w:val="clear" w:color="auto" w:fill="FFFFFF"/>
          <w:lang w:eastAsia="zh-CN"/>
        </w:rPr>
      </w:pPr>
      <w:r w:rsidRPr="00510BE1">
        <w:rPr>
          <w:rFonts w:eastAsia="SimSun"/>
          <w:szCs w:val="20"/>
          <w:lang w:eastAsia="en-US"/>
        </w:rPr>
        <w:t>Where Ri is the link rate, N is the number of hops of the path, T is the sum of the propagation delay (</w:t>
      </w:r>
      <w:proofErr w:type="spellStart"/>
      <w:r w:rsidRPr="00510BE1">
        <w:rPr>
          <w:rFonts w:eastAsia="SimSun"/>
          <w:szCs w:val="20"/>
          <w:lang w:eastAsia="en-US"/>
        </w:rPr>
        <w:t>Tp</w:t>
      </w:r>
      <w:proofErr w:type="spellEnd"/>
      <w:r w:rsidRPr="00510BE1">
        <w:rPr>
          <w:rFonts w:eastAsia="SimSun"/>
          <w:szCs w:val="20"/>
          <w:lang w:eastAsia="en-US"/>
        </w:rPr>
        <w:t>), the computation processing delay (Tc) and the packet queuing delay (</w:t>
      </w:r>
      <w:proofErr w:type="spellStart"/>
      <w:r w:rsidRPr="00510BE1">
        <w:rPr>
          <w:rFonts w:eastAsia="SimSun"/>
          <w:szCs w:val="20"/>
          <w:lang w:eastAsia="en-US"/>
        </w:rPr>
        <w:t>Tq</w:t>
      </w:r>
      <w:proofErr w:type="spellEnd"/>
      <w:r w:rsidRPr="00510BE1">
        <w:rPr>
          <w:rFonts w:eastAsia="SimSun"/>
          <w:szCs w:val="20"/>
          <w:lang w:eastAsia="en-US"/>
        </w:rPr>
        <w:t>), ρ is the link error rate and B is the router buffer size. According to eq.2, the network throughput reaches maximum when</w:t>
      </w:r>
      <m:oMath>
        <m:r>
          <m:rPr>
            <m:sty m:val="p"/>
          </m:rPr>
          <w:rPr>
            <w:rFonts w:ascii="Cambria Math" w:eastAsia="SimSun" w:hAnsi="Cambria Math"/>
            <w:szCs w:val="20"/>
            <w:lang w:eastAsia="en-US"/>
          </w:rPr>
          <m:t xml:space="preserve"> </m:t>
        </m:r>
        <m:r>
          <w:rPr>
            <w:rFonts w:ascii="Cambria Math" w:eastAsia="SimSun" w:hAnsi="Cambria Math" w:cs="Arial"/>
            <w:sz w:val="20"/>
            <w:szCs w:val="20"/>
            <w:shd w:val="clear" w:color="auto" w:fill="FFFFFF"/>
            <w:lang w:eastAsia="en-US"/>
          </w:rPr>
          <m:t>MSS=</m:t>
        </m:r>
        <m:f>
          <m:fPr>
            <m:ctrlPr>
              <w:rPr>
                <w:rFonts w:ascii="Cambria Math" w:eastAsia="SimSun" w:hAnsi="Cambria Math" w:cs="Arial"/>
                <w:i/>
                <w:iCs/>
                <w:sz w:val="20"/>
                <w:szCs w:val="20"/>
                <w:shd w:val="clear" w:color="auto" w:fill="FFFFFF"/>
                <w:lang w:eastAsia="en-US"/>
              </w:rPr>
            </m:ctrlPr>
          </m:fPr>
          <m:num>
            <m:sSub>
              <m:sSubPr>
                <m:ctrlPr>
                  <w:rPr>
                    <w:rFonts w:ascii="Cambria Math" w:eastAsia="SimSun" w:hAnsi="Cambria Math" w:cs="Arial"/>
                    <w:i/>
                    <w:sz w:val="20"/>
                    <w:szCs w:val="20"/>
                    <w:shd w:val="clear" w:color="auto" w:fill="FFFFFF"/>
                    <w:lang w:eastAsia="en-US"/>
                  </w:rPr>
                </m:ctrlPr>
              </m:sSubPr>
              <m:e>
                <m:r>
                  <w:rPr>
                    <w:rFonts w:ascii="Cambria Math" w:eastAsia="SimSun" w:hAnsi="Cambria Math" w:cs="Arial"/>
                    <w:sz w:val="20"/>
                    <w:szCs w:val="20"/>
                    <w:shd w:val="clear" w:color="auto" w:fill="FFFFFF"/>
                    <w:lang w:eastAsia="en-US"/>
                  </w:rPr>
                  <m:t>T</m:t>
                </m:r>
              </m:e>
              <m:sub>
                <m:r>
                  <w:rPr>
                    <w:rFonts w:ascii="Cambria Math" w:eastAsia="SimSun" w:hAnsi="Cambria Math" w:cs="Arial"/>
                    <w:sz w:val="20"/>
                    <w:szCs w:val="20"/>
                    <w:shd w:val="clear" w:color="auto" w:fill="FFFFFF"/>
                    <w:lang w:eastAsia="en-US"/>
                  </w:rPr>
                  <m:t>p</m:t>
                </m:r>
              </m:sub>
            </m:sSub>
            <m:r>
              <w:rPr>
                <w:rFonts w:ascii="Cambria Math" w:eastAsia="SimSun" w:hAnsi="Cambria Math" w:cs="Arial"/>
                <w:sz w:val="20"/>
                <w:szCs w:val="20"/>
                <w:shd w:val="clear" w:color="auto" w:fill="FFFFFF"/>
                <w:lang w:eastAsia="en-US"/>
              </w:rPr>
              <m:t>+</m:t>
            </m:r>
            <m:sSub>
              <m:sSubPr>
                <m:ctrlPr>
                  <w:rPr>
                    <w:rFonts w:ascii="Cambria Math" w:eastAsia="SimSun" w:hAnsi="Cambria Math" w:cs="Arial"/>
                    <w:i/>
                    <w:sz w:val="20"/>
                    <w:szCs w:val="20"/>
                    <w:shd w:val="clear" w:color="auto" w:fill="FFFFFF"/>
                    <w:lang w:eastAsia="en-US"/>
                  </w:rPr>
                </m:ctrlPr>
              </m:sSubPr>
              <m:e>
                <m:r>
                  <w:rPr>
                    <w:rFonts w:ascii="Cambria Math" w:eastAsia="SimSun" w:hAnsi="Cambria Math" w:cs="Arial"/>
                    <w:sz w:val="20"/>
                    <w:szCs w:val="20"/>
                    <w:shd w:val="clear" w:color="auto" w:fill="FFFFFF"/>
                    <w:lang w:eastAsia="en-US"/>
                  </w:rPr>
                  <m:t>T</m:t>
                </m:r>
              </m:e>
              <m:sub>
                <m:r>
                  <w:rPr>
                    <w:rFonts w:ascii="Cambria Math" w:eastAsia="SimSun" w:hAnsi="Cambria Math" w:cs="Arial"/>
                    <w:sz w:val="20"/>
                    <w:szCs w:val="20"/>
                    <w:shd w:val="clear" w:color="auto" w:fill="FFFFFF"/>
                    <w:lang w:eastAsia="en-US"/>
                  </w:rPr>
                  <m:t>c</m:t>
                </m:r>
              </m:sub>
            </m:sSub>
            <m:r>
              <w:rPr>
                <w:rFonts w:ascii="Cambria Math" w:eastAsia="SimSun" w:hAnsi="Cambria Math" w:cs="Arial"/>
                <w:sz w:val="20"/>
                <w:szCs w:val="20"/>
                <w:shd w:val="clear" w:color="auto" w:fill="FFFFFF"/>
                <w:lang w:eastAsia="en-US"/>
              </w:rPr>
              <m:t>+</m:t>
            </m:r>
            <m:sSub>
              <m:sSubPr>
                <m:ctrlPr>
                  <w:rPr>
                    <w:rFonts w:ascii="Cambria Math" w:eastAsia="SimSun" w:hAnsi="Cambria Math" w:cs="Arial"/>
                    <w:i/>
                    <w:sz w:val="20"/>
                    <w:szCs w:val="20"/>
                    <w:shd w:val="clear" w:color="auto" w:fill="FFFFFF"/>
                    <w:lang w:eastAsia="en-US"/>
                  </w:rPr>
                </m:ctrlPr>
              </m:sSubPr>
              <m:e>
                <m:r>
                  <w:rPr>
                    <w:rFonts w:ascii="Cambria Math" w:eastAsia="SimSun" w:hAnsi="Cambria Math" w:cs="Arial"/>
                    <w:sz w:val="20"/>
                    <w:szCs w:val="20"/>
                    <w:shd w:val="clear" w:color="auto" w:fill="FFFFFF"/>
                    <w:lang w:eastAsia="en-US"/>
                  </w:rPr>
                  <m:t>T</m:t>
                </m:r>
              </m:e>
              <m:sub>
                <m:r>
                  <w:rPr>
                    <w:rFonts w:ascii="Cambria Math" w:eastAsia="SimSun" w:hAnsi="Cambria Math" w:cs="Arial"/>
                    <w:sz w:val="20"/>
                    <w:szCs w:val="20"/>
                    <w:shd w:val="clear" w:color="auto" w:fill="FFFFFF"/>
                    <w:lang w:eastAsia="en-US"/>
                  </w:rPr>
                  <m:t>q</m:t>
                </m:r>
              </m:sub>
            </m:sSub>
          </m:num>
          <m:den>
            <m:nary>
              <m:naryPr>
                <m:chr m:val="∑"/>
                <m:limLoc m:val="undOvr"/>
                <m:ctrlPr>
                  <w:rPr>
                    <w:rFonts w:ascii="Cambria Math" w:eastAsia="SimSun" w:hAnsi="Cambria Math" w:cs="Arial"/>
                    <w:i/>
                    <w:sz w:val="20"/>
                    <w:szCs w:val="20"/>
                    <w:shd w:val="clear" w:color="auto" w:fill="FFFFFF"/>
                    <w:lang w:eastAsia="en-US"/>
                  </w:rPr>
                </m:ctrlPr>
              </m:naryPr>
              <m:sub>
                <m:r>
                  <w:rPr>
                    <w:rFonts w:ascii="Cambria Math" w:eastAsia="SimSun" w:hAnsi="Cambria Math" w:cs="Arial"/>
                    <w:sz w:val="20"/>
                    <w:szCs w:val="20"/>
                    <w:shd w:val="clear" w:color="auto" w:fill="FFFFFF"/>
                    <w:lang w:eastAsia="en-US"/>
                  </w:rPr>
                  <m:t>i=1</m:t>
                </m:r>
              </m:sub>
              <m:sup>
                <m:r>
                  <w:rPr>
                    <w:rFonts w:ascii="Cambria Math" w:eastAsia="SimSun" w:hAnsi="Cambria Math" w:cs="Arial"/>
                    <w:sz w:val="20"/>
                    <w:szCs w:val="20"/>
                    <w:shd w:val="clear" w:color="auto" w:fill="FFFFFF"/>
                    <w:lang w:eastAsia="en-US"/>
                  </w:rPr>
                  <m:t>N</m:t>
                </m:r>
              </m:sup>
              <m:e>
                <m:f>
                  <m:fPr>
                    <m:ctrlPr>
                      <w:rPr>
                        <w:rFonts w:ascii="Cambria Math" w:eastAsia="SimSun" w:hAnsi="Cambria Math" w:cs="Arial"/>
                        <w:i/>
                        <w:sz w:val="20"/>
                        <w:szCs w:val="20"/>
                        <w:shd w:val="clear" w:color="auto" w:fill="FFFFFF"/>
                        <w:lang w:eastAsia="en-US"/>
                      </w:rPr>
                    </m:ctrlPr>
                  </m:fPr>
                  <m:num>
                    <m:r>
                      <w:rPr>
                        <w:rFonts w:ascii="Cambria Math" w:eastAsia="SimSun" w:hAnsi="Cambria Math" w:cs="Arial"/>
                        <w:sz w:val="20"/>
                        <w:szCs w:val="20"/>
                        <w:shd w:val="clear" w:color="auto" w:fill="FFFFFF"/>
                        <w:lang w:eastAsia="en-US"/>
                      </w:rPr>
                      <m:t>1</m:t>
                    </m:r>
                  </m:num>
                  <m:den>
                    <m:sSub>
                      <m:sSubPr>
                        <m:ctrlPr>
                          <w:rPr>
                            <w:rFonts w:ascii="Cambria Math" w:eastAsia="SimSun" w:hAnsi="Cambria Math" w:cs="Arial"/>
                            <w:i/>
                            <w:sz w:val="20"/>
                            <w:szCs w:val="20"/>
                            <w:shd w:val="clear" w:color="auto" w:fill="FFFFFF"/>
                            <w:lang w:eastAsia="en-US"/>
                          </w:rPr>
                        </m:ctrlPr>
                      </m:sSubPr>
                      <m:e>
                        <m:r>
                          <w:rPr>
                            <w:rFonts w:ascii="Cambria Math" w:eastAsia="SimSun" w:hAnsi="Cambria Math" w:cs="Arial"/>
                            <w:sz w:val="20"/>
                            <w:szCs w:val="20"/>
                            <w:shd w:val="clear" w:color="auto" w:fill="FFFFFF"/>
                            <w:lang w:eastAsia="en-US"/>
                          </w:rPr>
                          <m:t>R</m:t>
                        </m:r>
                      </m:e>
                      <m:sub>
                        <m:r>
                          <w:rPr>
                            <w:rFonts w:ascii="Cambria Math" w:eastAsia="SimSun" w:hAnsi="Cambria Math" w:cs="Arial"/>
                            <w:sz w:val="20"/>
                            <w:szCs w:val="20"/>
                            <w:shd w:val="clear" w:color="auto" w:fill="FFFFFF"/>
                            <w:lang w:eastAsia="en-US"/>
                          </w:rPr>
                          <m:t>i</m:t>
                        </m:r>
                      </m:sub>
                    </m:sSub>
                  </m:den>
                </m:f>
              </m:e>
            </m:nary>
          </m:den>
        </m:f>
      </m:oMath>
      <w:r w:rsidRPr="00510BE1">
        <w:rPr>
          <w:rFonts w:ascii="Arial" w:eastAsia="SimSun" w:hAnsi="Arial" w:cs="Arial" w:hint="eastAsia"/>
          <w:sz w:val="20"/>
          <w:szCs w:val="20"/>
          <w:shd w:val="clear" w:color="auto" w:fill="FFFFFF"/>
          <w:lang w:eastAsia="zh-CN"/>
        </w:rPr>
        <w:t>.</w:t>
      </w:r>
    </w:p>
    <w:p w14:paraId="5A1102A1"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For an </w:t>
      </w:r>
      <w:proofErr w:type="gramStart"/>
      <w:r w:rsidRPr="00510BE1">
        <w:rPr>
          <w:rFonts w:eastAsia="SimSun"/>
          <w:szCs w:val="20"/>
          <w:lang w:eastAsia="en-US"/>
        </w:rPr>
        <w:t>8 hop</w:t>
      </w:r>
      <w:proofErr w:type="gramEnd"/>
      <w:r w:rsidRPr="00510BE1">
        <w:rPr>
          <w:rFonts w:eastAsia="SimSun"/>
          <w:szCs w:val="20"/>
          <w:lang w:eastAsia="en-US"/>
        </w:rPr>
        <w:t xml:space="preserve"> path with 1Gbps bandwidth, router buffer is 10 MB, </w:t>
      </w:r>
      <w:proofErr w:type="spellStart"/>
      <w:r w:rsidRPr="00510BE1">
        <w:rPr>
          <w:rFonts w:eastAsia="SimSun"/>
          <w:szCs w:val="20"/>
          <w:lang w:eastAsia="en-US"/>
        </w:rPr>
        <w:t>Tp</w:t>
      </w:r>
      <w:proofErr w:type="spellEnd"/>
      <w:r w:rsidRPr="00510BE1">
        <w:rPr>
          <w:rFonts w:eastAsia="SimSun"/>
          <w:szCs w:val="20"/>
          <w:lang w:eastAsia="en-US"/>
        </w:rPr>
        <w:t xml:space="preserve"> = 0.5ms, Tc=5ms, </w:t>
      </w:r>
      <w:proofErr w:type="spellStart"/>
      <w:r w:rsidRPr="00510BE1">
        <w:rPr>
          <w:rFonts w:eastAsia="SimSun"/>
          <w:szCs w:val="20"/>
          <w:lang w:eastAsia="en-US"/>
        </w:rPr>
        <w:t>Tq</w:t>
      </w:r>
      <w:proofErr w:type="spellEnd"/>
      <w:r w:rsidRPr="00510BE1">
        <w:rPr>
          <w:rFonts w:eastAsia="SimSun"/>
          <w:szCs w:val="20"/>
          <w:lang w:eastAsia="en-US"/>
        </w:rPr>
        <w:t>=20ms and bit error rate BER is</w:t>
      </w:r>
      <m:oMath>
        <m:sSup>
          <m:sSupPr>
            <m:ctrlPr>
              <w:rPr>
                <w:rFonts w:ascii="Cambria Math" w:eastAsia="SimSun" w:hAnsi="Cambria Math"/>
                <w:szCs w:val="20"/>
                <w:lang w:eastAsia="en-US"/>
              </w:rPr>
            </m:ctrlPr>
          </m:sSupPr>
          <m:e>
            <m:r>
              <w:rPr>
                <w:rFonts w:ascii="Cambria Math" w:eastAsia="SimSun" w:hAnsi="Cambria Math"/>
                <w:szCs w:val="20"/>
                <w:lang w:eastAsia="en-US"/>
              </w:rPr>
              <m:t>10</m:t>
            </m:r>
          </m:e>
          <m:sup>
            <m:r>
              <w:rPr>
                <w:rFonts w:ascii="Cambria Math" w:eastAsia="SimSun" w:hAnsi="Cambria Math"/>
                <w:szCs w:val="20"/>
                <w:lang w:eastAsia="en-US"/>
              </w:rPr>
              <m:t>-12</m:t>
            </m:r>
          </m:sup>
        </m:sSup>
      </m:oMath>
      <w:r w:rsidRPr="00510BE1">
        <w:rPr>
          <w:rFonts w:eastAsia="SimSun"/>
          <w:szCs w:val="20"/>
          <w:lang w:eastAsia="en-US"/>
        </w:rPr>
        <w:t>, the throughput reaches maximum 300Mbps when MSS</w:t>
      </w:r>
      <m:oMath>
        <m:r>
          <m:rPr>
            <m:sty m:val="p"/>
          </m:rPr>
          <w:rPr>
            <w:rFonts w:ascii="Cambria Math" w:eastAsia="SimSun" w:hAnsi="Cambria Math"/>
            <w:szCs w:val="20"/>
            <w:lang w:eastAsia="en-US"/>
          </w:rPr>
          <m:t xml:space="preserve"> ≈</m:t>
        </m:r>
        <m:r>
          <m:rPr>
            <m:sty m:val="p"/>
          </m:rPr>
          <w:rPr>
            <w:rFonts w:ascii="Cambria Math" w:eastAsia="SimSun" w:hAnsi="Cambria Math" w:hint="eastAsia"/>
            <w:szCs w:val="20"/>
            <w:lang w:eastAsia="en-US"/>
          </w:rPr>
          <m:t>400</m:t>
        </m:r>
        <m:r>
          <w:rPr>
            <w:rFonts w:ascii="Cambria Math" w:eastAsia="SimSun" w:hAnsi="Cambria Math"/>
            <w:szCs w:val="20"/>
            <w:lang w:eastAsia="en-US"/>
          </w:rPr>
          <m:t>KB</m:t>
        </m:r>
      </m:oMath>
      <w:r w:rsidRPr="00510BE1">
        <w:rPr>
          <w:rFonts w:eastAsia="SimSun"/>
          <w:szCs w:val="20"/>
          <w:lang w:eastAsia="en-US"/>
        </w:rPr>
        <w:t xml:space="preserve">. However, if 1.5KB MSS size is used, the throughput is only around 10Mbps. The relation between MSS and throughput is shown in </w:t>
      </w:r>
      <w:r w:rsidRPr="00510BE1">
        <w:rPr>
          <w:rFonts w:eastAsia="SimSun"/>
          <w:szCs w:val="20"/>
          <w:lang w:eastAsia="en-US"/>
        </w:rPr>
        <w:fldChar w:fldCharType="begin"/>
      </w:r>
      <w:r w:rsidRPr="00510BE1">
        <w:rPr>
          <w:rFonts w:eastAsia="SimSun"/>
          <w:szCs w:val="20"/>
          <w:lang w:eastAsia="en-US"/>
        </w:rPr>
        <w:instrText xml:space="preserve"> REF _Ref36643217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8</w:t>
      </w:r>
      <w:r w:rsidRPr="00510BE1">
        <w:rPr>
          <w:rFonts w:eastAsia="SimSun"/>
          <w:szCs w:val="20"/>
          <w:lang w:eastAsia="en-US"/>
        </w:rPr>
        <w:fldChar w:fldCharType="end"/>
      </w:r>
      <w:r w:rsidRPr="00510BE1">
        <w:rPr>
          <w:rFonts w:eastAsia="SimSun"/>
          <w:szCs w:val="20"/>
          <w:lang w:eastAsia="en-US"/>
        </w:rPr>
        <w:t>.</w:t>
      </w:r>
    </w:p>
    <w:p w14:paraId="599EC99B" w14:textId="79AEAE04" w:rsidR="00510BE1" w:rsidRPr="00510BE1" w:rsidRDefault="00510BE1" w:rsidP="00510BE1">
      <w:pPr>
        <w:keepNext/>
        <w:overflowPunct w:val="0"/>
        <w:autoSpaceDE w:val="0"/>
        <w:autoSpaceDN w:val="0"/>
        <w:adjustRightInd w:val="0"/>
        <w:spacing w:before="0" w:after="200"/>
        <w:textAlignment w:val="baseline"/>
        <w:rPr>
          <w:rFonts w:eastAsia="SimSun"/>
          <w:i/>
          <w:iCs/>
          <w:color w:val="44546A" w:themeColor="text2"/>
          <w:sz w:val="18"/>
          <w:szCs w:val="18"/>
          <w:lang w:eastAsia="en-US"/>
        </w:rPr>
      </w:pPr>
      <w:r w:rsidRPr="00510BE1">
        <w:rPr>
          <w:rFonts w:eastAsia="SimSun"/>
          <w:i/>
          <w:iCs/>
          <w:noProof/>
          <w:color w:val="44546A" w:themeColor="text2"/>
          <w:sz w:val="18"/>
          <w:szCs w:val="18"/>
          <w:lang w:val="en-US" w:eastAsia="en-US"/>
        </w:rPr>
        <w:lastRenderedPageBreak/>
        <mc:AlternateContent>
          <mc:Choice Requires="wpc">
            <w:drawing>
              <wp:inline distT="0" distB="0" distL="0" distR="0" wp14:anchorId="6CBED6D0" wp14:editId="7043D349">
                <wp:extent cx="6273946" cy="2891155"/>
                <wp:effectExtent l="0" t="0" r="0" b="4445"/>
                <wp:docPr id="58"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 name="图片 14"/>
                          <pic:cNvPicPr preferRelativeResize="0">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bwMode="auto">
                          <a:xfrm>
                            <a:off x="1173365" y="0"/>
                            <a:ext cx="4133326" cy="2891155"/>
                          </a:xfrm>
                          <a:prstGeom prst="rect">
                            <a:avLst/>
                          </a:prstGeom>
                          <a:noFill/>
                          <a:ln>
                            <a:noFill/>
                          </a:ln>
                        </pic:spPr>
                      </pic:pic>
                    </wpc:wpc>
                  </a:graphicData>
                </a:graphic>
              </wp:inline>
            </w:drawing>
          </mc:Choice>
          <mc:Fallback>
            <w:pict>
              <v:group w14:anchorId="29BDDC5A" id="画布 10" o:spid="_x0000_s1026" editas="canvas" style="width:494pt;height:227.65pt;mso-position-horizontal-relative:char;mso-position-vertical-relative:line" coordsize="62738,2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738;height:28911;visibility:visible;mso-wrap-style:square">
                  <v:fill o:detectmouseclick="t"/>
                  <v:path o:connecttype="none"/>
                </v:shape>
                <v:shape id="图片 14" o:spid="_x0000_s1028" type="#_x0000_t75" style="position:absolute;left:11733;width:41333;height:289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9KyfDAAAA2wAAAA8AAABkcnMvZG93bnJldi54bWxEj0GLwjAUhO8L/ofwBG+a6qEs1Sgq6Aoe&#10;xOpBb4/m2Rabl9pkteuvN4Kwx2FmvmEms9ZU4k6NKy0rGA4iEMSZ1SXnCo6HVf8bhPPIGivLpOCP&#10;HMymna8JJto+eE/31OciQNglqKDwvk6kdFlBBt3A1sTBu9jGoA+yyaVu8BHgppKjKIqlwZLDQoE1&#10;LQvKrumvUbAp49NzZ9bps979bG+L4WXPZ6lUr9vOxyA8tf4//GlvtIJRDO8v4QfI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0rJ8MAAADbAAAADwAAAAAAAAAAAAAAAACf&#10;AgAAZHJzL2Rvd25yZXYueG1sUEsFBgAAAAAEAAQA9wAAAI8DAAAAAA==&#10;">
                  <v:imagedata r:id="rId89" o:title=""/>
                  <v:path arrowok="t"/>
                </v:shape>
                <w10:anchorlock/>
              </v:group>
            </w:pict>
          </mc:Fallback>
        </mc:AlternateContent>
      </w:r>
    </w:p>
    <w:p w14:paraId="3BA92776" w14:textId="0DE74DC0"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69" w:name="_Toc3820893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59</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Relationship between the network throughput and the MSS size.</w:t>
      </w:r>
      <w:bookmarkEnd w:id="1669"/>
    </w:p>
    <w:p w14:paraId="635B9FC6"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From this analysis, we conclude that using large burst as the basic data forwarding unit can increase the throughput of the current TCP network. However, there is an upper limit of the burst size. Based on our analysis, this problem is due to the TCP network dynamics. Larger burst result of </w:t>
      </w:r>
      <w:proofErr w:type="gramStart"/>
      <w:r w:rsidRPr="00510BE1">
        <w:rPr>
          <w:rFonts w:eastAsia="SimSun"/>
          <w:szCs w:val="20"/>
          <w:lang w:eastAsia="en-US"/>
        </w:rPr>
        <w:t>less</w:t>
      </w:r>
      <w:proofErr w:type="gramEnd"/>
      <w:r w:rsidRPr="00510BE1">
        <w:rPr>
          <w:rFonts w:eastAsia="SimSun"/>
          <w:szCs w:val="20"/>
          <w:lang w:eastAsia="en-US"/>
        </w:rPr>
        <w:t xml:space="preserve"> number of packet per bandwidth delay product (BDP). In this case, a burst lose can easily trigger network retransmission timeout (RTO) which greatly reduce the network throughput.</w:t>
      </w:r>
    </w:p>
    <w:p w14:paraId="06DE1312" w14:textId="77777777" w:rsidR="00A01785" w:rsidRDefault="00A01785" w:rsidP="00510BE1">
      <w:pPr>
        <w:keepNext/>
        <w:keepLines/>
        <w:numPr>
          <w:ilvl w:val="1"/>
          <w:numId w:val="0"/>
        </w:numPr>
        <w:overflowPunct w:val="0"/>
        <w:autoSpaceDE w:val="0"/>
        <w:autoSpaceDN w:val="0"/>
        <w:adjustRightInd w:val="0"/>
        <w:spacing w:before="240"/>
        <w:ind w:left="792" w:hanging="432"/>
        <w:textAlignment w:val="baseline"/>
        <w:outlineLvl w:val="1"/>
        <w:rPr>
          <w:rFonts w:eastAsia="SimSun"/>
          <w:b/>
          <w:szCs w:val="20"/>
          <w:lang w:eastAsia="en-US"/>
        </w:rPr>
      </w:pPr>
      <w:bookmarkStart w:id="1670" w:name="_Toc37365642"/>
    </w:p>
    <w:p w14:paraId="4D0D5AD3" w14:textId="54B9B8E9" w:rsidR="00510BE1" w:rsidRPr="00A01785" w:rsidRDefault="00510BE1" w:rsidP="009C4E22">
      <w:pPr>
        <w:pStyle w:val="ListParagraph"/>
        <w:keepNext/>
        <w:keepLines/>
        <w:numPr>
          <w:ilvl w:val="0"/>
          <w:numId w:val="82"/>
        </w:numPr>
        <w:overflowPunct w:val="0"/>
        <w:autoSpaceDE w:val="0"/>
        <w:autoSpaceDN w:val="0"/>
        <w:adjustRightInd w:val="0"/>
        <w:spacing w:before="360"/>
        <w:textAlignment w:val="baseline"/>
        <w:outlineLvl w:val="0"/>
        <w:rPr>
          <w:rFonts w:eastAsia="SimSun"/>
          <w:b/>
          <w:szCs w:val="20"/>
          <w:lang w:eastAsia="en-US"/>
        </w:rPr>
      </w:pPr>
      <w:bookmarkStart w:id="1671" w:name="_Toc38216050"/>
      <w:r w:rsidRPr="00A01785">
        <w:rPr>
          <w:rFonts w:eastAsia="SimSun"/>
          <w:b/>
          <w:szCs w:val="20"/>
          <w:lang w:eastAsia="en-US"/>
        </w:rPr>
        <w:t>Host performance study</w:t>
      </w:r>
      <w:bookmarkEnd w:id="1670"/>
      <w:bookmarkEnd w:id="1671"/>
      <w:r w:rsidRPr="00A01785">
        <w:rPr>
          <w:rFonts w:eastAsia="SimSun"/>
          <w:b/>
          <w:szCs w:val="20"/>
          <w:lang w:eastAsia="en-US"/>
        </w:rPr>
        <w:t xml:space="preserve"> </w:t>
      </w:r>
    </w:p>
    <w:p w14:paraId="14624013"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en-US"/>
        </w:rPr>
        <w:t xml:space="preserve">PPS value has a great impact on the host side performance. Packet sending and receiving are processed in the kernel space of the operating system. These operations have higher priority than the applications in the user space. Paper [4] uses Markov state machine to create a packet receiving model. Based on the same idea, we created a similar mathematic model on packet transmission, the relation between PPS and </w:t>
      </w:r>
      <w:r w:rsidRPr="00510BE1">
        <w:rPr>
          <w:rFonts w:eastAsia="SimSun" w:hint="eastAsia"/>
          <w:szCs w:val="20"/>
          <w:lang w:eastAsia="zh-CN"/>
        </w:rPr>
        <w:t>CPU</w:t>
      </w:r>
      <w:r w:rsidRPr="00510BE1">
        <w:rPr>
          <w:rFonts w:eastAsia="SimSun"/>
          <w:szCs w:val="20"/>
          <w:lang w:eastAsia="zh-CN"/>
        </w:rPr>
        <w:t xml:space="preserve"> utilization is shown in </w:t>
      </w:r>
      <w:r w:rsidRPr="00510BE1">
        <w:rPr>
          <w:rFonts w:eastAsia="SimSun"/>
          <w:szCs w:val="20"/>
          <w:lang w:eastAsia="zh-CN"/>
        </w:rPr>
        <w:fldChar w:fldCharType="begin"/>
      </w:r>
      <w:r w:rsidRPr="00510BE1">
        <w:rPr>
          <w:rFonts w:eastAsia="SimSun"/>
          <w:szCs w:val="20"/>
          <w:lang w:eastAsia="zh-CN"/>
        </w:rPr>
        <w:instrText xml:space="preserve"> REF _Ref36648045 \h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9</w:t>
      </w:r>
      <w:r w:rsidRPr="00510BE1">
        <w:rPr>
          <w:rFonts w:eastAsia="SimSun"/>
          <w:szCs w:val="20"/>
          <w:lang w:eastAsia="zh-CN"/>
        </w:rPr>
        <w:fldChar w:fldCharType="end"/>
      </w:r>
      <w:r w:rsidRPr="00510BE1">
        <w:rPr>
          <w:rFonts w:eastAsia="SimSun"/>
          <w:szCs w:val="20"/>
          <w:lang w:eastAsia="zh-CN"/>
        </w:rPr>
        <w:t xml:space="preserve">. </w:t>
      </w:r>
    </w:p>
    <w:p w14:paraId="1840D034"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t xml:space="preserve">As shown in </w:t>
      </w:r>
      <w:r w:rsidRPr="00510BE1">
        <w:rPr>
          <w:rFonts w:eastAsia="SimSun"/>
          <w:szCs w:val="20"/>
          <w:lang w:eastAsia="zh-CN"/>
        </w:rPr>
        <w:fldChar w:fldCharType="begin"/>
      </w:r>
      <w:r w:rsidRPr="00510BE1">
        <w:rPr>
          <w:rFonts w:eastAsia="SimSun"/>
          <w:szCs w:val="20"/>
          <w:lang w:eastAsia="zh-CN"/>
        </w:rPr>
        <w:instrText xml:space="preserve"> REF _Ref36648045 \h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9</w:t>
      </w:r>
      <w:r w:rsidRPr="00510BE1">
        <w:rPr>
          <w:rFonts w:eastAsia="SimSun"/>
          <w:szCs w:val="20"/>
          <w:lang w:eastAsia="zh-CN"/>
        </w:rPr>
        <w:fldChar w:fldCharType="end"/>
      </w:r>
      <w:r w:rsidRPr="00510BE1">
        <w:rPr>
          <w:rFonts w:eastAsia="SimSun"/>
          <w:szCs w:val="20"/>
          <w:lang w:eastAsia="zh-CN"/>
        </w:rPr>
        <w:t xml:space="preserve">(a), when the MSS size is small, the PPS is extremely high so that all the CPU resource are occupied by the packet receiving interrupt service routine (ISR). As the MSS increases, CPU resource starts to be released which can be used by the kernel stack to process the received packets. Since both ISR and kernel stack has higher priority than the user space application, the MSS size needs to be large enough so that the CPU can have extra resource for application data processing. </w:t>
      </w:r>
      <w:r w:rsidRPr="00510BE1">
        <w:rPr>
          <w:rFonts w:eastAsia="SimSun"/>
          <w:szCs w:val="20"/>
          <w:lang w:eastAsia="zh-CN"/>
        </w:rPr>
        <w:fldChar w:fldCharType="begin"/>
      </w:r>
      <w:r w:rsidRPr="00510BE1">
        <w:rPr>
          <w:rFonts w:eastAsia="SimSun"/>
          <w:szCs w:val="20"/>
          <w:lang w:eastAsia="zh-CN"/>
        </w:rPr>
        <w:instrText xml:space="preserve"> REF _Ref36648045 \h  \* MERGEFORMAT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9</w:t>
      </w:r>
      <w:r w:rsidRPr="00510BE1">
        <w:rPr>
          <w:rFonts w:eastAsia="SimSun"/>
          <w:szCs w:val="20"/>
          <w:lang w:eastAsia="zh-CN"/>
        </w:rPr>
        <w:fldChar w:fldCharType="end"/>
      </w:r>
      <w:r w:rsidRPr="00510BE1">
        <w:rPr>
          <w:rFonts w:eastAsia="SimSun"/>
          <w:szCs w:val="20"/>
          <w:lang w:eastAsia="zh-CN"/>
        </w:rPr>
        <w:t xml:space="preserve">(a) shows the CPU utilization of a server with 3.3Ghz and 100Gbps network interface card (NIC). The MSS size needs to be larger than 7.5KB so that the accumulated CPU usage of ISR handling and kernel logic is less than 100%. Similarly, as shown in </w:t>
      </w:r>
      <w:r w:rsidRPr="00510BE1">
        <w:rPr>
          <w:rFonts w:eastAsia="SimSun"/>
          <w:szCs w:val="20"/>
          <w:lang w:eastAsia="zh-CN"/>
        </w:rPr>
        <w:fldChar w:fldCharType="begin"/>
      </w:r>
      <w:r w:rsidRPr="00510BE1">
        <w:rPr>
          <w:rFonts w:eastAsia="SimSun"/>
          <w:szCs w:val="20"/>
          <w:lang w:eastAsia="zh-CN"/>
        </w:rPr>
        <w:instrText xml:space="preserve"> REF _Ref36648045 \h  \* MERGEFORMAT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9</w:t>
      </w:r>
      <w:r w:rsidRPr="00510BE1">
        <w:rPr>
          <w:rFonts w:eastAsia="SimSun"/>
          <w:szCs w:val="20"/>
          <w:lang w:eastAsia="zh-CN"/>
        </w:rPr>
        <w:fldChar w:fldCharType="end"/>
      </w:r>
      <w:r w:rsidRPr="00510BE1">
        <w:rPr>
          <w:rFonts w:eastAsia="SimSun"/>
          <w:szCs w:val="20"/>
          <w:lang w:eastAsia="zh-CN"/>
        </w:rPr>
        <w:t>(b), the burst size needs to be larger than 6.4KB at 100Gbps link and 25KB at 400Gbps during the data transmission.</w:t>
      </w:r>
    </w:p>
    <w:p w14:paraId="09801051" w14:textId="790E7D44" w:rsidR="00510BE1" w:rsidRPr="00510BE1" w:rsidRDefault="00510BE1" w:rsidP="00510BE1">
      <w:pPr>
        <w:keepNext/>
        <w:overflowPunct w:val="0"/>
        <w:autoSpaceDE w:val="0"/>
        <w:autoSpaceDN w:val="0"/>
        <w:adjustRightInd w:val="0"/>
        <w:jc w:val="both"/>
        <w:textAlignment w:val="baseline"/>
        <w:rPr>
          <w:rFonts w:eastAsia="SimSun"/>
          <w:szCs w:val="20"/>
          <w:lang w:eastAsia="en-US"/>
        </w:rPr>
      </w:pPr>
      <w:r w:rsidRPr="00510BE1">
        <w:rPr>
          <w:rFonts w:eastAsia="SimSun"/>
          <w:noProof/>
          <w:szCs w:val="20"/>
          <w:lang w:val="en-US" w:eastAsia="en-US"/>
        </w:rPr>
        <w:lastRenderedPageBreak/>
        <mc:AlternateContent>
          <mc:Choice Requires="wpc">
            <w:drawing>
              <wp:inline distT="0" distB="0" distL="0" distR="0" wp14:anchorId="750D8B22" wp14:editId="239F7BAF">
                <wp:extent cx="6082665" cy="2620371"/>
                <wp:effectExtent l="0" t="0" r="0" b="0"/>
                <wp:docPr id="59" name="画布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图片 2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299268" y="0"/>
                            <a:ext cx="2894707" cy="2345635"/>
                          </a:xfrm>
                          <a:prstGeom prst="rect">
                            <a:avLst/>
                          </a:prstGeom>
                        </pic:spPr>
                      </pic:pic>
                      <pic:pic xmlns:pic="http://schemas.openxmlformats.org/drawingml/2006/picture">
                        <pic:nvPicPr>
                          <pic:cNvPr id="28" name="Picture 2" descr="C:\Users\z00342509\AppData\Roaming\eSpace_Desktop\UserData\z00342509\imagefiles\F47BC541-E021-46F9-B604-51E49828F3E7.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782" t="7674" r="1"/>
                          <a:stretch/>
                        </pic:blipFill>
                        <pic:spPr bwMode="auto">
                          <a:xfrm>
                            <a:off x="3269847" y="0"/>
                            <a:ext cx="2812818" cy="2472856"/>
                          </a:xfrm>
                          <a:prstGeom prst="rect">
                            <a:avLst/>
                          </a:prstGeom>
                          <a:noFill/>
                          <a:extLst>
                            <a:ext uri="{909E8E84-426E-40DD-AFC4-6F175D3DCCD1}">
                              <a14:hiddenFill xmlns:a14="http://schemas.microsoft.com/office/drawing/2010/main">
                                <a:solidFill>
                                  <a:srgbClr val="FFFFFF"/>
                                </a:solidFill>
                              </a14:hiddenFill>
                            </a:ext>
                          </a:extLst>
                        </pic:spPr>
                      </pic:pic>
                      <wps:wsp>
                        <wps:cNvPr id="29" name="矩形 23"/>
                        <wps:cNvSpPr/>
                        <wps:spPr>
                          <a:xfrm>
                            <a:off x="307221" y="2318577"/>
                            <a:ext cx="2897154" cy="254635"/>
                          </a:xfrm>
                          <a:prstGeom prst="rect">
                            <a:avLst/>
                          </a:prstGeom>
                          <a:noFill/>
                          <a:ln w="12700" cap="flat" cmpd="sng" algn="ctr">
                            <a:noFill/>
                            <a:prstDash val="solid"/>
                            <a:miter lim="800000"/>
                          </a:ln>
                          <a:effectLst/>
                        </wps:spPr>
                        <wps:txbx>
                          <w:txbxContent>
                            <w:p w14:paraId="04318B9A" w14:textId="77777777" w:rsidR="00BB5430" w:rsidRDefault="00BB5430" w:rsidP="00510BE1">
                              <w:pPr>
                                <w:pStyle w:val="NormalWeb"/>
                                <w:overflowPunct w:val="0"/>
                                <w:spacing w:before="0" w:beforeAutospacing="0" w:after="200" w:afterAutospacing="0"/>
                                <w:jc w:val="center"/>
                              </w:pPr>
                              <w:r>
                                <w:rPr>
                                  <w:rFonts w:eastAsia="SimSun"/>
                                  <w:i/>
                                  <w:iCs/>
                                  <w:color w:val="44546A"/>
                                  <w:sz w:val="18"/>
                                  <w:szCs w:val="18"/>
                                  <w:lang w:val="en-GB"/>
                                </w:rPr>
                                <w:t>(a) Packet receiving analysis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矩形 24"/>
                        <wps:cNvSpPr/>
                        <wps:spPr>
                          <a:xfrm>
                            <a:off x="3498574" y="2326866"/>
                            <a:ext cx="2369488" cy="254000"/>
                          </a:xfrm>
                          <a:prstGeom prst="rect">
                            <a:avLst/>
                          </a:prstGeom>
                          <a:noFill/>
                          <a:ln w="12700" cap="flat" cmpd="sng" algn="ctr">
                            <a:noFill/>
                            <a:prstDash val="solid"/>
                            <a:miter lim="800000"/>
                          </a:ln>
                          <a:effectLst/>
                        </wps:spPr>
                        <wps:txbx>
                          <w:txbxContent>
                            <w:p w14:paraId="5B4AE1F9" w14:textId="77777777" w:rsidR="00BB5430" w:rsidRDefault="00BB5430" w:rsidP="00510BE1">
                              <w:pPr>
                                <w:pStyle w:val="NormalWeb"/>
                                <w:overflowPunct w:val="0"/>
                                <w:spacing w:before="0" w:beforeAutospacing="0" w:after="200" w:afterAutospacing="0"/>
                                <w:jc w:val="center"/>
                              </w:pPr>
                              <w:r>
                                <w:rPr>
                                  <w:rFonts w:eastAsia="SimSun"/>
                                  <w:i/>
                                  <w:iCs/>
                                  <w:color w:val="44546A"/>
                                  <w:sz w:val="18"/>
                                  <w:szCs w:val="18"/>
                                  <w:lang w:val="en-GB"/>
                                </w:rPr>
                                <w:t>(b) Packet transmission analysis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矩形 19"/>
                        <wps:cNvSpPr/>
                        <wps:spPr>
                          <a:xfrm>
                            <a:off x="884183" y="941352"/>
                            <a:ext cx="699715" cy="453263"/>
                          </a:xfrm>
                          <a:prstGeom prst="rect">
                            <a:avLst/>
                          </a:prstGeom>
                          <a:noFill/>
                          <a:ln w="12700" cap="flat" cmpd="sng" algn="ctr">
                            <a:noFill/>
                            <a:prstDash val="solid"/>
                            <a:miter lim="800000"/>
                          </a:ln>
                          <a:effectLst/>
                        </wps:spPr>
                        <wps:txbx>
                          <w:txbxContent>
                            <w:p w14:paraId="44E50FBA" w14:textId="77777777" w:rsidR="00BB5430" w:rsidRPr="00953B63" w:rsidRDefault="00BB5430" w:rsidP="00510BE1">
                              <w:pPr>
                                <w:jc w:val="center"/>
                                <w:rPr>
                                  <w:color w:val="000000" w:themeColor="text1"/>
                                </w:rPr>
                              </w:pPr>
                              <w:r w:rsidRPr="00953B63">
                                <w:rPr>
                                  <w:color w:val="000000" w:themeColor="text1"/>
                                </w:rPr>
                                <w:t>7.5KB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矩形 28"/>
                        <wps:cNvSpPr/>
                        <wps:spPr>
                          <a:xfrm>
                            <a:off x="3527499" y="919471"/>
                            <a:ext cx="699135" cy="452755"/>
                          </a:xfrm>
                          <a:prstGeom prst="rect">
                            <a:avLst/>
                          </a:prstGeom>
                          <a:noFill/>
                          <a:ln w="12700" cap="flat" cmpd="sng" algn="ctr">
                            <a:noFill/>
                            <a:prstDash val="solid"/>
                            <a:miter lim="800000"/>
                          </a:ln>
                          <a:effectLst/>
                        </wps:spPr>
                        <wps:txbx>
                          <w:txbxContent>
                            <w:p w14:paraId="6AA83A09" w14:textId="77777777" w:rsidR="00BB5430" w:rsidRDefault="00BB5430" w:rsidP="00510BE1">
                              <w:pPr>
                                <w:pStyle w:val="NormalWeb"/>
                                <w:overflowPunct w:val="0"/>
                                <w:spacing w:before="120" w:beforeAutospacing="0" w:after="0" w:afterAutospacing="0"/>
                                <w:jc w:val="center"/>
                              </w:pPr>
                              <w:r>
                                <w:rPr>
                                  <w:rFonts w:eastAsia="SimSun"/>
                                  <w:color w:val="000000"/>
                                  <w:lang w:val="en-GB"/>
                                </w:rPr>
                                <w:t>6.4KB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矩形 29"/>
                        <wps:cNvSpPr/>
                        <wps:spPr>
                          <a:xfrm>
                            <a:off x="4110331" y="919471"/>
                            <a:ext cx="699135" cy="452755"/>
                          </a:xfrm>
                          <a:prstGeom prst="rect">
                            <a:avLst/>
                          </a:prstGeom>
                          <a:noFill/>
                          <a:ln w="12700" cap="flat" cmpd="sng" algn="ctr">
                            <a:noFill/>
                            <a:prstDash val="solid"/>
                            <a:miter lim="800000"/>
                          </a:ln>
                          <a:effectLst/>
                        </wps:spPr>
                        <wps:txbx>
                          <w:txbxContent>
                            <w:p w14:paraId="46C65A63" w14:textId="77777777" w:rsidR="00BB5430" w:rsidRDefault="00BB5430" w:rsidP="00510BE1">
                              <w:pPr>
                                <w:pStyle w:val="NormalWeb"/>
                                <w:overflowPunct w:val="0"/>
                                <w:spacing w:before="120" w:beforeAutospacing="0" w:after="0" w:afterAutospacing="0"/>
                                <w:jc w:val="center"/>
                              </w:pPr>
                              <w:r>
                                <w:rPr>
                                  <w:rFonts w:eastAsia="SimSun"/>
                                  <w:color w:val="000000"/>
                                  <w:lang w:val="en-GB"/>
                                </w:rPr>
                                <w:t>25KB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直接连接符 25"/>
                        <wps:cNvCnPr/>
                        <wps:spPr>
                          <a:xfrm>
                            <a:off x="3864334" y="214666"/>
                            <a:ext cx="0" cy="1827307"/>
                          </a:xfrm>
                          <a:prstGeom prst="line">
                            <a:avLst/>
                          </a:prstGeom>
                          <a:noFill/>
                          <a:ln w="6350" cap="flat" cmpd="sng" algn="ctr">
                            <a:solidFill>
                              <a:sysClr val="windowText" lastClr="000000"/>
                            </a:solidFill>
                            <a:prstDash val="dashDot"/>
                            <a:miter lim="800000"/>
                          </a:ln>
                          <a:effectLst/>
                        </wps:spPr>
                        <wps:bodyPr/>
                      </wps:wsp>
                      <wps:wsp>
                        <wps:cNvPr id="56" name="直接连接符 31"/>
                        <wps:cNvCnPr/>
                        <wps:spPr>
                          <a:xfrm>
                            <a:off x="4672275" y="215094"/>
                            <a:ext cx="0" cy="1826895"/>
                          </a:xfrm>
                          <a:prstGeom prst="line">
                            <a:avLst/>
                          </a:prstGeom>
                          <a:noFill/>
                          <a:ln w="6350" cap="flat" cmpd="sng" algn="ctr">
                            <a:solidFill>
                              <a:sysClr val="windowText" lastClr="000000"/>
                            </a:solidFill>
                            <a:prstDash val="dashDot"/>
                            <a:miter lim="800000"/>
                          </a:ln>
                          <a:effectLst/>
                        </wps:spPr>
                        <wps:bodyPr/>
                      </wps:wsp>
                    </wpc:wpc>
                  </a:graphicData>
                </a:graphic>
              </wp:inline>
            </w:drawing>
          </mc:Choice>
          <mc:Fallback>
            <w:pict>
              <v:group w14:anchorId="750D8B22" id="画布 17" o:spid="_x0000_s1026" editas="canvas" style="width:478.95pt;height:206.35pt;mso-position-horizontal-relative:char;mso-position-vertical-relative:line" coordsize="60826,26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826;height:26200;visibility:visible;mso-wrap-style:square">
                  <v:fill o:detectmouseclick="t"/>
                  <v:path o:connecttype="none"/>
                </v:shape>
                <v:shape id="图片 21" o:spid="_x0000_s1028" type="#_x0000_t75" style="position:absolute;left:2992;width:28947;height:23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">
                  <v:imagedata r:id="rId92" o:title=""/>
                </v:shape>
                <v:shape id="Picture 2" o:spid="_x0000_s1029" type="#_x0000_t75" style="position:absolute;left:32698;width:28128;height:24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">
                  <v:imagedata r:id="rId93" o:title="F47BC541-E021-46F9-B604-51E49828F3E7" croptop="5029f" cropleft="2479f" cropright="1f"/>
                </v:shape>
                <v:rect id="矩形 23" o:spid="_x0000_s1030" style="position:absolute;left:3072;top:23185;width:28971;height:25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aT/xgAAAOA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EweYXboXQG5PIfAAD//wMAUEsBAi0AFAAGAAgAAAAhANvh9svuAAAAhQEAABMAAAAAAAAA&#13;&#10;AAAAAAAAAAAAAFtDb250ZW50X1R5cGVzXS54bWxQSwECLQAUAAYACAAAACEAWvQsW78AAAAVAQAA&#13;&#10;CwAAAAAAAAAAAAAAAAAfAQAAX3JlbHMvLnJlbHNQSwECLQAUAAYACAAAACEAnq2k/8YAAADgAAAA&#13;&#10;DwAAAAAAAAAAAAAAAAAHAgAAZHJzL2Rvd25yZXYueG1sUEsFBgAAAAADAAMAtwAAAPoCAAAAAA==&#13;&#10;" filled="f" stroked="f" strokeweight="1pt">
                  <v:textbox>
                    <w:txbxContent>
                      <w:p w14:paraId="04318B9A" w14:textId="77777777" w:rsidR="00BB5430" w:rsidRDefault="00BB5430" w:rsidP="00510BE1">
                        <w:pPr>
                          <w:pStyle w:val="NormalWeb"/>
                          <w:overflowPunct w:val="0"/>
                          <w:spacing w:before="0" w:beforeAutospacing="0" w:after="200" w:afterAutospacing="0"/>
                          <w:jc w:val="center"/>
                        </w:pPr>
                        <w:r>
                          <w:rPr>
                            <w:rFonts w:eastAsia="SimSun"/>
                            <w:i/>
                            <w:iCs/>
                            <w:color w:val="44546A"/>
                            <w:sz w:val="18"/>
                            <w:szCs w:val="18"/>
                            <w:lang w:val="en-GB"/>
                          </w:rPr>
                          <w:t>(a) Packet receiving analysis</w:t>
                        </w:r>
                      </w:p>
                    </w:txbxContent>
                  </v:textbox>
                </v:rect>
                <v:rect id="矩形 24" o:spid="_x0000_s1031" style="position:absolute;left:34985;top:23268;width:23695;height:2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" filled="f" stroked="f" strokeweight="1pt">
                  <v:textbox>
                    <w:txbxContent>
                      <w:p w14:paraId="5B4AE1F9" w14:textId="77777777" w:rsidR="00BB5430" w:rsidRDefault="00BB5430" w:rsidP="00510BE1">
                        <w:pPr>
                          <w:pStyle w:val="NormalWeb"/>
                          <w:overflowPunct w:val="0"/>
                          <w:spacing w:before="0" w:beforeAutospacing="0" w:after="200" w:afterAutospacing="0"/>
                          <w:jc w:val="center"/>
                        </w:pPr>
                        <w:r>
                          <w:rPr>
                            <w:rFonts w:eastAsia="SimSun"/>
                            <w:i/>
                            <w:iCs/>
                            <w:color w:val="44546A"/>
                            <w:sz w:val="18"/>
                            <w:szCs w:val="18"/>
                            <w:lang w:val="en-GB"/>
                          </w:rPr>
                          <w:t>(b) Packet transmission analysis</w:t>
                        </w:r>
                      </w:p>
                    </w:txbxContent>
                  </v:textbox>
                </v:rect>
                <v:rect id="矩形 19" o:spid="_x0000_s1032" style="position:absolute;left:8841;top:9413;width:6997;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" filled="f" stroked="f" strokeweight="1pt">
                  <v:textbox>
                    <w:txbxContent>
                      <w:p w14:paraId="44E50FBA" w14:textId="77777777" w:rsidR="00BB5430" w:rsidRPr="00953B63" w:rsidRDefault="00BB5430" w:rsidP="00510BE1">
                        <w:pPr>
                          <w:jc w:val="center"/>
                          <w:rPr>
                            <w:color w:val="000000" w:themeColor="text1"/>
                          </w:rPr>
                        </w:pPr>
                        <w:r w:rsidRPr="00953B63">
                          <w:rPr>
                            <w:color w:val="000000" w:themeColor="text1"/>
                          </w:rPr>
                          <w:t>7.5KB</w:t>
                        </w:r>
                      </w:p>
                    </w:txbxContent>
                  </v:textbox>
                </v:rect>
                <v:rect id="矩形 28" o:spid="_x0000_s1033" style="position:absolute;left:35274;top:9194;width:6992;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" filled="f" stroked="f" strokeweight="1pt">
                  <v:textbox>
                    <w:txbxContent>
                      <w:p w14:paraId="6AA83A09" w14:textId="77777777" w:rsidR="00BB5430" w:rsidRDefault="00BB5430" w:rsidP="00510BE1">
                        <w:pPr>
                          <w:pStyle w:val="NormalWeb"/>
                          <w:overflowPunct w:val="0"/>
                          <w:spacing w:before="120" w:beforeAutospacing="0" w:after="0" w:afterAutospacing="0"/>
                          <w:jc w:val="center"/>
                        </w:pPr>
                        <w:r>
                          <w:rPr>
                            <w:rFonts w:eastAsia="SimSun"/>
                            <w:color w:val="000000"/>
                            <w:lang w:val="en-GB"/>
                          </w:rPr>
                          <w:t>6.4KB</w:t>
                        </w:r>
                      </w:p>
                    </w:txbxContent>
                  </v:textbox>
                </v:rect>
                <v:rect id="矩形 29" o:spid="_x0000_s1034" style="position:absolute;left:41103;top:9194;width:6991;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ngcxwAAAOAAAAAPAAAAZHJzL2Rvd25yZXYueG1sRI9BawIx&#13;&#10;FITvBf9DeEJvmrXY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CiqeBzHAAAA4AAA&#13;&#10;AA8AAAAAAAAAAAAAAAAABwIAAGRycy9kb3ducmV2LnhtbFBLBQYAAAAAAwADALcAAAD7AgAAAAA=&#13;&#10;" filled="f" stroked="f" strokeweight="1pt">
                  <v:textbox>
                    <w:txbxContent>
                      <w:p w14:paraId="46C65A63" w14:textId="77777777" w:rsidR="00BB5430" w:rsidRDefault="00BB5430" w:rsidP="00510BE1">
                        <w:pPr>
                          <w:pStyle w:val="NormalWeb"/>
                          <w:overflowPunct w:val="0"/>
                          <w:spacing w:before="120" w:beforeAutospacing="0" w:after="0" w:afterAutospacing="0"/>
                          <w:jc w:val="center"/>
                        </w:pPr>
                        <w:r>
                          <w:rPr>
                            <w:rFonts w:eastAsia="SimSun"/>
                            <w:color w:val="000000"/>
                            <w:lang w:val="en-GB"/>
                          </w:rPr>
                          <w:t>25KB</w:t>
                        </w:r>
                      </w:p>
                    </w:txbxContent>
                  </v:textbox>
                </v:rect>
                <v:line id="直接连接符 25" o:spid="_x0000_s1035" style="position:absolute;visibility:visible;mso-wrap-style:square" from="38643,2146" to="38643,20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" strokecolor="windowText" strokeweight=".5pt">
                  <v:stroke dashstyle="dashDot" joinstyle="miter"/>
                </v:line>
                <v:line id="直接连接符 31" o:spid="_x0000_s1036" style="position:absolute;visibility:visible;mso-wrap-style:square" from="46722,2150" to="46722,20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" strokecolor="windowText" strokeweight=".5pt">
                  <v:stroke dashstyle="dashDot" joinstyle="miter"/>
                </v:line>
                <w10:anchorlock/>
              </v:group>
            </w:pict>
          </mc:Fallback>
        </mc:AlternateContent>
      </w:r>
    </w:p>
    <w:p w14:paraId="7D9E67A8" w14:textId="77777777" w:rsidR="00FF119A"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72" w:name="_Ref36648045"/>
    </w:p>
    <w:p w14:paraId="10FEBA76" w14:textId="100EBBE8"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73" w:name="_Toc38208933"/>
      <w:bookmarkEnd w:id="167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60</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Relation between MSS size and CPU utilization</w:t>
      </w:r>
      <w:bookmarkEnd w:id="1673"/>
    </w:p>
    <w:p w14:paraId="1743FBD7"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Based on this study, we conclude that using burst as the basic data forwarding unit can greatly reduce the PPS. In order to save CPU resource for other tasks, it is essential to use large burst size by the end host with high NIC bandwidth </w:t>
      </w:r>
    </w:p>
    <w:p w14:paraId="262118B6" w14:textId="3DE89322" w:rsidR="00510BE1" w:rsidRPr="00151CB0" w:rsidRDefault="00510BE1" w:rsidP="009C4E22">
      <w:pPr>
        <w:pStyle w:val="ListParagraph"/>
        <w:keepNext/>
        <w:keepLines/>
        <w:numPr>
          <w:ilvl w:val="0"/>
          <w:numId w:val="82"/>
        </w:numPr>
        <w:overflowPunct w:val="0"/>
        <w:autoSpaceDE w:val="0"/>
        <w:autoSpaceDN w:val="0"/>
        <w:adjustRightInd w:val="0"/>
        <w:spacing w:before="360"/>
        <w:textAlignment w:val="baseline"/>
        <w:outlineLvl w:val="0"/>
        <w:rPr>
          <w:rFonts w:eastAsia="SimSun"/>
          <w:b/>
          <w:szCs w:val="20"/>
          <w:lang w:eastAsia="en-US"/>
        </w:rPr>
      </w:pPr>
      <w:bookmarkStart w:id="1674" w:name="_Toc37365643"/>
      <w:bookmarkStart w:id="1675" w:name="_Toc38216051"/>
      <w:r w:rsidRPr="00151CB0">
        <w:rPr>
          <w:rFonts w:eastAsia="SimSun"/>
          <w:b/>
          <w:szCs w:val="20"/>
          <w:lang w:eastAsia="en-US"/>
        </w:rPr>
        <w:t>Data transmission complete time study</w:t>
      </w:r>
      <w:bookmarkEnd w:id="1674"/>
      <w:bookmarkEnd w:id="1675"/>
    </w:p>
    <w:p w14:paraId="5EBDBB08"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en-US"/>
        </w:rPr>
        <w:t xml:space="preserve">A bust contains the application related data. </w:t>
      </w:r>
      <w:r w:rsidRPr="00510BE1">
        <w:rPr>
          <w:rFonts w:eastAsia="SimSun"/>
          <w:szCs w:val="20"/>
          <w:lang w:eastAsia="zh-CN"/>
        </w:rPr>
        <w:t xml:space="preserve">The application needs to receive the entire burst to start the data processing. In order to increase the data processing efficiency in the host side, the burst needs to be received in sequence. If different bursts are interleaved, the end host needs to buffer the data until the entire burst is received. </w:t>
      </w:r>
      <w:r w:rsidRPr="00510BE1">
        <w:rPr>
          <w:rFonts w:eastAsia="SimSun"/>
          <w:szCs w:val="20"/>
          <w:lang w:eastAsia="zh-CN"/>
        </w:rPr>
        <w:fldChar w:fldCharType="begin"/>
      </w:r>
      <w:r w:rsidRPr="00510BE1">
        <w:rPr>
          <w:rFonts w:eastAsia="SimSun"/>
          <w:szCs w:val="20"/>
          <w:lang w:eastAsia="zh-CN"/>
        </w:rPr>
        <w:instrText xml:space="preserve"> REF _Ref36654517 \h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10</w:t>
      </w:r>
      <w:r w:rsidRPr="00510BE1">
        <w:rPr>
          <w:rFonts w:eastAsia="SimSun"/>
          <w:szCs w:val="20"/>
          <w:lang w:eastAsia="zh-CN"/>
        </w:rPr>
        <w:fldChar w:fldCharType="end"/>
      </w:r>
      <w:r w:rsidRPr="00510BE1">
        <w:rPr>
          <w:rFonts w:eastAsia="SimSun"/>
          <w:szCs w:val="20"/>
          <w:lang w:eastAsia="zh-CN"/>
        </w:rPr>
        <w:t xml:space="preserve"> shows the burst transmission complete time of different forwarding methods. As shown in </w:t>
      </w:r>
      <w:r w:rsidRPr="00510BE1">
        <w:rPr>
          <w:rFonts w:eastAsia="SimSun"/>
          <w:szCs w:val="20"/>
          <w:lang w:eastAsia="zh-CN"/>
        </w:rPr>
        <w:fldChar w:fldCharType="begin"/>
      </w:r>
      <w:r w:rsidRPr="00510BE1">
        <w:rPr>
          <w:rFonts w:eastAsia="SimSun"/>
          <w:szCs w:val="20"/>
          <w:lang w:eastAsia="zh-CN"/>
        </w:rPr>
        <w:instrText xml:space="preserve"> REF _Ref36654517 \h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10</w:t>
      </w:r>
      <w:r w:rsidRPr="00510BE1">
        <w:rPr>
          <w:rFonts w:eastAsia="SimSun"/>
          <w:szCs w:val="20"/>
          <w:lang w:eastAsia="zh-CN"/>
        </w:rPr>
        <w:fldChar w:fldCharType="end"/>
      </w:r>
      <w:r w:rsidRPr="00510BE1">
        <w:rPr>
          <w:rFonts w:eastAsia="SimSun"/>
          <w:szCs w:val="20"/>
          <w:lang w:eastAsia="zh-CN"/>
        </w:rPr>
        <w:fldChar w:fldCharType="begin"/>
      </w:r>
      <w:r w:rsidRPr="00510BE1">
        <w:rPr>
          <w:rFonts w:eastAsia="SimSun"/>
          <w:szCs w:val="20"/>
          <w:lang w:eastAsia="zh-CN"/>
        </w:rPr>
        <w:instrText xml:space="preserve"> REF _Ref36213420 \h  \* MERGEFORMAT </w:instrText>
      </w:r>
      <w:r w:rsidRPr="00510BE1">
        <w:rPr>
          <w:rFonts w:eastAsia="SimSun"/>
          <w:szCs w:val="20"/>
          <w:lang w:eastAsia="zh-CN"/>
        </w:rPr>
      </w:r>
      <w:r w:rsidRPr="00510BE1">
        <w:rPr>
          <w:rFonts w:eastAsia="SimSun"/>
          <w:szCs w:val="20"/>
          <w:lang w:eastAsia="zh-CN"/>
        </w:rPr>
        <w:fldChar w:fldCharType="end"/>
      </w:r>
      <w:r w:rsidRPr="00510BE1">
        <w:rPr>
          <w:rFonts w:eastAsia="SimSun"/>
          <w:szCs w:val="20"/>
          <w:lang w:eastAsia="zh-CN"/>
        </w:rPr>
        <w:t xml:space="preserve">(a), the four bursts are transmitted in sequence. The total waiting time of these four bursts </w:t>
      </w:r>
      <w:r w:rsidRPr="00510BE1">
        <w:rPr>
          <w:rFonts w:eastAsia="SimSun" w:hint="eastAsia"/>
          <w:szCs w:val="20"/>
          <w:lang w:eastAsia="zh-CN"/>
        </w:rPr>
        <w:t>i</w:t>
      </w:r>
      <w:r w:rsidRPr="00510BE1">
        <w:rPr>
          <w:rFonts w:eastAsia="SimSun"/>
          <w:szCs w:val="20"/>
          <w:lang w:eastAsia="zh-CN"/>
        </w:rPr>
        <w:t xml:space="preserve">s minimized. If the bursts are forwarded with interleaving, as shown in </w:t>
      </w:r>
      <w:r w:rsidRPr="00510BE1">
        <w:rPr>
          <w:rFonts w:eastAsia="SimSun"/>
          <w:szCs w:val="20"/>
          <w:lang w:eastAsia="zh-CN"/>
        </w:rPr>
        <w:fldChar w:fldCharType="begin"/>
      </w:r>
      <w:r w:rsidRPr="00510BE1">
        <w:rPr>
          <w:rFonts w:eastAsia="SimSun"/>
          <w:szCs w:val="20"/>
          <w:lang w:eastAsia="zh-CN"/>
        </w:rPr>
        <w:instrText xml:space="preserve"> REF _Ref36654517 \h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10</w:t>
      </w:r>
      <w:r w:rsidRPr="00510BE1">
        <w:rPr>
          <w:rFonts w:eastAsia="SimSun"/>
          <w:szCs w:val="20"/>
          <w:lang w:eastAsia="zh-CN"/>
        </w:rPr>
        <w:fldChar w:fldCharType="end"/>
      </w:r>
      <w:r w:rsidRPr="00510BE1">
        <w:rPr>
          <w:rFonts w:eastAsia="SimSun"/>
          <w:szCs w:val="20"/>
          <w:lang w:eastAsia="zh-CN"/>
        </w:rPr>
        <w:t xml:space="preserve">(b), a burst transmission is only completed when the last data block of that specific burst is received.  As long as burst are interleaved, the averaged burst transmission complete time is not optimized. </w:t>
      </w:r>
    </w:p>
    <w:p w14:paraId="2FBD1599" w14:textId="4B155D10"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3858A471" wp14:editId="3BA961E9">
            <wp:extent cx="5888736" cy="974090"/>
            <wp:effectExtent l="0" t="0" r="0" b="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791"/>
                    <a:stretch/>
                  </pic:blipFill>
                  <pic:spPr bwMode="auto">
                    <a:xfrm>
                      <a:off x="0" y="0"/>
                      <a:ext cx="5888736" cy="974090"/>
                    </a:xfrm>
                    <a:prstGeom prst="rect">
                      <a:avLst/>
                    </a:prstGeom>
                    <a:ln>
                      <a:noFill/>
                    </a:ln>
                    <a:extLst>
                      <a:ext uri="{53640926-AAD7-44D8-BBD7-CCE9431645EC}">
                        <a14:shadowObscured xmlns:a14="http://schemas.microsoft.com/office/drawing/2010/main"/>
                      </a:ext>
                    </a:extLst>
                  </pic:spPr>
                </pic:pic>
              </a:graphicData>
            </a:graphic>
          </wp:inline>
        </w:drawing>
      </w:r>
    </w:p>
    <w:p w14:paraId="03F25372" w14:textId="77777777" w:rsidR="00510BE1" w:rsidRPr="00510BE1" w:rsidRDefault="00510BE1"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r w:rsidRPr="00510BE1">
        <w:rPr>
          <w:rFonts w:eastAsia="SimSun"/>
          <w:i/>
          <w:iCs/>
          <w:color w:val="44546A" w:themeColor="text2"/>
          <w:sz w:val="18"/>
          <w:szCs w:val="18"/>
          <w:lang w:eastAsia="en-US"/>
        </w:rPr>
        <w:t>(a) Burst level forwarding</w:t>
      </w:r>
      <w:r w:rsidRPr="00510BE1">
        <w:rPr>
          <w:rFonts w:eastAsia="SimSun"/>
          <w:i/>
          <w:iCs/>
          <w:color w:val="44546A" w:themeColor="text2"/>
          <w:sz w:val="18"/>
          <w:szCs w:val="18"/>
          <w:lang w:eastAsia="en-US"/>
        </w:rPr>
        <w:tab/>
      </w:r>
      <w:r w:rsidRPr="00510BE1">
        <w:rPr>
          <w:rFonts w:eastAsia="SimSun"/>
          <w:i/>
          <w:iCs/>
          <w:color w:val="44546A" w:themeColor="text2"/>
          <w:sz w:val="18"/>
          <w:szCs w:val="18"/>
          <w:lang w:eastAsia="en-US"/>
        </w:rPr>
        <w:tab/>
      </w:r>
      <w:r w:rsidRPr="00510BE1">
        <w:rPr>
          <w:rFonts w:eastAsia="SimSun"/>
          <w:i/>
          <w:iCs/>
          <w:color w:val="44546A" w:themeColor="text2"/>
          <w:sz w:val="18"/>
          <w:szCs w:val="18"/>
          <w:lang w:eastAsia="en-US"/>
        </w:rPr>
        <w:tab/>
      </w:r>
      <w:r w:rsidRPr="00510BE1">
        <w:rPr>
          <w:rFonts w:eastAsia="SimSun"/>
          <w:i/>
          <w:iCs/>
          <w:color w:val="44546A" w:themeColor="text2"/>
          <w:sz w:val="18"/>
          <w:szCs w:val="18"/>
          <w:lang w:eastAsia="en-US"/>
        </w:rPr>
        <w:tab/>
      </w:r>
      <w:r w:rsidRPr="00510BE1">
        <w:rPr>
          <w:rFonts w:eastAsia="SimSun"/>
          <w:i/>
          <w:iCs/>
          <w:color w:val="44546A" w:themeColor="text2"/>
          <w:sz w:val="18"/>
          <w:szCs w:val="18"/>
          <w:lang w:eastAsia="en-US"/>
        </w:rPr>
        <w:tab/>
      </w:r>
      <w:r w:rsidRPr="00510BE1">
        <w:rPr>
          <w:rFonts w:eastAsia="SimSun"/>
          <w:i/>
          <w:iCs/>
          <w:color w:val="44546A" w:themeColor="text2"/>
          <w:sz w:val="18"/>
          <w:szCs w:val="18"/>
          <w:lang w:eastAsia="en-US"/>
        </w:rPr>
        <w:tab/>
      </w:r>
      <w:r w:rsidRPr="00510BE1">
        <w:rPr>
          <w:rFonts w:eastAsia="SimSun"/>
          <w:i/>
          <w:iCs/>
          <w:color w:val="44546A" w:themeColor="text2"/>
          <w:sz w:val="18"/>
          <w:szCs w:val="18"/>
          <w:lang w:eastAsia="en-US"/>
        </w:rPr>
        <w:tab/>
        <w:t>(b) Interleaved burst forwarding</w:t>
      </w:r>
    </w:p>
    <w:p w14:paraId="0277ED1F" w14:textId="0A94B0EA"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76" w:name="_Toc3820893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61</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Burst forwarding with or without interleaving.</w:t>
      </w:r>
      <w:bookmarkEnd w:id="1676"/>
    </w:p>
    <w:p w14:paraId="4DD07449"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en-US"/>
        </w:rPr>
        <w:t>This observation can be explained using the M/</w:t>
      </w:r>
      <w:r w:rsidRPr="00510BE1">
        <w:rPr>
          <w:rFonts w:eastAsia="SimSun" w:hint="eastAsia"/>
          <w:szCs w:val="20"/>
          <w:lang w:eastAsia="zh-CN"/>
        </w:rPr>
        <w:t>M/</w:t>
      </w:r>
      <w:r w:rsidRPr="00510BE1">
        <w:rPr>
          <w:rFonts w:eastAsia="SimSun"/>
          <w:szCs w:val="20"/>
          <w:lang w:eastAsia="zh-CN"/>
        </w:rPr>
        <w:t xml:space="preserve">1 </w:t>
      </w:r>
      <w:r w:rsidRPr="00510BE1">
        <w:rPr>
          <w:rFonts w:eastAsia="SimSun"/>
          <w:szCs w:val="20"/>
          <w:lang w:eastAsia="en-US"/>
        </w:rPr>
        <w:t xml:space="preserve">queue theory. We assume that there are N bursts that needs to be transmitted. </w:t>
      </w:r>
      <w:r w:rsidRPr="00510BE1">
        <w:rPr>
          <w:rFonts w:eastAsia="SimSun" w:hint="eastAsia"/>
          <w:szCs w:val="20"/>
          <w:lang w:eastAsia="zh-CN"/>
        </w:rPr>
        <w:t xml:space="preserve">The </w:t>
      </w:r>
      <w:r w:rsidRPr="00510BE1">
        <w:rPr>
          <w:rFonts w:eastAsia="SimSun"/>
          <w:szCs w:val="20"/>
          <w:lang w:eastAsia="zh-CN"/>
        </w:rPr>
        <w:t>burst size is L and each burst contains small data blocks with size l. In this case, the waiting time of all the bursts is the accumulated queuing delay of the location where the last data block of different bursts in the queue. The average waiting time of the burst can be expressed in eq.3</w:t>
      </w:r>
    </w:p>
    <w:p w14:paraId="5109ECF0" w14:textId="7ED5ADE0" w:rsidR="00510BE1" w:rsidRPr="00510BE1" w:rsidRDefault="00510BE1" w:rsidP="00510BE1">
      <w:pPr>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6C1DFFD5" wp14:editId="55EC8690">
            <wp:extent cx="3291840" cy="387275"/>
            <wp:effectExtent l="0" t="0" r="3810" b="0"/>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63624" cy="395720"/>
                    </a:xfrm>
                    <a:prstGeom prst="rect">
                      <a:avLst/>
                    </a:prstGeom>
                  </pic:spPr>
                </pic:pic>
              </a:graphicData>
            </a:graphic>
          </wp:inline>
        </w:drawing>
      </w:r>
      <w:r w:rsidRPr="00510BE1">
        <w:rPr>
          <w:rFonts w:eastAsia="SimSun"/>
          <w:szCs w:val="20"/>
          <w:lang w:eastAsia="en-US"/>
        </w:rPr>
        <w:tab/>
      </w:r>
      <w:r w:rsidRPr="00510BE1">
        <w:rPr>
          <w:rFonts w:eastAsia="SimSun"/>
          <w:szCs w:val="20"/>
          <w:lang w:eastAsia="en-US"/>
        </w:rPr>
        <w:tab/>
        <w:t>(eq.3)</w:t>
      </w:r>
    </w:p>
    <w:p w14:paraId="04D38A8F"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en-US"/>
        </w:rPr>
        <w:t xml:space="preserve">Where ρ is the data block service ratio and x </w:t>
      </w:r>
      <w:proofErr w:type="gramStart"/>
      <w:r w:rsidRPr="00510BE1">
        <w:rPr>
          <w:rFonts w:eastAsia="SimSun"/>
          <w:szCs w:val="20"/>
          <w:lang w:eastAsia="en-US"/>
        </w:rPr>
        <w:t>is</w:t>
      </w:r>
      <w:proofErr w:type="gramEnd"/>
      <w:r w:rsidRPr="00510BE1">
        <w:rPr>
          <w:rFonts w:eastAsia="SimSun"/>
          <w:szCs w:val="20"/>
          <w:lang w:eastAsia="en-US"/>
        </w:rPr>
        <w:t xml:space="preserve"> the interleaving degree. The interleaving degree is a discrete distribution indicator ranged from 0 to 1. 0 </w:t>
      </w:r>
      <w:r w:rsidRPr="00510BE1">
        <w:rPr>
          <w:rFonts w:eastAsia="SimSun"/>
          <w:szCs w:val="20"/>
          <w:lang w:eastAsia="zh-CN"/>
        </w:rPr>
        <w:t xml:space="preserve">means all the burst are transmitted in sequence, while 1 means the burst are fully interleaved. </w:t>
      </w:r>
      <w:r w:rsidRPr="00510BE1">
        <w:rPr>
          <w:rFonts w:eastAsia="SimSun" w:hint="eastAsia"/>
          <w:szCs w:val="20"/>
          <w:lang w:eastAsia="zh-CN"/>
        </w:rPr>
        <w:t>When</w:t>
      </w:r>
      <w:r w:rsidRPr="00510BE1">
        <w:rPr>
          <w:rFonts w:eastAsia="SimSun"/>
          <w:szCs w:val="20"/>
          <w:lang w:eastAsia="zh-CN"/>
        </w:rPr>
        <w:t xml:space="preserve"> x is zero, the equation is the same as the classic queue theory which corresponds to the minimum waiting time.</w:t>
      </w:r>
    </w:p>
    <w:p w14:paraId="42773B7C"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zh-CN"/>
        </w:rPr>
        <w:lastRenderedPageBreak/>
        <w:t>Based on th</w:t>
      </w:r>
      <w:r w:rsidRPr="00510BE1">
        <w:rPr>
          <w:rFonts w:eastAsia="SimSun" w:hint="eastAsia"/>
          <w:szCs w:val="20"/>
          <w:lang w:eastAsia="zh-CN"/>
        </w:rPr>
        <w:t>is</w:t>
      </w:r>
      <w:r w:rsidRPr="00510BE1">
        <w:rPr>
          <w:rFonts w:eastAsia="SimSun"/>
          <w:szCs w:val="20"/>
          <w:lang w:eastAsia="zh-CN"/>
        </w:rPr>
        <w:t xml:space="preserve"> study, we concluded that sending the entire burst to the destination node without any interleaving can optimize average burst delivery time.  </w:t>
      </w:r>
    </w:p>
    <w:p w14:paraId="7331CBFA" w14:textId="1C86B5E0" w:rsidR="00510BE1" w:rsidRPr="0003334F" w:rsidRDefault="00510BE1" w:rsidP="009C4E22">
      <w:pPr>
        <w:pStyle w:val="ListParagraph"/>
        <w:keepNext/>
        <w:keepLines/>
        <w:numPr>
          <w:ilvl w:val="0"/>
          <w:numId w:val="82"/>
        </w:numPr>
        <w:overflowPunct w:val="0"/>
        <w:autoSpaceDE w:val="0"/>
        <w:autoSpaceDN w:val="0"/>
        <w:adjustRightInd w:val="0"/>
        <w:spacing w:before="360"/>
        <w:textAlignment w:val="baseline"/>
        <w:outlineLvl w:val="0"/>
        <w:rPr>
          <w:rFonts w:eastAsia="SimSun"/>
          <w:b/>
          <w:szCs w:val="20"/>
          <w:lang w:eastAsia="en-US"/>
        </w:rPr>
      </w:pPr>
      <w:bookmarkStart w:id="1677" w:name="_Toc37365644"/>
      <w:bookmarkStart w:id="1678" w:name="_Toc38216052"/>
      <w:r w:rsidRPr="0003334F">
        <w:rPr>
          <w:rFonts w:eastAsia="SimSun"/>
          <w:b/>
          <w:szCs w:val="20"/>
          <w:lang w:eastAsia="en-US"/>
        </w:rPr>
        <w:t>Router buffer requirement study</w:t>
      </w:r>
      <w:bookmarkEnd w:id="1677"/>
      <w:bookmarkEnd w:id="1678"/>
    </w:p>
    <w:p w14:paraId="586B1E0B"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t xml:space="preserve">The router buffers are needed to ensure the high network utilization.  Congestion control algorithms such as Reno and Cubic </w:t>
      </w:r>
      <w:proofErr w:type="gramStart"/>
      <w:r w:rsidRPr="00510BE1">
        <w:rPr>
          <w:rFonts w:eastAsia="SimSun"/>
          <w:szCs w:val="20"/>
          <w:lang w:eastAsia="zh-CN"/>
        </w:rPr>
        <w:t>relies</w:t>
      </w:r>
      <w:proofErr w:type="gramEnd"/>
      <w:r w:rsidRPr="00510BE1">
        <w:rPr>
          <w:rFonts w:eastAsia="SimSun"/>
          <w:szCs w:val="20"/>
          <w:lang w:eastAsia="zh-CN"/>
        </w:rPr>
        <w:t xml:space="preserve"> on the packet lose to detect the network congestion. Depends on the addictive increment multiplicative decrement (AIMD) algorithm, the data transmission speed is decreased after the packet lose. The buffered data are used to compensate the low network utilization which caused by the temporary low transmission speed. The buffer should store enough data letting the sender recovers to the previous transmission speed. </w:t>
      </w:r>
    </w:p>
    <w:p w14:paraId="206C7F50"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t>As shown in [5], the router buffer size that can ensure high network throughput can be calculated using the following equation:</w:t>
      </w:r>
    </w:p>
    <w:p w14:paraId="7D5CE871" w14:textId="77777777" w:rsidR="00510BE1" w:rsidRPr="00510BE1" w:rsidRDefault="00510BE1" w:rsidP="00510BE1">
      <w:pPr>
        <w:overflowPunct w:val="0"/>
        <w:autoSpaceDE w:val="0"/>
        <w:autoSpaceDN w:val="0"/>
        <w:adjustRightInd w:val="0"/>
        <w:jc w:val="center"/>
        <w:textAlignment w:val="baseline"/>
        <w:rPr>
          <w:rFonts w:eastAsia="SimSun"/>
          <w:szCs w:val="20"/>
          <w:lang w:eastAsia="zh-CN"/>
        </w:rPr>
      </w:pPr>
      <m:oMath>
        <m:r>
          <m:rPr>
            <m:sty m:val="p"/>
          </m:rPr>
          <w:rPr>
            <w:rFonts w:ascii="Cambria Math" w:eastAsia="SimSun" w:hAnsi="Cambria Math"/>
            <w:szCs w:val="20"/>
            <w:lang w:eastAsia="zh-CN"/>
          </w:rPr>
          <m:t>BufferSize=C*RTT/</m:t>
        </m:r>
        <m:rad>
          <m:radPr>
            <m:degHide m:val="1"/>
            <m:ctrlPr>
              <w:rPr>
                <w:rFonts w:ascii="Cambria Math" w:eastAsia="SimSun" w:hAnsi="Cambria Math"/>
                <w:szCs w:val="20"/>
                <w:lang w:eastAsia="zh-CN"/>
              </w:rPr>
            </m:ctrlPr>
          </m:radPr>
          <m:deg/>
          <m:e>
            <m:r>
              <w:rPr>
                <w:rFonts w:ascii="Cambria Math" w:eastAsia="SimSun" w:hAnsi="Cambria Math"/>
                <w:szCs w:val="20"/>
                <w:lang w:eastAsia="zh-CN"/>
              </w:rPr>
              <m:t>n</m:t>
            </m:r>
          </m:e>
        </m:rad>
      </m:oMath>
      <w:r w:rsidRPr="00510BE1">
        <w:rPr>
          <w:rFonts w:eastAsia="SimSun"/>
          <w:szCs w:val="20"/>
          <w:lang w:eastAsia="zh-CN"/>
        </w:rPr>
        <w:t xml:space="preserve">               (eq.4)</w:t>
      </w:r>
    </w:p>
    <w:p w14:paraId="704E22B8"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t xml:space="preserve">Where C is the congestion link capacity, RTT is the round tripe delay time and n is the number of uncorrelated flows / users. It is worth to note that the amount of buffer required is inverse to the square root of the user number. As shown in </w:t>
      </w:r>
      <w:r w:rsidRPr="00510BE1">
        <w:rPr>
          <w:rFonts w:eastAsia="SimSun"/>
          <w:szCs w:val="20"/>
          <w:lang w:eastAsia="zh-CN"/>
        </w:rPr>
        <w:fldChar w:fldCharType="begin"/>
      </w:r>
      <w:r w:rsidRPr="00510BE1">
        <w:rPr>
          <w:rFonts w:eastAsia="SimSun"/>
          <w:szCs w:val="20"/>
          <w:lang w:eastAsia="zh-CN"/>
        </w:rPr>
        <w:instrText xml:space="preserve"> REF _Ref36674967 \h  \* MERGEFORMAT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11.</w:t>
      </w:r>
      <w:r w:rsidRPr="00510BE1">
        <w:rPr>
          <w:rFonts w:eastAsia="SimSun"/>
          <w:szCs w:val="20"/>
          <w:lang w:eastAsia="en-US"/>
        </w:rPr>
        <w:t xml:space="preserve"> Future trend of user number and the bandwidth requirement of different applications.</w:t>
      </w:r>
      <w:r w:rsidRPr="00510BE1">
        <w:rPr>
          <w:rFonts w:eastAsia="SimSun"/>
          <w:szCs w:val="20"/>
          <w:lang w:eastAsia="zh-CN"/>
        </w:rPr>
        <w:fldChar w:fldCharType="end"/>
      </w:r>
      <w:r w:rsidRPr="00510BE1">
        <w:rPr>
          <w:rFonts w:eastAsia="SimSun"/>
          <w:szCs w:val="20"/>
          <w:lang w:eastAsia="zh-CN"/>
        </w:rPr>
        <w:t xml:space="preserve"> we have experienced massive user increment during the past 10 years. However, the bandwidth requirement per user only increased 3 time, i.e., from 480P video to 1080P HD video. This situation will be changed during the next 10 years. The emerging media technologies consumes significantly higher bandwidth. For example, basic VR consumes 50Mbps bandwidth which is 8 times higher than HD video. Extreme VR consumes 15.2Gbps bandwidth which is 2500 times higher than HD video. Such great bandwidth increment also requires proportional increment of the router buffer. However, it is </w:t>
      </w:r>
      <w:proofErr w:type="gramStart"/>
      <w:r w:rsidRPr="00510BE1">
        <w:rPr>
          <w:rFonts w:eastAsia="SimSun"/>
          <w:szCs w:val="20"/>
          <w:lang w:eastAsia="zh-CN"/>
        </w:rPr>
        <w:t>believe</w:t>
      </w:r>
      <w:proofErr w:type="gramEnd"/>
      <w:r w:rsidRPr="00510BE1">
        <w:rPr>
          <w:rFonts w:eastAsia="SimSun"/>
          <w:szCs w:val="20"/>
          <w:lang w:eastAsia="zh-CN"/>
        </w:rPr>
        <w:t xml:space="preserve"> that the current network processor architecture can only support up-to good VR [6].</w:t>
      </w:r>
    </w:p>
    <w:p w14:paraId="0096EDCD" w14:textId="7A390DAE" w:rsidR="00510BE1" w:rsidRPr="00510BE1" w:rsidRDefault="00510BE1" w:rsidP="00510BE1">
      <w:pPr>
        <w:keepNext/>
        <w:overflowPunct w:val="0"/>
        <w:autoSpaceDE w:val="0"/>
        <w:autoSpaceDN w:val="0"/>
        <w:adjustRightInd w:val="0"/>
        <w:jc w:val="both"/>
        <w:textAlignment w:val="baseline"/>
        <w:rPr>
          <w:rFonts w:eastAsia="SimSun"/>
          <w:szCs w:val="20"/>
          <w:lang w:eastAsia="en-US"/>
        </w:rPr>
      </w:pPr>
      <w:r w:rsidRPr="00510BE1">
        <w:rPr>
          <w:rFonts w:eastAsia="SimSun"/>
          <w:noProof/>
          <w:szCs w:val="20"/>
          <w:lang w:val="en-US" w:eastAsia="en-US"/>
        </w:rPr>
        <w:drawing>
          <wp:inline distT="0" distB="0" distL="0" distR="0" wp14:anchorId="6DF329A3" wp14:editId="24913E90">
            <wp:extent cx="6120765" cy="2120265"/>
            <wp:effectExtent l="0" t="0" r="0" b="0"/>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765" cy="2120265"/>
                    </a:xfrm>
                    <a:prstGeom prst="rect">
                      <a:avLst/>
                    </a:prstGeom>
                  </pic:spPr>
                </pic:pic>
              </a:graphicData>
            </a:graphic>
          </wp:inline>
        </w:drawing>
      </w:r>
    </w:p>
    <w:p w14:paraId="392D75D0" w14:textId="6B25B98F"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79" w:name="_Ref36674967"/>
      <w:bookmarkStart w:id="1680" w:name="_Toc3820893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62</w:t>
      </w:r>
      <w:r w:rsidRPr="006E0536">
        <w:rPr>
          <w:rFonts w:eastAsia="Times New Roman"/>
          <w:b/>
          <w:bCs/>
          <w:lang w:val="en-US" w:eastAsia="en-US"/>
        </w:rPr>
        <w:fldChar w:fldCharType="end"/>
      </w:r>
      <w:r w:rsidRPr="006E0536">
        <w:rPr>
          <w:rFonts w:eastAsia="Times New Roman"/>
          <w:b/>
          <w:bCs/>
          <w:lang w:val="en-US" w:eastAsia="en-US"/>
        </w:rPr>
        <w:t>-</w:t>
      </w:r>
      <w:r w:rsidR="00510BE1" w:rsidRPr="00510BE1">
        <w:rPr>
          <w:rFonts w:eastAsia="SimSun"/>
          <w:i/>
          <w:iCs/>
          <w:color w:val="44546A" w:themeColor="text2"/>
          <w:sz w:val="18"/>
          <w:szCs w:val="18"/>
          <w:lang w:eastAsia="en-US"/>
        </w:rPr>
        <w:t>. Future trend of user number and the bandwidth requirement of different applications.</w:t>
      </w:r>
      <w:bookmarkEnd w:id="1679"/>
      <w:bookmarkEnd w:id="1680"/>
    </w:p>
    <w:p w14:paraId="200D8A14"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fldChar w:fldCharType="begin"/>
      </w:r>
      <w:r w:rsidRPr="00510BE1">
        <w:rPr>
          <w:rFonts w:eastAsia="SimSun"/>
          <w:szCs w:val="20"/>
          <w:lang w:eastAsia="zh-CN"/>
        </w:rPr>
        <w:instrText xml:space="preserve"> REF _Ref37172430 \h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12</w:t>
      </w:r>
      <w:r w:rsidRPr="00510BE1">
        <w:rPr>
          <w:rFonts w:eastAsia="SimSun"/>
          <w:szCs w:val="20"/>
          <w:lang w:eastAsia="zh-CN"/>
        </w:rPr>
        <w:fldChar w:fldCharType="end"/>
      </w:r>
      <w:r w:rsidRPr="00510BE1">
        <w:rPr>
          <w:rFonts w:eastAsia="SimSun"/>
          <w:szCs w:val="20"/>
          <w:lang w:eastAsia="zh-CN"/>
        </w:rPr>
        <w:t xml:space="preserve"> summarized the buffer requirement of different applications. We assume a dedicated 100Tbps router that serves different applications every time. Based on the bandwidth requirement of different applications shown in </w:t>
      </w:r>
      <w:r w:rsidRPr="00510BE1">
        <w:rPr>
          <w:rFonts w:eastAsia="SimSun"/>
          <w:szCs w:val="20"/>
          <w:lang w:eastAsia="zh-CN"/>
        </w:rPr>
        <w:fldChar w:fldCharType="begin"/>
      </w:r>
      <w:r w:rsidRPr="00510BE1">
        <w:rPr>
          <w:rFonts w:eastAsia="SimSun"/>
          <w:szCs w:val="20"/>
          <w:lang w:eastAsia="zh-CN"/>
        </w:rPr>
        <w:instrText xml:space="preserve"> REF _Ref37016448 \h  \* MERGEFORMAT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11</w:t>
      </w:r>
      <w:r w:rsidRPr="00510BE1">
        <w:rPr>
          <w:rFonts w:eastAsia="SimSun"/>
          <w:szCs w:val="20"/>
          <w:lang w:eastAsia="zh-CN"/>
        </w:rPr>
        <w:fldChar w:fldCharType="end"/>
      </w:r>
      <w:r w:rsidRPr="00510BE1">
        <w:rPr>
          <w:rFonts w:eastAsia="SimSun"/>
          <w:szCs w:val="20"/>
          <w:lang w:eastAsia="zh-CN"/>
        </w:rPr>
        <w:t xml:space="preserve">, the concurrent supported user can be calculated. Then the required router buffer size can be calculated using eq.4. As shown in </w:t>
      </w:r>
      <w:r w:rsidRPr="00510BE1">
        <w:rPr>
          <w:rFonts w:eastAsia="SimSun"/>
          <w:szCs w:val="20"/>
          <w:lang w:eastAsia="zh-CN"/>
        </w:rPr>
        <w:fldChar w:fldCharType="begin"/>
      </w:r>
      <w:r w:rsidRPr="00510BE1">
        <w:rPr>
          <w:rFonts w:eastAsia="SimSun"/>
          <w:szCs w:val="20"/>
          <w:lang w:eastAsia="zh-CN"/>
        </w:rPr>
        <w:instrText xml:space="preserve"> REF _Ref37172430 \h </w:instrText>
      </w:r>
      <w:r w:rsidRPr="00510BE1">
        <w:rPr>
          <w:rFonts w:eastAsia="SimSun"/>
          <w:szCs w:val="20"/>
          <w:lang w:eastAsia="zh-CN"/>
        </w:rPr>
      </w:r>
      <w:r w:rsidRPr="00510BE1">
        <w:rPr>
          <w:rFonts w:eastAsia="SimSun"/>
          <w:szCs w:val="20"/>
          <w:lang w:eastAsia="zh-CN"/>
        </w:rPr>
        <w:fldChar w:fldCharType="separate"/>
      </w:r>
      <w:r w:rsidRPr="00510BE1">
        <w:rPr>
          <w:rFonts w:eastAsia="SimSun"/>
          <w:szCs w:val="20"/>
          <w:lang w:eastAsia="en-US"/>
        </w:rPr>
        <w:t xml:space="preserve">Figure </w:t>
      </w:r>
      <w:r w:rsidRPr="00510BE1">
        <w:rPr>
          <w:rFonts w:eastAsia="SimSun"/>
          <w:noProof/>
          <w:szCs w:val="20"/>
          <w:lang w:eastAsia="en-US"/>
        </w:rPr>
        <w:t>12</w:t>
      </w:r>
      <w:r w:rsidRPr="00510BE1">
        <w:rPr>
          <w:rFonts w:eastAsia="SimSun"/>
          <w:szCs w:val="20"/>
          <w:lang w:eastAsia="zh-CN"/>
        </w:rPr>
        <w:fldChar w:fldCharType="end"/>
      </w:r>
      <w:r w:rsidRPr="00510BE1">
        <w:rPr>
          <w:rFonts w:eastAsia="SimSun"/>
          <w:szCs w:val="20"/>
          <w:lang w:eastAsia="zh-CN"/>
        </w:rPr>
        <w:t>, in order to support HD video streaming, the router only needs 31MB buffer. For B</w:t>
      </w:r>
      <w:r w:rsidRPr="00510BE1">
        <w:rPr>
          <w:rFonts w:eastAsia="SimSun" w:hint="eastAsia"/>
          <w:szCs w:val="20"/>
          <w:lang w:eastAsia="zh-CN"/>
        </w:rPr>
        <w:t>a</w:t>
      </w:r>
      <w:r w:rsidRPr="00510BE1">
        <w:rPr>
          <w:rFonts w:eastAsia="SimSun"/>
          <w:szCs w:val="20"/>
          <w:lang w:eastAsia="zh-CN"/>
        </w:rPr>
        <w:t>sic VR, 88MB router buffer is needed. As the bandwidth increases per application, the concurrent supported user number decreases. For good VR, ideal VR and extreme VR, the buffer requirement is 143MB, 750MB and 1.541GB. For the hologram, an astonishing 17.17GB router buffer is needed. According to [6], the practical NP cache size should below 256MB. In this case, the current NP technology can only support up-to ideal VR application.</w:t>
      </w:r>
    </w:p>
    <w:p w14:paraId="4276D438" w14:textId="3F9A0E9A"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lastRenderedPageBreak/>
        <w:drawing>
          <wp:inline distT="0" distB="0" distL="0" distR="0" wp14:anchorId="7319E6F6" wp14:editId="43BE649A">
            <wp:extent cx="4431600" cy="2822400"/>
            <wp:effectExtent l="0" t="0" r="762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31600" cy="2822400"/>
                    </a:xfrm>
                    <a:prstGeom prst="rect">
                      <a:avLst/>
                    </a:prstGeom>
                  </pic:spPr>
                </pic:pic>
              </a:graphicData>
            </a:graphic>
          </wp:inline>
        </w:drawing>
      </w:r>
    </w:p>
    <w:p w14:paraId="63B82F99" w14:textId="132984AB"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81" w:name="_Toc3820893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63</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Buffer requirement of different applications.</w:t>
      </w:r>
      <w:bookmarkEnd w:id="1681"/>
    </w:p>
    <w:p w14:paraId="2C06F6D2"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t xml:space="preserve">In order to decouple the buffer usage from network throughput, a new data forwarding flow control algorithm is needed.  </w:t>
      </w:r>
    </w:p>
    <w:p w14:paraId="2237A1E5" w14:textId="7F656CC1" w:rsidR="00510BE1" w:rsidRPr="009F73FA" w:rsidRDefault="00510BE1" w:rsidP="009C4E22">
      <w:pPr>
        <w:pStyle w:val="ListParagraph"/>
        <w:keepNext/>
        <w:keepLines/>
        <w:numPr>
          <w:ilvl w:val="1"/>
          <w:numId w:val="78"/>
        </w:numPr>
        <w:overflowPunct w:val="0"/>
        <w:autoSpaceDE w:val="0"/>
        <w:autoSpaceDN w:val="0"/>
        <w:adjustRightInd w:val="0"/>
        <w:spacing w:before="240"/>
        <w:ind w:left="720"/>
        <w:textAlignment w:val="baseline"/>
        <w:outlineLvl w:val="1"/>
        <w:rPr>
          <w:rFonts w:eastAsia="SimSun"/>
          <w:b/>
          <w:szCs w:val="20"/>
          <w:lang w:eastAsia="zh-CN"/>
        </w:rPr>
      </w:pPr>
      <w:bookmarkStart w:id="1682" w:name="_Ref36628340"/>
      <w:bookmarkStart w:id="1683" w:name="_Toc37365645"/>
      <w:bookmarkStart w:id="1684" w:name="_Toc38216053"/>
      <w:r w:rsidRPr="009F73FA">
        <w:rPr>
          <w:rFonts w:eastAsia="SimSun"/>
          <w:b/>
          <w:szCs w:val="20"/>
          <w:lang w:eastAsia="en-US"/>
        </w:rPr>
        <w:t>Gap Analysis</w:t>
      </w:r>
      <w:bookmarkEnd w:id="1682"/>
      <w:bookmarkEnd w:id="1683"/>
      <w:bookmarkEnd w:id="1684"/>
    </w:p>
    <w:p w14:paraId="4B4A8C3B"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The gap analysis compares the difference between the burst forwarding network and the current packet-oriented network. This section lists the updates that needs to be done in order to support the burst forwarding technology. </w:t>
      </w:r>
    </w:p>
    <w:p w14:paraId="05F29C90" w14:textId="0D990A08" w:rsidR="00510BE1" w:rsidRPr="00AA23B2" w:rsidRDefault="00510BE1" w:rsidP="009C4E22">
      <w:pPr>
        <w:pStyle w:val="ListParagraph"/>
        <w:keepNext/>
        <w:keepLines/>
        <w:numPr>
          <w:ilvl w:val="1"/>
          <w:numId w:val="83"/>
        </w:numPr>
        <w:overflowPunct w:val="0"/>
        <w:autoSpaceDE w:val="0"/>
        <w:autoSpaceDN w:val="0"/>
        <w:adjustRightInd w:val="0"/>
        <w:spacing w:before="240"/>
        <w:ind w:left="720"/>
        <w:textAlignment w:val="baseline"/>
        <w:outlineLvl w:val="1"/>
        <w:rPr>
          <w:rFonts w:eastAsia="SimSun"/>
          <w:b/>
          <w:szCs w:val="20"/>
          <w:lang w:eastAsia="en-US"/>
        </w:rPr>
      </w:pPr>
      <w:bookmarkStart w:id="1685" w:name="_Toc37365646"/>
      <w:bookmarkStart w:id="1686" w:name="_Toc38216054"/>
      <w:r w:rsidRPr="00AA23B2">
        <w:rPr>
          <w:rFonts w:eastAsia="SimSun"/>
          <w:b/>
          <w:szCs w:val="20"/>
          <w:lang w:eastAsia="en-US"/>
        </w:rPr>
        <w:t>From packet oriented forwarding network to application-aware burst forwarding network</w:t>
      </w:r>
      <w:bookmarkEnd w:id="1685"/>
      <w:bookmarkEnd w:id="1686"/>
    </w:p>
    <w:p w14:paraId="476CEDB8"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hint="eastAsia"/>
          <w:szCs w:val="20"/>
          <w:lang w:eastAsia="en-US"/>
        </w:rPr>
        <w:t>T</w:t>
      </w:r>
      <w:r w:rsidRPr="00510BE1">
        <w:rPr>
          <w:rFonts w:eastAsia="SimSun"/>
          <w:szCs w:val="20"/>
          <w:lang w:eastAsia="en-US"/>
        </w:rPr>
        <w:t>he current IP network forwards data with the packet granularity. However, the burst forwarding network forwards data with burst granularity. A burst forwarding network deice continues scheduling a burst transmission before switching to another burst. If there are multiple virtual channels in one port, the network should schedule each virtual channel using weighted round robin (WRR), the weight is proportional to the bandwidth of the virtual channel.</w:t>
      </w:r>
    </w:p>
    <w:p w14:paraId="38E88888"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The burst forwarding network should identify the burst data boundary so that each burst can be transmitted consecutively. The network should support fast virtual channel establishment and tear down. Moreover, the burst forwarding network requires the flow control algorithm to ensure the network to be congestion free. If there are more data that needs to be sent at the same time than the network can handle, the extra burst transmission should be blocked and delayed until the previous burst transmission finishes. </w:t>
      </w:r>
    </w:p>
    <w:p w14:paraId="4BCA9755" w14:textId="1525870D" w:rsidR="00510BE1" w:rsidRPr="00DE3C8A" w:rsidRDefault="00510BE1" w:rsidP="009C4E22">
      <w:pPr>
        <w:pStyle w:val="ListParagraph"/>
        <w:keepNext/>
        <w:keepLines/>
        <w:numPr>
          <w:ilvl w:val="1"/>
          <w:numId w:val="83"/>
        </w:numPr>
        <w:overflowPunct w:val="0"/>
        <w:autoSpaceDE w:val="0"/>
        <w:autoSpaceDN w:val="0"/>
        <w:adjustRightInd w:val="0"/>
        <w:spacing w:before="240"/>
        <w:textAlignment w:val="baseline"/>
        <w:outlineLvl w:val="1"/>
        <w:rPr>
          <w:rFonts w:eastAsia="SimSun"/>
          <w:b/>
          <w:szCs w:val="20"/>
          <w:lang w:eastAsia="en-US"/>
        </w:rPr>
      </w:pPr>
      <w:bookmarkStart w:id="1687" w:name="_Toc37365647"/>
      <w:bookmarkStart w:id="1688" w:name="_Toc38216055"/>
      <w:r w:rsidRPr="00DE3C8A">
        <w:rPr>
          <w:rFonts w:eastAsia="SimSun"/>
          <w:b/>
          <w:szCs w:val="20"/>
          <w:lang w:eastAsia="en-US"/>
        </w:rPr>
        <w:t>Facilitate burst sending in data source operating system</w:t>
      </w:r>
      <w:bookmarkEnd w:id="1687"/>
      <w:bookmarkEnd w:id="1688"/>
    </w:p>
    <w:p w14:paraId="361C6E1F"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hint="eastAsia"/>
          <w:szCs w:val="20"/>
          <w:lang w:eastAsia="en-US"/>
        </w:rPr>
        <w:t>N</w:t>
      </w:r>
      <w:r w:rsidRPr="00510BE1">
        <w:rPr>
          <w:rFonts w:eastAsia="SimSun"/>
          <w:szCs w:val="20"/>
          <w:lang w:eastAsia="en-US"/>
        </w:rPr>
        <w:t xml:space="preserve">owadays, almost all the applications are developed on top of the socket interface. The application data are sent as a flow/stream. </w:t>
      </w:r>
      <w:r w:rsidRPr="00510BE1">
        <w:rPr>
          <w:rFonts w:eastAsia="SimSun" w:hint="eastAsia"/>
          <w:szCs w:val="20"/>
          <w:lang w:eastAsia="en-US"/>
        </w:rPr>
        <w:t>The</w:t>
      </w:r>
      <w:r w:rsidRPr="00510BE1">
        <w:rPr>
          <w:rFonts w:eastAsia="SimSun"/>
          <w:szCs w:val="20"/>
          <w:lang w:eastAsia="en-US"/>
        </w:rPr>
        <w:t xml:space="preserve"> throughput of each flow depends on the distributed congestion control algorithm. However, the burst forwarding network data source send the burst using the NIC line rate. A new socket interface is needed that support burst sending without the limitation from the congestion control algorithm. </w:t>
      </w:r>
    </w:p>
    <w:p w14:paraId="7BB977B8"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In order to ensure congestion free, the data source should also cooperate with the flow control algorithm. If the virtual channel cannot be created due to the bandwidth limitation, the data transmission should be blocked and delayed. Once the network becomes free, it should immediately forward the burst using line rate.</w:t>
      </w:r>
    </w:p>
    <w:p w14:paraId="1532D398" w14:textId="51253276" w:rsidR="00510BE1" w:rsidRPr="00170580" w:rsidRDefault="00510BE1" w:rsidP="009C4E22">
      <w:pPr>
        <w:pStyle w:val="ListParagraph"/>
        <w:keepNext/>
        <w:keepLines/>
        <w:numPr>
          <w:ilvl w:val="1"/>
          <w:numId w:val="83"/>
        </w:numPr>
        <w:overflowPunct w:val="0"/>
        <w:autoSpaceDE w:val="0"/>
        <w:autoSpaceDN w:val="0"/>
        <w:adjustRightInd w:val="0"/>
        <w:spacing w:before="240"/>
        <w:textAlignment w:val="baseline"/>
        <w:outlineLvl w:val="1"/>
        <w:rPr>
          <w:rFonts w:eastAsia="SimSun"/>
          <w:b/>
          <w:szCs w:val="20"/>
          <w:lang w:eastAsia="en-US"/>
        </w:rPr>
      </w:pPr>
      <w:bookmarkStart w:id="1689" w:name="_Toc37365648"/>
      <w:bookmarkStart w:id="1690" w:name="_Toc38216056"/>
      <w:r w:rsidRPr="00170580">
        <w:rPr>
          <w:rFonts w:eastAsia="SimSun" w:hint="eastAsia"/>
          <w:b/>
          <w:szCs w:val="20"/>
          <w:lang w:eastAsia="en-US"/>
        </w:rPr>
        <w:t>B</w:t>
      </w:r>
      <w:r w:rsidRPr="00170580">
        <w:rPr>
          <w:rFonts w:eastAsia="SimSun"/>
          <w:b/>
          <w:szCs w:val="20"/>
          <w:lang w:eastAsia="en-US"/>
        </w:rPr>
        <w:t>urst level grant send mechanism</w:t>
      </w:r>
      <w:bookmarkEnd w:id="1689"/>
      <w:bookmarkEnd w:id="1690"/>
    </w:p>
    <w:p w14:paraId="59EC2A89"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hint="eastAsia"/>
          <w:szCs w:val="20"/>
          <w:lang w:eastAsia="en-US"/>
        </w:rPr>
        <w:t>A</w:t>
      </w:r>
      <w:r w:rsidRPr="00510BE1">
        <w:rPr>
          <w:rFonts w:eastAsia="SimSun"/>
          <w:szCs w:val="20"/>
          <w:lang w:eastAsia="en-US"/>
        </w:rPr>
        <w:t xml:space="preserve"> bandwidth converged network usually has the in-cast problem. Nowadays, the network utilizes distributed congestion control algorithm to tackle this problem, e.g., Cubic and BBR. Each data </w:t>
      </w:r>
      <w:r w:rsidRPr="00510BE1">
        <w:rPr>
          <w:rFonts w:eastAsia="SimSun"/>
          <w:szCs w:val="20"/>
          <w:lang w:eastAsia="en-US"/>
        </w:rPr>
        <w:lastRenderedPageBreak/>
        <w:t xml:space="preserve">source keeps injecting data with estimated network BDP. The throughput of the data source is greatly affected by other concurrent flow data transmissions. </w:t>
      </w:r>
    </w:p>
    <w:p w14:paraId="5428AC13" w14:textId="77777777" w:rsidR="00510BE1" w:rsidRPr="00510BE1" w:rsidRDefault="00510BE1" w:rsidP="00510BE1">
      <w:pPr>
        <w:overflowPunct w:val="0"/>
        <w:autoSpaceDE w:val="0"/>
        <w:autoSpaceDN w:val="0"/>
        <w:adjustRightInd w:val="0"/>
        <w:jc w:val="both"/>
        <w:textAlignment w:val="baseline"/>
        <w:rPr>
          <w:rFonts w:eastAsia="SimSun"/>
          <w:b/>
          <w:szCs w:val="20"/>
          <w:lang w:eastAsia="en-US"/>
        </w:rPr>
      </w:pPr>
      <w:r w:rsidRPr="00510BE1">
        <w:rPr>
          <w:rFonts w:eastAsia="SimSun"/>
          <w:szCs w:val="20"/>
          <w:lang w:eastAsia="en-US"/>
        </w:rPr>
        <w:t>The burst forwarding network requires the data source to send data using line rate. To avoid network congestion, each burst transmission needs to be carefully arranged. This mechanism is called the burst grant send mechanism. Different from congestion control algorithms which focus on transmission speed tuning, the grant send mechanism works as an on/off switch for the burst transmission. Once the burst transmission is granted, the burst is sent using line rate from the data source. If multiple data sources want to send data concurrently, the grant send mechanism needs to guarantee that the data injected into the network does not produce congestion that overflows the available router buffer. The burst forwarding network does not mandate any specific grant send algorithm. For the network with shallow router buffers, the buffer-free mechanisms, e.g., TDMA</w:t>
      </w:r>
      <w:r w:rsidRPr="00510BE1">
        <w:rPr>
          <w:rFonts w:eastAsia="SimSun" w:hint="eastAsia"/>
          <w:szCs w:val="20"/>
          <w:lang w:eastAsia="en-US"/>
        </w:rPr>
        <w:t xml:space="preserve"> </w:t>
      </w:r>
      <w:r w:rsidRPr="00510BE1">
        <w:rPr>
          <w:rFonts w:eastAsia="SimSun"/>
          <w:szCs w:val="20"/>
          <w:lang w:eastAsia="en-US"/>
        </w:rPr>
        <w:t xml:space="preserve">like or </w:t>
      </w:r>
      <w:proofErr w:type="gramStart"/>
      <w:r w:rsidRPr="00510BE1">
        <w:rPr>
          <w:rFonts w:eastAsia="SimSun"/>
          <w:szCs w:val="20"/>
          <w:lang w:eastAsia="en-US"/>
        </w:rPr>
        <w:t>token based</w:t>
      </w:r>
      <w:proofErr w:type="gramEnd"/>
      <w:r w:rsidRPr="00510BE1">
        <w:rPr>
          <w:rFonts w:eastAsia="SimSun"/>
          <w:szCs w:val="20"/>
          <w:lang w:eastAsia="en-US"/>
        </w:rPr>
        <w:t xml:space="preserve"> algorithm can be used. Otherwise, QFC flow control mechanism could be used with manageable buffer consumption.</w:t>
      </w:r>
      <w:bookmarkStart w:id="1691" w:name="_Ref36628353"/>
    </w:p>
    <w:p w14:paraId="375E3ABB" w14:textId="44AFA0C5" w:rsidR="00510BE1" w:rsidRPr="00C32DE5" w:rsidRDefault="00510BE1" w:rsidP="009C4E22">
      <w:pPr>
        <w:pStyle w:val="ListParagraph"/>
        <w:keepNext/>
        <w:keepLines/>
        <w:numPr>
          <w:ilvl w:val="1"/>
          <w:numId w:val="83"/>
        </w:numPr>
        <w:overflowPunct w:val="0"/>
        <w:autoSpaceDE w:val="0"/>
        <w:autoSpaceDN w:val="0"/>
        <w:adjustRightInd w:val="0"/>
        <w:spacing w:before="240"/>
        <w:textAlignment w:val="baseline"/>
        <w:outlineLvl w:val="1"/>
        <w:rPr>
          <w:rFonts w:eastAsia="SimSun"/>
          <w:b/>
          <w:szCs w:val="20"/>
          <w:lang w:eastAsia="en-US"/>
        </w:rPr>
      </w:pPr>
      <w:bookmarkStart w:id="1692" w:name="_Toc37365649"/>
      <w:bookmarkStart w:id="1693" w:name="_Toc38216057"/>
      <w:r w:rsidRPr="00C32DE5">
        <w:rPr>
          <w:rFonts w:eastAsia="SimSun"/>
          <w:b/>
          <w:szCs w:val="20"/>
          <w:lang w:eastAsia="en-US"/>
        </w:rPr>
        <w:t>Burst forwarding architecture design</w:t>
      </w:r>
      <w:bookmarkEnd w:id="1691"/>
      <w:bookmarkEnd w:id="1692"/>
      <w:bookmarkEnd w:id="1693"/>
    </w:p>
    <w:p w14:paraId="34FFEC01"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t xml:space="preserve">The current network architecture is originally designed for packet-oriented data forwarding. Numerous efforts </w:t>
      </w:r>
      <w:proofErr w:type="gramStart"/>
      <w:r w:rsidRPr="00510BE1">
        <w:rPr>
          <w:rFonts w:eastAsia="SimSun"/>
          <w:szCs w:val="20"/>
          <w:lang w:eastAsia="zh-CN"/>
        </w:rPr>
        <w:t>has</w:t>
      </w:r>
      <w:proofErr w:type="gramEnd"/>
      <w:r w:rsidRPr="00510BE1">
        <w:rPr>
          <w:rFonts w:eastAsia="SimSun"/>
          <w:szCs w:val="20"/>
          <w:lang w:eastAsia="zh-CN"/>
        </w:rPr>
        <w:t xml:space="preserve"> been done to smooth the data transmission, evenly share the congestion link bandwidth and predict the available bandwidth and RTT. Uncoordinated burst transmission could cause severe </w:t>
      </w:r>
      <w:proofErr w:type="spellStart"/>
      <w:r w:rsidRPr="00510BE1">
        <w:rPr>
          <w:rFonts w:eastAsia="SimSun"/>
          <w:szCs w:val="20"/>
          <w:lang w:eastAsia="zh-CN"/>
        </w:rPr>
        <w:t>incast</w:t>
      </w:r>
      <w:proofErr w:type="spellEnd"/>
      <w:r w:rsidRPr="00510BE1">
        <w:rPr>
          <w:rFonts w:eastAsia="SimSun"/>
          <w:szCs w:val="20"/>
          <w:lang w:eastAsia="zh-CN"/>
        </w:rPr>
        <w:t xml:space="preserve"> problem and reduce network performance. However, the concept of burst forwarding network is different from the mindset of the traditional data forwarding. Instead of evenly share the bandwidth, each burst transmission occupies all the bandwidth of the link for a short period. The network should guarantee that the burst is sent to the destination without any congestion. This chapter describes the burst forwarding network architecture design in detail. </w:t>
      </w:r>
    </w:p>
    <w:p w14:paraId="590DB48F"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zh-CN"/>
        </w:rPr>
        <w:t xml:space="preserve">The burst forwarding network requires the collaboration between the network side and the host side. Both sides work together to provide a burst forwarding service infrastructure. This chapter begins with the general description of the burst forwarding network architecture. The network creates virtual channels for each burst transmission to guarantee cut-through forwarding. Secondly, the data plan design is presented. When being forwarded, a </w:t>
      </w:r>
      <w:r w:rsidRPr="00510BE1">
        <w:rPr>
          <w:rFonts w:eastAsia="SimSun" w:hint="eastAsia"/>
          <w:szCs w:val="20"/>
          <w:lang w:eastAsia="zh-CN"/>
        </w:rPr>
        <w:t>bu</w:t>
      </w:r>
      <w:r w:rsidRPr="00510BE1">
        <w:rPr>
          <w:rFonts w:eastAsia="SimSun"/>
          <w:szCs w:val="20"/>
          <w:lang w:eastAsia="zh-CN"/>
        </w:rPr>
        <w:t xml:space="preserve">rst is split into many small data chunks, aka </w:t>
      </w:r>
      <w:proofErr w:type="spellStart"/>
      <w:r w:rsidRPr="00510BE1">
        <w:rPr>
          <w:rFonts w:eastAsia="SimSun"/>
          <w:szCs w:val="20"/>
          <w:lang w:eastAsia="zh-CN"/>
        </w:rPr>
        <w:t>burstlet</w:t>
      </w:r>
      <w:proofErr w:type="spellEnd"/>
      <w:r w:rsidRPr="00510BE1">
        <w:rPr>
          <w:rFonts w:eastAsia="SimSun"/>
          <w:szCs w:val="20"/>
          <w:lang w:eastAsia="zh-CN"/>
        </w:rPr>
        <w:t xml:space="preserve">. On-demand local forwarding table entries are created for </w:t>
      </w:r>
      <w:proofErr w:type="spellStart"/>
      <w:r w:rsidRPr="00510BE1">
        <w:rPr>
          <w:rFonts w:eastAsia="SimSun"/>
          <w:szCs w:val="20"/>
          <w:lang w:eastAsia="zh-CN"/>
        </w:rPr>
        <w:t>burstlet</w:t>
      </w:r>
      <w:proofErr w:type="spellEnd"/>
      <w:r w:rsidRPr="00510BE1">
        <w:rPr>
          <w:rFonts w:eastAsia="SimSun"/>
          <w:szCs w:val="20"/>
          <w:lang w:eastAsia="zh-CN"/>
        </w:rPr>
        <w:t xml:space="preserve"> forwarding. The forwarding entry are deleted once the burst is successfully transmitted. Thirdly, the requirement of sending burst from the host side is discussed. A new data interface is proposed for burst sending. Moreover, the host also collaborate with the burst grant send algorithm. It blocks the application data transmission until the network is free. Finally, the burst grant send algorithm requirement for burst forwarding is presented. The goal of this algorithm is to guarantee that the burst transmission is congestion free and consumes limited router buffer. </w:t>
      </w:r>
    </w:p>
    <w:p w14:paraId="7DD4B5C0" w14:textId="5045FCB2" w:rsidR="00510BE1" w:rsidRPr="004202ED" w:rsidRDefault="00510BE1" w:rsidP="009C4E22">
      <w:pPr>
        <w:pStyle w:val="ListParagraph"/>
        <w:keepNext/>
        <w:keepLines/>
        <w:numPr>
          <w:ilvl w:val="1"/>
          <w:numId w:val="78"/>
        </w:numPr>
        <w:overflowPunct w:val="0"/>
        <w:autoSpaceDE w:val="0"/>
        <w:autoSpaceDN w:val="0"/>
        <w:adjustRightInd w:val="0"/>
        <w:spacing w:before="240"/>
        <w:ind w:left="720"/>
        <w:textAlignment w:val="baseline"/>
        <w:outlineLvl w:val="1"/>
        <w:rPr>
          <w:rFonts w:eastAsia="SimSun"/>
          <w:b/>
          <w:szCs w:val="20"/>
          <w:lang w:eastAsia="zh-CN"/>
        </w:rPr>
      </w:pPr>
      <w:bookmarkStart w:id="1694" w:name="_Toc37365650"/>
      <w:bookmarkStart w:id="1695" w:name="_Toc38216058"/>
      <w:r w:rsidRPr="004202ED">
        <w:rPr>
          <w:rFonts w:eastAsia="SimSun"/>
          <w:b/>
          <w:szCs w:val="20"/>
          <w:lang w:eastAsia="en-US"/>
        </w:rPr>
        <w:t>Architecture overview</w:t>
      </w:r>
      <w:bookmarkEnd w:id="1694"/>
      <w:bookmarkEnd w:id="1695"/>
    </w:p>
    <w:p w14:paraId="644D84DA"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Store and forward mechanism </w:t>
      </w:r>
      <w:proofErr w:type="gramStart"/>
      <w:r w:rsidRPr="00510BE1">
        <w:rPr>
          <w:rFonts w:eastAsia="SimSun"/>
          <w:szCs w:val="20"/>
          <w:lang w:eastAsia="en-US"/>
        </w:rPr>
        <w:t>requires</w:t>
      </w:r>
      <w:proofErr w:type="gramEnd"/>
      <w:r w:rsidRPr="00510BE1">
        <w:rPr>
          <w:rFonts w:eastAsia="SimSun"/>
          <w:szCs w:val="20"/>
          <w:lang w:eastAsia="en-US"/>
        </w:rPr>
        <w:t xml:space="preserve"> the router to buffer the entire packet before forwarded to the next hop. A burst can be 10x MB or even 100x MB in size. Store and forward bursts </w:t>
      </w:r>
      <w:proofErr w:type="gramStart"/>
      <w:r w:rsidRPr="00510BE1">
        <w:rPr>
          <w:rFonts w:eastAsia="SimSun"/>
          <w:szCs w:val="20"/>
          <w:lang w:eastAsia="en-US"/>
        </w:rPr>
        <w:t>consumes</w:t>
      </w:r>
      <w:proofErr w:type="gramEnd"/>
      <w:r w:rsidRPr="00510BE1">
        <w:rPr>
          <w:rFonts w:eastAsia="SimSun"/>
          <w:szCs w:val="20"/>
          <w:lang w:eastAsia="en-US"/>
        </w:rPr>
        <w:t xml:space="preserve"> huge amount of router buffer. An alternative method is the cut through forwarding. The cut through method starts forwarding a packet after the address fields were received. It is a good candidate for burst forwarding since it requires minimum router buffer. However, the biggest limitation of cut through forwarding is that it requires the same link speed end to end. Burst forwarding leverages virtual channel technology to create path with same link speed on demand. </w:t>
      </w:r>
      <w:r w:rsidRPr="00510BE1">
        <w:rPr>
          <w:rFonts w:eastAsia="SimSun"/>
          <w:szCs w:val="20"/>
          <w:lang w:eastAsia="en-US"/>
        </w:rPr>
        <w:fldChar w:fldCharType="begin"/>
      </w:r>
      <w:r w:rsidRPr="00510BE1">
        <w:rPr>
          <w:rFonts w:eastAsia="SimSun"/>
          <w:szCs w:val="20"/>
          <w:lang w:eastAsia="en-US"/>
        </w:rPr>
        <w:instrText xml:space="preserve"> REF _Ref36213420 \h  \* MERGEFORMAT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Figure 13</w:t>
      </w:r>
      <w:r w:rsidRPr="00510BE1">
        <w:rPr>
          <w:rFonts w:eastAsia="SimSun"/>
          <w:szCs w:val="20"/>
          <w:lang w:eastAsia="en-US"/>
        </w:rPr>
        <w:fldChar w:fldCharType="end"/>
      </w:r>
      <w:r w:rsidRPr="00510BE1">
        <w:rPr>
          <w:rFonts w:eastAsia="SimSun"/>
          <w:szCs w:val="20"/>
          <w:lang w:eastAsia="en-US"/>
        </w:rPr>
        <w:t xml:space="preserve"> shows a sample burst forwarding network architecture.</w:t>
      </w:r>
    </w:p>
    <w:p w14:paraId="0CEE9403" w14:textId="008D5323" w:rsidR="00510BE1" w:rsidRPr="00510BE1" w:rsidRDefault="00510BE1" w:rsidP="00510BE1">
      <w:pPr>
        <w:keepNext/>
        <w:overflowPunct w:val="0"/>
        <w:autoSpaceDE w:val="0"/>
        <w:autoSpaceDN w:val="0"/>
        <w:adjustRightInd w:val="0"/>
        <w:textAlignment w:val="baseline"/>
        <w:rPr>
          <w:rFonts w:eastAsia="SimSun"/>
          <w:szCs w:val="20"/>
          <w:lang w:eastAsia="en-US"/>
        </w:rPr>
      </w:pPr>
      <w:r w:rsidRPr="00510BE1">
        <w:rPr>
          <w:rFonts w:eastAsia="SimSun"/>
          <w:noProof/>
          <w:szCs w:val="20"/>
          <w:lang w:val="en-US" w:eastAsia="en-US"/>
        </w:rPr>
        <mc:AlternateContent>
          <mc:Choice Requires="wpc">
            <w:drawing>
              <wp:inline distT="0" distB="0" distL="0" distR="0" wp14:anchorId="7A263DE3" wp14:editId="2821146B">
                <wp:extent cx="6100876" cy="1367790"/>
                <wp:effectExtent l="0" t="0" r="0" b="3810"/>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图片 161"/>
                          <pic:cNvPicPr>
                            <a:picLocks noChangeAspect="1"/>
                          </pic:cNvPicPr>
                        </pic:nvPicPr>
                        <pic:blipFill>
                          <a:blip r:embed="rId98"/>
                          <a:stretch>
                            <a:fillRect/>
                          </a:stretch>
                        </pic:blipFill>
                        <pic:spPr>
                          <a:xfrm>
                            <a:off x="395021" y="29261"/>
                            <a:ext cx="5486400" cy="1295664"/>
                          </a:xfrm>
                          <a:prstGeom prst="rect">
                            <a:avLst/>
                          </a:prstGeom>
                        </pic:spPr>
                      </pic:pic>
                    </wpc:wpc>
                  </a:graphicData>
                </a:graphic>
              </wp:inline>
            </w:drawing>
          </mc:Choice>
          <mc:Fallback>
            <w:pict>
              <v:group w14:anchorId="7775FF60" id="画布 82" o:spid="_x0000_s1026" editas="canvas" style="width:480.4pt;height:107.7pt;mso-position-horizontal-relative:char;mso-position-vertical-relative:line" coordsize="6100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">
                <v:shape id="_x0000_s1027" type="#_x0000_t75" style="position:absolute;width:61004;height:13677;visibility:visible;mso-wrap-style:square">
                  <v:fill o:detectmouseclick="t"/>
                  <v:path o:connecttype="none"/>
                </v:shape>
                <v:shape id="图片 161" o:spid="_x0000_s1028" type="#_x0000_t75" style="position:absolute;left:3950;top:292;width:54864;height:12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wJ5XBAAAA3AAAAA8AAABkcnMvZG93bnJldi54bWxET9uKwjAQfRf8hzCCb5q6D7pUY6nCwoLg&#10;bfcDhmZsi82kJFlb/XojCPs2h3OdVdabRtzI+dqygtk0AUFcWF1zqeD352vyCcIHZI2NZVJwJw/Z&#10;ejhYYaptxye6nUMpYgj7FBVUIbSplL6oyKCf2pY4chfrDIYIXSm1wy6Gm0Z+JMlcGqw5NlTY0rai&#10;4nr+MwpcnjyOdWfbcnHq9P5QuM1us1NqPOrzJYhAffgXv93fOs6fz+D1TLxAr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qwJ5XBAAAA3AAAAA8AAAAAAAAAAAAAAAAAnwIA&#10;AGRycy9kb3ducmV2LnhtbFBLBQYAAAAABAAEAPcAAACNAwAAAAA=&#10;">
                  <v:imagedata r:id="rId99" o:title=""/>
                  <v:path arrowok="t"/>
                </v:shape>
                <w10:anchorlock/>
              </v:group>
            </w:pict>
          </mc:Fallback>
        </mc:AlternateContent>
      </w:r>
    </w:p>
    <w:p w14:paraId="37B0F163" w14:textId="4C69CA89"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96" w:name="_Toc3820893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64</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Burst forwarding network architecture</w:t>
      </w:r>
      <w:bookmarkEnd w:id="1696"/>
      <w:r w:rsidR="00510BE1" w:rsidRPr="00510BE1">
        <w:rPr>
          <w:rFonts w:eastAsia="SimSun"/>
          <w:i/>
          <w:iCs/>
          <w:color w:val="44546A" w:themeColor="text2"/>
          <w:sz w:val="18"/>
          <w:szCs w:val="18"/>
          <w:lang w:eastAsia="en-US"/>
        </w:rPr>
        <w:t xml:space="preserve"> </w:t>
      </w:r>
    </w:p>
    <w:p w14:paraId="1A292295"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lastRenderedPageBreak/>
        <w:t xml:space="preserve">As shown in </w:t>
      </w:r>
      <w:r w:rsidRPr="00510BE1">
        <w:rPr>
          <w:rFonts w:eastAsia="SimSun"/>
          <w:szCs w:val="20"/>
          <w:lang w:eastAsia="en-US"/>
        </w:rPr>
        <w:fldChar w:fldCharType="begin"/>
      </w:r>
      <w:r w:rsidRPr="00510BE1">
        <w:rPr>
          <w:rFonts w:eastAsia="SimSun"/>
          <w:szCs w:val="20"/>
          <w:lang w:eastAsia="en-US"/>
        </w:rPr>
        <w:instrText xml:space="preserve"> REF _Ref36213420 \h  \* MERGEFORMAT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13</w:t>
      </w:r>
      <w:r w:rsidRPr="00510BE1">
        <w:rPr>
          <w:rFonts w:eastAsia="SimSun"/>
          <w:szCs w:val="20"/>
          <w:lang w:eastAsia="en-US"/>
        </w:rPr>
        <w:fldChar w:fldCharType="end"/>
      </w:r>
      <w:r w:rsidRPr="00510BE1">
        <w:rPr>
          <w:rFonts w:eastAsia="SimSun"/>
          <w:szCs w:val="20"/>
          <w:lang w:eastAsia="en-US"/>
        </w:rPr>
        <w:t xml:space="preserve">, three data sources access the network via 10Gbps link. </w:t>
      </w:r>
      <w:r w:rsidRPr="00510BE1">
        <w:rPr>
          <w:rFonts w:eastAsia="SimSun" w:hint="eastAsia"/>
          <w:szCs w:val="20"/>
          <w:lang w:eastAsia="zh-CN"/>
        </w:rPr>
        <w:t>The</w:t>
      </w:r>
      <w:r w:rsidRPr="00510BE1">
        <w:rPr>
          <w:rFonts w:eastAsia="SimSun"/>
          <w:szCs w:val="20"/>
          <w:lang w:eastAsia="zh-CN"/>
        </w:rPr>
        <w:t xml:space="preserve"> access router </w:t>
      </w:r>
      <w:proofErr w:type="gramStart"/>
      <w:r w:rsidRPr="00510BE1">
        <w:rPr>
          <w:rFonts w:eastAsia="SimSun"/>
          <w:szCs w:val="20"/>
          <w:lang w:eastAsia="zh-CN"/>
        </w:rPr>
        <w:t>connect</w:t>
      </w:r>
      <w:proofErr w:type="gramEnd"/>
      <w:r w:rsidRPr="00510BE1">
        <w:rPr>
          <w:rFonts w:eastAsia="SimSun"/>
          <w:szCs w:val="20"/>
          <w:lang w:eastAsia="zh-CN"/>
        </w:rPr>
        <w:t xml:space="preserve"> to the cloud via 20Gbps links. In this case, the 20Gbps link is divided into two 10Gbps virtual links. The links can be concurrently used by any two data sources. If all the three data sources want to send burst at the same time, one of them has to be blocked until the previous transmission finishes. By doing this, the burst forwarding network guarantees that the burst can be forwarded in the path using cut through. The data can be received by the destination as fast as possible.</w:t>
      </w:r>
    </w:p>
    <w:p w14:paraId="372069C6" w14:textId="0087461D" w:rsidR="00510BE1" w:rsidRPr="00DA0508" w:rsidRDefault="00510BE1" w:rsidP="009C4E22">
      <w:pPr>
        <w:pStyle w:val="ListParagraph"/>
        <w:keepNext/>
        <w:keepLines/>
        <w:numPr>
          <w:ilvl w:val="0"/>
          <w:numId w:val="84"/>
        </w:numPr>
        <w:overflowPunct w:val="0"/>
        <w:autoSpaceDE w:val="0"/>
        <w:autoSpaceDN w:val="0"/>
        <w:adjustRightInd w:val="0"/>
        <w:spacing w:before="240"/>
        <w:ind w:left="720"/>
        <w:textAlignment w:val="baseline"/>
        <w:outlineLvl w:val="1"/>
        <w:rPr>
          <w:rFonts w:eastAsia="SimSun"/>
          <w:b/>
          <w:szCs w:val="20"/>
          <w:lang w:eastAsia="en-US"/>
        </w:rPr>
      </w:pPr>
      <w:bookmarkStart w:id="1697" w:name="_Toc37365651"/>
      <w:bookmarkStart w:id="1698" w:name="_Toc38216059"/>
      <w:r w:rsidRPr="00DA0508">
        <w:rPr>
          <w:rFonts w:eastAsia="SimSun"/>
          <w:b/>
          <w:szCs w:val="20"/>
          <w:lang w:eastAsia="en-US"/>
        </w:rPr>
        <w:t>Network data plan design</w:t>
      </w:r>
      <w:bookmarkEnd w:id="1697"/>
      <w:bookmarkEnd w:id="1698"/>
    </w:p>
    <w:p w14:paraId="71869AE2"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Forwarding a burst in a </w:t>
      </w:r>
      <w:proofErr w:type="gramStart"/>
      <w:r w:rsidRPr="00510BE1">
        <w:rPr>
          <w:rFonts w:eastAsia="SimSun"/>
          <w:szCs w:val="20"/>
          <w:lang w:eastAsia="en-US"/>
        </w:rPr>
        <w:t>packet oriented</w:t>
      </w:r>
      <w:proofErr w:type="gramEnd"/>
      <w:r w:rsidRPr="00510BE1">
        <w:rPr>
          <w:rFonts w:eastAsia="SimSun"/>
          <w:szCs w:val="20"/>
          <w:lang w:eastAsia="en-US"/>
        </w:rPr>
        <w:t xml:space="preserve"> network has many challenges. One obvious problem is the head of line (HOL) blocking. High priority packets can be blocked by the large and </w:t>
      </w:r>
      <w:proofErr w:type="gramStart"/>
      <w:r w:rsidRPr="00510BE1">
        <w:rPr>
          <w:rFonts w:eastAsia="SimSun"/>
          <w:szCs w:val="20"/>
          <w:lang w:eastAsia="en-US"/>
        </w:rPr>
        <w:t>time consuming</w:t>
      </w:r>
      <w:proofErr w:type="gramEnd"/>
      <w:r w:rsidRPr="00510BE1">
        <w:rPr>
          <w:rFonts w:eastAsia="SimSun"/>
          <w:szCs w:val="20"/>
          <w:lang w:eastAsia="en-US"/>
        </w:rPr>
        <w:t xml:space="preserve"> burst transmission. In the worst case, a small packet could be blocked by the burst twice inside a switch. As shown in </w:t>
      </w:r>
      <w:r w:rsidRPr="00510BE1">
        <w:rPr>
          <w:rFonts w:eastAsia="SimSun"/>
          <w:szCs w:val="20"/>
          <w:lang w:eastAsia="en-US"/>
        </w:rPr>
        <w:fldChar w:fldCharType="begin"/>
      </w:r>
      <w:r w:rsidRPr="00510BE1">
        <w:rPr>
          <w:rFonts w:eastAsia="SimSun"/>
          <w:szCs w:val="20"/>
          <w:lang w:eastAsia="en-US"/>
        </w:rPr>
        <w:instrText xml:space="preserve"> REF _Ref36313639 \h  \* MERGEFORMAT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14</w:t>
      </w:r>
      <w:r w:rsidRPr="00510BE1">
        <w:rPr>
          <w:rFonts w:eastAsia="SimSun"/>
          <w:szCs w:val="20"/>
          <w:lang w:eastAsia="en-US"/>
        </w:rPr>
        <w:fldChar w:fldCharType="end"/>
      </w:r>
      <w:r w:rsidRPr="00510BE1">
        <w:rPr>
          <w:rFonts w:eastAsia="SimSun"/>
          <w:szCs w:val="20"/>
          <w:lang w:eastAsia="en-US"/>
        </w:rPr>
        <w:t xml:space="preserve">, if a small packet and a burst are received from two different ingress ports almost at the same time, the small packet could be block by the burst before sent to the packet forwarding engine (PFE) for further processing. Moreover, if the two packets </w:t>
      </w:r>
      <w:proofErr w:type="gramStart"/>
      <w:r w:rsidRPr="00510BE1">
        <w:rPr>
          <w:rFonts w:eastAsia="SimSun"/>
          <w:szCs w:val="20"/>
          <w:lang w:eastAsia="en-US"/>
        </w:rPr>
        <w:t>happens</w:t>
      </w:r>
      <w:proofErr w:type="gramEnd"/>
      <w:r w:rsidRPr="00510BE1">
        <w:rPr>
          <w:rFonts w:eastAsia="SimSun"/>
          <w:szCs w:val="20"/>
          <w:lang w:eastAsia="en-US"/>
        </w:rPr>
        <w:t xml:space="preserve"> to be scheduled to the same egress port, the burst could block the small packet one more time. This could increase the service jitter and reduce the network determinacy.</w:t>
      </w:r>
    </w:p>
    <w:p w14:paraId="53F0B4A8" w14:textId="0633D247"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18191687" wp14:editId="158201BA">
            <wp:extent cx="5281574" cy="1253134"/>
            <wp:effectExtent l="0" t="0" r="0" b="4445"/>
            <wp:docPr id="869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9397" cy="1259735"/>
                    </a:xfrm>
                    <a:prstGeom prst="rect">
                      <a:avLst/>
                    </a:prstGeom>
                  </pic:spPr>
                </pic:pic>
              </a:graphicData>
            </a:graphic>
          </wp:inline>
        </w:drawing>
      </w:r>
    </w:p>
    <w:p w14:paraId="544F61E1" w14:textId="39BF4AA3"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699" w:name="_Toc3820893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65</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HOL problem of router forwarding a non-</w:t>
      </w:r>
      <w:proofErr w:type="spellStart"/>
      <w:r w:rsidR="00510BE1" w:rsidRPr="00510BE1">
        <w:rPr>
          <w:rFonts w:eastAsia="SimSun"/>
          <w:i/>
          <w:iCs/>
          <w:color w:val="44546A" w:themeColor="text2"/>
          <w:sz w:val="18"/>
          <w:szCs w:val="18"/>
          <w:lang w:eastAsia="en-US"/>
        </w:rPr>
        <w:t>splittable</w:t>
      </w:r>
      <w:proofErr w:type="spellEnd"/>
      <w:r w:rsidR="00510BE1" w:rsidRPr="00510BE1">
        <w:rPr>
          <w:rFonts w:eastAsia="SimSun"/>
          <w:i/>
          <w:iCs/>
          <w:color w:val="44546A" w:themeColor="text2"/>
          <w:sz w:val="18"/>
          <w:szCs w:val="18"/>
          <w:lang w:eastAsia="en-US"/>
        </w:rPr>
        <w:t xml:space="preserve"> burst</w:t>
      </w:r>
      <w:bookmarkEnd w:id="1699"/>
    </w:p>
    <w:p w14:paraId="046ACE35" w14:textId="77777777" w:rsidR="00510BE1" w:rsidRPr="00510BE1" w:rsidRDefault="00510BE1" w:rsidP="00510BE1">
      <w:pPr>
        <w:overflowPunct w:val="0"/>
        <w:autoSpaceDE w:val="0"/>
        <w:autoSpaceDN w:val="0"/>
        <w:adjustRightInd w:val="0"/>
        <w:jc w:val="both"/>
        <w:textAlignment w:val="baseline"/>
        <w:rPr>
          <w:rFonts w:eastAsia="SimSun"/>
          <w:szCs w:val="20"/>
          <w:lang w:val="en-US" w:eastAsia="en-US"/>
        </w:rPr>
      </w:pPr>
      <w:r w:rsidRPr="00510BE1">
        <w:rPr>
          <w:rFonts w:eastAsia="SimSun"/>
          <w:szCs w:val="20"/>
          <w:lang w:val="en-US" w:eastAsia="en-US"/>
        </w:rPr>
        <w:t>As another practical problem, forwarding a burst also increases the switch QoS scheduling interval. It also reduces the shaping effect from the switch traffic management system. For the switch traffic management, the minimum scheduling interval should be greater than the transmitting period of the biggest frame. Since a burst takes longer transmission time, it prolongs the scheduling interval of the router traffic management. For short frames, the shaping effect of traffic management is decreased by using long scheduling interval. If too many short frames are scheduled in the same interval, it could form a microburst.</w:t>
      </w:r>
    </w:p>
    <w:p w14:paraId="10757616" w14:textId="1E5DE31D" w:rsidR="00510BE1" w:rsidRPr="00510BE1" w:rsidRDefault="00510BE1" w:rsidP="00510BE1">
      <w:pPr>
        <w:overflowPunct w:val="0"/>
        <w:autoSpaceDE w:val="0"/>
        <w:autoSpaceDN w:val="0"/>
        <w:adjustRightInd w:val="0"/>
        <w:textAlignment w:val="baseline"/>
        <w:rPr>
          <w:rFonts w:eastAsia="SimSun"/>
          <w:szCs w:val="20"/>
          <w:lang w:eastAsia="en-US"/>
        </w:rPr>
      </w:pPr>
      <w:r w:rsidRPr="00510BE1">
        <w:rPr>
          <w:rFonts w:eastAsia="SimSun"/>
          <w:noProof/>
          <w:szCs w:val="20"/>
          <w:lang w:val="en-US" w:eastAsia="en-US"/>
        </w:rPr>
        <w:drawing>
          <wp:inline distT="0" distB="0" distL="0" distR="0" wp14:anchorId="3788F764" wp14:editId="1C87815C">
            <wp:extent cx="6120765" cy="645160"/>
            <wp:effectExtent l="0" t="0" r="0" b="2540"/>
            <wp:docPr id="869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765" cy="645160"/>
                    </a:xfrm>
                    <a:prstGeom prst="rect">
                      <a:avLst/>
                    </a:prstGeom>
                  </pic:spPr>
                </pic:pic>
              </a:graphicData>
            </a:graphic>
          </wp:inline>
        </w:drawing>
      </w:r>
    </w:p>
    <w:p w14:paraId="053FF1A1" w14:textId="77777777" w:rsidR="00510BE1" w:rsidRPr="00510BE1" w:rsidRDefault="00510BE1"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r w:rsidRPr="00510BE1">
        <w:rPr>
          <w:rFonts w:eastAsia="SimSun"/>
          <w:i/>
          <w:iCs/>
          <w:color w:val="44546A" w:themeColor="text2"/>
          <w:sz w:val="18"/>
          <w:szCs w:val="18"/>
          <w:lang w:eastAsia="en-US"/>
        </w:rPr>
        <w:t>(a) Short interval for small packet scheduling</w:t>
      </w:r>
    </w:p>
    <w:p w14:paraId="0125537B" w14:textId="617F2392" w:rsidR="00510BE1" w:rsidRPr="00510BE1" w:rsidRDefault="00510BE1" w:rsidP="00510BE1">
      <w:pPr>
        <w:keepNext/>
        <w:overflowPunct w:val="0"/>
        <w:autoSpaceDE w:val="0"/>
        <w:autoSpaceDN w:val="0"/>
        <w:adjustRightInd w:val="0"/>
        <w:textAlignment w:val="baseline"/>
        <w:rPr>
          <w:rFonts w:eastAsia="SimSun"/>
          <w:szCs w:val="20"/>
          <w:lang w:eastAsia="en-US"/>
        </w:rPr>
      </w:pPr>
      <w:r w:rsidRPr="00510BE1">
        <w:rPr>
          <w:rFonts w:eastAsia="SimSun"/>
          <w:noProof/>
          <w:szCs w:val="20"/>
          <w:lang w:val="en-US" w:eastAsia="en-US"/>
        </w:rPr>
        <w:drawing>
          <wp:inline distT="0" distB="0" distL="0" distR="0" wp14:anchorId="157A6B95" wp14:editId="147DFFB5">
            <wp:extent cx="6120765" cy="631825"/>
            <wp:effectExtent l="0" t="0" r="0" b="0"/>
            <wp:docPr id="869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765" cy="631825"/>
                    </a:xfrm>
                    <a:prstGeom prst="rect">
                      <a:avLst/>
                    </a:prstGeom>
                  </pic:spPr>
                </pic:pic>
              </a:graphicData>
            </a:graphic>
          </wp:inline>
        </w:drawing>
      </w:r>
    </w:p>
    <w:p w14:paraId="10004CAF" w14:textId="77777777" w:rsidR="00510BE1" w:rsidRPr="00510BE1" w:rsidRDefault="00510BE1"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r w:rsidRPr="00510BE1">
        <w:rPr>
          <w:rFonts w:eastAsia="SimSun"/>
          <w:i/>
          <w:iCs/>
          <w:color w:val="44546A" w:themeColor="text2"/>
          <w:sz w:val="18"/>
          <w:szCs w:val="18"/>
          <w:lang w:eastAsia="en-US"/>
        </w:rPr>
        <w:t>(b) Long scheduling interval for burst scheduling</w:t>
      </w:r>
    </w:p>
    <w:p w14:paraId="768A957C" w14:textId="7B75BF1A"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700" w:name="_Toc38208939"/>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66</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Packet scheduling interval composition between packet and burst</w:t>
      </w:r>
      <w:bookmarkEnd w:id="1700"/>
    </w:p>
    <w:p w14:paraId="3D95BF6E"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To solve the mentioned problem and largely maintaining the current router architecture, we propose to decouple the router basic forwarding unit from IP packet size. This section provides the </w:t>
      </w:r>
      <w:proofErr w:type="gramStart"/>
      <w:r w:rsidRPr="00510BE1">
        <w:rPr>
          <w:rFonts w:eastAsia="SimSun"/>
          <w:szCs w:val="20"/>
          <w:lang w:eastAsia="en-US"/>
        </w:rPr>
        <w:t>high level</w:t>
      </w:r>
      <w:proofErr w:type="gramEnd"/>
      <w:r w:rsidRPr="00510BE1">
        <w:rPr>
          <w:rFonts w:eastAsia="SimSun"/>
          <w:szCs w:val="20"/>
          <w:lang w:eastAsia="en-US"/>
        </w:rPr>
        <w:t xml:space="preserve"> description of this mechanism. Instead of forwarding the entire burst at once, the burst is further split into smaller data blocks, aka </w:t>
      </w:r>
      <w:proofErr w:type="spellStart"/>
      <w:r w:rsidRPr="00510BE1">
        <w:rPr>
          <w:rFonts w:eastAsia="SimSun"/>
          <w:szCs w:val="20"/>
          <w:lang w:eastAsia="en-US"/>
        </w:rPr>
        <w:t>burstlet</w:t>
      </w:r>
      <w:proofErr w:type="spellEnd"/>
      <w:r w:rsidRPr="00510BE1">
        <w:rPr>
          <w:rFonts w:eastAsia="SimSun"/>
          <w:szCs w:val="20"/>
          <w:lang w:eastAsia="en-US"/>
        </w:rPr>
        <w:t xml:space="preserve">. The </w:t>
      </w:r>
      <w:proofErr w:type="spellStart"/>
      <w:r w:rsidRPr="00510BE1">
        <w:rPr>
          <w:rFonts w:eastAsia="SimSun"/>
          <w:szCs w:val="20"/>
          <w:lang w:eastAsia="en-US"/>
        </w:rPr>
        <w:t>burstlets</w:t>
      </w:r>
      <w:proofErr w:type="spellEnd"/>
      <w:r w:rsidRPr="00510BE1">
        <w:rPr>
          <w:rFonts w:eastAsia="SimSun"/>
          <w:szCs w:val="20"/>
          <w:lang w:eastAsia="en-US"/>
        </w:rPr>
        <w:t xml:space="preserve"> are sent in a wormhole-switching-alike mechanism along the virtual channel. In this case, the </w:t>
      </w:r>
      <w:r w:rsidRPr="00510BE1">
        <w:rPr>
          <w:rFonts w:eastAsia="SimSun" w:hint="eastAsia"/>
          <w:szCs w:val="20"/>
          <w:lang w:eastAsia="zh-CN"/>
        </w:rPr>
        <w:t>high</w:t>
      </w:r>
      <w:r w:rsidRPr="00510BE1">
        <w:rPr>
          <w:rFonts w:eastAsia="SimSun"/>
          <w:szCs w:val="20"/>
          <w:lang w:eastAsia="zh-CN"/>
        </w:rPr>
        <w:t xml:space="preserve"> priority small </w:t>
      </w:r>
      <w:r w:rsidRPr="00510BE1">
        <w:rPr>
          <w:rFonts w:eastAsia="SimSun"/>
          <w:szCs w:val="20"/>
          <w:lang w:eastAsia="en-US"/>
        </w:rPr>
        <w:t xml:space="preserve">packet transmission only needs to wait for a </w:t>
      </w:r>
      <w:proofErr w:type="spellStart"/>
      <w:r w:rsidRPr="00510BE1">
        <w:rPr>
          <w:rFonts w:eastAsia="SimSun"/>
          <w:szCs w:val="20"/>
          <w:lang w:eastAsia="en-US"/>
        </w:rPr>
        <w:t>burstlet</w:t>
      </w:r>
      <w:proofErr w:type="spellEnd"/>
      <w:r w:rsidRPr="00510BE1">
        <w:rPr>
          <w:rFonts w:eastAsia="SimSun"/>
          <w:szCs w:val="20"/>
          <w:lang w:eastAsia="en-US"/>
        </w:rPr>
        <w:t xml:space="preserve"> instead of the entire burst. It also </w:t>
      </w:r>
      <w:proofErr w:type="gramStart"/>
      <w:r w:rsidRPr="00510BE1">
        <w:rPr>
          <w:rFonts w:eastAsia="SimSun"/>
          <w:szCs w:val="20"/>
          <w:lang w:eastAsia="en-US"/>
        </w:rPr>
        <w:t>improve</w:t>
      </w:r>
      <w:proofErr w:type="gramEnd"/>
      <w:r w:rsidRPr="00510BE1">
        <w:rPr>
          <w:rFonts w:eastAsia="SimSun"/>
          <w:szCs w:val="20"/>
          <w:lang w:eastAsia="en-US"/>
        </w:rPr>
        <w:t xml:space="preserve"> the accuracy of QoS since </w:t>
      </w:r>
      <w:proofErr w:type="spellStart"/>
      <w:r w:rsidRPr="00510BE1">
        <w:rPr>
          <w:rFonts w:eastAsia="SimSun"/>
          <w:szCs w:val="20"/>
          <w:lang w:eastAsia="en-US"/>
        </w:rPr>
        <w:t>burstlet</w:t>
      </w:r>
      <w:proofErr w:type="spellEnd"/>
      <w:r w:rsidRPr="00510BE1">
        <w:rPr>
          <w:rFonts w:eastAsia="SimSun"/>
          <w:szCs w:val="20"/>
          <w:lang w:eastAsia="en-US"/>
        </w:rPr>
        <w:t xml:space="preserve"> level scheduling providing finer granularity.  </w:t>
      </w:r>
    </w:p>
    <w:p w14:paraId="34DDA71E" w14:textId="2C45BD3E" w:rsidR="00510BE1" w:rsidRPr="00FF2B4F" w:rsidRDefault="00510BE1" w:rsidP="009C4E22">
      <w:pPr>
        <w:pStyle w:val="ListParagraph"/>
        <w:keepNext/>
        <w:keepLines/>
        <w:numPr>
          <w:ilvl w:val="0"/>
          <w:numId w:val="84"/>
        </w:numPr>
        <w:overflowPunct w:val="0"/>
        <w:autoSpaceDE w:val="0"/>
        <w:autoSpaceDN w:val="0"/>
        <w:adjustRightInd w:val="0"/>
        <w:spacing w:before="240"/>
        <w:textAlignment w:val="baseline"/>
        <w:outlineLvl w:val="1"/>
        <w:rPr>
          <w:rFonts w:eastAsia="SimSun"/>
          <w:b/>
          <w:szCs w:val="20"/>
          <w:lang w:eastAsia="en-US"/>
        </w:rPr>
      </w:pPr>
      <w:bookmarkStart w:id="1701" w:name="_Toc37365652"/>
      <w:bookmarkStart w:id="1702" w:name="_Toc38216060"/>
      <w:r w:rsidRPr="00FF2B4F">
        <w:rPr>
          <w:rFonts w:eastAsia="SimSun"/>
          <w:b/>
          <w:szCs w:val="20"/>
          <w:lang w:eastAsia="en-US"/>
        </w:rPr>
        <w:lastRenderedPageBreak/>
        <w:t>Burst data packaging</w:t>
      </w:r>
      <w:bookmarkEnd w:id="1701"/>
      <w:bookmarkEnd w:id="1702"/>
    </w:p>
    <w:p w14:paraId="366100AB"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Depends on the data size, a burst is split into head </w:t>
      </w:r>
      <w:proofErr w:type="spellStart"/>
      <w:r w:rsidRPr="00510BE1">
        <w:rPr>
          <w:rFonts w:eastAsia="SimSun"/>
          <w:szCs w:val="20"/>
          <w:lang w:eastAsia="en-US"/>
        </w:rPr>
        <w:t>burstlet</w:t>
      </w:r>
      <w:proofErr w:type="spellEnd"/>
      <w:r w:rsidRPr="00510BE1">
        <w:rPr>
          <w:rFonts w:eastAsia="SimSun"/>
          <w:szCs w:val="20"/>
          <w:lang w:eastAsia="en-US"/>
        </w:rPr>
        <w:t xml:space="preserve">, one or more body </w:t>
      </w:r>
      <w:proofErr w:type="spellStart"/>
      <w:r w:rsidRPr="00510BE1">
        <w:rPr>
          <w:rFonts w:eastAsia="SimSun"/>
          <w:szCs w:val="20"/>
          <w:lang w:eastAsia="en-US"/>
        </w:rPr>
        <w:t>burstlets</w:t>
      </w:r>
      <w:proofErr w:type="spellEnd"/>
      <w:r w:rsidRPr="00510BE1">
        <w:rPr>
          <w:rFonts w:eastAsia="SimSun"/>
          <w:szCs w:val="20"/>
          <w:lang w:eastAsia="en-US"/>
        </w:rPr>
        <w:t xml:space="preserve"> and a tail </w:t>
      </w:r>
      <w:proofErr w:type="spellStart"/>
      <w:r w:rsidRPr="00510BE1">
        <w:rPr>
          <w:rFonts w:eastAsia="SimSun"/>
          <w:szCs w:val="20"/>
          <w:lang w:eastAsia="en-US"/>
        </w:rPr>
        <w:t>burstlet</w:t>
      </w:r>
      <w:proofErr w:type="spellEnd"/>
      <w:r w:rsidRPr="00510BE1">
        <w:rPr>
          <w:rFonts w:eastAsia="SimSun"/>
          <w:szCs w:val="20"/>
          <w:lang w:eastAsia="en-US"/>
        </w:rPr>
        <w:t xml:space="preserve">. As shown in </w:t>
      </w:r>
      <w:r w:rsidRPr="00510BE1">
        <w:rPr>
          <w:rFonts w:eastAsia="SimSun"/>
          <w:szCs w:val="20"/>
          <w:lang w:eastAsia="en-US"/>
        </w:rPr>
        <w:fldChar w:fldCharType="begin"/>
      </w:r>
      <w:r w:rsidRPr="00510BE1">
        <w:rPr>
          <w:rFonts w:eastAsia="SimSun"/>
          <w:szCs w:val="20"/>
          <w:lang w:eastAsia="en-US"/>
        </w:rPr>
        <w:instrText xml:space="preserve"> REF _Ref36316321 \h  \* MERGEFORMAT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16</w:t>
      </w:r>
      <w:r w:rsidRPr="00510BE1">
        <w:rPr>
          <w:rFonts w:eastAsia="SimSun"/>
          <w:szCs w:val="20"/>
          <w:lang w:eastAsia="en-US"/>
        </w:rPr>
        <w:fldChar w:fldCharType="end"/>
      </w:r>
      <w:r w:rsidRPr="00510BE1">
        <w:rPr>
          <w:rFonts w:eastAsia="SimSun"/>
          <w:szCs w:val="20"/>
          <w:lang w:eastAsia="en-US"/>
        </w:rPr>
        <w:t xml:space="preserve">, the header </w:t>
      </w:r>
      <w:proofErr w:type="spellStart"/>
      <w:r w:rsidRPr="00510BE1">
        <w:rPr>
          <w:rFonts w:eastAsia="SimSun"/>
          <w:szCs w:val="20"/>
          <w:lang w:eastAsia="en-US"/>
        </w:rPr>
        <w:t>burstlet</w:t>
      </w:r>
      <w:proofErr w:type="spellEnd"/>
      <w:r w:rsidRPr="00510BE1">
        <w:rPr>
          <w:rFonts w:eastAsia="SimSun"/>
          <w:szCs w:val="20"/>
          <w:lang w:eastAsia="en-US"/>
        </w:rPr>
        <w:t xml:space="preserve"> includes the routing information of the entire burst, e.g., source and destination IP addresses and port numbers. The body </w:t>
      </w:r>
      <w:proofErr w:type="spellStart"/>
      <w:r w:rsidRPr="00510BE1">
        <w:rPr>
          <w:rFonts w:eastAsia="SimSun"/>
          <w:szCs w:val="20"/>
          <w:lang w:eastAsia="en-US"/>
        </w:rPr>
        <w:t>burstlet</w:t>
      </w:r>
      <w:proofErr w:type="spellEnd"/>
      <w:r w:rsidRPr="00510BE1">
        <w:rPr>
          <w:rFonts w:eastAsia="SimSun"/>
          <w:szCs w:val="20"/>
          <w:lang w:eastAsia="en-US"/>
        </w:rPr>
        <w:t xml:space="preserve"> and the tail </w:t>
      </w:r>
      <w:proofErr w:type="spellStart"/>
      <w:r w:rsidRPr="00510BE1">
        <w:rPr>
          <w:rFonts w:eastAsia="SimSun"/>
          <w:szCs w:val="20"/>
          <w:lang w:eastAsia="en-US"/>
        </w:rPr>
        <w:t>burstlet</w:t>
      </w:r>
      <w:proofErr w:type="spellEnd"/>
      <w:r w:rsidRPr="00510BE1">
        <w:rPr>
          <w:rFonts w:eastAsia="SimSun"/>
          <w:szCs w:val="20"/>
          <w:lang w:eastAsia="en-US"/>
        </w:rPr>
        <w:t xml:space="preserve"> only contains the data of the burst. The burst ID is the identifier that links the head </w:t>
      </w:r>
      <w:proofErr w:type="spellStart"/>
      <w:r w:rsidRPr="00510BE1">
        <w:rPr>
          <w:rFonts w:eastAsia="SimSun"/>
          <w:szCs w:val="20"/>
          <w:lang w:eastAsia="en-US"/>
        </w:rPr>
        <w:t>burstlet</w:t>
      </w:r>
      <w:proofErr w:type="spellEnd"/>
      <w:r w:rsidRPr="00510BE1">
        <w:rPr>
          <w:rFonts w:eastAsia="SimSun"/>
          <w:szCs w:val="20"/>
          <w:lang w:eastAsia="en-US"/>
        </w:rPr>
        <w:t xml:space="preserve"> with body and tail </w:t>
      </w:r>
      <w:proofErr w:type="spellStart"/>
      <w:r w:rsidRPr="00510BE1">
        <w:rPr>
          <w:rFonts w:eastAsia="SimSun"/>
          <w:szCs w:val="20"/>
          <w:lang w:eastAsia="en-US"/>
        </w:rPr>
        <w:t>burstlet</w:t>
      </w:r>
      <w:proofErr w:type="spellEnd"/>
      <w:r w:rsidRPr="00510BE1">
        <w:rPr>
          <w:rFonts w:eastAsia="SimSun"/>
          <w:szCs w:val="20"/>
          <w:lang w:eastAsia="en-US"/>
        </w:rPr>
        <w:t xml:space="preserve">. This is especially useful when multiple virtual channels </w:t>
      </w:r>
      <w:proofErr w:type="gramStart"/>
      <w:r w:rsidRPr="00510BE1">
        <w:rPr>
          <w:rFonts w:eastAsia="SimSun"/>
          <w:szCs w:val="20"/>
          <w:lang w:eastAsia="en-US"/>
        </w:rPr>
        <w:t>shares</w:t>
      </w:r>
      <w:proofErr w:type="gramEnd"/>
      <w:r w:rsidRPr="00510BE1">
        <w:rPr>
          <w:rFonts w:eastAsia="SimSun"/>
          <w:szCs w:val="20"/>
          <w:lang w:eastAsia="en-US"/>
        </w:rPr>
        <w:t xml:space="preserve"> the same physical link where </w:t>
      </w:r>
      <w:proofErr w:type="spellStart"/>
      <w:r w:rsidRPr="00510BE1">
        <w:rPr>
          <w:rFonts w:eastAsia="SimSun"/>
          <w:szCs w:val="20"/>
          <w:lang w:eastAsia="en-US"/>
        </w:rPr>
        <w:t>burstlet</w:t>
      </w:r>
      <w:proofErr w:type="spellEnd"/>
      <w:r w:rsidRPr="00510BE1">
        <w:rPr>
          <w:rFonts w:eastAsia="SimSun"/>
          <w:szCs w:val="20"/>
          <w:lang w:eastAsia="en-US"/>
        </w:rPr>
        <w:t xml:space="preserve"> from different burst are interleaved. </w:t>
      </w:r>
    </w:p>
    <w:p w14:paraId="426360A2" w14:textId="6D6377F2"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40C78EA8" wp14:editId="42B89CF2">
            <wp:extent cx="3501559" cy="1659534"/>
            <wp:effectExtent l="0" t="0" r="3810" b="0"/>
            <wp:docPr id="869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5115" cy="1713353"/>
                    </a:xfrm>
                    <a:prstGeom prst="rect">
                      <a:avLst/>
                    </a:prstGeom>
                  </pic:spPr>
                </pic:pic>
              </a:graphicData>
            </a:graphic>
          </wp:inline>
        </w:drawing>
      </w:r>
    </w:p>
    <w:p w14:paraId="797F0FBF" w14:textId="4DC03C74"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703" w:name="_Ref37025100"/>
      <w:bookmarkStart w:id="1704" w:name="_Toc38208940"/>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67</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 xml:space="preserve">A burst consist of head </w:t>
      </w:r>
      <w:proofErr w:type="spellStart"/>
      <w:r w:rsidR="00510BE1" w:rsidRPr="00510BE1">
        <w:rPr>
          <w:rFonts w:eastAsia="SimSun"/>
          <w:i/>
          <w:iCs/>
          <w:color w:val="44546A" w:themeColor="text2"/>
          <w:sz w:val="18"/>
          <w:szCs w:val="18"/>
          <w:lang w:eastAsia="en-US"/>
        </w:rPr>
        <w:t>burstlet</w:t>
      </w:r>
      <w:proofErr w:type="spellEnd"/>
      <w:r w:rsidR="00510BE1" w:rsidRPr="00510BE1">
        <w:rPr>
          <w:rFonts w:eastAsia="SimSun"/>
          <w:i/>
          <w:iCs/>
          <w:color w:val="44546A" w:themeColor="text2"/>
          <w:sz w:val="18"/>
          <w:szCs w:val="18"/>
          <w:lang w:eastAsia="en-US"/>
        </w:rPr>
        <w:t xml:space="preserve">, body </w:t>
      </w:r>
      <w:proofErr w:type="spellStart"/>
      <w:r w:rsidR="00510BE1" w:rsidRPr="00510BE1">
        <w:rPr>
          <w:rFonts w:eastAsia="SimSun"/>
          <w:i/>
          <w:iCs/>
          <w:color w:val="44546A" w:themeColor="text2"/>
          <w:sz w:val="18"/>
          <w:szCs w:val="18"/>
          <w:lang w:eastAsia="en-US"/>
        </w:rPr>
        <w:t>burstlet</w:t>
      </w:r>
      <w:proofErr w:type="spellEnd"/>
      <w:r w:rsidR="00510BE1" w:rsidRPr="00510BE1">
        <w:rPr>
          <w:rFonts w:eastAsia="SimSun"/>
          <w:i/>
          <w:iCs/>
          <w:color w:val="44546A" w:themeColor="text2"/>
          <w:sz w:val="18"/>
          <w:szCs w:val="18"/>
          <w:lang w:eastAsia="en-US"/>
        </w:rPr>
        <w:t xml:space="preserve"> and tail </w:t>
      </w:r>
      <w:proofErr w:type="spellStart"/>
      <w:r w:rsidR="00510BE1" w:rsidRPr="00510BE1">
        <w:rPr>
          <w:rFonts w:eastAsia="SimSun"/>
          <w:i/>
          <w:iCs/>
          <w:color w:val="44546A" w:themeColor="text2"/>
          <w:sz w:val="18"/>
          <w:szCs w:val="18"/>
          <w:lang w:eastAsia="en-US"/>
        </w:rPr>
        <w:t>burstlet</w:t>
      </w:r>
      <w:bookmarkEnd w:id="1703"/>
      <w:bookmarkEnd w:id="1704"/>
      <w:proofErr w:type="spellEnd"/>
    </w:p>
    <w:p w14:paraId="1A8C1DFB"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Typically, a </w:t>
      </w:r>
      <w:proofErr w:type="spellStart"/>
      <w:r w:rsidRPr="00510BE1">
        <w:rPr>
          <w:rFonts w:eastAsia="SimSun"/>
          <w:szCs w:val="20"/>
          <w:lang w:eastAsia="en-US"/>
        </w:rPr>
        <w:t>burstlet</w:t>
      </w:r>
      <w:proofErr w:type="spellEnd"/>
      <w:r w:rsidRPr="00510BE1">
        <w:rPr>
          <w:rFonts w:eastAsia="SimSun"/>
          <w:szCs w:val="20"/>
          <w:lang w:eastAsia="en-US"/>
        </w:rPr>
        <w:t xml:space="preserve"> should include the following information in order to be correctly forwarded:</w:t>
      </w:r>
    </w:p>
    <w:p w14:paraId="0C66E8F3"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b/>
          <w:szCs w:val="20"/>
          <w:lang w:eastAsia="en-US"/>
        </w:rPr>
        <w:t>Datatype</w:t>
      </w:r>
      <w:r w:rsidRPr="00510BE1">
        <w:rPr>
          <w:rFonts w:eastAsia="SimSun"/>
          <w:szCs w:val="20"/>
          <w:lang w:eastAsia="en-US"/>
        </w:rPr>
        <w:t xml:space="preserve">: flags indicating the type of the </w:t>
      </w:r>
      <w:proofErr w:type="spellStart"/>
      <w:r w:rsidRPr="00510BE1">
        <w:rPr>
          <w:rFonts w:eastAsia="SimSun"/>
          <w:szCs w:val="20"/>
          <w:lang w:eastAsia="en-US"/>
        </w:rPr>
        <w:t>burstlet</w:t>
      </w:r>
      <w:proofErr w:type="spellEnd"/>
      <w:r w:rsidRPr="00510BE1">
        <w:rPr>
          <w:rFonts w:eastAsia="SimSun"/>
          <w:szCs w:val="20"/>
          <w:lang w:eastAsia="en-US"/>
        </w:rPr>
        <w:t xml:space="preserve">, i.e., head, body or tail </w:t>
      </w:r>
      <w:proofErr w:type="spellStart"/>
      <w:r w:rsidRPr="00510BE1">
        <w:rPr>
          <w:rFonts w:eastAsia="SimSun"/>
          <w:szCs w:val="20"/>
          <w:lang w:eastAsia="en-US"/>
        </w:rPr>
        <w:t>burstlet</w:t>
      </w:r>
      <w:proofErr w:type="spellEnd"/>
      <w:r w:rsidRPr="00510BE1">
        <w:rPr>
          <w:rFonts w:eastAsia="SimSun"/>
          <w:szCs w:val="20"/>
          <w:lang w:eastAsia="en-US"/>
        </w:rPr>
        <w:t>.</w:t>
      </w:r>
    </w:p>
    <w:p w14:paraId="63035FAF"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b/>
          <w:szCs w:val="20"/>
          <w:lang w:eastAsia="en-US"/>
        </w:rPr>
        <w:t>Burst ID</w:t>
      </w:r>
      <w:r w:rsidRPr="00510BE1">
        <w:rPr>
          <w:rFonts w:eastAsia="SimSun"/>
          <w:szCs w:val="20"/>
          <w:lang w:eastAsia="en-US"/>
        </w:rPr>
        <w:t xml:space="preserve">: Uniquely identify a burst from the same data source. </w:t>
      </w:r>
    </w:p>
    <w:p w14:paraId="137A9943"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b/>
          <w:szCs w:val="20"/>
          <w:lang w:eastAsia="en-US"/>
        </w:rPr>
        <w:t>SEQ</w:t>
      </w:r>
      <w:r w:rsidRPr="00510BE1">
        <w:rPr>
          <w:rFonts w:eastAsia="SimSun"/>
          <w:szCs w:val="20"/>
          <w:lang w:eastAsia="en-US"/>
        </w:rPr>
        <w:t xml:space="preserve">: </w:t>
      </w:r>
      <w:proofErr w:type="spellStart"/>
      <w:r w:rsidRPr="00510BE1">
        <w:rPr>
          <w:rFonts w:eastAsia="SimSun"/>
          <w:szCs w:val="20"/>
          <w:lang w:eastAsia="en-US"/>
        </w:rPr>
        <w:t>Burstlet</w:t>
      </w:r>
      <w:proofErr w:type="spellEnd"/>
      <w:r w:rsidRPr="00510BE1">
        <w:rPr>
          <w:rFonts w:eastAsia="SimSun"/>
          <w:szCs w:val="20"/>
          <w:lang w:eastAsia="en-US"/>
        </w:rPr>
        <w:t xml:space="preserve"> id within a burst. Used by the receiving side for reliability check. </w:t>
      </w:r>
    </w:p>
    <w:p w14:paraId="61566D43"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b/>
          <w:szCs w:val="20"/>
          <w:lang w:eastAsia="en-US"/>
        </w:rPr>
        <w:t xml:space="preserve">Port </w:t>
      </w:r>
      <w:r w:rsidRPr="00510BE1">
        <w:rPr>
          <w:rFonts w:eastAsia="SimSun"/>
          <w:b/>
          <w:szCs w:val="20"/>
          <w:lang w:eastAsia="zh-CN"/>
        </w:rPr>
        <w:t>rate</w:t>
      </w:r>
      <w:r w:rsidRPr="00510BE1">
        <w:rPr>
          <w:rFonts w:eastAsia="SimSun"/>
          <w:szCs w:val="20"/>
          <w:lang w:eastAsia="zh-CN"/>
        </w:rPr>
        <w:t xml:space="preserve">: Identify the sending speed of a specific burst. Used by the head </w:t>
      </w:r>
      <w:proofErr w:type="spellStart"/>
      <w:r w:rsidRPr="00510BE1">
        <w:rPr>
          <w:rFonts w:eastAsia="SimSun"/>
          <w:szCs w:val="20"/>
          <w:lang w:eastAsia="zh-CN"/>
        </w:rPr>
        <w:t>burstlet</w:t>
      </w:r>
      <w:proofErr w:type="spellEnd"/>
      <w:r w:rsidRPr="00510BE1">
        <w:rPr>
          <w:rFonts w:eastAsia="SimSun"/>
          <w:szCs w:val="20"/>
          <w:lang w:eastAsia="zh-CN"/>
        </w:rPr>
        <w:t xml:space="preserve"> for creating dynamic virtual channel.</w:t>
      </w:r>
    </w:p>
    <w:p w14:paraId="4BAA9FF2" w14:textId="68FBD1C1" w:rsidR="00510BE1" w:rsidRPr="00CA0155" w:rsidRDefault="00510BE1" w:rsidP="009C4E22">
      <w:pPr>
        <w:pStyle w:val="ListParagraph"/>
        <w:keepNext/>
        <w:keepLines/>
        <w:numPr>
          <w:ilvl w:val="0"/>
          <w:numId w:val="84"/>
        </w:numPr>
        <w:overflowPunct w:val="0"/>
        <w:autoSpaceDE w:val="0"/>
        <w:autoSpaceDN w:val="0"/>
        <w:adjustRightInd w:val="0"/>
        <w:spacing w:before="240"/>
        <w:ind w:left="720"/>
        <w:textAlignment w:val="baseline"/>
        <w:outlineLvl w:val="1"/>
        <w:rPr>
          <w:rFonts w:eastAsia="SimSun"/>
          <w:b/>
          <w:szCs w:val="20"/>
          <w:lang w:eastAsia="en-US"/>
        </w:rPr>
      </w:pPr>
      <w:bookmarkStart w:id="1705" w:name="_Toc37365653"/>
      <w:bookmarkStart w:id="1706" w:name="_Toc38216061"/>
      <w:r w:rsidRPr="00CA0155">
        <w:rPr>
          <w:rFonts w:eastAsia="SimSun"/>
          <w:b/>
          <w:szCs w:val="20"/>
          <w:lang w:eastAsia="en-US"/>
        </w:rPr>
        <w:t>Burst forwarding network data scheduling</w:t>
      </w:r>
      <w:bookmarkEnd w:id="1705"/>
      <w:bookmarkEnd w:id="1706"/>
      <w:r w:rsidRPr="00CA0155">
        <w:rPr>
          <w:rFonts w:eastAsia="SimSun"/>
          <w:b/>
          <w:szCs w:val="20"/>
          <w:lang w:eastAsia="en-US"/>
        </w:rPr>
        <w:t xml:space="preserve"> </w:t>
      </w:r>
    </w:p>
    <w:p w14:paraId="6BC6E360" w14:textId="46BC6373" w:rsidR="00510BE1" w:rsidRPr="00510BE1" w:rsidRDefault="00510BE1" w:rsidP="00510BE1">
      <w:pPr>
        <w:keepNext/>
        <w:keepLines/>
        <w:numPr>
          <w:ilvl w:val="2"/>
          <w:numId w:val="0"/>
        </w:numPr>
        <w:overflowPunct w:val="0"/>
        <w:autoSpaceDE w:val="0"/>
        <w:autoSpaceDN w:val="0"/>
        <w:adjustRightInd w:val="0"/>
        <w:spacing w:before="160"/>
        <w:ind w:left="1224" w:hanging="504"/>
        <w:textAlignment w:val="baseline"/>
        <w:outlineLvl w:val="2"/>
        <w:rPr>
          <w:rFonts w:eastAsia="SimSun"/>
          <w:b/>
          <w:szCs w:val="20"/>
          <w:lang w:eastAsia="en-US"/>
        </w:rPr>
      </w:pPr>
      <w:bookmarkStart w:id="1707" w:name="_Ref37025020"/>
      <w:bookmarkStart w:id="1708" w:name="_Ref37025026"/>
      <w:bookmarkStart w:id="1709" w:name="_Toc37365654"/>
      <w:bookmarkStart w:id="1710" w:name="_Toc38216062"/>
      <w:r w:rsidRPr="00510BE1">
        <w:rPr>
          <w:rFonts w:eastAsia="SimSun"/>
          <w:b/>
          <w:szCs w:val="20"/>
          <w:lang w:eastAsia="en-US"/>
        </w:rPr>
        <w:t>Burst forwarding network data forwarding</w:t>
      </w:r>
      <w:bookmarkEnd w:id="1707"/>
      <w:bookmarkEnd w:id="1708"/>
      <w:bookmarkEnd w:id="1709"/>
      <w:bookmarkEnd w:id="1710"/>
    </w:p>
    <w:p w14:paraId="480DB942" w14:textId="210FC074" w:rsidR="00510BE1" w:rsidRPr="00510BE1" w:rsidRDefault="00510BE1" w:rsidP="00510BE1">
      <w:pPr>
        <w:keepNext/>
        <w:keepLines/>
        <w:numPr>
          <w:ilvl w:val="1"/>
          <w:numId w:val="0"/>
        </w:numPr>
        <w:overflowPunct w:val="0"/>
        <w:autoSpaceDE w:val="0"/>
        <w:autoSpaceDN w:val="0"/>
        <w:adjustRightInd w:val="0"/>
        <w:spacing w:before="240"/>
        <w:ind w:left="792" w:hanging="432"/>
        <w:textAlignment w:val="baseline"/>
        <w:outlineLvl w:val="1"/>
        <w:rPr>
          <w:rFonts w:eastAsia="SimSun"/>
          <w:b/>
          <w:szCs w:val="20"/>
          <w:lang w:eastAsia="en-US"/>
        </w:rPr>
      </w:pPr>
      <w:bookmarkStart w:id="1711" w:name="_Toc37365655"/>
      <w:bookmarkStart w:id="1712" w:name="_Toc38216063"/>
      <w:r w:rsidRPr="00510BE1">
        <w:rPr>
          <w:rFonts w:eastAsia="SimSun"/>
          <w:b/>
          <w:szCs w:val="20"/>
          <w:lang w:eastAsia="en-US"/>
        </w:rPr>
        <w:t>Host side design</w:t>
      </w:r>
      <w:bookmarkEnd w:id="1711"/>
      <w:bookmarkEnd w:id="1712"/>
    </w:p>
    <w:p w14:paraId="5188FBA8"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en-US"/>
        </w:rPr>
        <w:t>The burst forwarding network requires the end host to send each burst using NIC line rate</w:t>
      </w:r>
      <w:r w:rsidRPr="00510BE1">
        <w:rPr>
          <w:rFonts w:eastAsia="SimSun" w:hint="eastAsia"/>
          <w:szCs w:val="20"/>
          <w:lang w:eastAsia="zh-CN"/>
        </w:rPr>
        <w:t>.</w:t>
      </w:r>
      <w:r w:rsidRPr="00510BE1">
        <w:rPr>
          <w:rFonts w:eastAsia="SimSun"/>
          <w:szCs w:val="20"/>
          <w:lang w:eastAsia="zh-CN"/>
        </w:rPr>
        <w:t xml:space="preserve"> However, the current socket interface only support sending data as a stream (TCP) or as a datagram (UDP). TCP is used by most of the application because of the reliable transmission and self-tuning transmission rate control. Other popular transport protocol, e.g., QUIC, is built on top of UDP. The flow management, reliability and security features are developed in the user space. Both TCP and QUIC send application data as data stream. As shown in </w:t>
      </w:r>
      <w:r w:rsidRPr="00510BE1">
        <w:rPr>
          <w:rFonts w:eastAsia="SimSun"/>
          <w:szCs w:val="20"/>
          <w:lang w:eastAsia="en-US"/>
        </w:rPr>
        <w:fldChar w:fldCharType="begin"/>
      </w:r>
      <w:r w:rsidRPr="00510BE1">
        <w:rPr>
          <w:rFonts w:eastAsia="SimSun"/>
          <w:szCs w:val="20"/>
          <w:lang w:eastAsia="en-US"/>
        </w:rPr>
        <w:instrText xml:space="preserve"> REF _Ref36321772 \h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19</w:t>
      </w:r>
      <w:r w:rsidRPr="00510BE1">
        <w:rPr>
          <w:rFonts w:eastAsia="SimSun"/>
          <w:szCs w:val="20"/>
          <w:lang w:eastAsia="en-US"/>
        </w:rPr>
        <w:fldChar w:fldCharType="end"/>
      </w:r>
      <w:r w:rsidRPr="00510BE1">
        <w:rPr>
          <w:rFonts w:eastAsia="SimSun"/>
          <w:szCs w:val="20"/>
          <w:lang w:eastAsia="en-US"/>
        </w:rPr>
        <w:t xml:space="preserve">, the end host OS that supports burst forwarding should provide a new socket function. The new socket interface should support the burst sending at NIC line rate. The transmission speed should not be limited by any flow control algorithm. </w:t>
      </w:r>
    </w:p>
    <w:p w14:paraId="0F2B3E57"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However, sending uncoordinated burst to the network is dangerous. It can easily create network congestion and packet lose. The burst forwarding host first ask for the transmission permission. Once the transmission is granted, the burst can be sent. Instead of implementing self-maintained congestion control algorithm, the burst forwarding host cooperates with the flow control function of the network to ensure congestion free. The burst forwarding host keeps monitoring the received traffic information. If the received data is too much to handle by the host, a </w:t>
      </w:r>
      <w:proofErr w:type="gramStart"/>
      <w:r w:rsidRPr="00510BE1">
        <w:rPr>
          <w:rFonts w:eastAsia="SimSun"/>
          <w:szCs w:val="20"/>
          <w:lang w:eastAsia="en-US"/>
        </w:rPr>
        <w:t>back pressure</w:t>
      </w:r>
      <w:proofErr w:type="gramEnd"/>
      <w:r w:rsidRPr="00510BE1">
        <w:rPr>
          <w:rFonts w:eastAsia="SimSun"/>
          <w:szCs w:val="20"/>
          <w:lang w:eastAsia="en-US"/>
        </w:rPr>
        <w:t xml:space="preserve"> message should be issued back to the application and block the burst transmission.</w:t>
      </w:r>
    </w:p>
    <w:p w14:paraId="09034F13" w14:textId="0239B192"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lastRenderedPageBreak/>
        <w:drawing>
          <wp:inline distT="0" distB="0" distL="0" distR="0" wp14:anchorId="3F69C88E" wp14:editId="583FC4DA">
            <wp:extent cx="2786400" cy="1645200"/>
            <wp:effectExtent l="0" t="0" r="0" b="0"/>
            <wp:docPr id="869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86400" cy="1645200"/>
                    </a:xfrm>
                    <a:prstGeom prst="rect">
                      <a:avLst/>
                    </a:prstGeom>
                  </pic:spPr>
                </pic:pic>
              </a:graphicData>
            </a:graphic>
          </wp:inline>
        </w:drawing>
      </w:r>
    </w:p>
    <w:p w14:paraId="5EFD399B" w14:textId="55D5C124"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713" w:name="_Toc38208941"/>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68</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Burst forwarding host data transmission and flow control interface</w:t>
      </w:r>
      <w:bookmarkEnd w:id="1713"/>
    </w:p>
    <w:p w14:paraId="2B4214DE" w14:textId="77777777" w:rsidR="00523C3D" w:rsidRDefault="00523C3D" w:rsidP="00510BE1">
      <w:pPr>
        <w:keepNext/>
        <w:keepLines/>
        <w:numPr>
          <w:ilvl w:val="1"/>
          <w:numId w:val="0"/>
        </w:numPr>
        <w:overflowPunct w:val="0"/>
        <w:autoSpaceDE w:val="0"/>
        <w:autoSpaceDN w:val="0"/>
        <w:adjustRightInd w:val="0"/>
        <w:spacing w:before="240"/>
        <w:ind w:left="792" w:hanging="432"/>
        <w:textAlignment w:val="baseline"/>
        <w:outlineLvl w:val="1"/>
        <w:rPr>
          <w:rFonts w:eastAsia="SimSun"/>
          <w:b/>
          <w:szCs w:val="20"/>
          <w:lang w:eastAsia="en-US"/>
        </w:rPr>
      </w:pPr>
      <w:bookmarkStart w:id="1714" w:name="_Ref36455617"/>
      <w:bookmarkStart w:id="1715" w:name="_Toc37365656"/>
    </w:p>
    <w:p w14:paraId="3397E7DF" w14:textId="0D143332" w:rsidR="00510BE1" w:rsidRPr="00523C3D" w:rsidRDefault="00510BE1" w:rsidP="009C4E22">
      <w:pPr>
        <w:pStyle w:val="ListParagraph"/>
        <w:keepNext/>
        <w:keepLines/>
        <w:numPr>
          <w:ilvl w:val="0"/>
          <w:numId w:val="84"/>
        </w:numPr>
        <w:overflowPunct w:val="0"/>
        <w:autoSpaceDE w:val="0"/>
        <w:autoSpaceDN w:val="0"/>
        <w:adjustRightInd w:val="0"/>
        <w:spacing w:before="240"/>
        <w:ind w:left="720"/>
        <w:textAlignment w:val="baseline"/>
        <w:outlineLvl w:val="1"/>
        <w:rPr>
          <w:rFonts w:eastAsia="SimSun"/>
          <w:b/>
          <w:szCs w:val="20"/>
          <w:lang w:eastAsia="en-US"/>
        </w:rPr>
      </w:pPr>
      <w:bookmarkStart w:id="1716" w:name="_Toc38216064"/>
      <w:r w:rsidRPr="00523C3D">
        <w:rPr>
          <w:rFonts w:eastAsia="SimSun"/>
          <w:b/>
          <w:szCs w:val="20"/>
          <w:lang w:eastAsia="en-US"/>
        </w:rPr>
        <w:t>Flow control functions</w:t>
      </w:r>
      <w:bookmarkEnd w:id="1714"/>
      <w:bookmarkEnd w:id="1715"/>
      <w:bookmarkEnd w:id="1716"/>
    </w:p>
    <w:p w14:paraId="65A71373"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The flow control function of the burst forwarding network mainly serves two purposes, to ensure the network congestion free and to arrange the burst transmission in sequence. The burst forwarding network does not bind with any specific flow control functions. If the burst forwarding router has very shallow buffer or the application requires extremely low end to end latency, global TDMA-like scheduling can be utilized. However</w:t>
      </w:r>
      <w:r w:rsidRPr="00510BE1">
        <w:rPr>
          <w:rFonts w:eastAsia="SimSun" w:hint="eastAsia"/>
          <w:szCs w:val="20"/>
          <w:lang w:eastAsia="zh-CN"/>
        </w:rPr>
        <w:t>,</w:t>
      </w:r>
      <w:r w:rsidRPr="00510BE1">
        <w:rPr>
          <w:rFonts w:eastAsia="SimSun"/>
          <w:szCs w:val="20"/>
          <w:lang w:eastAsia="zh-CN"/>
        </w:rPr>
        <w:t xml:space="preserve"> </w:t>
      </w:r>
      <w:r w:rsidRPr="00510BE1">
        <w:rPr>
          <w:rFonts w:eastAsia="SimSun" w:hint="eastAsia"/>
          <w:szCs w:val="20"/>
          <w:lang w:eastAsia="zh-CN"/>
        </w:rPr>
        <w:t>such</w:t>
      </w:r>
      <w:r w:rsidRPr="00510BE1">
        <w:rPr>
          <w:rFonts w:eastAsia="SimSun"/>
          <w:szCs w:val="20"/>
          <w:lang w:eastAsia="zh-CN"/>
        </w:rPr>
        <w:t xml:space="preserve"> </w:t>
      </w:r>
      <w:r w:rsidRPr="00510BE1">
        <w:rPr>
          <w:rFonts w:eastAsia="SimSun" w:hint="eastAsia"/>
          <w:szCs w:val="20"/>
          <w:lang w:eastAsia="zh-CN"/>
        </w:rPr>
        <w:t>method</w:t>
      </w:r>
      <w:r w:rsidRPr="00510BE1">
        <w:rPr>
          <w:rFonts w:eastAsia="SimSun"/>
          <w:szCs w:val="20"/>
          <w:lang w:eastAsia="en-US"/>
        </w:rPr>
        <w:t xml:space="preserve"> could sacrifice the bandwidth which depends on the network scale and time synchronization accuracy. Another possible approach could be based on transmission token. Only the data sources with the token can start the burst transmission. The total number of </w:t>
      </w:r>
      <w:proofErr w:type="gramStart"/>
      <w:r w:rsidRPr="00510BE1">
        <w:rPr>
          <w:rFonts w:eastAsia="SimSun"/>
          <w:szCs w:val="20"/>
          <w:lang w:eastAsia="en-US"/>
        </w:rPr>
        <w:t>token</w:t>
      </w:r>
      <w:proofErr w:type="gramEnd"/>
      <w:r w:rsidRPr="00510BE1">
        <w:rPr>
          <w:rFonts w:eastAsia="SimSun"/>
          <w:szCs w:val="20"/>
          <w:lang w:eastAsia="en-US"/>
        </w:rPr>
        <w:t xml:space="preserve"> depends on the egress port bandwidth. However</w:t>
      </w:r>
      <w:r w:rsidRPr="00510BE1">
        <w:rPr>
          <w:rFonts w:eastAsia="SimSun" w:hint="eastAsia"/>
          <w:szCs w:val="20"/>
          <w:lang w:eastAsia="zh-CN"/>
        </w:rPr>
        <w:t>,</w:t>
      </w:r>
      <w:r w:rsidRPr="00510BE1">
        <w:rPr>
          <w:rFonts w:eastAsia="SimSun"/>
          <w:szCs w:val="20"/>
          <w:lang w:eastAsia="zh-CN"/>
        </w:rPr>
        <w:t xml:space="preserve"> this method usually works best in the application with aggregation tree</w:t>
      </w:r>
      <w:r w:rsidRPr="00510BE1">
        <w:rPr>
          <w:rFonts w:eastAsia="SimSun"/>
          <w:szCs w:val="20"/>
          <w:lang w:eastAsia="en-US"/>
        </w:rPr>
        <w:t xml:space="preserve"> topology where the message destination is centralized, e.g., cloud access service.</w:t>
      </w:r>
    </w:p>
    <w:p w14:paraId="55A220E1"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If the burst forwarding network can tolerate some buffer usage, the Quantum Flow Control (QFC) mechanism can be utilized. Different from traditional </w:t>
      </w:r>
      <w:proofErr w:type="gramStart"/>
      <w:r w:rsidRPr="00510BE1">
        <w:rPr>
          <w:rFonts w:eastAsia="SimSun"/>
          <w:szCs w:val="20"/>
          <w:lang w:eastAsia="en-US"/>
        </w:rPr>
        <w:t>host based</w:t>
      </w:r>
      <w:proofErr w:type="gramEnd"/>
      <w:r w:rsidRPr="00510BE1">
        <w:rPr>
          <w:rFonts w:eastAsia="SimSun"/>
          <w:szCs w:val="20"/>
          <w:lang w:eastAsia="en-US"/>
        </w:rPr>
        <w:t xml:space="preserve"> congestion control algorithm, QFC is a distributed port based flow control algorithm which is currently utilized in InfiniBand. By using QFC, the amount of packet that can be sent from the egress port to the next hop ingress port can be explicitly calculated. In order to accommodate burst forwarding, the algorithm is updated to support virtual channels that are dynamically created.</w:t>
      </w:r>
    </w:p>
    <w:p w14:paraId="47D44C7A" w14:textId="58D0468C" w:rsidR="00510BE1" w:rsidRPr="00510BE1" w:rsidRDefault="00510BE1" w:rsidP="00510BE1">
      <w:pPr>
        <w:keepNext/>
        <w:overflowPunct w:val="0"/>
        <w:autoSpaceDE w:val="0"/>
        <w:autoSpaceDN w:val="0"/>
        <w:adjustRightInd w:val="0"/>
        <w:jc w:val="center"/>
        <w:textAlignment w:val="baseline"/>
        <w:rPr>
          <w:rFonts w:eastAsia="SimSun"/>
          <w:szCs w:val="20"/>
          <w:lang w:eastAsia="en-US"/>
        </w:rPr>
      </w:pPr>
      <w:r w:rsidRPr="00510BE1">
        <w:rPr>
          <w:rFonts w:eastAsia="SimSun"/>
          <w:noProof/>
          <w:szCs w:val="20"/>
          <w:lang w:val="en-US" w:eastAsia="en-US"/>
        </w:rPr>
        <w:drawing>
          <wp:inline distT="0" distB="0" distL="0" distR="0" wp14:anchorId="216FD429" wp14:editId="5A2AF120">
            <wp:extent cx="6120765" cy="2123440"/>
            <wp:effectExtent l="0" t="0" r="0" b="0"/>
            <wp:docPr id="869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765" cy="2123440"/>
                    </a:xfrm>
                    <a:prstGeom prst="rect">
                      <a:avLst/>
                    </a:prstGeom>
                  </pic:spPr>
                </pic:pic>
              </a:graphicData>
            </a:graphic>
          </wp:inline>
        </w:drawing>
      </w:r>
    </w:p>
    <w:p w14:paraId="3686BE03" w14:textId="6EFD79FD" w:rsidR="00510BE1" w:rsidRPr="00510BE1" w:rsidRDefault="00FF119A" w:rsidP="00510BE1">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1717" w:name="_Toc3820894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69</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510BE1" w:rsidRPr="00510BE1">
        <w:rPr>
          <w:rFonts w:eastAsia="SimSun"/>
          <w:i/>
          <w:iCs/>
          <w:color w:val="44546A" w:themeColor="text2"/>
          <w:sz w:val="18"/>
          <w:szCs w:val="18"/>
          <w:lang w:eastAsia="en-US"/>
        </w:rPr>
        <w:t>QFC flow control algorithm for burst forwarding network</w:t>
      </w:r>
      <w:bookmarkEnd w:id="1717"/>
    </w:p>
    <w:p w14:paraId="6A343CD3" w14:textId="77777777" w:rsidR="00510BE1" w:rsidRPr="00510BE1" w:rsidRDefault="00510BE1" w:rsidP="00510BE1">
      <w:pPr>
        <w:overflowPunct w:val="0"/>
        <w:autoSpaceDE w:val="0"/>
        <w:autoSpaceDN w:val="0"/>
        <w:adjustRightInd w:val="0"/>
        <w:jc w:val="both"/>
        <w:textAlignment w:val="baseline"/>
        <w:rPr>
          <w:rFonts w:eastAsia="SimSun"/>
          <w:szCs w:val="20"/>
          <w:lang w:eastAsia="en-US"/>
        </w:rPr>
      </w:pPr>
      <w:r w:rsidRPr="00510BE1">
        <w:rPr>
          <w:rFonts w:eastAsia="SimSun"/>
          <w:szCs w:val="20"/>
          <w:lang w:eastAsia="en-US"/>
        </w:rPr>
        <w:t xml:space="preserve">The burst forwarding QFC mechanism is described in </w:t>
      </w:r>
      <w:r w:rsidRPr="00510BE1">
        <w:rPr>
          <w:rFonts w:eastAsia="SimSun"/>
          <w:szCs w:val="20"/>
          <w:lang w:eastAsia="en-US"/>
        </w:rPr>
        <w:fldChar w:fldCharType="begin"/>
      </w:r>
      <w:r w:rsidRPr="00510BE1">
        <w:rPr>
          <w:rFonts w:eastAsia="SimSun"/>
          <w:szCs w:val="20"/>
          <w:lang w:eastAsia="en-US"/>
        </w:rPr>
        <w:instrText xml:space="preserve"> REF _Ref36481429 \h  \* MERGEFORMAT </w:instrText>
      </w:r>
      <w:r w:rsidRPr="00510BE1">
        <w:rPr>
          <w:rFonts w:eastAsia="SimSun"/>
          <w:szCs w:val="20"/>
          <w:lang w:eastAsia="en-US"/>
        </w:rPr>
      </w:r>
      <w:r w:rsidRPr="00510BE1">
        <w:rPr>
          <w:rFonts w:eastAsia="SimSun"/>
          <w:szCs w:val="20"/>
          <w:lang w:eastAsia="en-US"/>
        </w:rPr>
        <w:fldChar w:fldCharType="separate"/>
      </w:r>
      <w:r w:rsidRPr="00510BE1">
        <w:rPr>
          <w:rFonts w:eastAsia="SimSun"/>
          <w:szCs w:val="20"/>
          <w:lang w:eastAsia="en-US"/>
        </w:rPr>
        <w:t xml:space="preserve">Figure </w:t>
      </w:r>
      <w:r w:rsidRPr="00510BE1">
        <w:rPr>
          <w:rFonts w:eastAsia="SimSun"/>
          <w:noProof/>
          <w:szCs w:val="20"/>
          <w:lang w:eastAsia="en-US"/>
        </w:rPr>
        <w:t>20</w:t>
      </w:r>
      <w:r w:rsidRPr="00510BE1">
        <w:rPr>
          <w:rFonts w:eastAsia="SimSun"/>
          <w:szCs w:val="20"/>
          <w:lang w:eastAsia="en-US"/>
        </w:rPr>
        <w:fldChar w:fldCharType="end"/>
      </w:r>
      <w:r w:rsidRPr="00510BE1">
        <w:rPr>
          <w:rFonts w:eastAsia="SimSun"/>
          <w:szCs w:val="20"/>
          <w:lang w:eastAsia="en-US"/>
        </w:rPr>
        <w:t>. The ID marked in the connection link is the created virtual channel ID. In the ingress port side, a burst buffer is allocated for each virtual channel. During the initialization phase, the capacity of the burst buffer of the ingress port is sent to the egress port via BSL-</w:t>
      </w:r>
      <w:r w:rsidRPr="00510BE1">
        <w:rPr>
          <w:rFonts w:eastAsia="SimSun" w:hint="eastAsia"/>
          <w:szCs w:val="20"/>
          <w:lang w:eastAsia="zh-CN"/>
        </w:rPr>
        <w:t>I</w:t>
      </w:r>
      <w:r w:rsidRPr="00510BE1">
        <w:rPr>
          <w:rFonts w:eastAsia="SimSun"/>
          <w:szCs w:val="20"/>
          <w:lang w:eastAsia="zh-CN"/>
        </w:rPr>
        <w:t xml:space="preserve"> message. </w:t>
      </w:r>
      <w:r w:rsidRPr="00510BE1">
        <w:rPr>
          <w:rFonts w:eastAsia="SimSun" w:hint="eastAsia"/>
          <w:szCs w:val="20"/>
          <w:lang w:eastAsia="zh-CN"/>
        </w:rPr>
        <w:t>Th</w:t>
      </w:r>
      <w:r w:rsidRPr="00510BE1">
        <w:rPr>
          <w:rFonts w:eastAsia="SimSun"/>
          <w:szCs w:val="20"/>
          <w:lang w:eastAsia="zh-CN"/>
        </w:rPr>
        <w:t xml:space="preserve">is message is confirmed by the BSL-C message. During the run time, the burst buffer utilization can be calculated by subtracting </w:t>
      </w:r>
      <w:proofErr w:type="spellStart"/>
      <w:r w:rsidRPr="00510BE1">
        <w:rPr>
          <w:rFonts w:eastAsia="SimSun"/>
          <w:szCs w:val="20"/>
          <w:lang w:eastAsia="zh-CN"/>
        </w:rPr>
        <w:t>fwd_counter</w:t>
      </w:r>
      <w:proofErr w:type="spellEnd"/>
      <w:r w:rsidRPr="00510BE1">
        <w:rPr>
          <w:rFonts w:eastAsia="SimSun"/>
          <w:szCs w:val="20"/>
          <w:lang w:eastAsia="zh-CN"/>
        </w:rPr>
        <w:t xml:space="preserve"> from </w:t>
      </w:r>
      <w:proofErr w:type="spellStart"/>
      <w:r w:rsidRPr="00510BE1">
        <w:rPr>
          <w:rFonts w:eastAsia="SimSun"/>
          <w:szCs w:val="20"/>
          <w:lang w:eastAsia="zh-CN"/>
        </w:rPr>
        <w:t>rx_counter</w:t>
      </w:r>
      <w:proofErr w:type="spellEnd"/>
      <w:r w:rsidRPr="00510BE1">
        <w:rPr>
          <w:rFonts w:eastAsia="SimSun"/>
          <w:szCs w:val="20"/>
          <w:lang w:eastAsia="zh-CN"/>
        </w:rPr>
        <w:t xml:space="preserve"> value. In order to avoid buffer overflow, the ingress port keeps posting the </w:t>
      </w:r>
      <w:proofErr w:type="spellStart"/>
      <w:r w:rsidRPr="00510BE1">
        <w:rPr>
          <w:rFonts w:eastAsia="SimSun"/>
          <w:szCs w:val="20"/>
          <w:lang w:eastAsia="zh-CN"/>
        </w:rPr>
        <w:t>fwd_counter</w:t>
      </w:r>
      <w:proofErr w:type="spellEnd"/>
      <w:r w:rsidRPr="00510BE1">
        <w:rPr>
          <w:rFonts w:eastAsia="SimSun"/>
          <w:szCs w:val="20"/>
          <w:lang w:eastAsia="zh-CN"/>
        </w:rPr>
        <w:t xml:space="preserve"> value using the BSU message to the egress port device.  On receiving the BSU message, the egress port device calculates the available buffer of the ingress port using</w:t>
      </w:r>
      <m:oMath>
        <m:r>
          <m:rPr>
            <m:sty m:val="p"/>
          </m:rPr>
          <w:rPr>
            <w:rFonts w:ascii="Cambria Math" w:eastAsia="SimSun" w:hAnsi="Cambria Math"/>
            <w:szCs w:val="20"/>
            <w:lang w:eastAsia="en-US"/>
          </w:rPr>
          <m:t>BufferLimit</m:t>
        </m:r>
        <m:r>
          <w:rPr>
            <w:rFonts w:ascii="Cambria Math" w:eastAsia="SimSun" w:hAnsi="Cambria Math"/>
            <w:szCs w:val="20"/>
            <w:lang w:eastAsia="en-US"/>
          </w:rPr>
          <m:t>-</m:t>
        </m:r>
        <m:d>
          <m:dPr>
            <m:ctrlPr>
              <w:rPr>
                <w:rFonts w:ascii="Cambria Math" w:eastAsia="SimSun" w:hAnsi="Cambria Math"/>
                <w:i/>
                <w:szCs w:val="20"/>
                <w:lang w:eastAsia="en-US"/>
              </w:rPr>
            </m:ctrlPr>
          </m:dPr>
          <m:e>
            <m:r>
              <w:rPr>
                <w:rFonts w:ascii="Cambria Math" w:eastAsia="SimSun" w:hAnsi="Cambria Math"/>
                <w:szCs w:val="20"/>
                <w:lang w:eastAsia="en-US"/>
              </w:rPr>
              <m:t>TxCounter-FwdCounter</m:t>
            </m:r>
          </m:e>
        </m:d>
      </m:oMath>
      <w:r w:rsidRPr="00510BE1">
        <w:rPr>
          <w:rFonts w:eastAsia="SimSun"/>
          <w:szCs w:val="20"/>
          <w:lang w:eastAsia="en-US"/>
        </w:rPr>
        <w:t xml:space="preserve">. </w:t>
      </w:r>
      <w:r w:rsidRPr="00510BE1">
        <w:rPr>
          <w:rFonts w:eastAsia="SimSun"/>
          <w:szCs w:val="20"/>
          <w:lang w:eastAsia="zh-CN"/>
        </w:rPr>
        <w:t xml:space="preserve">The result is called credit balance. Meanwhile, the egress port periodically sends the BSC message to correct the possible mismatch between </w:t>
      </w:r>
      <w:proofErr w:type="spellStart"/>
      <w:r w:rsidRPr="00510BE1">
        <w:rPr>
          <w:rFonts w:eastAsia="SimSun"/>
          <w:szCs w:val="20"/>
          <w:lang w:eastAsia="zh-CN"/>
        </w:rPr>
        <w:t>tx_counter</w:t>
      </w:r>
      <w:proofErr w:type="spellEnd"/>
      <w:r w:rsidRPr="00510BE1">
        <w:rPr>
          <w:rFonts w:eastAsia="SimSun"/>
          <w:szCs w:val="20"/>
          <w:lang w:eastAsia="zh-CN"/>
        </w:rPr>
        <w:t xml:space="preserve"> and </w:t>
      </w:r>
      <w:proofErr w:type="spellStart"/>
      <w:r w:rsidRPr="00510BE1">
        <w:rPr>
          <w:rFonts w:eastAsia="SimSun"/>
          <w:szCs w:val="20"/>
          <w:lang w:eastAsia="zh-CN"/>
        </w:rPr>
        <w:t>rx_counter</w:t>
      </w:r>
      <w:proofErr w:type="spellEnd"/>
      <w:r w:rsidRPr="00510BE1">
        <w:rPr>
          <w:rFonts w:eastAsia="SimSun"/>
          <w:szCs w:val="20"/>
          <w:lang w:eastAsia="zh-CN"/>
        </w:rPr>
        <w:t xml:space="preserve"> due to packet </w:t>
      </w:r>
      <w:r w:rsidRPr="00510BE1">
        <w:rPr>
          <w:rFonts w:eastAsia="SimSun"/>
          <w:szCs w:val="20"/>
          <w:lang w:eastAsia="zh-CN"/>
        </w:rPr>
        <w:lastRenderedPageBreak/>
        <w:t>transmission error. Since the egress port only sends data which can be stored in the ingress port buffer, the link is lossless from buffer overflow.</w:t>
      </w:r>
    </w:p>
    <w:p w14:paraId="710E4C48" w14:textId="7EB64F75" w:rsidR="00510BE1" w:rsidRPr="004B3656" w:rsidRDefault="00510BE1" w:rsidP="009C4E22">
      <w:pPr>
        <w:pStyle w:val="ListParagraph"/>
        <w:keepNext/>
        <w:keepLines/>
        <w:numPr>
          <w:ilvl w:val="1"/>
          <w:numId w:val="78"/>
        </w:numPr>
        <w:overflowPunct w:val="0"/>
        <w:autoSpaceDE w:val="0"/>
        <w:autoSpaceDN w:val="0"/>
        <w:adjustRightInd w:val="0"/>
        <w:spacing w:before="240"/>
        <w:textAlignment w:val="baseline"/>
        <w:outlineLvl w:val="1"/>
        <w:rPr>
          <w:rFonts w:eastAsia="SimSun"/>
          <w:b/>
          <w:szCs w:val="20"/>
          <w:lang w:eastAsia="zh-CN"/>
        </w:rPr>
      </w:pPr>
      <w:bookmarkStart w:id="1718" w:name="_Toc37365657"/>
      <w:bookmarkStart w:id="1719" w:name="_Toc38216065"/>
      <w:r w:rsidRPr="004B3656">
        <w:rPr>
          <w:rFonts w:eastAsia="SimSun"/>
          <w:b/>
          <w:szCs w:val="20"/>
          <w:lang w:eastAsia="en-US"/>
        </w:rPr>
        <w:t>Summary</w:t>
      </w:r>
      <w:bookmarkEnd w:id="1718"/>
      <w:bookmarkEnd w:id="1719"/>
    </w:p>
    <w:p w14:paraId="4C9159FF" w14:textId="77777777" w:rsidR="00510BE1" w:rsidRPr="00510BE1" w:rsidRDefault="00510BE1" w:rsidP="00510BE1">
      <w:pPr>
        <w:overflowPunct w:val="0"/>
        <w:autoSpaceDE w:val="0"/>
        <w:autoSpaceDN w:val="0"/>
        <w:adjustRightInd w:val="0"/>
        <w:jc w:val="both"/>
        <w:textAlignment w:val="baseline"/>
        <w:rPr>
          <w:rFonts w:eastAsia="SimSun"/>
          <w:szCs w:val="20"/>
          <w:lang w:eastAsia="zh-CN"/>
        </w:rPr>
      </w:pPr>
      <w:r w:rsidRPr="00510BE1">
        <w:rPr>
          <w:rFonts w:eastAsia="SimSun"/>
          <w:szCs w:val="20"/>
          <w:lang w:eastAsia="zh-CN"/>
        </w:rPr>
        <w:t xml:space="preserve">This document describes the burst forwarding technology, an </w:t>
      </w:r>
      <w:proofErr w:type="gramStart"/>
      <w:r w:rsidRPr="00510BE1">
        <w:rPr>
          <w:rFonts w:eastAsia="SimSun"/>
          <w:szCs w:val="20"/>
          <w:lang w:eastAsia="zh-CN"/>
        </w:rPr>
        <w:t>application oriented</w:t>
      </w:r>
      <w:proofErr w:type="gramEnd"/>
      <w:r w:rsidRPr="00510BE1">
        <w:rPr>
          <w:rFonts w:eastAsia="SimSun"/>
          <w:szCs w:val="20"/>
          <w:lang w:eastAsia="zh-CN"/>
        </w:rPr>
        <w:t xml:space="preserve"> data forwarding mechanism. A burst is a basic application process unit. The size of the burst depends on the application type. The burst forwarding host sends the burst using line rate of the NIC. The burst forwarding network forwards the burst with the same speed as it is injected into the network. If the concurrent data transmission </w:t>
      </w:r>
      <w:proofErr w:type="gramStart"/>
      <w:r w:rsidRPr="00510BE1">
        <w:rPr>
          <w:rFonts w:eastAsia="SimSun"/>
          <w:szCs w:val="20"/>
          <w:lang w:eastAsia="zh-CN"/>
        </w:rPr>
        <w:t>excess</w:t>
      </w:r>
      <w:proofErr w:type="gramEnd"/>
      <w:r w:rsidRPr="00510BE1">
        <w:rPr>
          <w:rFonts w:eastAsia="SimSun"/>
          <w:szCs w:val="20"/>
          <w:lang w:eastAsia="zh-CN"/>
        </w:rPr>
        <w:t xml:space="preserve"> the network capacity, the extra transmission is blocked until the previous burst transmission finishes. Since the entire burst is forward by the network from the data source to the destination, the averaged application data transmission time is much shorter. The application in the destination node can immediately start processing the data once the burst is received, thus the utilization efficiency of the compute resource is also optimized. </w:t>
      </w:r>
    </w:p>
    <w:p w14:paraId="7F365E94" w14:textId="4939BB2E" w:rsidR="00510BE1" w:rsidRPr="00D11FBB" w:rsidRDefault="00510BE1">
      <w:pPr>
        <w:pStyle w:val="ListParagraph"/>
        <w:keepNext/>
        <w:keepLines/>
        <w:numPr>
          <w:ilvl w:val="0"/>
          <w:numId w:val="123"/>
        </w:numPr>
        <w:overflowPunct w:val="0"/>
        <w:autoSpaceDE w:val="0"/>
        <w:autoSpaceDN w:val="0"/>
        <w:adjustRightInd w:val="0"/>
        <w:spacing w:before="360"/>
        <w:ind w:left="720"/>
        <w:textAlignment w:val="baseline"/>
        <w:outlineLvl w:val="0"/>
        <w:rPr>
          <w:rFonts w:eastAsia="SimSun"/>
          <w:b/>
          <w:rPrChange w:id="1720" w:author="Toy, Mehmet" w:date="2020-04-19T19:10:00Z">
            <w:rPr/>
          </w:rPrChange>
        </w:rPr>
        <w:pPrChange w:id="1721" w:author="Toy, Mehmet" w:date="2020-04-19T19:11:00Z">
          <w:pPr>
            <w:keepNext/>
            <w:keepLines/>
            <w:overflowPunct w:val="0"/>
            <w:autoSpaceDE w:val="0"/>
            <w:autoSpaceDN w:val="0"/>
            <w:adjustRightInd w:val="0"/>
            <w:spacing w:before="360"/>
            <w:ind w:left="360" w:hanging="360"/>
            <w:textAlignment w:val="baseline"/>
            <w:outlineLvl w:val="0"/>
          </w:pPr>
        </w:pPrChange>
      </w:pPr>
      <w:bookmarkStart w:id="1722" w:name="_Toc36142319"/>
      <w:bookmarkStart w:id="1723" w:name="_Toc37365658"/>
      <w:bookmarkStart w:id="1724" w:name="_Toc38216066"/>
      <w:r w:rsidRPr="00D11FBB">
        <w:rPr>
          <w:rFonts w:eastAsia="SimSun"/>
          <w:b/>
          <w:szCs w:val="20"/>
          <w:lang w:eastAsia="en-US"/>
          <w:rPrChange w:id="1725" w:author="Toy, Mehmet" w:date="2020-04-19T19:10:00Z">
            <w:rPr>
              <w:lang w:eastAsia="en-US"/>
            </w:rPr>
          </w:rPrChange>
        </w:rPr>
        <w:t>References</w:t>
      </w:r>
      <w:bookmarkEnd w:id="1722"/>
      <w:bookmarkEnd w:id="1723"/>
      <w:bookmarkEnd w:id="1724"/>
    </w:p>
    <w:p w14:paraId="63D756E3" w14:textId="77777777" w:rsidR="00510BE1" w:rsidRPr="00510BE1" w:rsidRDefault="00510BE1" w:rsidP="00510BE1">
      <w:pPr>
        <w:overflowPunct w:val="0"/>
        <w:autoSpaceDE w:val="0"/>
        <w:autoSpaceDN w:val="0"/>
        <w:adjustRightInd w:val="0"/>
        <w:ind w:left="360" w:hanging="360"/>
        <w:jc w:val="both"/>
        <w:textAlignment w:val="baseline"/>
        <w:rPr>
          <w:rFonts w:eastAsia="SimSun"/>
          <w:sz w:val="18"/>
          <w:szCs w:val="20"/>
          <w:lang w:eastAsia="zh-CN"/>
        </w:rPr>
      </w:pPr>
      <w:r w:rsidRPr="00510BE1">
        <w:rPr>
          <w:rFonts w:eastAsia="SimSun" w:hint="eastAsia"/>
          <w:sz w:val="18"/>
          <w:szCs w:val="20"/>
          <w:lang w:eastAsia="zh-CN"/>
        </w:rPr>
        <w:t>[</w:t>
      </w:r>
      <w:r w:rsidRPr="00510BE1">
        <w:rPr>
          <w:rFonts w:eastAsia="SimSun"/>
          <w:sz w:val="18"/>
          <w:szCs w:val="20"/>
          <w:lang w:eastAsia="zh-CN"/>
        </w:rPr>
        <w:t>1]</w:t>
      </w:r>
      <w:r w:rsidRPr="00510BE1">
        <w:rPr>
          <w:rFonts w:eastAsia="SimSun"/>
          <w:sz w:val="18"/>
          <w:szCs w:val="20"/>
          <w:lang w:eastAsia="zh-CN"/>
        </w:rPr>
        <w:tab/>
        <w:t>Cardwell N, Savage S, Anderson T. Modelling TCP latency[C]//INFOCOM 2000. Nineteenth Annual Joint Conference of the IEEE Computer and Communications Societies. Proceedings. IEEE. IEEE, 2000, 3: 1742-1751.</w:t>
      </w:r>
    </w:p>
    <w:p w14:paraId="572D3DDF" w14:textId="77777777" w:rsidR="00510BE1" w:rsidRPr="00510BE1" w:rsidRDefault="00510BE1" w:rsidP="00510BE1">
      <w:pPr>
        <w:overflowPunct w:val="0"/>
        <w:autoSpaceDE w:val="0"/>
        <w:autoSpaceDN w:val="0"/>
        <w:adjustRightInd w:val="0"/>
        <w:ind w:left="360" w:hanging="360"/>
        <w:jc w:val="both"/>
        <w:textAlignment w:val="baseline"/>
        <w:rPr>
          <w:rFonts w:eastAsia="SimSun"/>
          <w:sz w:val="18"/>
          <w:szCs w:val="20"/>
          <w:lang w:eastAsia="zh-CN"/>
        </w:rPr>
      </w:pPr>
      <w:r w:rsidRPr="00510BE1">
        <w:rPr>
          <w:rFonts w:eastAsia="SimSun" w:hint="eastAsia"/>
          <w:sz w:val="18"/>
          <w:szCs w:val="20"/>
          <w:lang w:eastAsia="zh-CN"/>
        </w:rPr>
        <w:t>[</w:t>
      </w:r>
      <w:r w:rsidRPr="00510BE1">
        <w:rPr>
          <w:rFonts w:eastAsia="SimSun"/>
          <w:sz w:val="18"/>
          <w:szCs w:val="20"/>
          <w:lang w:eastAsia="zh-CN"/>
        </w:rPr>
        <w:t>2]</w:t>
      </w:r>
      <w:r w:rsidRPr="00510BE1">
        <w:rPr>
          <w:rFonts w:eastAsia="SimSun"/>
          <w:sz w:val="18"/>
          <w:szCs w:val="20"/>
          <w:lang w:eastAsia="zh-CN"/>
        </w:rPr>
        <w:tab/>
        <w:t xml:space="preserve">Chan K, Tong F, Chan C K, et al. An all-optical packet header recognition scheme for self-routing packet networks[C]//Optical </w:t>
      </w:r>
      <w:proofErr w:type="spellStart"/>
      <w:r w:rsidRPr="00510BE1">
        <w:rPr>
          <w:rFonts w:eastAsia="SimSun"/>
          <w:sz w:val="18"/>
          <w:szCs w:val="20"/>
          <w:lang w:eastAsia="zh-CN"/>
        </w:rPr>
        <w:t>Fiber</w:t>
      </w:r>
      <w:proofErr w:type="spellEnd"/>
      <w:r w:rsidRPr="00510BE1">
        <w:rPr>
          <w:rFonts w:eastAsia="SimSun"/>
          <w:sz w:val="18"/>
          <w:szCs w:val="20"/>
          <w:lang w:eastAsia="zh-CN"/>
        </w:rPr>
        <w:t xml:space="preserve"> Communication Conference. Optical Society of America, 2002: WO4.</w:t>
      </w:r>
    </w:p>
    <w:p w14:paraId="7DAB7411" w14:textId="77777777" w:rsidR="00510BE1" w:rsidRPr="00510BE1" w:rsidRDefault="00510BE1" w:rsidP="00510BE1">
      <w:pPr>
        <w:overflowPunct w:val="0"/>
        <w:autoSpaceDE w:val="0"/>
        <w:autoSpaceDN w:val="0"/>
        <w:adjustRightInd w:val="0"/>
        <w:ind w:left="360" w:hanging="360"/>
        <w:jc w:val="both"/>
        <w:textAlignment w:val="baseline"/>
        <w:rPr>
          <w:rFonts w:eastAsia="SimSun"/>
          <w:sz w:val="18"/>
          <w:szCs w:val="20"/>
          <w:lang w:eastAsia="zh-CN"/>
        </w:rPr>
      </w:pPr>
      <w:r w:rsidRPr="00510BE1">
        <w:rPr>
          <w:rFonts w:eastAsia="SimSun"/>
          <w:sz w:val="18"/>
          <w:szCs w:val="20"/>
          <w:lang w:eastAsia="zh-CN"/>
        </w:rPr>
        <w:t>[3]</w:t>
      </w:r>
      <w:r w:rsidRPr="00510BE1">
        <w:rPr>
          <w:rFonts w:eastAsia="SimSun"/>
          <w:sz w:val="18"/>
          <w:szCs w:val="20"/>
          <w:lang w:eastAsia="zh-CN"/>
        </w:rPr>
        <w:tab/>
        <w:t xml:space="preserve">Prasad R S, </w:t>
      </w:r>
      <w:proofErr w:type="spellStart"/>
      <w:r w:rsidRPr="00510BE1">
        <w:rPr>
          <w:rFonts w:eastAsia="SimSun"/>
          <w:sz w:val="18"/>
          <w:szCs w:val="20"/>
          <w:lang w:eastAsia="zh-CN"/>
        </w:rPr>
        <w:t>Dovrolis</w:t>
      </w:r>
      <w:proofErr w:type="spellEnd"/>
      <w:r w:rsidRPr="00510BE1">
        <w:rPr>
          <w:rFonts w:eastAsia="SimSun"/>
          <w:sz w:val="18"/>
          <w:szCs w:val="20"/>
          <w:lang w:eastAsia="zh-CN"/>
        </w:rPr>
        <w:t xml:space="preserve"> C, </w:t>
      </w:r>
      <w:proofErr w:type="spellStart"/>
      <w:r w:rsidRPr="00510BE1">
        <w:rPr>
          <w:rFonts w:eastAsia="SimSun"/>
          <w:sz w:val="18"/>
          <w:szCs w:val="20"/>
          <w:lang w:eastAsia="zh-CN"/>
        </w:rPr>
        <w:t>Thottan</w:t>
      </w:r>
      <w:proofErr w:type="spellEnd"/>
      <w:r w:rsidRPr="00510BE1">
        <w:rPr>
          <w:rFonts w:eastAsia="SimSun"/>
          <w:sz w:val="18"/>
          <w:szCs w:val="20"/>
          <w:lang w:eastAsia="zh-CN"/>
        </w:rPr>
        <w:t xml:space="preserve"> M. Router buffer sizing for TCP traffic and the role of the output/input capacity ratio [J]. IEEE/ACM Transactions on Networking (TON), 2009, 17(5): 1645-1658.</w:t>
      </w:r>
    </w:p>
    <w:p w14:paraId="3590AB22" w14:textId="77777777" w:rsidR="00510BE1" w:rsidRPr="00510BE1" w:rsidRDefault="00510BE1" w:rsidP="00510BE1">
      <w:pPr>
        <w:overflowPunct w:val="0"/>
        <w:autoSpaceDE w:val="0"/>
        <w:autoSpaceDN w:val="0"/>
        <w:adjustRightInd w:val="0"/>
        <w:ind w:left="360" w:hanging="360"/>
        <w:jc w:val="both"/>
        <w:textAlignment w:val="baseline"/>
        <w:rPr>
          <w:rFonts w:eastAsia="SimSun"/>
          <w:sz w:val="18"/>
          <w:szCs w:val="20"/>
          <w:lang w:eastAsia="zh-CN"/>
        </w:rPr>
      </w:pPr>
      <w:r w:rsidRPr="00510BE1">
        <w:rPr>
          <w:rFonts w:eastAsia="SimSun"/>
          <w:sz w:val="18"/>
          <w:szCs w:val="20"/>
          <w:lang w:eastAsia="zh-CN"/>
        </w:rPr>
        <w:t>[4]</w:t>
      </w:r>
      <w:r w:rsidRPr="00510BE1">
        <w:rPr>
          <w:rFonts w:eastAsia="SimSun"/>
          <w:sz w:val="18"/>
          <w:szCs w:val="20"/>
          <w:lang w:eastAsia="zh-CN"/>
        </w:rPr>
        <w:tab/>
        <w:t>Khaled Salah, On the accuracy of two analytical models for evaluating the performance of Gigabit Ethernet hosts, Information Sciences, Volume 176, Issue 24, 15 December 2006, Pages 3735-3756</w:t>
      </w:r>
    </w:p>
    <w:p w14:paraId="0A02140B" w14:textId="77777777" w:rsidR="00510BE1" w:rsidRPr="00510BE1" w:rsidRDefault="00510BE1" w:rsidP="00510BE1">
      <w:pPr>
        <w:overflowPunct w:val="0"/>
        <w:autoSpaceDE w:val="0"/>
        <w:autoSpaceDN w:val="0"/>
        <w:adjustRightInd w:val="0"/>
        <w:ind w:left="360" w:hanging="360"/>
        <w:jc w:val="both"/>
        <w:textAlignment w:val="baseline"/>
        <w:rPr>
          <w:rFonts w:eastAsia="SimSun"/>
          <w:sz w:val="18"/>
          <w:szCs w:val="20"/>
          <w:lang w:eastAsia="zh-CN"/>
        </w:rPr>
      </w:pPr>
      <w:r w:rsidRPr="00510BE1">
        <w:rPr>
          <w:rFonts w:eastAsia="SimSun"/>
          <w:sz w:val="18"/>
          <w:szCs w:val="20"/>
          <w:lang w:eastAsia="zh-CN"/>
        </w:rPr>
        <w:t>[5]</w:t>
      </w:r>
      <w:r w:rsidRPr="00510BE1">
        <w:rPr>
          <w:rFonts w:eastAsia="SimSun"/>
          <w:sz w:val="18"/>
          <w:szCs w:val="20"/>
          <w:lang w:eastAsia="zh-CN"/>
        </w:rPr>
        <w:tab/>
        <w:t>Guido Appenzeller</w:t>
      </w:r>
      <w:r w:rsidRPr="00510BE1">
        <w:rPr>
          <w:rFonts w:eastAsia="SimSun" w:hint="eastAsia"/>
          <w:sz w:val="18"/>
          <w:szCs w:val="20"/>
          <w:lang w:eastAsia="zh-CN"/>
        </w:rPr>
        <w:t>,</w:t>
      </w:r>
      <w:r w:rsidRPr="00510BE1">
        <w:rPr>
          <w:rFonts w:eastAsia="SimSun"/>
          <w:sz w:val="18"/>
          <w:szCs w:val="20"/>
          <w:lang w:eastAsia="zh-CN"/>
        </w:rPr>
        <w:t xml:space="preserve"> Isaac </w:t>
      </w:r>
      <w:proofErr w:type="spellStart"/>
      <w:r w:rsidRPr="00510BE1">
        <w:rPr>
          <w:rFonts w:eastAsia="SimSun"/>
          <w:sz w:val="18"/>
          <w:szCs w:val="20"/>
          <w:lang w:eastAsia="zh-CN"/>
        </w:rPr>
        <w:t>Keslassy</w:t>
      </w:r>
      <w:proofErr w:type="spellEnd"/>
      <w:r w:rsidRPr="00510BE1">
        <w:rPr>
          <w:rFonts w:eastAsia="SimSun"/>
          <w:sz w:val="18"/>
          <w:szCs w:val="20"/>
          <w:lang w:eastAsia="zh-CN"/>
        </w:rPr>
        <w:t>, Nick McKeown, Sizing router buffers. ACM SIGCOMM Computer Communication Review 34(4), July 2004</w:t>
      </w:r>
    </w:p>
    <w:p w14:paraId="0CC79190" w14:textId="77777777" w:rsidR="00510BE1" w:rsidRPr="00510BE1" w:rsidRDefault="00510BE1" w:rsidP="00A04F7F">
      <w:pPr>
        <w:overflowPunct w:val="0"/>
        <w:autoSpaceDE w:val="0"/>
        <w:autoSpaceDN w:val="0"/>
        <w:adjustRightInd w:val="0"/>
        <w:ind w:left="360" w:hanging="360"/>
        <w:jc w:val="both"/>
        <w:textAlignment w:val="baseline"/>
        <w:rPr>
          <w:rFonts w:eastAsia="SimSun"/>
          <w:sz w:val="18"/>
          <w:lang w:eastAsia="zh-CN"/>
        </w:rPr>
      </w:pPr>
      <w:r w:rsidRPr="00510BE1">
        <w:rPr>
          <w:rFonts w:eastAsia="SimSun"/>
          <w:sz w:val="18"/>
          <w:szCs w:val="20"/>
          <w:lang w:eastAsia="zh-CN"/>
        </w:rPr>
        <w:t>[6]</w:t>
      </w:r>
      <w:r w:rsidRPr="00510BE1">
        <w:rPr>
          <w:rFonts w:eastAsia="SimSun"/>
          <w:sz w:val="18"/>
          <w:szCs w:val="20"/>
          <w:lang w:eastAsia="zh-CN"/>
        </w:rPr>
        <w:tab/>
      </w:r>
      <w:proofErr w:type="spellStart"/>
      <w:r w:rsidRPr="00510BE1">
        <w:rPr>
          <w:rFonts w:eastAsia="SimSun"/>
          <w:sz w:val="18"/>
          <w:szCs w:val="20"/>
          <w:lang w:eastAsia="zh-CN"/>
        </w:rPr>
        <w:t>Jingcheng</w:t>
      </w:r>
      <w:proofErr w:type="spellEnd"/>
      <w:r w:rsidRPr="00510BE1">
        <w:rPr>
          <w:rFonts w:eastAsia="SimSun"/>
          <w:sz w:val="18"/>
          <w:szCs w:val="20"/>
          <w:lang w:eastAsia="zh-CN"/>
        </w:rPr>
        <w:t xml:space="preserve"> Zhang, Min </w:t>
      </w:r>
      <w:proofErr w:type="spellStart"/>
      <w:r w:rsidRPr="00510BE1">
        <w:rPr>
          <w:rFonts w:eastAsia="SimSun"/>
          <w:sz w:val="18"/>
          <w:szCs w:val="20"/>
          <w:lang w:eastAsia="zh-CN"/>
        </w:rPr>
        <w:t>Zha</w:t>
      </w:r>
      <w:proofErr w:type="spellEnd"/>
      <w:r w:rsidRPr="00510BE1">
        <w:rPr>
          <w:rFonts w:eastAsia="SimSun"/>
          <w:sz w:val="18"/>
          <w:szCs w:val="20"/>
          <w:lang w:eastAsia="zh-CN"/>
        </w:rPr>
        <w:t xml:space="preserve">, </w:t>
      </w:r>
      <w:proofErr w:type="spellStart"/>
      <w:r w:rsidRPr="00510BE1">
        <w:rPr>
          <w:rFonts w:eastAsia="SimSun"/>
          <w:sz w:val="18"/>
          <w:szCs w:val="20"/>
          <w:lang w:eastAsia="zh-CN"/>
        </w:rPr>
        <w:t>Lehong</w:t>
      </w:r>
      <w:proofErr w:type="spellEnd"/>
      <w:r w:rsidRPr="00510BE1">
        <w:rPr>
          <w:rFonts w:eastAsia="SimSun"/>
          <w:sz w:val="18"/>
          <w:szCs w:val="20"/>
          <w:lang w:eastAsia="zh-CN"/>
        </w:rPr>
        <w:t xml:space="preserve"> </w:t>
      </w:r>
      <w:proofErr w:type="spellStart"/>
      <w:r w:rsidRPr="00510BE1">
        <w:rPr>
          <w:rFonts w:eastAsia="SimSun"/>
          <w:sz w:val="18"/>
          <w:szCs w:val="20"/>
          <w:lang w:eastAsia="zh-CN"/>
        </w:rPr>
        <w:t>Niu</w:t>
      </w:r>
      <w:proofErr w:type="spellEnd"/>
      <w:r w:rsidRPr="00510BE1">
        <w:rPr>
          <w:rFonts w:eastAsia="SimSun"/>
          <w:sz w:val="18"/>
          <w:szCs w:val="20"/>
          <w:lang w:eastAsia="zh-CN"/>
        </w:rPr>
        <w:t xml:space="preserve">, EBS: Electric Burst Scheduling system that supports future large bandwidth applications in scale, Proceedings of the 15th International Conference on emerging Networking </w:t>
      </w:r>
      <w:proofErr w:type="spellStart"/>
      <w:r w:rsidRPr="00510BE1">
        <w:rPr>
          <w:rFonts w:eastAsia="SimSun"/>
          <w:sz w:val="18"/>
          <w:szCs w:val="20"/>
          <w:lang w:eastAsia="zh-CN"/>
        </w:rPr>
        <w:t>EXperiments</w:t>
      </w:r>
      <w:proofErr w:type="spellEnd"/>
      <w:r w:rsidRPr="00510BE1">
        <w:rPr>
          <w:rFonts w:eastAsia="SimSun"/>
          <w:sz w:val="18"/>
          <w:szCs w:val="20"/>
          <w:lang w:eastAsia="zh-CN"/>
        </w:rPr>
        <w:t xml:space="preserve"> and Technologies, </w:t>
      </w:r>
      <w:proofErr w:type="spellStart"/>
      <w:r w:rsidRPr="00510BE1">
        <w:rPr>
          <w:rFonts w:eastAsia="SimSun"/>
          <w:sz w:val="18"/>
          <w:szCs w:val="20"/>
          <w:lang w:eastAsia="zh-CN"/>
        </w:rPr>
        <w:t>CoNEXT</w:t>
      </w:r>
      <w:proofErr w:type="spellEnd"/>
      <w:r w:rsidRPr="00510BE1">
        <w:rPr>
          <w:rFonts w:eastAsia="SimSun"/>
          <w:sz w:val="18"/>
          <w:szCs w:val="20"/>
          <w:lang w:eastAsia="zh-CN"/>
        </w:rPr>
        <w:t xml:space="preserve"> 2019, Companion Volume, Orlando, FL, USA, December 9-12, 2019. </w:t>
      </w:r>
    </w:p>
    <w:p w14:paraId="1DBADA38" w14:textId="77777777" w:rsidR="00510BE1" w:rsidRDefault="00510BE1" w:rsidP="00F71967">
      <w:pPr>
        <w:rPr>
          <w:rFonts w:asciiTheme="majorBidi" w:hAnsiTheme="majorBidi" w:cstheme="majorBidi"/>
          <w:b/>
        </w:rPr>
      </w:pPr>
    </w:p>
    <w:p w14:paraId="055FC6B9" w14:textId="77777777" w:rsidR="00510BE1" w:rsidRDefault="00510BE1" w:rsidP="00F71967">
      <w:pPr>
        <w:rPr>
          <w:rFonts w:asciiTheme="majorBidi" w:hAnsiTheme="majorBidi" w:cstheme="majorBidi"/>
          <w:b/>
        </w:rPr>
      </w:pPr>
    </w:p>
    <w:p w14:paraId="465749E6" w14:textId="77777777" w:rsidR="00510BE1" w:rsidRDefault="00510BE1" w:rsidP="00F71967">
      <w:pPr>
        <w:rPr>
          <w:rFonts w:asciiTheme="majorBidi" w:hAnsiTheme="majorBidi" w:cstheme="majorBidi"/>
          <w:b/>
        </w:rPr>
      </w:pPr>
    </w:p>
    <w:p w14:paraId="12B98782" w14:textId="77777777" w:rsidR="00C7569F" w:rsidRDefault="00C7569F" w:rsidP="00C7569F">
      <w:pPr>
        <w:pStyle w:val="ListParagraph"/>
        <w:ind w:left="360"/>
        <w:rPr>
          <w:rFonts w:asciiTheme="majorBidi" w:hAnsiTheme="majorBidi" w:cstheme="majorBidi"/>
          <w:b/>
        </w:rPr>
      </w:pPr>
    </w:p>
    <w:p w14:paraId="026E0F49" w14:textId="3FCE2B48" w:rsidR="00E3644E" w:rsidRPr="00EA7F44" w:rsidRDefault="00E3644E" w:rsidP="009C4E22">
      <w:pPr>
        <w:pStyle w:val="ListParagraph"/>
        <w:numPr>
          <w:ilvl w:val="0"/>
          <w:numId w:val="68"/>
        </w:numPr>
        <w:rPr>
          <w:rFonts w:asciiTheme="majorBidi" w:hAnsiTheme="majorBidi" w:cstheme="majorBidi"/>
          <w:b/>
        </w:rPr>
      </w:pPr>
      <w:r>
        <w:rPr>
          <w:rFonts w:asciiTheme="majorBidi" w:hAnsiTheme="majorBidi" w:cstheme="majorBidi"/>
          <w:b/>
        </w:rPr>
        <w:t>References</w:t>
      </w:r>
      <w:r w:rsidRPr="00EA7F44">
        <w:rPr>
          <w:rFonts w:asciiTheme="majorBidi" w:hAnsiTheme="majorBidi" w:cstheme="majorBidi"/>
          <w:b/>
        </w:rPr>
        <w:br/>
      </w:r>
    </w:p>
    <w:p w14:paraId="2207ECA8" w14:textId="77777777" w:rsidR="00E3644E" w:rsidRPr="0071241B" w:rsidRDefault="00E3644E" w:rsidP="00C7569F">
      <w:pPr>
        <w:pStyle w:val="ListParagraph"/>
        <w:ind w:left="360"/>
        <w:rPr>
          <w:rFonts w:asciiTheme="majorBidi" w:hAnsiTheme="majorBidi" w:cstheme="majorBidi"/>
          <w:b/>
        </w:rPr>
      </w:pPr>
    </w:p>
    <w:p w14:paraId="7F0B7DF0" w14:textId="468283F9" w:rsidR="00E3644E" w:rsidRDefault="00E3644E" w:rsidP="00E3644E">
      <w:pPr>
        <w:rPr>
          <w:rFonts w:asciiTheme="majorBidi" w:hAnsiTheme="majorBidi" w:cstheme="majorBidi"/>
        </w:rPr>
      </w:pPr>
      <w:r>
        <w:rPr>
          <w:rFonts w:asciiTheme="majorBidi" w:hAnsiTheme="majorBidi" w:cstheme="majorBidi"/>
          <w:b/>
        </w:rPr>
        <w:t xml:space="preserve">[1] </w:t>
      </w:r>
      <w:r w:rsidRPr="00325B0C">
        <w:rPr>
          <w:rFonts w:asciiTheme="majorBidi" w:hAnsiTheme="majorBidi" w:cstheme="majorBidi"/>
        </w:rPr>
        <w:t>M. Toy, “Self-managed Networks with Fault Management Hierarchy</w:t>
      </w:r>
      <w:proofErr w:type="gramStart"/>
      <w:r w:rsidRPr="00325B0C">
        <w:rPr>
          <w:rFonts w:asciiTheme="majorBidi" w:hAnsiTheme="majorBidi" w:cstheme="majorBidi"/>
        </w:rPr>
        <w:t xml:space="preserve">”, </w:t>
      </w:r>
      <w:r w:rsidRPr="008A29D8">
        <w:t xml:space="preserve"> </w:t>
      </w:r>
      <w:r w:rsidRPr="00325B0C">
        <w:rPr>
          <w:rFonts w:asciiTheme="majorBidi" w:hAnsiTheme="majorBidi" w:cstheme="majorBidi"/>
        </w:rPr>
        <w:t>Procedia</w:t>
      </w:r>
      <w:proofErr w:type="gramEnd"/>
      <w:r w:rsidRPr="00325B0C">
        <w:rPr>
          <w:rFonts w:asciiTheme="majorBidi" w:hAnsiTheme="majorBidi" w:cstheme="majorBidi"/>
        </w:rPr>
        <w:t xml:space="preserve"> Computer Science, Volume 36, 2014, Pages 373-380</w:t>
      </w:r>
    </w:p>
    <w:p w14:paraId="67528C66" w14:textId="74AFD072" w:rsidR="00005D6D" w:rsidRDefault="00005D6D" w:rsidP="00E3644E">
      <w:pPr>
        <w:rPr>
          <w:rFonts w:asciiTheme="majorBidi" w:hAnsiTheme="majorBidi" w:cstheme="majorBidi"/>
        </w:rPr>
      </w:pPr>
      <w:r w:rsidRPr="00D20C67">
        <w:rPr>
          <w:rFonts w:asciiTheme="majorBidi" w:hAnsiTheme="majorBidi" w:cstheme="majorBidi"/>
          <w:b/>
        </w:rPr>
        <w:t>[2]</w:t>
      </w:r>
      <w:r>
        <w:rPr>
          <w:rFonts w:asciiTheme="majorBidi" w:hAnsiTheme="majorBidi" w:cstheme="majorBidi"/>
        </w:rPr>
        <w:t xml:space="preserve"> M. Toy, “Cloud Services Architecture”, MEF Draft Specification, </w:t>
      </w:r>
      <w:proofErr w:type="gramStart"/>
      <w:r w:rsidR="008865BD">
        <w:rPr>
          <w:rFonts w:asciiTheme="majorBidi" w:hAnsiTheme="majorBidi" w:cstheme="majorBidi"/>
        </w:rPr>
        <w:t xml:space="preserve">June  </w:t>
      </w:r>
      <w:r>
        <w:rPr>
          <w:rFonts w:asciiTheme="majorBidi" w:hAnsiTheme="majorBidi" w:cstheme="majorBidi"/>
        </w:rPr>
        <w:t>2019</w:t>
      </w:r>
      <w:proofErr w:type="gramEnd"/>
    </w:p>
    <w:p w14:paraId="7996F182" w14:textId="0BBB5B14" w:rsidR="002F5491" w:rsidRDefault="002F5491" w:rsidP="002678D4">
      <w:pPr>
        <w:rPr>
          <w:rFonts w:asciiTheme="majorBidi" w:hAnsiTheme="majorBidi" w:cstheme="majorBidi"/>
        </w:rPr>
      </w:pPr>
      <w:r>
        <w:rPr>
          <w:rFonts w:asciiTheme="majorBidi" w:hAnsiTheme="majorBidi" w:cstheme="majorBidi"/>
        </w:rPr>
        <w:t xml:space="preserve">[3] MEF 55 </w:t>
      </w:r>
      <w:r w:rsidR="002678D4">
        <w:rPr>
          <w:rFonts w:asciiTheme="majorBidi" w:hAnsiTheme="majorBidi" w:cstheme="majorBidi"/>
        </w:rPr>
        <w:t>“</w:t>
      </w:r>
      <w:r w:rsidR="002678D4" w:rsidRPr="002678D4">
        <w:rPr>
          <w:rFonts w:asciiTheme="majorBidi" w:hAnsiTheme="majorBidi" w:cstheme="majorBidi"/>
        </w:rPr>
        <w:t>Lifecyc</w:t>
      </w:r>
      <w:r w:rsidR="002678D4">
        <w:rPr>
          <w:rFonts w:asciiTheme="majorBidi" w:hAnsiTheme="majorBidi" w:cstheme="majorBidi"/>
        </w:rPr>
        <w:t xml:space="preserve">le Service Orchestration (LSO): </w:t>
      </w:r>
      <w:r w:rsidR="002678D4" w:rsidRPr="002678D4">
        <w:rPr>
          <w:rFonts w:asciiTheme="majorBidi" w:hAnsiTheme="majorBidi" w:cstheme="majorBidi"/>
        </w:rPr>
        <w:t>Reference Architecture and Framework</w:t>
      </w:r>
      <w:r w:rsidR="002678D4">
        <w:rPr>
          <w:rFonts w:asciiTheme="majorBidi" w:hAnsiTheme="majorBidi" w:cstheme="majorBidi"/>
        </w:rPr>
        <w:t xml:space="preserve">”, </w:t>
      </w:r>
      <w:r w:rsidR="002678D4" w:rsidRPr="002678D4">
        <w:rPr>
          <w:rFonts w:asciiTheme="majorBidi" w:hAnsiTheme="majorBidi" w:cstheme="majorBidi"/>
        </w:rPr>
        <w:t>March 2016</w:t>
      </w:r>
      <w:r w:rsidR="002678D4">
        <w:rPr>
          <w:rFonts w:asciiTheme="majorBidi" w:hAnsiTheme="majorBidi" w:cstheme="majorBidi"/>
        </w:rPr>
        <w:t>.</w:t>
      </w:r>
    </w:p>
    <w:p w14:paraId="7E4EDD82" w14:textId="3E71DF05" w:rsidR="00EC70D5" w:rsidRPr="002678D4" w:rsidRDefault="00EC70D5" w:rsidP="002678D4">
      <w:pPr>
        <w:rPr>
          <w:rFonts w:asciiTheme="majorBidi" w:hAnsiTheme="majorBidi" w:cstheme="majorBidi"/>
        </w:rPr>
      </w:pPr>
      <w:r>
        <w:rPr>
          <w:rFonts w:asciiTheme="majorBidi" w:hAnsiTheme="majorBidi" w:cstheme="majorBidi"/>
        </w:rPr>
        <w:t xml:space="preserve">[3] MEF 55.1 Draft “Revised </w:t>
      </w:r>
      <w:r w:rsidRPr="00EC70D5">
        <w:rPr>
          <w:rFonts w:asciiTheme="majorBidi" w:hAnsiTheme="majorBidi" w:cstheme="majorBidi"/>
        </w:rPr>
        <w:t>Lifecycle Service Orchestration (LSO): Reference Architecture and Framework</w:t>
      </w:r>
      <w:r>
        <w:rPr>
          <w:rFonts w:asciiTheme="majorBidi" w:hAnsiTheme="majorBidi" w:cstheme="majorBidi"/>
        </w:rPr>
        <w:t>”</w:t>
      </w:r>
    </w:p>
    <w:p w14:paraId="3F6AA4FA" w14:textId="77777777" w:rsidR="008E696C" w:rsidRPr="008E696C" w:rsidRDefault="008E696C" w:rsidP="008E696C">
      <w:pPr>
        <w:overflowPunct w:val="0"/>
        <w:autoSpaceDE w:val="0"/>
        <w:autoSpaceDN w:val="0"/>
        <w:adjustRightInd w:val="0"/>
        <w:spacing w:before="0"/>
        <w:textAlignment w:val="baseline"/>
        <w:rPr>
          <w:rFonts w:eastAsia="Times New Roman"/>
          <w:sz w:val="20"/>
          <w:szCs w:val="20"/>
          <w:lang w:val="en-US" w:eastAsia="en-US"/>
        </w:rPr>
      </w:pPr>
      <w:r w:rsidRPr="008E696C">
        <w:rPr>
          <w:rFonts w:eastAsia="Times New Roman"/>
          <w:sz w:val="20"/>
          <w:szCs w:val="20"/>
          <w:lang w:val="en-US" w:eastAsia="en-US"/>
        </w:rPr>
        <w:t xml:space="preserve">[Campbell] Campbell, A., Coulson, G., Hutchison, D. </w:t>
      </w:r>
      <w:hyperlink r:id="rId106" w:history="1">
        <w:r w:rsidRPr="008E696C">
          <w:rPr>
            <w:rFonts w:eastAsia="Times New Roman"/>
            <w:sz w:val="20"/>
            <w:szCs w:val="20"/>
            <w:lang w:val="en-US" w:eastAsia="en-US"/>
          </w:rPr>
          <w:t>A Quality of Service Architecture</w:t>
        </w:r>
      </w:hyperlink>
      <w:r w:rsidRPr="008E696C">
        <w:rPr>
          <w:rFonts w:eastAsia="Times New Roman"/>
          <w:sz w:val="20"/>
          <w:szCs w:val="20"/>
          <w:lang w:val="en-US" w:eastAsia="en-US"/>
        </w:rPr>
        <w:t>. ACM SIGCOMM Computer Communication Review 24 (2), 1994, pp. 6-27.</w:t>
      </w:r>
    </w:p>
    <w:p w14:paraId="7947E39B" w14:textId="77777777" w:rsidR="008E696C" w:rsidRPr="008E696C" w:rsidRDefault="008E696C" w:rsidP="008E696C">
      <w:pPr>
        <w:overflowPunct w:val="0"/>
        <w:autoSpaceDE w:val="0"/>
        <w:autoSpaceDN w:val="0"/>
        <w:adjustRightInd w:val="0"/>
        <w:jc w:val="both"/>
        <w:textAlignment w:val="baseline"/>
        <w:rPr>
          <w:rFonts w:eastAsia="Times New Roman"/>
          <w:sz w:val="20"/>
          <w:szCs w:val="20"/>
          <w:lang w:val="en-US" w:eastAsia="en-US"/>
        </w:rPr>
      </w:pPr>
      <w:r w:rsidRPr="008E696C">
        <w:rPr>
          <w:rFonts w:eastAsia="Times New Roman"/>
          <w:color w:val="212121"/>
          <w:sz w:val="20"/>
          <w:szCs w:val="20"/>
          <w:lang w:val="en-US" w:eastAsia="en-US"/>
        </w:rPr>
        <w:t>[</w:t>
      </w:r>
      <w:proofErr w:type="spellStart"/>
      <w:r w:rsidRPr="008E696C">
        <w:rPr>
          <w:rFonts w:eastAsia="Times New Roman"/>
          <w:color w:val="212121"/>
          <w:sz w:val="20"/>
          <w:szCs w:val="20"/>
          <w:lang w:val="en-US" w:eastAsia="en-US"/>
        </w:rPr>
        <w:t>Chandola</w:t>
      </w:r>
      <w:proofErr w:type="spellEnd"/>
      <w:r w:rsidRPr="008E696C">
        <w:rPr>
          <w:rFonts w:eastAsia="Times New Roman"/>
          <w:color w:val="212121"/>
          <w:sz w:val="20"/>
          <w:szCs w:val="20"/>
          <w:lang w:val="en-US" w:eastAsia="en-US"/>
        </w:rPr>
        <w:t xml:space="preserve">] </w:t>
      </w:r>
      <w:proofErr w:type="spellStart"/>
      <w:r w:rsidRPr="008E696C">
        <w:rPr>
          <w:rFonts w:eastAsia="Times New Roman"/>
          <w:color w:val="212121"/>
          <w:sz w:val="20"/>
          <w:szCs w:val="20"/>
          <w:lang w:val="en-US" w:eastAsia="en-US"/>
        </w:rPr>
        <w:t>Chandola</w:t>
      </w:r>
      <w:proofErr w:type="spellEnd"/>
      <w:r w:rsidRPr="008E696C">
        <w:rPr>
          <w:rFonts w:eastAsia="Times New Roman"/>
          <w:color w:val="212121"/>
          <w:sz w:val="20"/>
          <w:szCs w:val="20"/>
          <w:lang w:val="en-US" w:eastAsia="en-US"/>
        </w:rPr>
        <w:t xml:space="preserve">, V., Banerjee, A., &amp; Kumar, V. (2009). Anomaly detection: A survey. </w:t>
      </w:r>
      <w:r w:rsidRPr="008E696C">
        <w:rPr>
          <w:rFonts w:eastAsia="Times New Roman"/>
          <w:i/>
          <w:color w:val="212121"/>
          <w:sz w:val="20"/>
          <w:szCs w:val="20"/>
          <w:lang w:val="en-US" w:eastAsia="en-US"/>
        </w:rPr>
        <w:t>ACM computing surveys (CSUR)</w:t>
      </w:r>
      <w:r w:rsidRPr="008E696C">
        <w:rPr>
          <w:rFonts w:eastAsia="Times New Roman"/>
          <w:color w:val="212121"/>
          <w:sz w:val="20"/>
          <w:szCs w:val="20"/>
          <w:lang w:val="en-US" w:eastAsia="en-US"/>
        </w:rPr>
        <w:t xml:space="preserve">, </w:t>
      </w:r>
      <w:r w:rsidRPr="008E696C">
        <w:rPr>
          <w:rFonts w:eastAsia="Times New Roman"/>
          <w:i/>
          <w:color w:val="212121"/>
          <w:sz w:val="20"/>
          <w:szCs w:val="20"/>
          <w:lang w:val="en-US" w:eastAsia="en-US"/>
        </w:rPr>
        <w:t>41</w:t>
      </w:r>
      <w:r w:rsidRPr="008E696C">
        <w:rPr>
          <w:rFonts w:eastAsia="Times New Roman"/>
          <w:color w:val="212121"/>
          <w:sz w:val="20"/>
          <w:szCs w:val="20"/>
          <w:lang w:val="en-US" w:eastAsia="en-US"/>
        </w:rPr>
        <w:t>(3), 15.</w:t>
      </w:r>
    </w:p>
    <w:p w14:paraId="55F3BAE0" w14:textId="77777777" w:rsidR="008E696C" w:rsidRPr="008E696C" w:rsidRDefault="008E696C" w:rsidP="008E696C">
      <w:pPr>
        <w:overflowPunct w:val="0"/>
        <w:autoSpaceDE w:val="0"/>
        <w:autoSpaceDN w:val="0"/>
        <w:adjustRightInd w:val="0"/>
        <w:jc w:val="both"/>
        <w:textAlignment w:val="baseline"/>
        <w:rPr>
          <w:rFonts w:ascii="Arial" w:eastAsia="Times New Roman"/>
          <w:sz w:val="20"/>
          <w:szCs w:val="20"/>
          <w:lang w:val="en-US" w:eastAsia="en-US"/>
        </w:rPr>
      </w:pPr>
      <w:r w:rsidRPr="008E696C">
        <w:rPr>
          <w:rFonts w:eastAsia="Times New Roman"/>
          <w:szCs w:val="20"/>
          <w:lang w:val="en-US" w:eastAsia="en-US"/>
        </w:rPr>
        <w:t>[</w:t>
      </w:r>
      <w:hyperlink r:id="rId107">
        <w:r w:rsidRPr="008E696C">
          <w:rPr>
            <w:rFonts w:eastAsia="Times New Roman"/>
            <w:sz w:val="20"/>
            <w:szCs w:val="20"/>
            <w:lang w:val="en-US" w:eastAsia="en-US"/>
          </w:rPr>
          <w:t>Clark</w:t>
        </w:r>
      </w:hyperlink>
      <w:r w:rsidRPr="008E696C">
        <w:rPr>
          <w:rFonts w:eastAsia="Times New Roman"/>
          <w:sz w:val="20"/>
          <w:szCs w:val="20"/>
          <w:lang w:val="en-US" w:eastAsia="en-US"/>
        </w:rPr>
        <w:t xml:space="preserve">] </w:t>
      </w:r>
      <w:hyperlink r:id="rId108">
        <w:r w:rsidRPr="008E696C">
          <w:rPr>
            <w:rFonts w:eastAsia="Times New Roman"/>
            <w:sz w:val="20"/>
            <w:szCs w:val="20"/>
            <w:lang w:val="en-US" w:eastAsia="en-US"/>
          </w:rPr>
          <w:t xml:space="preserve">Clark, </w:t>
        </w:r>
      </w:hyperlink>
      <w:r w:rsidRPr="008E696C">
        <w:rPr>
          <w:rFonts w:eastAsia="Times New Roman"/>
          <w:sz w:val="20"/>
          <w:szCs w:val="20"/>
          <w:lang w:val="en-US" w:eastAsia="en-US"/>
        </w:rPr>
        <w:t xml:space="preserve">D.D., </w:t>
      </w:r>
      <w:hyperlink r:id="rId109">
        <w:r w:rsidRPr="008E696C">
          <w:rPr>
            <w:rFonts w:eastAsia="Times New Roman"/>
            <w:sz w:val="20"/>
            <w:szCs w:val="20"/>
            <w:lang w:val="en-US" w:eastAsia="en-US"/>
          </w:rPr>
          <w:t xml:space="preserve">Partridge, </w:t>
        </w:r>
      </w:hyperlink>
      <w:r w:rsidRPr="008E696C">
        <w:rPr>
          <w:rFonts w:eastAsia="Times New Roman"/>
          <w:sz w:val="20"/>
          <w:szCs w:val="20"/>
          <w:lang w:val="en-US" w:eastAsia="en-US"/>
        </w:rPr>
        <w:t xml:space="preserve">C., </w:t>
      </w:r>
      <w:hyperlink r:id="rId110">
        <w:r w:rsidRPr="008E696C">
          <w:rPr>
            <w:rFonts w:eastAsia="Times New Roman"/>
            <w:sz w:val="20"/>
            <w:szCs w:val="20"/>
            <w:lang w:val="en-US" w:eastAsia="en-US"/>
          </w:rPr>
          <w:t xml:space="preserve">Ramming, </w:t>
        </w:r>
      </w:hyperlink>
      <w:r w:rsidRPr="008E696C">
        <w:rPr>
          <w:rFonts w:eastAsia="Times New Roman"/>
          <w:sz w:val="20"/>
          <w:szCs w:val="20"/>
          <w:lang w:val="en-US" w:eastAsia="en-US"/>
        </w:rPr>
        <w:t xml:space="preserve">J.C., &amp; </w:t>
      </w:r>
      <w:hyperlink r:id="rId111">
        <w:proofErr w:type="spellStart"/>
        <w:r w:rsidRPr="008E696C">
          <w:rPr>
            <w:rFonts w:eastAsia="Times New Roman"/>
            <w:sz w:val="20"/>
            <w:szCs w:val="20"/>
            <w:lang w:val="en-US" w:eastAsia="en-US"/>
          </w:rPr>
          <w:t>Wroclawski</w:t>
        </w:r>
        <w:proofErr w:type="spellEnd"/>
        <w:r w:rsidRPr="008E696C">
          <w:rPr>
            <w:rFonts w:eastAsia="Times New Roman"/>
            <w:sz w:val="20"/>
            <w:szCs w:val="20"/>
            <w:lang w:val="en-US" w:eastAsia="en-US"/>
          </w:rPr>
          <w:t xml:space="preserve">, </w:t>
        </w:r>
      </w:hyperlink>
      <w:r w:rsidRPr="008E696C">
        <w:rPr>
          <w:rFonts w:eastAsia="Times New Roman"/>
          <w:sz w:val="20"/>
          <w:szCs w:val="20"/>
          <w:lang w:val="en-US" w:eastAsia="en-US"/>
        </w:rPr>
        <w:t xml:space="preserve">J. (2003). A knowledge plane for the internet SIGCOMM 2003, </w:t>
      </w:r>
      <w:r w:rsidRPr="008E696C">
        <w:rPr>
          <w:rFonts w:ascii="Arial" w:eastAsia="Times New Roman"/>
          <w:color w:val="2D414F"/>
          <w:sz w:val="20"/>
          <w:szCs w:val="20"/>
          <w:lang w:val="en-US" w:eastAsia="en-US"/>
        </w:rPr>
        <w:t>DOI</w:t>
      </w:r>
      <w:hyperlink r:id="rId112">
        <w:r w:rsidRPr="008E696C">
          <w:rPr>
            <w:rFonts w:ascii="Arial" w:eastAsia="Times New Roman"/>
            <w:color w:val="2D414F"/>
            <w:sz w:val="20"/>
            <w:szCs w:val="20"/>
            <w:lang w:val="en-US" w:eastAsia="en-US"/>
          </w:rPr>
          <w:t>:</w:t>
        </w:r>
        <w:r w:rsidRPr="008E696C">
          <w:rPr>
            <w:rFonts w:ascii="Arial" w:eastAsia="Times New Roman"/>
            <w:color w:val="2279AA"/>
            <w:sz w:val="20"/>
            <w:szCs w:val="20"/>
            <w:u w:val="single" w:color="2279AA"/>
            <w:lang w:val="en-US" w:eastAsia="en-US"/>
          </w:rPr>
          <w:t>10.1145/863955.863957</w:t>
        </w:r>
      </w:hyperlink>
    </w:p>
    <w:p w14:paraId="0255101A" w14:textId="77777777" w:rsidR="008E696C" w:rsidRPr="008E696C" w:rsidRDefault="008E696C" w:rsidP="008E696C">
      <w:pPr>
        <w:overflowPunct w:val="0"/>
        <w:autoSpaceDE w:val="0"/>
        <w:autoSpaceDN w:val="0"/>
        <w:adjustRightInd w:val="0"/>
        <w:jc w:val="both"/>
        <w:textAlignment w:val="baseline"/>
        <w:rPr>
          <w:rFonts w:eastAsia="Times New Roman"/>
          <w:sz w:val="20"/>
          <w:szCs w:val="20"/>
          <w:lang w:val="en-US" w:eastAsia="en-US"/>
        </w:rPr>
      </w:pPr>
      <w:r w:rsidRPr="008E696C">
        <w:rPr>
          <w:rFonts w:eastAsia="Times New Roman"/>
          <w:sz w:val="20"/>
          <w:szCs w:val="20"/>
          <w:lang w:val="en-US" w:eastAsia="en-US"/>
        </w:rPr>
        <w:t xml:space="preserve">[Dobson] Dobson, S., </w:t>
      </w:r>
      <w:hyperlink r:id="rId113">
        <w:r w:rsidRPr="008E696C">
          <w:rPr>
            <w:rFonts w:eastAsia="Times New Roman"/>
            <w:sz w:val="20"/>
            <w:szCs w:val="20"/>
            <w:lang w:val="en-US" w:eastAsia="en-US"/>
          </w:rPr>
          <w:t xml:space="preserve">Hutchison, D., </w:t>
        </w:r>
      </w:hyperlink>
      <w:hyperlink r:id="rId114">
        <w:proofErr w:type="spellStart"/>
        <w:r w:rsidRPr="008E696C">
          <w:rPr>
            <w:rFonts w:eastAsia="Times New Roman"/>
            <w:sz w:val="20"/>
            <w:szCs w:val="20"/>
            <w:lang w:val="en-US" w:eastAsia="en-US"/>
          </w:rPr>
          <w:t>Mauthe</w:t>
        </w:r>
        <w:proofErr w:type="spellEnd"/>
        <w:r w:rsidRPr="008E696C">
          <w:rPr>
            <w:rFonts w:eastAsia="Times New Roman"/>
            <w:sz w:val="20"/>
            <w:szCs w:val="20"/>
            <w:lang w:val="en-US" w:eastAsia="en-US"/>
          </w:rPr>
          <w:t xml:space="preserve">, A. U., </w:t>
        </w:r>
      </w:hyperlink>
      <w:hyperlink r:id="rId115">
        <w:r w:rsidRPr="008E696C">
          <w:rPr>
            <w:rFonts w:eastAsia="Times New Roman"/>
            <w:sz w:val="20"/>
            <w:szCs w:val="20"/>
            <w:lang w:val="en-US" w:eastAsia="en-US"/>
          </w:rPr>
          <w:t>Schaeffer-Filho, A. E.</w:t>
        </w:r>
      </w:hyperlink>
      <w:r w:rsidRPr="008E696C">
        <w:rPr>
          <w:rFonts w:eastAsia="Times New Roman"/>
          <w:sz w:val="20"/>
          <w:szCs w:val="20"/>
          <w:lang w:val="en-US" w:eastAsia="en-US"/>
        </w:rPr>
        <w:t xml:space="preserve">, </w:t>
      </w:r>
      <w:hyperlink r:id="rId116">
        <w:r w:rsidRPr="008E696C">
          <w:rPr>
            <w:rFonts w:eastAsia="Times New Roman"/>
            <w:sz w:val="20"/>
            <w:szCs w:val="20"/>
            <w:lang w:val="en-US" w:eastAsia="en-US"/>
          </w:rPr>
          <w:t xml:space="preserve">Smith, P. </w:t>
        </w:r>
      </w:hyperlink>
      <w:r w:rsidRPr="008E696C">
        <w:rPr>
          <w:rFonts w:eastAsia="Times New Roman"/>
          <w:sz w:val="20"/>
          <w:szCs w:val="20"/>
          <w:lang w:val="en-US" w:eastAsia="en-US"/>
        </w:rPr>
        <w:t xml:space="preserve">&amp; </w:t>
      </w:r>
      <w:proofErr w:type="spellStart"/>
      <w:r w:rsidRPr="008E696C">
        <w:rPr>
          <w:rFonts w:eastAsia="Times New Roman"/>
          <w:sz w:val="20"/>
          <w:szCs w:val="20"/>
          <w:lang w:val="en-US" w:eastAsia="en-US"/>
        </w:rPr>
        <w:t>Sterbenz</w:t>
      </w:r>
      <w:proofErr w:type="spellEnd"/>
      <w:r w:rsidRPr="008E696C">
        <w:rPr>
          <w:rFonts w:eastAsia="Times New Roman"/>
          <w:sz w:val="20"/>
          <w:szCs w:val="20"/>
          <w:lang w:val="en-US" w:eastAsia="en-US"/>
        </w:rPr>
        <w:t xml:space="preserve">, J. PG. (2019), </w:t>
      </w:r>
      <w:hyperlink r:id="rId117">
        <w:r w:rsidRPr="008E696C">
          <w:rPr>
            <w:rFonts w:eastAsia="Times New Roman"/>
            <w:sz w:val="20"/>
            <w:szCs w:val="20"/>
            <w:lang w:val="en-US" w:eastAsia="en-US"/>
          </w:rPr>
          <w:t>Self-Organization and Resilience for Networked Systems: Design Principles and Open Research Issues</w:t>
        </w:r>
      </w:hyperlink>
      <w:r w:rsidRPr="008E696C">
        <w:rPr>
          <w:rFonts w:eastAsia="Times New Roman"/>
          <w:sz w:val="20"/>
          <w:szCs w:val="20"/>
          <w:lang w:val="en-US" w:eastAsia="en-US"/>
        </w:rPr>
        <w:t xml:space="preserve"> 1/04/2019, In : Proceedings of the IEEE. 107, 4, p. 819-834 16 p.</w:t>
      </w:r>
    </w:p>
    <w:p w14:paraId="14575811" w14:textId="77777777" w:rsidR="008E696C" w:rsidRPr="008E696C" w:rsidRDefault="008E696C" w:rsidP="008E696C">
      <w:pPr>
        <w:overflowPunct w:val="0"/>
        <w:autoSpaceDE w:val="0"/>
        <w:autoSpaceDN w:val="0"/>
        <w:adjustRightInd w:val="0"/>
        <w:jc w:val="both"/>
        <w:textAlignment w:val="baseline"/>
        <w:rPr>
          <w:rFonts w:eastAsia="Times New Roman"/>
          <w:sz w:val="20"/>
          <w:szCs w:val="20"/>
          <w:lang w:val="en-US" w:eastAsia="en-US"/>
        </w:rPr>
      </w:pPr>
      <w:r w:rsidRPr="008E696C">
        <w:rPr>
          <w:rFonts w:eastAsia="Times New Roman"/>
          <w:sz w:val="20"/>
          <w:szCs w:val="20"/>
          <w:lang w:val="en-US" w:eastAsia="en-US"/>
        </w:rPr>
        <w:lastRenderedPageBreak/>
        <w:t>[</w:t>
      </w:r>
      <w:proofErr w:type="spellStart"/>
      <w:r w:rsidRPr="008E696C">
        <w:rPr>
          <w:rFonts w:eastAsia="Times New Roman"/>
          <w:sz w:val="20"/>
          <w:szCs w:val="20"/>
          <w:lang w:val="en-US" w:eastAsia="en-US"/>
        </w:rPr>
        <w:t>Gouglidis</w:t>
      </w:r>
      <w:proofErr w:type="spellEnd"/>
      <w:r w:rsidRPr="008E696C">
        <w:rPr>
          <w:rFonts w:eastAsia="Times New Roman"/>
          <w:sz w:val="20"/>
          <w:szCs w:val="20"/>
          <w:lang w:val="en-US" w:eastAsia="en-US"/>
        </w:rPr>
        <w:t xml:space="preserve">] </w:t>
      </w:r>
      <w:proofErr w:type="spellStart"/>
      <w:r w:rsidRPr="008E696C">
        <w:rPr>
          <w:rFonts w:eastAsia="Times New Roman"/>
          <w:sz w:val="20"/>
          <w:szCs w:val="20"/>
          <w:lang w:val="en-US" w:eastAsia="en-US"/>
        </w:rPr>
        <w:t>Gouglidis</w:t>
      </w:r>
      <w:proofErr w:type="spellEnd"/>
      <w:r w:rsidRPr="008E696C">
        <w:rPr>
          <w:rFonts w:eastAsia="Times New Roman"/>
          <w:sz w:val="20"/>
          <w:szCs w:val="20"/>
          <w:lang w:val="en-US" w:eastAsia="en-US"/>
        </w:rPr>
        <w:t>, A., Hu, V. C., Busby, J. S., &amp; Hutchison, D. (2017). Verification of resilience policies that assist attribute-based access control. In Proceedings of the 2nd ACM Workshop on Attribute-Based Access Control (pp. 43-52). ACM.</w:t>
      </w:r>
    </w:p>
    <w:p w14:paraId="75DA3481" w14:textId="77777777" w:rsidR="008E696C" w:rsidRPr="008E696C" w:rsidRDefault="008E696C" w:rsidP="008E696C">
      <w:pPr>
        <w:overflowPunct w:val="0"/>
        <w:autoSpaceDE w:val="0"/>
        <w:autoSpaceDN w:val="0"/>
        <w:adjustRightInd w:val="0"/>
        <w:jc w:val="both"/>
        <w:textAlignment w:val="baseline"/>
        <w:rPr>
          <w:rFonts w:eastAsia="Times New Roman"/>
          <w:sz w:val="20"/>
          <w:szCs w:val="20"/>
          <w:lang w:val="en-US" w:eastAsia="en-US"/>
        </w:rPr>
      </w:pPr>
      <w:r w:rsidRPr="008E696C">
        <w:rPr>
          <w:rFonts w:eastAsia="Times New Roman"/>
          <w:sz w:val="20"/>
          <w:szCs w:val="20"/>
          <w:lang w:val="en-US" w:eastAsia="en-US"/>
        </w:rPr>
        <w:t xml:space="preserve">[Hutchison] Hutchison, D., &amp; </w:t>
      </w:r>
      <w:proofErr w:type="spellStart"/>
      <w:r w:rsidRPr="008E696C">
        <w:rPr>
          <w:rFonts w:eastAsia="Times New Roman"/>
          <w:sz w:val="20"/>
          <w:szCs w:val="20"/>
          <w:lang w:val="en-US" w:eastAsia="en-US"/>
        </w:rPr>
        <w:t>Sterbenz</w:t>
      </w:r>
      <w:proofErr w:type="spellEnd"/>
      <w:r w:rsidRPr="008E696C">
        <w:rPr>
          <w:rFonts w:eastAsia="Times New Roman"/>
          <w:sz w:val="20"/>
          <w:szCs w:val="20"/>
          <w:lang w:val="en-US" w:eastAsia="en-US"/>
        </w:rPr>
        <w:t>, J. P. (2018). Architecture and design for resilient networked systems. Computer Communications, 131, 13-21.</w:t>
      </w:r>
    </w:p>
    <w:p w14:paraId="4F1D2FC6" w14:textId="77777777" w:rsidR="008E696C" w:rsidRPr="008E696C" w:rsidRDefault="008E696C" w:rsidP="008E696C">
      <w:pPr>
        <w:overflowPunct w:val="0"/>
        <w:autoSpaceDE w:val="0"/>
        <w:autoSpaceDN w:val="0"/>
        <w:adjustRightInd w:val="0"/>
        <w:spacing w:before="0"/>
        <w:textAlignment w:val="baseline"/>
        <w:rPr>
          <w:rFonts w:eastAsia="Times New Roman"/>
          <w:sz w:val="20"/>
          <w:szCs w:val="20"/>
          <w:lang w:val="en-US" w:eastAsia="en-US"/>
        </w:rPr>
      </w:pPr>
    </w:p>
    <w:p w14:paraId="2DBEA2F6" w14:textId="77777777" w:rsidR="008E696C" w:rsidRPr="008E696C" w:rsidRDefault="008E696C" w:rsidP="008E696C">
      <w:pPr>
        <w:overflowPunct w:val="0"/>
        <w:autoSpaceDE w:val="0"/>
        <w:autoSpaceDN w:val="0"/>
        <w:adjustRightInd w:val="0"/>
        <w:spacing w:before="0"/>
        <w:textAlignment w:val="baseline"/>
        <w:rPr>
          <w:rFonts w:eastAsia="Times New Roman"/>
          <w:sz w:val="20"/>
          <w:szCs w:val="20"/>
          <w:shd w:val="clear" w:color="auto" w:fill="FFFFFF"/>
          <w:lang w:val="en-US" w:eastAsia="en-US"/>
        </w:rPr>
      </w:pPr>
      <w:r w:rsidRPr="008E696C">
        <w:rPr>
          <w:rFonts w:eastAsia="Times New Roman"/>
          <w:sz w:val="20"/>
          <w:szCs w:val="20"/>
          <w:lang w:val="en-US" w:eastAsia="en-US"/>
        </w:rPr>
        <w:t xml:space="preserve">[Smith] </w:t>
      </w:r>
      <w:r w:rsidRPr="008E696C">
        <w:rPr>
          <w:rFonts w:eastAsia="Times New Roman"/>
          <w:sz w:val="20"/>
          <w:szCs w:val="20"/>
          <w:shd w:val="clear" w:color="auto" w:fill="FFFFFF"/>
          <w:lang w:val="en-US" w:eastAsia="en-US"/>
        </w:rPr>
        <w:t xml:space="preserve">Smith, P., </w:t>
      </w:r>
      <w:hyperlink r:id="rId118" w:history="1">
        <w:r w:rsidRPr="008E696C">
          <w:rPr>
            <w:rFonts w:eastAsia="Times New Roman"/>
            <w:sz w:val="20"/>
            <w:szCs w:val="20"/>
            <w:bdr w:val="none" w:sz="0" w:space="0" w:color="auto" w:frame="1"/>
            <w:lang w:val="en-US" w:eastAsia="en-US"/>
          </w:rPr>
          <w:t>Schaeffer-Filho, A.</w:t>
        </w:r>
      </w:hyperlink>
      <w:r w:rsidRPr="008E696C">
        <w:rPr>
          <w:rFonts w:eastAsia="Times New Roman"/>
          <w:sz w:val="20"/>
          <w:szCs w:val="20"/>
          <w:shd w:val="clear" w:color="auto" w:fill="FFFFFF"/>
          <w:lang w:val="en-US" w:eastAsia="en-US"/>
        </w:rPr>
        <w:t xml:space="preserve">, </w:t>
      </w:r>
      <w:hyperlink r:id="rId119" w:history="1">
        <w:r w:rsidRPr="008E696C">
          <w:rPr>
            <w:rFonts w:eastAsia="Times New Roman"/>
            <w:sz w:val="20"/>
            <w:szCs w:val="20"/>
            <w:bdr w:val="none" w:sz="0" w:space="0" w:color="auto" w:frame="1"/>
            <w:lang w:val="en-US" w:eastAsia="en-US"/>
          </w:rPr>
          <w:t>Hutchison, D.</w:t>
        </w:r>
      </w:hyperlink>
      <w:r w:rsidRPr="008E696C">
        <w:rPr>
          <w:rFonts w:eastAsia="Times New Roman"/>
          <w:sz w:val="20"/>
          <w:szCs w:val="20"/>
          <w:shd w:val="clear" w:color="auto" w:fill="FFFFFF"/>
          <w:lang w:val="en-US" w:eastAsia="en-US"/>
        </w:rPr>
        <w:t xml:space="preserve"> &amp; </w:t>
      </w:r>
      <w:hyperlink r:id="rId120" w:history="1">
        <w:proofErr w:type="spellStart"/>
        <w:r w:rsidRPr="008E696C">
          <w:rPr>
            <w:rFonts w:eastAsia="Times New Roman"/>
            <w:sz w:val="20"/>
            <w:szCs w:val="20"/>
            <w:bdr w:val="none" w:sz="0" w:space="0" w:color="auto" w:frame="1"/>
            <w:lang w:val="en-US" w:eastAsia="en-US"/>
          </w:rPr>
          <w:t>Mauthe</w:t>
        </w:r>
        <w:proofErr w:type="spellEnd"/>
        <w:r w:rsidRPr="008E696C">
          <w:rPr>
            <w:rFonts w:eastAsia="Times New Roman"/>
            <w:sz w:val="20"/>
            <w:szCs w:val="20"/>
            <w:bdr w:val="none" w:sz="0" w:space="0" w:color="auto" w:frame="1"/>
            <w:lang w:val="en-US" w:eastAsia="en-US"/>
          </w:rPr>
          <w:t>, A.</w:t>
        </w:r>
      </w:hyperlink>
      <w:r w:rsidRPr="008E696C">
        <w:rPr>
          <w:rFonts w:eastAsia="Times New Roman"/>
          <w:sz w:val="20"/>
          <w:szCs w:val="20"/>
          <w:shd w:val="clear" w:color="auto" w:fill="FFFFFF"/>
          <w:lang w:val="en-US" w:eastAsia="en-US"/>
        </w:rPr>
        <w:t xml:space="preserve">, </w:t>
      </w:r>
      <w:hyperlink r:id="rId121" w:history="1">
        <w:r w:rsidRPr="008E696C">
          <w:rPr>
            <w:rFonts w:eastAsia="Times New Roman"/>
            <w:sz w:val="20"/>
            <w:szCs w:val="20"/>
            <w:bdr w:val="none" w:sz="0" w:space="0" w:color="auto" w:frame="1"/>
            <w:lang w:val="en-US" w:eastAsia="en-US"/>
          </w:rPr>
          <w:t>Management patterns: SDN-enabled network resilience management</w:t>
        </w:r>
      </w:hyperlink>
      <w:r w:rsidRPr="008E696C">
        <w:rPr>
          <w:rFonts w:eastAsia="Times New Roman"/>
          <w:sz w:val="20"/>
          <w:szCs w:val="20"/>
          <w:shd w:val="clear" w:color="auto" w:fill="FFFFFF"/>
          <w:lang w:val="en-US" w:eastAsia="en-US"/>
        </w:rPr>
        <w:t xml:space="preserve">. </w:t>
      </w:r>
      <w:r w:rsidRPr="008E696C">
        <w:rPr>
          <w:rFonts w:eastAsia="Times New Roman"/>
          <w:iCs/>
          <w:sz w:val="20"/>
          <w:szCs w:val="20"/>
          <w:bdr w:val="none" w:sz="0" w:space="0" w:color="auto" w:frame="1"/>
          <w:lang w:val="en-US" w:eastAsia="en-US"/>
        </w:rPr>
        <w:t>Network Operations and Management Symposium (NOMS), 2014 IEEE.</w:t>
      </w:r>
      <w:r w:rsidRPr="008E696C">
        <w:rPr>
          <w:rFonts w:eastAsia="Times New Roman"/>
          <w:sz w:val="20"/>
          <w:szCs w:val="20"/>
          <w:shd w:val="clear" w:color="auto" w:fill="FFFFFF"/>
          <w:lang w:val="en-US" w:eastAsia="en-US"/>
        </w:rPr>
        <w:t xml:space="preserve"> </w:t>
      </w:r>
      <w:r w:rsidRPr="008E696C">
        <w:rPr>
          <w:rFonts w:eastAsia="Times New Roman"/>
          <w:sz w:val="20"/>
          <w:szCs w:val="20"/>
          <w:bdr w:val="none" w:sz="0" w:space="0" w:color="auto" w:frame="1"/>
          <w:lang w:val="en-US" w:eastAsia="en-US"/>
        </w:rPr>
        <w:t>IEEE</w:t>
      </w:r>
      <w:r w:rsidRPr="008E696C">
        <w:rPr>
          <w:rFonts w:eastAsia="Times New Roman"/>
          <w:sz w:val="20"/>
          <w:szCs w:val="20"/>
          <w:shd w:val="clear" w:color="auto" w:fill="FFFFFF"/>
          <w:lang w:val="en-US" w:eastAsia="en-US"/>
        </w:rPr>
        <w:t>, p</w:t>
      </w:r>
      <w:r w:rsidRPr="008E696C">
        <w:rPr>
          <w:rFonts w:eastAsia="Times New Roman"/>
          <w:sz w:val="20"/>
          <w:szCs w:val="20"/>
          <w:bdr w:val="none" w:sz="0" w:space="0" w:color="auto" w:frame="1"/>
          <w:lang w:val="en-US" w:eastAsia="en-US"/>
        </w:rPr>
        <w:t>p.1-9.</w:t>
      </w:r>
    </w:p>
    <w:p w14:paraId="057E7DA7" w14:textId="77777777" w:rsidR="008E696C" w:rsidRPr="008E696C" w:rsidRDefault="008E696C" w:rsidP="008E696C">
      <w:pPr>
        <w:overflowPunct w:val="0"/>
        <w:autoSpaceDE w:val="0"/>
        <w:autoSpaceDN w:val="0"/>
        <w:adjustRightInd w:val="0"/>
        <w:jc w:val="both"/>
        <w:textAlignment w:val="baseline"/>
        <w:rPr>
          <w:rFonts w:eastAsia="Times New Roman"/>
          <w:sz w:val="20"/>
          <w:szCs w:val="20"/>
          <w:lang w:val="en-US" w:eastAsia="en-US"/>
        </w:rPr>
      </w:pPr>
      <w:r w:rsidRPr="008E696C">
        <w:rPr>
          <w:rFonts w:eastAsia="Times New Roman"/>
          <w:sz w:val="20"/>
          <w:szCs w:val="20"/>
          <w:lang w:val="en-US" w:eastAsia="en-US"/>
        </w:rPr>
        <w:t>[</w:t>
      </w:r>
      <w:proofErr w:type="spellStart"/>
      <w:r w:rsidRPr="008E696C">
        <w:rPr>
          <w:rFonts w:eastAsia="Times New Roman"/>
          <w:sz w:val="20"/>
          <w:szCs w:val="20"/>
          <w:lang w:val="en-US" w:eastAsia="en-US"/>
        </w:rPr>
        <w:t>Sterbenz</w:t>
      </w:r>
      <w:proofErr w:type="spellEnd"/>
      <w:r w:rsidRPr="008E696C">
        <w:rPr>
          <w:rFonts w:eastAsia="Times New Roman"/>
          <w:sz w:val="20"/>
          <w:szCs w:val="20"/>
          <w:lang w:val="en-US" w:eastAsia="en-US"/>
        </w:rPr>
        <w:t xml:space="preserve">] </w:t>
      </w:r>
      <w:proofErr w:type="spellStart"/>
      <w:r w:rsidRPr="008E696C">
        <w:rPr>
          <w:rFonts w:eastAsia="Times New Roman"/>
          <w:sz w:val="20"/>
          <w:szCs w:val="20"/>
          <w:lang w:val="en-US" w:eastAsia="en-US"/>
        </w:rPr>
        <w:t>Sterbenz</w:t>
      </w:r>
      <w:proofErr w:type="spellEnd"/>
      <w:r w:rsidRPr="008E696C">
        <w:rPr>
          <w:rFonts w:eastAsia="Times New Roman"/>
          <w:sz w:val="20"/>
          <w:szCs w:val="20"/>
          <w:lang w:val="en-US" w:eastAsia="en-US"/>
        </w:rPr>
        <w:t xml:space="preserve">, J. P., Hutchison, D., </w:t>
      </w:r>
      <w:proofErr w:type="spellStart"/>
      <w:r w:rsidRPr="008E696C">
        <w:rPr>
          <w:rFonts w:eastAsia="Times New Roman"/>
          <w:sz w:val="20"/>
          <w:szCs w:val="20"/>
          <w:lang w:val="en-US" w:eastAsia="en-US"/>
        </w:rPr>
        <w:t>Çetinkaya</w:t>
      </w:r>
      <w:proofErr w:type="spellEnd"/>
      <w:r w:rsidRPr="008E696C">
        <w:rPr>
          <w:rFonts w:eastAsia="Times New Roman"/>
          <w:sz w:val="20"/>
          <w:szCs w:val="20"/>
          <w:lang w:val="en-US" w:eastAsia="en-US"/>
        </w:rPr>
        <w:t xml:space="preserve">, E. K., Jabbar, A., Rohrer, J. P., </w:t>
      </w:r>
      <w:proofErr w:type="spellStart"/>
      <w:r w:rsidRPr="008E696C">
        <w:rPr>
          <w:rFonts w:eastAsia="Times New Roman"/>
          <w:sz w:val="20"/>
          <w:szCs w:val="20"/>
          <w:lang w:val="en-US" w:eastAsia="en-US"/>
        </w:rPr>
        <w:t>Schöller</w:t>
      </w:r>
      <w:proofErr w:type="spellEnd"/>
      <w:r w:rsidRPr="008E696C">
        <w:rPr>
          <w:rFonts w:eastAsia="Times New Roman"/>
          <w:sz w:val="20"/>
          <w:szCs w:val="20"/>
          <w:lang w:val="en-US" w:eastAsia="en-US"/>
        </w:rPr>
        <w:t xml:space="preserve">, M., &amp; Smith, P. (2010). Resilience and survivability in communication networks: Strategies, principles, and survey of disciplines. </w:t>
      </w:r>
      <w:r w:rsidRPr="008E696C">
        <w:rPr>
          <w:rFonts w:eastAsia="Times New Roman"/>
          <w:i/>
          <w:sz w:val="20"/>
          <w:szCs w:val="20"/>
          <w:lang w:val="en-US" w:eastAsia="en-US"/>
        </w:rPr>
        <w:t>Computer Networks</w:t>
      </w:r>
      <w:r w:rsidRPr="008E696C">
        <w:rPr>
          <w:rFonts w:eastAsia="Times New Roman"/>
          <w:sz w:val="20"/>
          <w:szCs w:val="20"/>
          <w:lang w:val="en-US" w:eastAsia="en-US"/>
        </w:rPr>
        <w:t xml:space="preserve">, </w:t>
      </w:r>
      <w:r w:rsidRPr="008E696C">
        <w:rPr>
          <w:rFonts w:eastAsia="Times New Roman"/>
          <w:i/>
          <w:sz w:val="20"/>
          <w:szCs w:val="20"/>
          <w:lang w:val="en-US" w:eastAsia="en-US"/>
        </w:rPr>
        <w:t>54</w:t>
      </w:r>
      <w:r w:rsidRPr="008E696C">
        <w:rPr>
          <w:rFonts w:eastAsia="Times New Roman"/>
          <w:sz w:val="20"/>
          <w:szCs w:val="20"/>
          <w:lang w:val="en-US" w:eastAsia="en-US"/>
        </w:rPr>
        <w:t>(8), 1245-1265.</w:t>
      </w:r>
    </w:p>
    <w:p w14:paraId="60A731AE" w14:textId="77777777" w:rsidR="008E696C" w:rsidRPr="008E696C" w:rsidRDefault="008E696C" w:rsidP="008E696C">
      <w:pPr>
        <w:spacing w:before="0"/>
        <w:rPr>
          <w:rFonts w:eastAsiaTheme="minorHAnsi"/>
          <w:sz w:val="20"/>
          <w:szCs w:val="20"/>
          <w:lang w:val="en-US" w:eastAsia="en-US"/>
        </w:rPr>
      </w:pPr>
    </w:p>
    <w:p w14:paraId="0929BB07" w14:textId="77777777" w:rsidR="008E696C" w:rsidRPr="008E696C" w:rsidRDefault="008E696C" w:rsidP="008E696C">
      <w:pPr>
        <w:spacing w:before="0"/>
        <w:rPr>
          <w:rFonts w:eastAsiaTheme="minorHAnsi"/>
          <w:sz w:val="20"/>
          <w:szCs w:val="20"/>
          <w:lang w:val="en-US" w:eastAsia="en-US"/>
        </w:rPr>
      </w:pPr>
      <w:r w:rsidRPr="008E696C">
        <w:rPr>
          <w:rFonts w:eastAsiaTheme="minorHAnsi"/>
          <w:sz w:val="20"/>
          <w:szCs w:val="20"/>
          <w:lang w:val="en-US" w:eastAsia="en-US"/>
        </w:rPr>
        <w:t xml:space="preserve">[Yeadon] Yeadon, N, </w:t>
      </w:r>
      <w:proofErr w:type="spellStart"/>
      <w:r w:rsidRPr="008E696C">
        <w:rPr>
          <w:rFonts w:eastAsiaTheme="minorHAnsi"/>
          <w:sz w:val="20"/>
          <w:szCs w:val="20"/>
          <w:lang w:val="en-US" w:eastAsia="en-US"/>
        </w:rPr>
        <w:t>Mauthe</w:t>
      </w:r>
      <w:proofErr w:type="spellEnd"/>
      <w:r w:rsidRPr="008E696C">
        <w:rPr>
          <w:rFonts w:eastAsiaTheme="minorHAnsi"/>
          <w:sz w:val="20"/>
          <w:szCs w:val="20"/>
          <w:lang w:val="en-US" w:eastAsia="en-US"/>
        </w:rPr>
        <w:t>, A., Garcia, F. Hutchison, D. QoS filters: Addressing the heterogeneity gap</w:t>
      </w:r>
    </w:p>
    <w:p w14:paraId="20F8B4B7" w14:textId="77777777" w:rsidR="008E696C" w:rsidRPr="008E696C" w:rsidRDefault="008E696C" w:rsidP="008E696C">
      <w:pPr>
        <w:spacing w:before="0"/>
        <w:rPr>
          <w:rFonts w:ascii="Calibri" w:eastAsiaTheme="minorHAnsi" w:hAnsi="Calibri" w:cs="Calibri"/>
          <w:sz w:val="22"/>
          <w:szCs w:val="22"/>
          <w:lang w:val="en-US" w:eastAsia="en-US"/>
        </w:rPr>
      </w:pPr>
      <w:r w:rsidRPr="008E696C">
        <w:rPr>
          <w:rFonts w:eastAsiaTheme="minorHAnsi"/>
          <w:iCs/>
          <w:sz w:val="20"/>
          <w:szCs w:val="20"/>
          <w:lang w:val="en-US" w:eastAsia="en-US"/>
        </w:rPr>
        <w:t>Interactive Distributed Multimedia Systems and Services (IDMS),</w:t>
      </w:r>
      <w:r w:rsidRPr="008E696C">
        <w:rPr>
          <w:rFonts w:eastAsiaTheme="minorHAnsi"/>
          <w:sz w:val="20"/>
          <w:szCs w:val="20"/>
          <w:lang w:val="en-US" w:eastAsia="en-US"/>
        </w:rPr>
        <w:t xml:space="preserve"> 1996, pp. 227-243.</w:t>
      </w:r>
    </w:p>
    <w:p w14:paraId="00399AAA"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 xml:space="preserve">[Intent functions] https://tools.ietf.org/html/draft-irtf-nmrg-ibn-concepts-definitions-00 </w:t>
      </w:r>
    </w:p>
    <w:p w14:paraId="3CEF187E"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 xml:space="preserve">[Jiang] Jiang, </w:t>
      </w:r>
      <w:proofErr w:type="spellStart"/>
      <w:r w:rsidRPr="008E696C">
        <w:rPr>
          <w:rFonts w:eastAsia="Batang"/>
          <w:sz w:val="20"/>
          <w:szCs w:val="20"/>
          <w:lang w:val="en-US" w:eastAsia="en-US"/>
        </w:rPr>
        <w:t>Chunxiao</w:t>
      </w:r>
      <w:proofErr w:type="spellEnd"/>
      <w:r w:rsidRPr="008E696C">
        <w:rPr>
          <w:rFonts w:eastAsia="Batang"/>
          <w:sz w:val="20"/>
          <w:szCs w:val="20"/>
          <w:lang w:val="en-US" w:eastAsia="en-US"/>
        </w:rPr>
        <w:t>, et al. "Machine learning paradigms for next-generation wireless networks." IEEE Wireless Communications 24.2 (2017): 98-105.</w:t>
      </w:r>
    </w:p>
    <w:p w14:paraId="3B8B5E1C"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 xml:space="preserve">[Li] Li, </w:t>
      </w:r>
      <w:proofErr w:type="spellStart"/>
      <w:r w:rsidRPr="008E696C">
        <w:rPr>
          <w:rFonts w:eastAsia="Batang"/>
          <w:sz w:val="20"/>
          <w:szCs w:val="20"/>
          <w:lang w:val="en-US" w:eastAsia="en-US"/>
        </w:rPr>
        <w:t>Rongpeng</w:t>
      </w:r>
      <w:proofErr w:type="spellEnd"/>
      <w:r w:rsidRPr="008E696C">
        <w:rPr>
          <w:rFonts w:eastAsia="Batang"/>
          <w:sz w:val="20"/>
          <w:szCs w:val="20"/>
          <w:lang w:val="en-US" w:eastAsia="en-US"/>
        </w:rPr>
        <w:t>, et al. "Intelligent 5G: When cellular networks meet artificial intelligence." IEEE Wireless Communications 24.5 (2017): 175-183.</w:t>
      </w:r>
    </w:p>
    <w:p w14:paraId="6CA63335"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[Gutierrez-Estevez] Gutierrez-Estevez, David M., et al. "The path towards resource elasticity for 5g network architecture." 2018 IEEE Wireless Communications and Networking Conference Workshops (WCNCW). IEEE, 2018.</w:t>
      </w:r>
    </w:p>
    <w:p w14:paraId="3F076CB1"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 xml:space="preserve">[Raza] Raza, Muhammad </w:t>
      </w:r>
      <w:proofErr w:type="spellStart"/>
      <w:r w:rsidRPr="008E696C">
        <w:rPr>
          <w:rFonts w:eastAsia="Batang"/>
          <w:sz w:val="20"/>
          <w:szCs w:val="20"/>
          <w:lang w:val="en-US" w:eastAsia="en-US"/>
        </w:rPr>
        <w:t>Rehan</w:t>
      </w:r>
      <w:proofErr w:type="spellEnd"/>
      <w:r w:rsidRPr="008E696C">
        <w:rPr>
          <w:rFonts w:eastAsia="Batang"/>
          <w:sz w:val="20"/>
          <w:szCs w:val="20"/>
          <w:lang w:val="en-US" w:eastAsia="en-US"/>
        </w:rPr>
        <w:t>, et al. "A slice admission policy based on reinforcement learning for a 5g flexible ran." 2018 European Conference on Optical Communication (ECOC). IEEE, 2018.</w:t>
      </w:r>
    </w:p>
    <w:p w14:paraId="1AE1A6A2"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 xml:space="preserve">[Wen] C.-K. Wen et al., “Channel Estimation for Massive MIMO Using Gaussian-Mixture Bayesian Learning,” IEEE Trans. Wireless </w:t>
      </w:r>
      <w:proofErr w:type="spellStart"/>
      <w:r w:rsidRPr="008E696C">
        <w:rPr>
          <w:rFonts w:eastAsia="Batang"/>
          <w:sz w:val="20"/>
          <w:szCs w:val="20"/>
          <w:lang w:val="en-US" w:eastAsia="en-US"/>
        </w:rPr>
        <w:t>Commun</w:t>
      </w:r>
      <w:proofErr w:type="spellEnd"/>
      <w:r w:rsidRPr="008E696C">
        <w:rPr>
          <w:rFonts w:eastAsia="Batang"/>
          <w:sz w:val="20"/>
          <w:szCs w:val="20"/>
          <w:lang w:val="en-US" w:eastAsia="en-US"/>
        </w:rPr>
        <w:t>., vol. 14, no. 3, Mar. 2015, pp. 1356–68.</w:t>
      </w:r>
    </w:p>
    <w:p w14:paraId="5DC250A5"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w:t>
      </w:r>
      <w:proofErr w:type="spellStart"/>
      <w:r w:rsidRPr="008E696C">
        <w:rPr>
          <w:rFonts w:eastAsia="Batang"/>
          <w:sz w:val="20"/>
          <w:szCs w:val="20"/>
          <w:lang w:val="en-US" w:eastAsia="en-US"/>
        </w:rPr>
        <w:t>Razavi</w:t>
      </w:r>
      <w:proofErr w:type="spellEnd"/>
      <w:r w:rsidRPr="008E696C">
        <w:rPr>
          <w:rFonts w:eastAsia="Batang"/>
          <w:sz w:val="20"/>
          <w:szCs w:val="20"/>
          <w:lang w:val="en-US" w:eastAsia="en-US"/>
        </w:rPr>
        <w:t xml:space="preserve">] </w:t>
      </w:r>
      <w:proofErr w:type="spellStart"/>
      <w:r w:rsidRPr="008E696C">
        <w:rPr>
          <w:rFonts w:eastAsia="Batang"/>
          <w:sz w:val="20"/>
          <w:szCs w:val="20"/>
          <w:lang w:val="en-US" w:eastAsia="en-US"/>
        </w:rPr>
        <w:t>Razavi</w:t>
      </w:r>
      <w:proofErr w:type="spellEnd"/>
      <w:r w:rsidRPr="008E696C">
        <w:rPr>
          <w:rFonts w:eastAsia="Batang"/>
          <w:sz w:val="20"/>
          <w:szCs w:val="20"/>
          <w:lang w:val="en-US" w:eastAsia="en-US"/>
        </w:rPr>
        <w:t xml:space="preserve">, </w:t>
      </w:r>
      <w:proofErr w:type="spellStart"/>
      <w:r w:rsidRPr="008E696C">
        <w:rPr>
          <w:rFonts w:eastAsia="Batang"/>
          <w:sz w:val="20"/>
          <w:szCs w:val="20"/>
          <w:lang w:val="en-US" w:eastAsia="en-US"/>
        </w:rPr>
        <w:t>Rouzbeh</w:t>
      </w:r>
      <w:proofErr w:type="spellEnd"/>
      <w:r w:rsidRPr="008E696C">
        <w:rPr>
          <w:rFonts w:eastAsia="Batang"/>
          <w:sz w:val="20"/>
          <w:szCs w:val="20"/>
          <w:lang w:val="en-US" w:eastAsia="en-US"/>
        </w:rPr>
        <w:t>, Siegfried Klein, and Holger Claussen. "Self-optimization of capacity and coverage in LTE networks using a fuzzy reinforcement learning approach." 21st Annual IEEE International Symposium on Personal, Indoor and Mobile Radio Communications. IEEE, 2010.</w:t>
      </w:r>
    </w:p>
    <w:p w14:paraId="029CA1D6"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w:t>
      </w:r>
      <w:proofErr w:type="spellStart"/>
      <w:r w:rsidRPr="008E696C">
        <w:rPr>
          <w:rFonts w:eastAsia="Batang"/>
          <w:sz w:val="20"/>
          <w:szCs w:val="20"/>
          <w:lang w:val="en-US" w:eastAsia="en-US"/>
        </w:rPr>
        <w:t>Dirani</w:t>
      </w:r>
      <w:proofErr w:type="spellEnd"/>
      <w:r w:rsidRPr="008E696C">
        <w:rPr>
          <w:rFonts w:eastAsia="Batang"/>
          <w:sz w:val="20"/>
          <w:szCs w:val="20"/>
          <w:lang w:val="en-US" w:eastAsia="en-US"/>
        </w:rPr>
        <w:t xml:space="preserve">] </w:t>
      </w:r>
      <w:proofErr w:type="spellStart"/>
      <w:r w:rsidRPr="008E696C">
        <w:rPr>
          <w:rFonts w:eastAsia="Batang"/>
          <w:sz w:val="20"/>
          <w:szCs w:val="20"/>
          <w:lang w:val="en-US" w:eastAsia="en-US"/>
        </w:rPr>
        <w:t>Dirani</w:t>
      </w:r>
      <w:proofErr w:type="spellEnd"/>
      <w:r w:rsidRPr="008E696C">
        <w:rPr>
          <w:rFonts w:eastAsia="Batang"/>
          <w:sz w:val="20"/>
          <w:szCs w:val="20"/>
          <w:lang w:val="en-US" w:eastAsia="en-US"/>
        </w:rPr>
        <w:t xml:space="preserve">, Mariana, and </w:t>
      </w:r>
      <w:proofErr w:type="spellStart"/>
      <w:r w:rsidRPr="008E696C">
        <w:rPr>
          <w:rFonts w:eastAsia="Batang"/>
          <w:sz w:val="20"/>
          <w:szCs w:val="20"/>
          <w:lang w:val="en-US" w:eastAsia="en-US"/>
        </w:rPr>
        <w:t>Zwi</w:t>
      </w:r>
      <w:proofErr w:type="spellEnd"/>
      <w:r w:rsidRPr="008E696C">
        <w:rPr>
          <w:rFonts w:eastAsia="Batang"/>
          <w:sz w:val="20"/>
          <w:szCs w:val="20"/>
          <w:lang w:val="en-US" w:eastAsia="en-US"/>
        </w:rPr>
        <w:t xml:space="preserve"> Altman. "A cooperative reinforcement learning approach for inter-cell interference coordination in OFDMA cellular networks." 8th International Symposium on Modelling and Optimization in Mobile, Ad Hoc, and Wireless Networks. IEEE, 2010.</w:t>
      </w:r>
    </w:p>
    <w:p w14:paraId="4DF944B1"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 xml:space="preserve">[Kudo] Kudo, </w:t>
      </w:r>
      <w:proofErr w:type="spellStart"/>
      <w:r w:rsidRPr="008E696C">
        <w:rPr>
          <w:rFonts w:eastAsia="Batang"/>
          <w:sz w:val="20"/>
          <w:szCs w:val="20"/>
          <w:lang w:val="en-US" w:eastAsia="en-US"/>
        </w:rPr>
        <w:t>Toshihito</w:t>
      </w:r>
      <w:proofErr w:type="spellEnd"/>
      <w:r w:rsidRPr="008E696C">
        <w:rPr>
          <w:rFonts w:eastAsia="Batang"/>
          <w:sz w:val="20"/>
          <w:szCs w:val="20"/>
          <w:lang w:val="en-US" w:eastAsia="en-US"/>
        </w:rPr>
        <w:t xml:space="preserve">, and </w:t>
      </w:r>
      <w:proofErr w:type="spellStart"/>
      <w:r w:rsidRPr="008E696C">
        <w:rPr>
          <w:rFonts w:eastAsia="Batang"/>
          <w:sz w:val="20"/>
          <w:szCs w:val="20"/>
          <w:lang w:val="en-US" w:eastAsia="en-US"/>
        </w:rPr>
        <w:t>Tomoaki</w:t>
      </w:r>
      <w:proofErr w:type="spellEnd"/>
      <w:r w:rsidRPr="008E696C">
        <w:rPr>
          <w:rFonts w:eastAsia="Batang"/>
          <w:sz w:val="20"/>
          <w:szCs w:val="20"/>
          <w:lang w:val="en-US" w:eastAsia="en-US"/>
        </w:rPr>
        <w:t xml:space="preserve"> </w:t>
      </w:r>
      <w:proofErr w:type="spellStart"/>
      <w:r w:rsidRPr="008E696C">
        <w:rPr>
          <w:rFonts w:eastAsia="Batang"/>
          <w:sz w:val="20"/>
          <w:szCs w:val="20"/>
          <w:lang w:val="en-US" w:eastAsia="en-US"/>
        </w:rPr>
        <w:t>Ohtsuki</w:t>
      </w:r>
      <w:proofErr w:type="spellEnd"/>
      <w:r w:rsidRPr="008E696C">
        <w:rPr>
          <w:rFonts w:eastAsia="Batang"/>
          <w:sz w:val="20"/>
          <w:szCs w:val="20"/>
          <w:lang w:val="en-US" w:eastAsia="en-US"/>
        </w:rPr>
        <w:t>. "Cell range expansion using distributed Q-learning in heterogeneous networks." EURASIP Journal on Wireless Communications and Networking2013.1 (2013): 61.</w:t>
      </w:r>
    </w:p>
    <w:p w14:paraId="6ECD0BBF"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 xml:space="preserve">[Chen] Chen, </w:t>
      </w:r>
      <w:proofErr w:type="spellStart"/>
      <w:r w:rsidRPr="008E696C">
        <w:rPr>
          <w:rFonts w:eastAsia="Batang"/>
          <w:sz w:val="20"/>
          <w:szCs w:val="20"/>
          <w:lang w:val="en-US" w:eastAsia="en-US"/>
        </w:rPr>
        <w:t>Xianfu</w:t>
      </w:r>
      <w:proofErr w:type="spellEnd"/>
      <w:r w:rsidRPr="008E696C">
        <w:rPr>
          <w:rFonts w:eastAsia="Batang"/>
          <w:sz w:val="20"/>
          <w:szCs w:val="20"/>
          <w:lang w:val="en-US" w:eastAsia="en-US"/>
        </w:rPr>
        <w:t xml:space="preserve">, et al. "Multi-tenant cross-slice resource orchestration: A deep reinforcement learning approach." </w:t>
      </w:r>
      <w:proofErr w:type="spellStart"/>
      <w:r w:rsidRPr="008E696C">
        <w:rPr>
          <w:rFonts w:eastAsia="Batang"/>
          <w:sz w:val="20"/>
          <w:szCs w:val="20"/>
          <w:lang w:val="en-US" w:eastAsia="en-US"/>
        </w:rPr>
        <w:t>arXiv</w:t>
      </w:r>
      <w:proofErr w:type="spellEnd"/>
      <w:r w:rsidRPr="008E696C">
        <w:rPr>
          <w:rFonts w:eastAsia="Batang"/>
          <w:sz w:val="20"/>
          <w:szCs w:val="20"/>
          <w:lang w:val="en-US" w:eastAsia="en-US"/>
        </w:rPr>
        <w:t xml:space="preserve"> preprint arXiv:1807.09350 (2018).</w:t>
      </w:r>
    </w:p>
    <w:p w14:paraId="4B48A03D"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w:t>
      </w:r>
      <w:proofErr w:type="spellStart"/>
      <w:r w:rsidRPr="008E696C">
        <w:rPr>
          <w:rFonts w:eastAsia="Batang"/>
          <w:sz w:val="20"/>
          <w:szCs w:val="20"/>
          <w:lang w:val="en-US" w:eastAsia="en-US"/>
        </w:rPr>
        <w:t>Mnih</w:t>
      </w:r>
      <w:proofErr w:type="spellEnd"/>
      <w:r w:rsidRPr="008E696C">
        <w:rPr>
          <w:rFonts w:eastAsia="Batang"/>
          <w:sz w:val="20"/>
          <w:szCs w:val="20"/>
          <w:lang w:val="en-US" w:eastAsia="en-US"/>
        </w:rPr>
        <w:t xml:space="preserve">] </w:t>
      </w:r>
      <w:proofErr w:type="spellStart"/>
      <w:r w:rsidRPr="008E696C">
        <w:rPr>
          <w:rFonts w:eastAsia="Batang"/>
          <w:sz w:val="20"/>
          <w:szCs w:val="20"/>
          <w:lang w:val="en-US" w:eastAsia="en-US"/>
        </w:rPr>
        <w:t>Mnih</w:t>
      </w:r>
      <w:proofErr w:type="spellEnd"/>
      <w:r w:rsidRPr="008E696C">
        <w:rPr>
          <w:rFonts w:eastAsia="Batang"/>
          <w:sz w:val="20"/>
          <w:szCs w:val="20"/>
          <w:lang w:val="en-US" w:eastAsia="en-US"/>
        </w:rPr>
        <w:t>, Volodymyr, et al. "Asynchronous methods for deep reinforcement learning." International conference on machine learning. 2016.</w:t>
      </w:r>
    </w:p>
    <w:p w14:paraId="3C3815C2"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[ITU-T IMT2020 results] (</w:t>
      </w:r>
      <w:hyperlink r:id="rId122" w:history="1">
        <w:r w:rsidRPr="008E696C">
          <w:rPr>
            <w:rFonts w:eastAsia="Batang"/>
            <w:color w:val="0563C1"/>
            <w:sz w:val="20"/>
            <w:szCs w:val="20"/>
            <w:u w:val="single"/>
            <w:lang w:val="en-US" w:eastAsia="en-US"/>
          </w:rPr>
          <w:t>https://www.itu.int/en/ITU-T/focusgroups/imt-2020/Pages/default.aspx</w:t>
        </w:r>
      </w:hyperlink>
      <w:r w:rsidRPr="008E696C">
        <w:rPr>
          <w:rFonts w:eastAsia="Batang"/>
          <w:sz w:val="20"/>
          <w:szCs w:val="20"/>
          <w:lang w:val="en-US" w:eastAsia="en-US"/>
        </w:rPr>
        <w:t>):</w:t>
      </w:r>
    </w:p>
    <w:p w14:paraId="4EA785E6" w14:textId="77777777" w:rsidR="008E696C" w:rsidRPr="008E696C" w:rsidRDefault="008E696C" w:rsidP="008E696C">
      <w:pPr>
        <w:overflowPunct w:val="0"/>
        <w:autoSpaceDE w:val="0"/>
        <w:autoSpaceDN w:val="0"/>
        <w:adjustRightInd w:val="0"/>
        <w:ind w:left="567"/>
        <w:jc w:val="both"/>
        <w:textAlignment w:val="baseline"/>
        <w:rPr>
          <w:rFonts w:eastAsia="Batang"/>
          <w:sz w:val="20"/>
          <w:szCs w:val="20"/>
          <w:lang w:val="en-US" w:eastAsia="en-US"/>
        </w:rPr>
      </w:pPr>
      <w:r w:rsidRPr="008E696C">
        <w:rPr>
          <w:rFonts w:eastAsia="Batang"/>
          <w:sz w:val="20"/>
          <w:szCs w:val="20"/>
          <w:lang w:val="en-US" w:eastAsia="en-US"/>
        </w:rPr>
        <w:t>O-041-Network Softwarization.docx</w:t>
      </w:r>
    </w:p>
    <w:p w14:paraId="0BC89AE8" w14:textId="77777777" w:rsidR="008E696C" w:rsidRPr="008E696C" w:rsidRDefault="008E696C" w:rsidP="008E696C">
      <w:pPr>
        <w:overflowPunct w:val="0"/>
        <w:autoSpaceDE w:val="0"/>
        <w:autoSpaceDN w:val="0"/>
        <w:adjustRightInd w:val="0"/>
        <w:ind w:left="567"/>
        <w:jc w:val="both"/>
        <w:textAlignment w:val="baseline"/>
        <w:rPr>
          <w:rFonts w:eastAsia="Batang"/>
          <w:sz w:val="20"/>
          <w:szCs w:val="20"/>
          <w:lang w:val="en-US" w:eastAsia="en-US"/>
        </w:rPr>
      </w:pPr>
      <w:r w:rsidRPr="008E696C">
        <w:rPr>
          <w:rFonts w:eastAsia="Batang"/>
          <w:sz w:val="20"/>
          <w:szCs w:val="20"/>
          <w:lang w:val="en-US" w:eastAsia="en-US"/>
        </w:rPr>
        <w:t>O-043-Network Architecture.docx</w:t>
      </w:r>
    </w:p>
    <w:p w14:paraId="29EB5B4C" w14:textId="77777777" w:rsidR="008E696C" w:rsidRPr="008E696C" w:rsidRDefault="008E696C" w:rsidP="008E696C">
      <w:pPr>
        <w:overflowPunct w:val="0"/>
        <w:autoSpaceDE w:val="0"/>
        <w:autoSpaceDN w:val="0"/>
        <w:adjustRightInd w:val="0"/>
        <w:ind w:left="567"/>
        <w:jc w:val="both"/>
        <w:textAlignment w:val="baseline"/>
        <w:rPr>
          <w:rFonts w:eastAsia="Batang"/>
          <w:sz w:val="20"/>
          <w:szCs w:val="20"/>
          <w:lang w:val="en-US" w:eastAsia="en-US"/>
        </w:rPr>
      </w:pPr>
      <w:r w:rsidRPr="008E696C">
        <w:rPr>
          <w:rFonts w:eastAsia="Batang"/>
          <w:sz w:val="20"/>
          <w:szCs w:val="20"/>
          <w:lang w:val="en-US" w:eastAsia="en-US"/>
        </w:rPr>
        <w:t>O-046-Network Management Requirements.docx</w:t>
      </w:r>
    </w:p>
    <w:p w14:paraId="451A421C" w14:textId="77777777" w:rsidR="008E696C" w:rsidRPr="008E696C" w:rsidRDefault="008E696C" w:rsidP="008E696C">
      <w:pPr>
        <w:overflowPunct w:val="0"/>
        <w:autoSpaceDE w:val="0"/>
        <w:autoSpaceDN w:val="0"/>
        <w:adjustRightInd w:val="0"/>
        <w:ind w:left="567"/>
        <w:jc w:val="both"/>
        <w:textAlignment w:val="baseline"/>
        <w:rPr>
          <w:rFonts w:eastAsia="Batang"/>
          <w:sz w:val="20"/>
          <w:szCs w:val="20"/>
          <w:lang w:val="en-US" w:eastAsia="en-US"/>
        </w:rPr>
      </w:pPr>
      <w:r w:rsidRPr="008E696C">
        <w:rPr>
          <w:rFonts w:eastAsia="Batang"/>
          <w:sz w:val="20"/>
          <w:szCs w:val="20"/>
          <w:lang w:val="en-US" w:eastAsia="en-US"/>
        </w:rPr>
        <w:t>O-047-Network Management Framework.docx</w:t>
      </w:r>
    </w:p>
    <w:p w14:paraId="1B66FB4C" w14:textId="77777777" w:rsidR="008E696C" w:rsidRPr="008E696C" w:rsidRDefault="008E696C" w:rsidP="008E696C">
      <w:p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[ITU-T IMT2020 Recommendations]</w:t>
      </w:r>
    </w:p>
    <w:p w14:paraId="58C36541" w14:textId="77777777" w:rsidR="008E696C" w:rsidRPr="008E696C" w:rsidRDefault="008E696C" w:rsidP="009C4E22">
      <w:pPr>
        <w:numPr>
          <w:ilvl w:val="0"/>
          <w:numId w:val="31"/>
        </w:num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Y.3111 - IMT-2020 network management and orchestration framework</w:t>
      </w:r>
    </w:p>
    <w:p w14:paraId="5B1055DD" w14:textId="77777777" w:rsidR="008E696C" w:rsidRPr="008E696C" w:rsidRDefault="008E696C" w:rsidP="009C4E22">
      <w:pPr>
        <w:numPr>
          <w:ilvl w:val="0"/>
          <w:numId w:val="31"/>
        </w:numPr>
        <w:overflowPunct w:val="0"/>
        <w:autoSpaceDE w:val="0"/>
        <w:autoSpaceDN w:val="0"/>
        <w:adjustRightInd w:val="0"/>
        <w:jc w:val="both"/>
        <w:textAlignment w:val="baseline"/>
        <w:rPr>
          <w:rFonts w:eastAsia="Batang"/>
          <w:sz w:val="20"/>
          <w:szCs w:val="20"/>
          <w:lang w:val="en-US" w:eastAsia="en-US"/>
        </w:rPr>
      </w:pPr>
      <w:r w:rsidRPr="008E696C">
        <w:rPr>
          <w:rFonts w:eastAsia="Batang"/>
          <w:sz w:val="20"/>
          <w:szCs w:val="20"/>
          <w:lang w:val="en-US" w:eastAsia="en-US"/>
        </w:rPr>
        <w:t xml:space="preserve">Y3100 </w:t>
      </w:r>
      <w:r w:rsidRPr="008E696C">
        <w:rPr>
          <w:rFonts w:eastAsia="Batang"/>
          <w:sz w:val="20"/>
          <w:szCs w:val="20"/>
          <w:cs/>
          <w:lang w:val="en-US" w:eastAsia="en-US" w:bidi="mr-IN"/>
        </w:rPr>
        <w:t>–</w:t>
      </w:r>
      <w:r w:rsidRPr="008E696C">
        <w:rPr>
          <w:rFonts w:eastAsia="Batang"/>
          <w:sz w:val="20"/>
          <w:szCs w:val="20"/>
          <w:lang w:val="en-US" w:eastAsia="en-US"/>
        </w:rPr>
        <w:t xml:space="preserve"> IMT2020 network: Terms and definitions</w:t>
      </w:r>
    </w:p>
    <w:p w14:paraId="1CBAE4AA" w14:textId="77777777" w:rsidR="008E696C" w:rsidRPr="008E696C" w:rsidRDefault="008E696C" w:rsidP="008E696C">
      <w:pPr>
        <w:overflowPunct w:val="0"/>
        <w:autoSpaceDE w:val="0"/>
        <w:autoSpaceDN w:val="0"/>
        <w:adjustRightInd w:val="0"/>
        <w:jc w:val="both"/>
        <w:textAlignment w:val="baseline"/>
        <w:rPr>
          <w:rFonts w:eastAsia="Times New Roman"/>
          <w:szCs w:val="20"/>
          <w:lang w:val="en-US" w:eastAsia="en-US"/>
        </w:rPr>
      </w:pPr>
      <w:r w:rsidRPr="008E696C">
        <w:rPr>
          <w:rFonts w:eastAsia="Times New Roman"/>
          <w:sz w:val="20"/>
          <w:szCs w:val="20"/>
          <w:lang w:val="en-US" w:eastAsia="en-US"/>
        </w:rPr>
        <w:t>[ITU-T FG-ML5G-ARC5G] Unified architecture for machine learning in 5G and future networks</w:t>
      </w:r>
      <w:r w:rsidRPr="008E696C">
        <w:rPr>
          <w:rFonts w:eastAsia="Times New Roman"/>
          <w:szCs w:val="20"/>
          <w:lang w:val="en-US" w:eastAsia="en-US"/>
        </w:rPr>
        <w:t>.</w:t>
      </w:r>
    </w:p>
    <w:p w14:paraId="48E31E61" w14:textId="77777777" w:rsidR="008E696C" w:rsidRPr="008E696C" w:rsidRDefault="008E696C" w:rsidP="008E696C">
      <w:pPr>
        <w:overflowPunct w:val="0"/>
        <w:autoSpaceDE w:val="0"/>
        <w:autoSpaceDN w:val="0"/>
        <w:adjustRightInd w:val="0"/>
        <w:jc w:val="both"/>
        <w:textAlignment w:val="baseline"/>
        <w:rPr>
          <w:rFonts w:eastAsia="Times New Roman"/>
          <w:sz w:val="20"/>
          <w:szCs w:val="20"/>
          <w:lang w:val="en-US" w:eastAsia="en-US"/>
        </w:rPr>
      </w:pPr>
      <w:r w:rsidRPr="008E696C">
        <w:rPr>
          <w:rFonts w:eastAsia="Times New Roman"/>
          <w:sz w:val="20"/>
          <w:szCs w:val="20"/>
          <w:lang w:val="en-US" w:eastAsia="en-US"/>
        </w:rPr>
        <w:t xml:space="preserve">[IOAM] </w:t>
      </w:r>
      <w:proofErr w:type="spellStart"/>
      <w:r w:rsidRPr="008E696C">
        <w:rPr>
          <w:rFonts w:eastAsia="Times New Roman"/>
          <w:sz w:val="20"/>
          <w:szCs w:val="20"/>
          <w:lang w:val="en-US" w:eastAsia="en-US"/>
        </w:rPr>
        <w:t>Brockners</w:t>
      </w:r>
      <w:proofErr w:type="spellEnd"/>
      <w:r w:rsidRPr="008E696C">
        <w:rPr>
          <w:rFonts w:eastAsia="Times New Roman"/>
          <w:sz w:val="20"/>
          <w:szCs w:val="20"/>
          <w:lang w:val="en-US" w:eastAsia="en-US"/>
        </w:rPr>
        <w:t xml:space="preserve"> F, S. Bhandari, C. </w:t>
      </w:r>
      <w:proofErr w:type="spellStart"/>
      <w:r w:rsidRPr="008E696C">
        <w:rPr>
          <w:rFonts w:eastAsia="Times New Roman"/>
          <w:sz w:val="20"/>
          <w:szCs w:val="20"/>
          <w:lang w:val="en-US" w:eastAsia="en-US"/>
        </w:rPr>
        <w:t>Pignataro</w:t>
      </w:r>
      <w:proofErr w:type="spellEnd"/>
      <w:r w:rsidRPr="008E696C">
        <w:rPr>
          <w:rFonts w:eastAsia="Times New Roman"/>
          <w:sz w:val="20"/>
          <w:szCs w:val="20"/>
          <w:lang w:val="en-US" w:eastAsia="en-US"/>
        </w:rPr>
        <w:t xml:space="preserve">, H. Gredler, J. Leddy, S. </w:t>
      </w:r>
      <w:proofErr w:type="spellStart"/>
      <w:r w:rsidRPr="008E696C">
        <w:rPr>
          <w:rFonts w:eastAsia="Times New Roman"/>
          <w:sz w:val="20"/>
          <w:szCs w:val="20"/>
          <w:lang w:val="en-US" w:eastAsia="en-US"/>
        </w:rPr>
        <w:t>Youell,T</w:t>
      </w:r>
      <w:proofErr w:type="spellEnd"/>
      <w:r w:rsidRPr="008E696C">
        <w:rPr>
          <w:rFonts w:eastAsia="Times New Roman"/>
          <w:sz w:val="20"/>
          <w:szCs w:val="20"/>
          <w:lang w:val="en-US" w:eastAsia="en-US"/>
        </w:rPr>
        <w:t xml:space="preserve">. Mizrahi, D. </w:t>
      </w:r>
      <w:proofErr w:type="spellStart"/>
      <w:r w:rsidRPr="008E696C">
        <w:rPr>
          <w:rFonts w:eastAsia="Times New Roman"/>
          <w:sz w:val="20"/>
          <w:szCs w:val="20"/>
          <w:lang w:val="en-US" w:eastAsia="en-US"/>
        </w:rPr>
        <w:t>Mozes</w:t>
      </w:r>
      <w:proofErr w:type="spellEnd"/>
      <w:r w:rsidRPr="008E696C">
        <w:rPr>
          <w:rFonts w:eastAsia="Times New Roman"/>
          <w:sz w:val="20"/>
          <w:szCs w:val="20"/>
          <w:lang w:val="en-US" w:eastAsia="en-US"/>
        </w:rPr>
        <w:t xml:space="preserve">, P. </w:t>
      </w:r>
      <w:proofErr w:type="spellStart"/>
      <w:r w:rsidRPr="008E696C">
        <w:rPr>
          <w:rFonts w:eastAsia="Times New Roman"/>
          <w:sz w:val="20"/>
          <w:szCs w:val="20"/>
          <w:lang w:val="en-US" w:eastAsia="en-US"/>
        </w:rPr>
        <w:t>Lapukhov</w:t>
      </w:r>
      <w:proofErr w:type="spellEnd"/>
      <w:r w:rsidRPr="008E696C">
        <w:rPr>
          <w:rFonts w:eastAsia="Times New Roman"/>
          <w:sz w:val="20"/>
          <w:szCs w:val="20"/>
          <w:lang w:val="en-US" w:eastAsia="en-US"/>
        </w:rPr>
        <w:t>, R. Chang, D. Bernier, J. Lemon: “Data Fields for In-situ OAM,” IETF Internet Draft draft-</w:t>
      </w:r>
      <w:proofErr w:type="spellStart"/>
      <w:r w:rsidRPr="008E696C">
        <w:rPr>
          <w:rFonts w:eastAsia="Times New Roman"/>
          <w:sz w:val="20"/>
          <w:szCs w:val="20"/>
          <w:lang w:val="en-US" w:eastAsia="en-US"/>
        </w:rPr>
        <w:t>ietf</w:t>
      </w:r>
      <w:proofErr w:type="spellEnd"/>
      <w:r w:rsidRPr="008E696C">
        <w:rPr>
          <w:rFonts w:eastAsia="Times New Roman"/>
          <w:sz w:val="20"/>
          <w:szCs w:val="20"/>
          <w:lang w:val="en-US" w:eastAsia="en-US"/>
        </w:rPr>
        <w:t>-</w:t>
      </w:r>
      <w:proofErr w:type="spellStart"/>
      <w:r w:rsidRPr="008E696C">
        <w:rPr>
          <w:rFonts w:eastAsia="Times New Roman"/>
          <w:sz w:val="20"/>
          <w:szCs w:val="20"/>
          <w:lang w:val="en-US" w:eastAsia="en-US"/>
        </w:rPr>
        <w:t>ippm</w:t>
      </w:r>
      <w:proofErr w:type="spellEnd"/>
      <w:r w:rsidRPr="008E696C">
        <w:rPr>
          <w:rFonts w:eastAsia="Times New Roman"/>
          <w:sz w:val="20"/>
          <w:szCs w:val="20"/>
          <w:lang w:val="en-US" w:eastAsia="en-US"/>
        </w:rPr>
        <w:t>-</w:t>
      </w:r>
      <w:proofErr w:type="spellStart"/>
      <w:r w:rsidRPr="008E696C">
        <w:rPr>
          <w:rFonts w:eastAsia="Times New Roman"/>
          <w:sz w:val="20"/>
          <w:szCs w:val="20"/>
          <w:lang w:val="en-US" w:eastAsia="en-US"/>
        </w:rPr>
        <w:t>ioam</w:t>
      </w:r>
      <w:proofErr w:type="spellEnd"/>
      <w:r w:rsidRPr="008E696C">
        <w:rPr>
          <w:rFonts w:eastAsia="Times New Roman"/>
          <w:sz w:val="20"/>
          <w:szCs w:val="20"/>
          <w:lang w:val="en-US" w:eastAsia="en-US"/>
        </w:rPr>
        <w:t>-data, July 2019.</w:t>
      </w:r>
    </w:p>
    <w:p w14:paraId="4C115A29" w14:textId="078F4B31" w:rsidR="008E696C" w:rsidRDefault="008E696C" w:rsidP="008E696C">
      <w:pPr>
        <w:overflowPunct w:val="0"/>
        <w:autoSpaceDE w:val="0"/>
        <w:autoSpaceDN w:val="0"/>
        <w:adjustRightInd w:val="0"/>
        <w:jc w:val="both"/>
        <w:textAlignment w:val="baseline"/>
        <w:rPr>
          <w:ins w:id="1726" w:author="Uma Chunduri" w:date="2020-04-21T12:02:00Z"/>
          <w:rFonts w:eastAsia="Times New Roman"/>
          <w:sz w:val="20"/>
          <w:szCs w:val="20"/>
          <w:lang w:val="en-US" w:eastAsia="en-US"/>
        </w:rPr>
      </w:pPr>
      <w:r w:rsidRPr="008E696C">
        <w:rPr>
          <w:rFonts w:eastAsia="Times New Roman"/>
          <w:sz w:val="20"/>
          <w:szCs w:val="20"/>
          <w:lang w:val="en-US" w:eastAsia="en-US"/>
        </w:rPr>
        <w:t xml:space="preserve">[Fioccola] Fioccola G, A. Capello, M. </w:t>
      </w:r>
      <w:proofErr w:type="spellStart"/>
      <w:r w:rsidRPr="008E696C">
        <w:rPr>
          <w:rFonts w:eastAsia="Times New Roman"/>
          <w:sz w:val="20"/>
          <w:szCs w:val="20"/>
          <w:lang w:val="en-US" w:eastAsia="en-US"/>
        </w:rPr>
        <w:t>Cociglio</w:t>
      </w:r>
      <w:proofErr w:type="spellEnd"/>
      <w:r w:rsidRPr="008E696C">
        <w:rPr>
          <w:rFonts w:eastAsia="Times New Roman"/>
          <w:sz w:val="20"/>
          <w:szCs w:val="20"/>
          <w:lang w:val="en-US" w:eastAsia="en-US"/>
        </w:rPr>
        <w:t xml:space="preserve">, L. </w:t>
      </w:r>
      <w:proofErr w:type="spellStart"/>
      <w:r w:rsidRPr="008E696C">
        <w:rPr>
          <w:rFonts w:eastAsia="Times New Roman"/>
          <w:sz w:val="20"/>
          <w:szCs w:val="20"/>
          <w:lang w:val="en-US" w:eastAsia="en-US"/>
        </w:rPr>
        <w:t>Castaldelli</w:t>
      </w:r>
      <w:proofErr w:type="spellEnd"/>
      <w:r w:rsidRPr="008E696C">
        <w:rPr>
          <w:rFonts w:eastAsia="Times New Roman"/>
          <w:sz w:val="20"/>
          <w:szCs w:val="20"/>
          <w:lang w:val="en-US" w:eastAsia="en-US"/>
        </w:rPr>
        <w:t>, M. Chen, L. Zheng, G. Mirsky, T. Mizrahi: “Alternate-Marking Method for Passive and Hybrid Performance Monitoring,” RFC 8321, IETF, January 2018.</w:t>
      </w:r>
    </w:p>
    <w:p w14:paraId="3BF6718B" w14:textId="2F5D24D0" w:rsidR="00700258" w:rsidRDefault="00700258" w:rsidP="00700258">
      <w:pPr>
        <w:overflowPunct w:val="0"/>
        <w:autoSpaceDE w:val="0"/>
        <w:autoSpaceDN w:val="0"/>
        <w:adjustRightInd w:val="0"/>
        <w:jc w:val="both"/>
        <w:textAlignment w:val="baseline"/>
        <w:rPr>
          <w:ins w:id="1727" w:author="Uma Chunduri" w:date="2020-04-21T12:05:00Z"/>
          <w:rFonts w:eastAsia="Times New Roman"/>
          <w:sz w:val="20"/>
          <w:szCs w:val="20"/>
          <w:lang w:val="en-US" w:eastAsia="en-US"/>
        </w:rPr>
      </w:pPr>
      <w:commentRangeStart w:id="1728"/>
      <w:ins w:id="1729" w:author="Uma Chunduri" w:date="2020-04-21T12:02:00Z">
        <w:r w:rsidRPr="00700258">
          <w:rPr>
            <w:rFonts w:eastAsia="Times New Roman"/>
            <w:sz w:val="20"/>
            <w:szCs w:val="20"/>
            <w:lang w:val="en-US" w:eastAsia="en-US"/>
            <w:rPrChange w:id="1730" w:author="Uma Chunduri" w:date="2020-04-21T12:03:00Z">
              <w:rPr>
                <w:szCs w:val="20"/>
                <w:lang w:eastAsia="en-US"/>
              </w:rPr>
            </w:rPrChange>
          </w:rPr>
          <w:t xml:space="preserve">[Chunduri] U. Chunduri, A. Clemm, R. </w:t>
        </w:r>
        <w:proofErr w:type="gramStart"/>
        <w:r w:rsidRPr="00700258">
          <w:rPr>
            <w:rFonts w:eastAsia="Times New Roman"/>
            <w:sz w:val="20"/>
            <w:szCs w:val="20"/>
            <w:lang w:val="en-US" w:eastAsia="en-US"/>
            <w:rPrChange w:id="1731" w:author="Uma Chunduri" w:date="2020-04-21T12:03:00Z">
              <w:rPr>
                <w:szCs w:val="20"/>
                <w:lang w:eastAsia="en-US"/>
              </w:rPr>
            </w:rPrChange>
          </w:rPr>
          <w:t>Li ,</w:t>
        </w:r>
        <w:proofErr w:type="gramEnd"/>
        <w:r w:rsidRPr="00700258">
          <w:rPr>
            <w:rFonts w:eastAsia="Times New Roman"/>
            <w:sz w:val="20"/>
            <w:szCs w:val="20"/>
            <w:lang w:val="en-US" w:eastAsia="en-US"/>
            <w:rPrChange w:id="1732" w:author="Uma Chunduri" w:date="2020-04-21T12:03:00Z">
              <w:rPr>
                <w:szCs w:val="20"/>
                <w:lang w:eastAsia="en-US"/>
              </w:rPr>
            </w:rPrChange>
          </w:rPr>
          <w:t xml:space="preserve"> "Preferred Path Routing - A Next-Generation Routing Framework Beyond Segment Routing", IEEE Global Communications Conference (GLOBECOM), 2018, Abu Dhabi, UAE, December 2018.</w:t>
        </w:r>
      </w:ins>
    </w:p>
    <w:p w14:paraId="5D13AE51" w14:textId="77777777" w:rsidR="00700258" w:rsidRDefault="00700258" w:rsidP="00700258">
      <w:pPr>
        <w:overflowPunct w:val="0"/>
        <w:autoSpaceDE w:val="0"/>
        <w:autoSpaceDN w:val="0"/>
        <w:adjustRightInd w:val="0"/>
        <w:jc w:val="both"/>
        <w:textAlignment w:val="baseline"/>
        <w:rPr>
          <w:ins w:id="1733" w:author="Uma Chunduri" w:date="2020-04-21T12:06:00Z"/>
          <w:rFonts w:eastAsia="Times New Roman"/>
          <w:sz w:val="20"/>
          <w:szCs w:val="20"/>
          <w:lang w:val="en-US" w:eastAsia="en-US"/>
        </w:rPr>
      </w:pPr>
      <w:ins w:id="1734" w:author="Uma Chunduri" w:date="2020-04-21T12:05:00Z">
        <w:r>
          <w:rPr>
            <w:rFonts w:eastAsia="Times New Roman"/>
            <w:szCs w:val="20"/>
            <w:lang w:val="fr-CH" w:eastAsia="en-US"/>
          </w:rPr>
          <w:lastRenderedPageBreak/>
          <w:t>[</w:t>
        </w:r>
        <w:r w:rsidRPr="00700258">
          <w:rPr>
            <w:rFonts w:eastAsia="Times New Roman"/>
            <w:sz w:val="20"/>
            <w:szCs w:val="20"/>
            <w:lang w:val="en-US" w:eastAsia="en-US"/>
            <w:rPrChange w:id="1735" w:author="Uma Chunduri" w:date="2020-04-21T12:05:00Z">
              <w:rPr>
                <w:rFonts w:eastAsia="Times New Roman"/>
                <w:szCs w:val="20"/>
                <w:lang w:val="fr-CH" w:eastAsia="en-US"/>
              </w:rPr>
            </w:rPrChange>
          </w:rPr>
          <w:t xml:space="preserve">ICSO] Assessment of the effective performance of DPSK vs. OOK in satellite-based optical communications, ICSO 2018, </w:t>
        </w:r>
        <w:r w:rsidRPr="00700258">
          <w:rPr>
            <w:rFonts w:eastAsia="Times New Roman"/>
            <w:sz w:val="20"/>
            <w:szCs w:val="20"/>
            <w:lang w:val="en-US" w:eastAsia="en-US"/>
            <w:rPrChange w:id="1736" w:author="Uma Chunduri" w:date="2020-04-21T12:05:00Z">
              <w:rPr/>
            </w:rPrChange>
          </w:rPr>
          <w:fldChar w:fldCharType="begin"/>
        </w:r>
        <w:r w:rsidRPr="00700258">
          <w:rPr>
            <w:rFonts w:eastAsia="Times New Roman"/>
            <w:sz w:val="20"/>
            <w:szCs w:val="20"/>
            <w:lang w:val="en-US" w:eastAsia="en-US"/>
            <w:rPrChange w:id="1737" w:author="Uma Chunduri" w:date="2020-04-21T12:05:00Z">
              <w:rPr/>
            </w:rPrChange>
          </w:rPr>
          <w:instrText xml:space="preserve"> HYPERLINK "https://doi.org/10.1117/12.2536128" </w:instrText>
        </w:r>
        <w:r w:rsidRPr="00700258">
          <w:rPr>
            <w:rFonts w:eastAsia="Times New Roman"/>
            <w:sz w:val="20"/>
            <w:szCs w:val="20"/>
            <w:lang w:val="en-US" w:eastAsia="en-US"/>
            <w:rPrChange w:id="1738" w:author="Uma Chunduri" w:date="2020-04-21T12:05:00Z">
              <w:rPr>
                <w:rFonts w:eastAsia="Times New Roman"/>
                <w:color w:val="0563C1"/>
                <w:szCs w:val="20"/>
                <w:u w:val="single"/>
                <w:lang w:val="fr-CH" w:eastAsia="en-US"/>
              </w:rPr>
            </w:rPrChange>
          </w:rPr>
          <w:fldChar w:fldCharType="separate"/>
        </w:r>
        <w:r w:rsidRPr="00700258">
          <w:rPr>
            <w:rFonts w:eastAsia="Times New Roman"/>
            <w:sz w:val="20"/>
            <w:szCs w:val="20"/>
            <w:lang w:val="en-US" w:eastAsia="en-US"/>
            <w:rPrChange w:id="1739" w:author="Uma Chunduri" w:date="2020-04-21T12:05:00Z">
              <w:rPr>
                <w:rFonts w:eastAsia="Times New Roman"/>
                <w:color w:val="0563C1"/>
                <w:szCs w:val="20"/>
                <w:u w:val="single"/>
                <w:lang w:val="fr-CH" w:eastAsia="en-US"/>
              </w:rPr>
            </w:rPrChange>
          </w:rPr>
          <w:t>https://doi.org/10.1117/12.2536128</w:t>
        </w:r>
        <w:r w:rsidRPr="00700258">
          <w:rPr>
            <w:rFonts w:eastAsia="Times New Roman"/>
            <w:sz w:val="20"/>
            <w:szCs w:val="20"/>
            <w:lang w:val="en-US" w:eastAsia="en-US"/>
            <w:rPrChange w:id="1740" w:author="Uma Chunduri" w:date="2020-04-21T12:05:00Z">
              <w:rPr>
                <w:rFonts w:eastAsia="Times New Roman"/>
                <w:color w:val="0563C1"/>
                <w:szCs w:val="20"/>
                <w:u w:val="single"/>
                <w:lang w:val="fr-CH" w:eastAsia="en-US"/>
              </w:rPr>
            </w:rPrChange>
          </w:rPr>
          <w:fldChar w:fldCharType="end"/>
        </w:r>
        <w:r w:rsidRPr="00700258">
          <w:rPr>
            <w:rFonts w:eastAsia="Times New Roman"/>
            <w:sz w:val="20"/>
            <w:szCs w:val="20"/>
            <w:lang w:val="en-US" w:eastAsia="en-US"/>
            <w:rPrChange w:id="1741" w:author="Uma Chunduri" w:date="2020-04-21T12:05:00Z">
              <w:rPr>
                <w:rFonts w:eastAsia="Times New Roman"/>
                <w:szCs w:val="20"/>
                <w:lang w:val="fr-CH" w:eastAsia="en-US"/>
              </w:rPr>
            </w:rPrChange>
          </w:rPr>
          <w:t xml:space="preserve"> </w:t>
        </w:r>
      </w:ins>
    </w:p>
    <w:p w14:paraId="16FA51E0" w14:textId="204382F6" w:rsidR="00700258" w:rsidRPr="00700258" w:rsidRDefault="00700258">
      <w:pPr>
        <w:overflowPunct w:val="0"/>
        <w:autoSpaceDE w:val="0"/>
        <w:autoSpaceDN w:val="0"/>
        <w:adjustRightInd w:val="0"/>
        <w:jc w:val="both"/>
        <w:textAlignment w:val="baseline"/>
        <w:rPr>
          <w:ins w:id="1742" w:author="Uma Chunduri" w:date="2020-04-21T12:05:00Z"/>
          <w:rFonts w:eastAsia="Times New Roman"/>
          <w:sz w:val="20"/>
          <w:szCs w:val="20"/>
          <w:lang w:val="en-US" w:eastAsia="en-US"/>
          <w:rPrChange w:id="1743" w:author="Uma Chunduri" w:date="2020-04-21T12:05:00Z">
            <w:rPr>
              <w:ins w:id="1744" w:author="Uma Chunduri" w:date="2020-04-21T12:05:00Z"/>
              <w:rFonts w:eastAsia="Times New Roman"/>
              <w:color w:val="0563C1"/>
              <w:szCs w:val="20"/>
              <w:u w:val="single"/>
              <w:lang w:val="fr-CH" w:eastAsia="en-US"/>
            </w:rPr>
          </w:rPrChange>
        </w:rPr>
        <w:pPrChange w:id="1745" w:author="Uma Chunduri" w:date="2020-04-21T12:05:00Z">
          <w:pPr>
            <w:overflowPunct w:val="0"/>
            <w:autoSpaceDE w:val="0"/>
            <w:autoSpaceDN w:val="0"/>
            <w:adjustRightInd w:val="0"/>
            <w:ind w:left="360"/>
            <w:textAlignment w:val="baseline"/>
          </w:pPr>
        </w:pPrChange>
      </w:pPr>
      <w:ins w:id="1746" w:author="Uma Chunduri" w:date="2020-04-21T12:05:00Z">
        <w:r w:rsidRPr="00700258">
          <w:rPr>
            <w:rFonts w:eastAsia="Times New Roman"/>
            <w:sz w:val="20"/>
            <w:szCs w:val="20"/>
            <w:lang w:val="en-US" w:eastAsia="en-US"/>
            <w:rPrChange w:id="1747" w:author="Uma Chunduri" w:date="2020-04-21T12:05:00Z">
              <w:rPr>
                <w:rFonts w:eastAsia="Times New Roman"/>
                <w:szCs w:val="20"/>
                <w:lang w:val="fr-CH" w:eastAsia="en-US"/>
              </w:rPr>
            </w:rPrChange>
          </w:rPr>
          <w:t xml:space="preserve">[Miller] Miller, Peter. "Ka-Band – the future of satellite communication"  </w:t>
        </w:r>
        <w:r w:rsidRPr="00700258">
          <w:rPr>
            <w:rFonts w:eastAsia="Times New Roman"/>
            <w:sz w:val="20"/>
            <w:szCs w:val="20"/>
            <w:lang w:val="en-US" w:eastAsia="en-US"/>
            <w:rPrChange w:id="1748" w:author="Uma Chunduri" w:date="2020-04-21T12:05:00Z">
              <w:rPr/>
            </w:rPrChange>
          </w:rPr>
          <w:fldChar w:fldCharType="begin"/>
        </w:r>
        <w:r w:rsidRPr="00700258">
          <w:rPr>
            <w:rFonts w:eastAsia="Times New Roman"/>
            <w:sz w:val="20"/>
            <w:szCs w:val="20"/>
            <w:lang w:val="en-US" w:eastAsia="en-US"/>
            <w:rPrChange w:id="1749" w:author="Uma Chunduri" w:date="2020-04-21T12:05:00Z">
              <w:rPr/>
            </w:rPrChange>
          </w:rPr>
          <w:instrText xml:space="preserve"> HYPERLINK "http://www.tele-satellite.com/TELE-satellite-0709/eng/feature.pdf" </w:instrText>
        </w:r>
        <w:r w:rsidRPr="00700258">
          <w:rPr>
            <w:rFonts w:eastAsia="Times New Roman"/>
            <w:sz w:val="20"/>
            <w:szCs w:val="20"/>
            <w:lang w:val="en-US" w:eastAsia="en-US"/>
            <w:rPrChange w:id="1750" w:author="Uma Chunduri" w:date="2020-04-21T12:05:00Z">
              <w:rPr>
                <w:rFonts w:eastAsia="Times New Roman"/>
                <w:color w:val="0563C1"/>
                <w:szCs w:val="20"/>
                <w:u w:val="single"/>
                <w:lang w:val="fr-CH" w:eastAsia="en-US"/>
              </w:rPr>
            </w:rPrChange>
          </w:rPr>
          <w:fldChar w:fldCharType="separate"/>
        </w:r>
        <w:r w:rsidRPr="00700258">
          <w:rPr>
            <w:rFonts w:eastAsia="Times New Roman"/>
            <w:sz w:val="20"/>
            <w:szCs w:val="20"/>
            <w:lang w:val="en-US" w:eastAsia="en-US"/>
            <w:rPrChange w:id="1751" w:author="Uma Chunduri" w:date="2020-04-21T12:05:00Z">
              <w:rPr>
                <w:rFonts w:eastAsia="Times New Roman"/>
                <w:color w:val="0563C1"/>
                <w:szCs w:val="20"/>
                <w:u w:val="single"/>
                <w:lang w:val="fr-CH" w:eastAsia="en-US"/>
              </w:rPr>
            </w:rPrChange>
          </w:rPr>
          <w:t>http://www.tele-satellite.com/TELE-satellite-0709/eng/feature.pdf</w:t>
        </w:r>
        <w:r w:rsidRPr="00700258">
          <w:rPr>
            <w:rFonts w:eastAsia="Times New Roman"/>
            <w:sz w:val="20"/>
            <w:szCs w:val="20"/>
            <w:lang w:val="en-US" w:eastAsia="en-US"/>
            <w:rPrChange w:id="1752" w:author="Uma Chunduri" w:date="2020-04-21T12:05:00Z">
              <w:rPr>
                <w:rFonts w:eastAsia="Times New Roman"/>
                <w:color w:val="0563C1"/>
                <w:szCs w:val="20"/>
                <w:u w:val="single"/>
                <w:lang w:val="fr-CH" w:eastAsia="en-US"/>
              </w:rPr>
            </w:rPrChange>
          </w:rPr>
          <w:fldChar w:fldCharType="end"/>
        </w:r>
      </w:ins>
    </w:p>
    <w:p w14:paraId="1C23C137" w14:textId="77777777" w:rsidR="00700258" w:rsidRPr="00700258" w:rsidRDefault="00700258">
      <w:pPr>
        <w:overflowPunct w:val="0"/>
        <w:autoSpaceDE w:val="0"/>
        <w:autoSpaceDN w:val="0"/>
        <w:adjustRightInd w:val="0"/>
        <w:jc w:val="both"/>
        <w:textAlignment w:val="baseline"/>
        <w:rPr>
          <w:ins w:id="1753" w:author="Uma Chunduri" w:date="2020-04-21T12:05:00Z"/>
          <w:rFonts w:eastAsia="Times New Roman"/>
          <w:sz w:val="20"/>
          <w:szCs w:val="20"/>
          <w:lang w:val="en-US" w:eastAsia="en-US"/>
          <w:rPrChange w:id="1754" w:author="Uma Chunduri" w:date="2020-04-21T12:05:00Z">
            <w:rPr>
              <w:ins w:id="1755" w:author="Uma Chunduri" w:date="2020-04-21T12:05:00Z"/>
              <w:rFonts w:eastAsia="Times New Roman"/>
              <w:szCs w:val="20"/>
              <w:lang w:val="fr-CH" w:eastAsia="en-US"/>
            </w:rPr>
          </w:rPrChange>
        </w:rPr>
        <w:pPrChange w:id="1756" w:author="Uma Chunduri" w:date="2020-04-21T12:05:00Z">
          <w:pPr>
            <w:overflowPunct w:val="0"/>
            <w:autoSpaceDE w:val="0"/>
            <w:autoSpaceDN w:val="0"/>
            <w:adjustRightInd w:val="0"/>
            <w:textAlignment w:val="baseline"/>
          </w:pPr>
        </w:pPrChange>
      </w:pPr>
      <w:ins w:id="1757" w:author="Uma Chunduri" w:date="2020-04-21T12:05:00Z">
        <w:r w:rsidRPr="00700258">
          <w:rPr>
            <w:rFonts w:eastAsia="Times New Roman"/>
            <w:sz w:val="20"/>
            <w:szCs w:val="20"/>
            <w:lang w:val="en-US" w:eastAsia="en-US"/>
            <w:rPrChange w:id="1758" w:author="Uma Chunduri" w:date="2020-04-21T12:05:00Z">
              <w:rPr>
                <w:rFonts w:eastAsia="Times New Roman"/>
                <w:szCs w:val="20"/>
                <w:lang w:eastAsia="en-US"/>
              </w:rPr>
            </w:rPrChange>
          </w:rPr>
          <w:t>[</w:t>
        </w:r>
        <w:proofErr w:type="spellStart"/>
        <w:r w:rsidRPr="00700258">
          <w:rPr>
            <w:rFonts w:eastAsia="Times New Roman"/>
            <w:sz w:val="20"/>
            <w:szCs w:val="20"/>
            <w:lang w:val="en-US" w:eastAsia="en-US"/>
            <w:rPrChange w:id="1759" w:author="Uma Chunduri" w:date="2020-04-21T12:05:00Z">
              <w:rPr>
                <w:rFonts w:eastAsia="Times New Roman"/>
                <w:szCs w:val="20"/>
                <w:lang w:eastAsia="en-US"/>
              </w:rPr>
            </w:rPrChange>
          </w:rPr>
          <w:t>pLFA</w:t>
        </w:r>
        <w:proofErr w:type="spellEnd"/>
        <w:r w:rsidRPr="00700258">
          <w:rPr>
            <w:rFonts w:eastAsia="Times New Roman"/>
            <w:sz w:val="20"/>
            <w:szCs w:val="20"/>
            <w:lang w:val="en-US" w:eastAsia="en-US"/>
            <w:rPrChange w:id="1760" w:author="Uma Chunduri" w:date="2020-04-21T12:05:00Z">
              <w:rPr>
                <w:rFonts w:eastAsia="Times New Roman"/>
                <w:szCs w:val="20"/>
                <w:lang w:eastAsia="en-US"/>
              </w:rPr>
            </w:rPrChange>
          </w:rPr>
          <w:t>] Preferred Path Loop-Free Alternate (</w:t>
        </w:r>
        <w:proofErr w:type="spellStart"/>
        <w:r w:rsidRPr="00700258">
          <w:rPr>
            <w:rFonts w:eastAsia="Times New Roman"/>
            <w:sz w:val="20"/>
            <w:szCs w:val="20"/>
            <w:lang w:val="en-US" w:eastAsia="en-US"/>
            <w:rPrChange w:id="1761" w:author="Uma Chunduri" w:date="2020-04-21T12:05:00Z">
              <w:rPr>
                <w:rFonts w:eastAsia="Times New Roman"/>
                <w:szCs w:val="20"/>
                <w:lang w:eastAsia="en-US"/>
              </w:rPr>
            </w:rPrChange>
          </w:rPr>
          <w:t>pLFA</w:t>
        </w:r>
        <w:proofErr w:type="spellEnd"/>
        <w:r w:rsidRPr="00700258">
          <w:rPr>
            <w:rFonts w:eastAsia="Times New Roman"/>
            <w:sz w:val="20"/>
            <w:szCs w:val="20"/>
            <w:lang w:val="en-US" w:eastAsia="en-US"/>
            <w:rPrChange w:id="1762" w:author="Uma Chunduri" w:date="2020-04-21T12:05:00Z">
              <w:rPr>
                <w:rFonts w:eastAsia="Times New Roman"/>
                <w:szCs w:val="20"/>
                <w:lang w:eastAsia="en-US"/>
              </w:rPr>
            </w:rPrChange>
          </w:rPr>
          <w:t xml:space="preserve">) - </w:t>
        </w:r>
        <w:r w:rsidRPr="00700258">
          <w:rPr>
            <w:rFonts w:eastAsia="Times New Roman"/>
            <w:sz w:val="20"/>
            <w:szCs w:val="20"/>
            <w:lang w:val="en-US" w:eastAsia="en-US"/>
            <w:rPrChange w:id="1763" w:author="Uma Chunduri" w:date="2020-04-21T12:05:00Z">
              <w:rPr/>
            </w:rPrChange>
          </w:rPr>
          <w:fldChar w:fldCharType="begin"/>
        </w:r>
        <w:r w:rsidRPr="00700258">
          <w:rPr>
            <w:rFonts w:eastAsia="Times New Roman"/>
            <w:sz w:val="20"/>
            <w:szCs w:val="20"/>
            <w:lang w:val="en-US" w:eastAsia="en-US"/>
            <w:rPrChange w:id="1764" w:author="Uma Chunduri" w:date="2020-04-21T12:05:00Z">
              <w:rPr/>
            </w:rPrChange>
          </w:rPr>
          <w:instrText xml:space="preserve"> HYPERLINK "https://tools.ietf.org/html/draft-bryant-rtgwg-plfa-00" </w:instrText>
        </w:r>
        <w:r w:rsidRPr="00700258">
          <w:rPr>
            <w:rFonts w:eastAsia="Times New Roman"/>
            <w:sz w:val="20"/>
            <w:szCs w:val="20"/>
            <w:lang w:val="en-US" w:eastAsia="en-US"/>
            <w:rPrChange w:id="1765" w:author="Uma Chunduri" w:date="2020-04-21T12:05:00Z">
              <w:rPr>
                <w:rFonts w:eastAsia="Times New Roman"/>
                <w:color w:val="0563C1"/>
                <w:szCs w:val="20"/>
                <w:u w:val="single"/>
                <w:lang w:eastAsia="en-US"/>
              </w:rPr>
            </w:rPrChange>
          </w:rPr>
          <w:fldChar w:fldCharType="separate"/>
        </w:r>
        <w:r w:rsidRPr="00700258">
          <w:rPr>
            <w:rFonts w:eastAsia="Times New Roman"/>
            <w:sz w:val="20"/>
            <w:szCs w:val="20"/>
            <w:lang w:val="en-US" w:eastAsia="en-US"/>
            <w:rPrChange w:id="1766" w:author="Uma Chunduri" w:date="2020-04-21T12:05:00Z">
              <w:rPr>
                <w:rFonts w:eastAsia="Times New Roman"/>
                <w:color w:val="0563C1"/>
                <w:szCs w:val="20"/>
                <w:u w:val="single"/>
                <w:lang w:eastAsia="en-US"/>
              </w:rPr>
            </w:rPrChange>
          </w:rPr>
          <w:t>https://tools.ietf.org/html/draft-bryant-rtgwg-plfa-00</w:t>
        </w:r>
        <w:r w:rsidRPr="00700258">
          <w:rPr>
            <w:rFonts w:eastAsia="Times New Roman"/>
            <w:sz w:val="20"/>
            <w:szCs w:val="20"/>
            <w:lang w:val="en-US" w:eastAsia="en-US"/>
            <w:rPrChange w:id="1767" w:author="Uma Chunduri" w:date="2020-04-21T12:05:00Z">
              <w:rPr>
                <w:rFonts w:eastAsia="Times New Roman"/>
                <w:color w:val="0563C1"/>
                <w:szCs w:val="20"/>
                <w:u w:val="single"/>
                <w:lang w:eastAsia="en-US"/>
              </w:rPr>
            </w:rPrChange>
          </w:rPr>
          <w:fldChar w:fldCharType="end"/>
        </w:r>
        <w:r w:rsidRPr="00700258">
          <w:rPr>
            <w:rFonts w:eastAsia="Times New Roman"/>
            <w:sz w:val="20"/>
            <w:szCs w:val="20"/>
            <w:lang w:val="en-US" w:eastAsia="en-US"/>
            <w:rPrChange w:id="1768" w:author="Uma Chunduri" w:date="2020-04-21T12:05:00Z">
              <w:rPr>
                <w:rFonts w:eastAsia="Times New Roman"/>
                <w:szCs w:val="20"/>
                <w:lang w:eastAsia="en-US"/>
              </w:rPr>
            </w:rPrChange>
          </w:rPr>
          <w:t xml:space="preserve"> </w:t>
        </w:r>
      </w:ins>
    </w:p>
    <w:commentRangeEnd w:id="1728"/>
    <w:p w14:paraId="04E2A7DB" w14:textId="77777777" w:rsidR="001D3160" w:rsidRPr="001D3160" w:rsidRDefault="00700258" w:rsidP="001D3160">
      <w:pPr>
        <w:overflowPunct w:val="0"/>
        <w:autoSpaceDE w:val="0"/>
        <w:autoSpaceDN w:val="0"/>
        <w:adjustRightInd w:val="0"/>
        <w:jc w:val="both"/>
        <w:textAlignment w:val="baseline"/>
        <w:rPr>
          <w:ins w:id="1769" w:author="Uma Chunduri" w:date="2020-04-21T12:25:00Z"/>
          <w:rFonts w:eastAsia="Times New Roman"/>
          <w:sz w:val="20"/>
          <w:szCs w:val="20"/>
          <w:lang w:val="en-US" w:eastAsia="en-US"/>
        </w:rPr>
      </w:pPr>
      <w:ins w:id="1770" w:author="Uma Chunduri" w:date="2020-04-21T12:07:00Z">
        <w:r>
          <w:rPr>
            <w:rStyle w:val="CommentReference"/>
            <w:rFonts w:eastAsia="Times New Roman"/>
            <w:lang w:val="en-US" w:eastAsia="en-US"/>
          </w:rPr>
          <w:commentReference w:id="1728"/>
        </w:r>
      </w:ins>
      <w:ins w:id="1771" w:author="Uma Chunduri" w:date="2020-04-21T12:25:00Z">
        <w:r w:rsidR="001D3160" w:rsidRPr="001D3160">
          <w:rPr>
            <w:rFonts w:eastAsia="Times New Roman"/>
            <w:sz w:val="20"/>
            <w:szCs w:val="20"/>
            <w:lang w:val="en-US" w:eastAsia="en-US"/>
          </w:rPr>
          <w:t>[PPR-Path] Chunduri U, Li R, White R, Tantsura J, Contreras L, Qu Y, Preferred Path Routing (PPR) in IS-IS (draft-</w:t>
        </w:r>
        <w:proofErr w:type="spellStart"/>
        <w:r w:rsidR="001D3160" w:rsidRPr="001D3160">
          <w:rPr>
            <w:rFonts w:eastAsia="Times New Roman"/>
            <w:sz w:val="20"/>
            <w:szCs w:val="20"/>
            <w:lang w:val="en-US" w:eastAsia="en-US"/>
          </w:rPr>
          <w:t>chunduri</w:t>
        </w:r>
        <w:proofErr w:type="spellEnd"/>
        <w:r w:rsidR="001D3160" w:rsidRPr="001D3160">
          <w:rPr>
            <w:rFonts w:eastAsia="Times New Roman"/>
            <w:sz w:val="20"/>
            <w:szCs w:val="20"/>
            <w:lang w:val="en-US" w:eastAsia="en-US"/>
          </w:rPr>
          <w:t>-</w:t>
        </w:r>
        <w:proofErr w:type="spellStart"/>
        <w:r w:rsidR="001D3160" w:rsidRPr="001D3160">
          <w:rPr>
            <w:rFonts w:eastAsia="Times New Roman"/>
            <w:sz w:val="20"/>
            <w:szCs w:val="20"/>
            <w:lang w:val="en-US" w:eastAsia="en-US"/>
          </w:rPr>
          <w:t>lsr</w:t>
        </w:r>
        <w:proofErr w:type="spellEnd"/>
        <w:r w:rsidR="001D3160" w:rsidRPr="001D3160">
          <w:rPr>
            <w:rFonts w:eastAsia="Times New Roman"/>
            <w:sz w:val="20"/>
            <w:szCs w:val="20"/>
            <w:lang w:val="en-US" w:eastAsia="en-US"/>
          </w:rPr>
          <w:t>-</w:t>
        </w:r>
        <w:proofErr w:type="spellStart"/>
        <w:r w:rsidR="001D3160" w:rsidRPr="001D3160">
          <w:rPr>
            <w:rFonts w:eastAsia="Times New Roman"/>
            <w:sz w:val="20"/>
            <w:szCs w:val="20"/>
            <w:lang w:val="en-US" w:eastAsia="en-US"/>
          </w:rPr>
          <w:t>isis</w:t>
        </w:r>
        <w:proofErr w:type="spellEnd"/>
        <w:r w:rsidR="001D3160" w:rsidRPr="001D3160">
          <w:rPr>
            <w:rFonts w:eastAsia="Times New Roman"/>
            <w:sz w:val="20"/>
            <w:szCs w:val="20"/>
            <w:lang w:val="en-US" w:eastAsia="en-US"/>
          </w:rPr>
          <w:t>-preferred-path-</w:t>
        </w:r>
        <w:proofErr w:type="gramStart"/>
        <w:r w:rsidR="001D3160" w:rsidRPr="001D3160">
          <w:rPr>
            <w:rFonts w:eastAsia="Times New Roman"/>
            <w:sz w:val="20"/>
            <w:szCs w:val="20"/>
            <w:lang w:val="en-US" w:eastAsia="en-US"/>
          </w:rPr>
          <w:t>routing)(</w:t>
        </w:r>
        <w:proofErr w:type="gramEnd"/>
        <w:r w:rsidR="001D3160" w:rsidRPr="001D3160">
          <w:rPr>
            <w:rFonts w:eastAsia="Times New Roman"/>
            <w:sz w:val="20"/>
            <w:szCs w:val="20"/>
            <w:lang w:val="en-US" w:eastAsia="en-US"/>
          </w:rPr>
          <w:t>work in progress), 2019, IETF. https://datatracker.ietf.org/doc/draft-chunduri-lsr-isis-preferred-path-routing/</w:t>
        </w:r>
      </w:ins>
    </w:p>
    <w:p w14:paraId="235A1ECC" w14:textId="48D528B1" w:rsidR="00700258" w:rsidRDefault="001D3160" w:rsidP="001D3160">
      <w:pPr>
        <w:overflowPunct w:val="0"/>
        <w:autoSpaceDE w:val="0"/>
        <w:autoSpaceDN w:val="0"/>
        <w:adjustRightInd w:val="0"/>
        <w:jc w:val="both"/>
        <w:textAlignment w:val="baseline"/>
        <w:rPr>
          <w:ins w:id="1772" w:author="Uma Chunduri" w:date="2020-04-21T12:34:00Z"/>
          <w:rFonts w:eastAsia="Times New Roman"/>
          <w:sz w:val="20"/>
          <w:szCs w:val="20"/>
          <w:lang w:val="en-US" w:eastAsia="en-US"/>
        </w:rPr>
      </w:pPr>
      <w:ins w:id="1773" w:author="Uma Chunduri" w:date="2020-04-21T12:25:00Z">
        <w:r w:rsidRPr="001D3160">
          <w:rPr>
            <w:rFonts w:eastAsia="Times New Roman"/>
            <w:sz w:val="20"/>
            <w:szCs w:val="20"/>
            <w:lang w:val="en-US" w:eastAsia="en-US"/>
          </w:rPr>
          <w:t xml:space="preserve">[PPR-Graph] </w:t>
        </w:r>
        <w:proofErr w:type="spellStart"/>
        <w:r w:rsidRPr="001D3160">
          <w:rPr>
            <w:rFonts w:eastAsia="Times New Roman"/>
            <w:sz w:val="20"/>
            <w:szCs w:val="20"/>
            <w:lang w:val="en-US" w:eastAsia="en-US"/>
          </w:rPr>
          <w:t>Chunduri</w:t>
        </w:r>
        <w:proofErr w:type="spellEnd"/>
        <w:r w:rsidRPr="001D3160">
          <w:rPr>
            <w:rFonts w:eastAsia="Times New Roman"/>
            <w:sz w:val="20"/>
            <w:szCs w:val="20"/>
            <w:lang w:val="en-US" w:eastAsia="en-US"/>
          </w:rPr>
          <w:t xml:space="preserve"> U, </w:t>
        </w:r>
        <w:proofErr w:type="spellStart"/>
        <w:r w:rsidRPr="001D3160">
          <w:rPr>
            <w:rFonts w:eastAsia="Times New Roman"/>
            <w:sz w:val="20"/>
            <w:szCs w:val="20"/>
            <w:lang w:val="en-US" w:eastAsia="en-US"/>
          </w:rPr>
          <w:t>Echert</w:t>
        </w:r>
        <w:proofErr w:type="spellEnd"/>
        <w:r w:rsidRPr="001D3160">
          <w:rPr>
            <w:rFonts w:eastAsia="Times New Roman"/>
            <w:sz w:val="20"/>
            <w:szCs w:val="20"/>
            <w:lang w:val="en-US" w:eastAsia="en-US"/>
          </w:rPr>
          <w:t xml:space="preserve"> T, Preferred Path Route Graph Structure (work in progress), 2019 IETF. </w:t>
        </w:r>
      </w:ins>
      <w:ins w:id="1774" w:author="Uma Chunduri" w:date="2020-04-21T12:34:00Z">
        <w:r>
          <w:rPr>
            <w:rFonts w:eastAsia="Times New Roman"/>
            <w:sz w:val="20"/>
            <w:szCs w:val="20"/>
            <w:lang w:val="en-US" w:eastAsia="en-US"/>
          </w:rPr>
          <w:fldChar w:fldCharType="begin"/>
        </w:r>
        <w:r>
          <w:rPr>
            <w:rFonts w:eastAsia="Times New Roman"/>
            <w:sz w:val="20"/>
            <w:szCs w:val="20"/>
            <w:lang w:val="en-US" w:eastAsia="en-US"/>
          </w:rPr>
          <w:instrText xml:space="preserve"> HYPERLINK "</w:instrText>
        </w:r>
      </w:ins>
      <w:ins w:id="1775" w:author="Uma Chunduri" w:date="2020-04-21T12:25:00Z">
        <w:r w:rsidRPr="001D3160">
          <w:rPr>
            <w:rFonts w:eastAsia="Times New Roman"/>
            <w:sz w:val="20"/>
            <w:szCs w:val="20"/>
            <w:lang w:val="en-US" w:eastAsia="en-US"/>
          </w:rPr>
          <w:instrText>https://datatracker.ietf.org/doc/draft-ce-lsr-ppr-graph/</w:instrText>
        </w:r>
      </w:ins>
      <w:ins w:id="1776" w:author="Uma Chunduri" w:date="2020-04-21T12:34:00Z">
        <w:r>
          <w:rPr>
            <w:rFonts w:eastAsia="Times New Roman"/>
            <w:sz w:val="20"/>
            <w:szCs w:val="20"/>
            <w:lang w:val="en-US" w:eastAsia="en-US"/>
          </w:rPr>
          <w:instrText xml:space="preserve">" </w:instrText>
        </w:r>
        <w:r>
          <w:rPr>
            <w:rFonts w:eastAsia="Times New Roman"/>
            <w:sz w:val="20"/>
            <w:szCs w:val="20"/>
            <w:lang w:val="en-US" w:eastAsia="en-US"/>
          </w:rPr>
          <w:fldChar w:fldCharType="separate"/>
        </w:r>
      </w:ins>
      <w:ins w:id="1777" w:author="Uma Chunduri" w:date="2020-04-21T12:25:00Z">
        <w:r w:rsidRPr="003B5FE6">
          <w:rPr>
            <w:rStyle w:val="Hyperlink"/>
            <w:rFonts w:ascii="Times New Roman" w:eastAsia="Times New Roman" w:hAnsi="Times New Roman"/>
            <w:sz w:val="20"/>
            <w:szCs w:val="20"/>
            <w:lang w:val="en-US" w:eastAsia="en-US"/>
          </w:rPr>
          <w:t>https://datatracker.ietf.org/doc/draft-ce-lsr-ppr-graph/</w:t>
        </w:r>
      </w:ins>
      <w:ins w:id="1778" w:author="Uma Chunduri" w:date="2020-04-21T12:34:00Z">
        <w:r>
          <w:rPr>
            <w:rFonts w:eastAsia="Times New Roman"/>
            <w:sz w:val="20"/>
            <w:szCs w:val="20"/>
            <w:lang w:val="en-US" w:eastAsia="en-US"/>
          </w:rPr>
          <w:fldChar w:fldCharType="end"/>
        </w:r>
      </w:ins>
    </w:p>
    <w:p w14:paraId="15CA0D6C" w14:textId="0A406AB4" w:rsidR="001D3160" w:rsidRPr="001D3160" w:rsidDel="001D3160" w:rsidRDefault="001D3160">
      <w:pPr>
        <w:overflowPunct w:val="0"/>
        <w:autoSpaceDE w:val="0"/>
        <w:autoSpaceDN w:val="0"/>
        <w:adjustRightInd w:val="0"/>
        <w:jc w:val="both"/>
        <w:textAlignment w:val="baseline"/>
        <w:rPr>
          <w:del w:id="1779" w:author="Uma Chunduri" w:date="2020-04-21T12:34:00Z"/>
          <w:moveTo w:id="1780" w:author="Uma Chunduri" w:date="2020-04-21T12:34:00Z"/>
          <w:rFonts w:eastAsia="Times New Roman"/>
          <w:sz w:val="20"/>
          <w:szCs w:val="20"/>
          <w:lang w:val="en-US" w:eastAsia="en-US"/>
          <w:rPrChange w:id="1781" w:author="Uma Chunduri" w:date="2020-04-21T12:34:00Z">
            <w:rPr>
              <w:del w:id="1782" w:author="Uma Chunduri" w:date="2020-04-21T12:34:00Z"/>
              <w:moveTo w:id="1783" w:author="Uma Chunduri" w:date="2020-04-21T12:34:00Z"/>
              <w:rFonts w:eastAsia="Times New Roman"/>
              <w:color w:val="000000"/>
              <w:lang w:val="en-US" w:eastAsia="zh-CN"/>
            </w:rPr>
          </w:rPrChange>
        </w:rPr>
        <w:pPrChange w:id="1784" w:author="Uma Chunduri" w:date="2020-04-21T12:34:00Z">
          <w:pPr>
            <w:spacing w:before="0"/>
          </w:pPr>
        </w:pPrChange>
      </w:pPr>
      <w:moveToRangeStart w:id="1785" w:author="Uma Chunduri" w:date="2020-04-21T12:34:00Z" w:name="move38364858"/>
      <w:moveTo w:id="1786" w:author="Uma Chunduri" w:date="2020-04-21T12:34:00Z">
        <w:r w:rsidRPr="001D3160">
          <w:rPr>
            <w:rFonts w:eastAsia="Times New Roman"/>
            <w:sz w:val="20"/>
            <w:szCs w:val="20"/>
            <w:lang w:val="en-US" w:eastAsia="en-US"/>
            <w:rPrChange w:id="1787" w:author="Uma Chunduri" w:date="2020-04-21T12:34:00Z">
              <w:rPr>
                <w:rFonts w:eastAsia="Times New Roman"/>
                <w:color w:val="000000"/>
                <w:lang w:val="en-US" w:eastAsia="zh-CN"/>
              </w:rPr>
            </w:rPrChange>
          </w:rPr>
          <w:t>[</w:t>
        </w:r>
      </w:moveTo>
      <w:ins w:id="1788" w:author="Uma Chunduri" w:date="2020-04-21T12:34:00Z">
        <w:r w:rsidRPr="00D613B5">
          <w:rPr>
            <w:rFonts w:eastAsia="Times New Roman"/>
            <w:sz w:val="20"/>
            <w:szCs w:val="20"/>
            <w:lang w:val="en-US" w:eastAsia="en-US"/>
          </w:rPr>
          <w:t xml:space="preserve">Giacomo </w:t>
        </w:r>
      </w:ins>
      <w:moveTo w:id="1789" w:author="Uma Chunduri" w:date="2020-04-21T12:34:00Z">
        <w:del w:id="1790" w:author="Uma Chunduri" w:date="2020-04-21T12:34:00Z">
          <w:r w:rsidRPr="001D3160" w:rsidDel="001D3160">
            <w:rPr>
              <w:rFonts w:eastAsia="Times New Roman"/>
              <w:sz w:val="20"/>
              <w:szCs w:val="20"/>
              <w:lang w:val="en-US" w:eastAsia="en-US"/>
              <w:rPrChange w:id="1791" w:author="Uma Chunduri" w:date="2020-04-21T12:34:00Z">
                <w:rPr>
                  <w:rFonts w:eastAsia="Times New Roman"/>
                  <w:color w:val="000000"/>
                  <w:lang w:val="en-US" w:eastAsia="zh-CN"/>
                </w:rPr>
              </w:rPrChange>
            </w:rPr>
            <w:delText>x</w:delText>
          </w:r>
        </w:del>
        <w:r w:rsidRPr="001D3160">
          <w:rPr>
            <w:rFonts w:eastAsia="Times New Roman"/>
            <w:sz w:val="20"/>
            <w:szCs w:val="20"/>
            <w:lang w:val="en-US" w:eastAsia="en-US"/>
            <w:rPrChange w:id="1792" w:author="Uma Chunduri" w:date="2020-04-21T12:34:00Z">
              <w:rPr>
                <w:rFonts w:eastAsia="Times New Roman"/>
                <w:color w:val="000000"/>
                <w:lang w:val="en-US" w:eastAsia="zh-CN"/>
              </w:rPr>
            </w:rPrChange>
          </w:rPr>
          <w:t xml:space="preserve">] Giacomo </w:t>
        </w:r>
        <w:proofErr w:type="spellStart"/>
        <w:r w:rsidRPr="001D3160">
          <w:rPr>
            <w:rFonts w:eastAsia="Times New Roman"/>
            <w:sz w:val="20"/>
            <w:szCs w:val="20"/>
            <w:lang w:val="en-US" w:eastAsia="en-US"/>
            <w:rPrChange w:id="1793" w:author="Uma Chunduri" w:date="2020-04-21T12:34:00Z">
              <w:rPr>
                <w:rFonts w:eastAsia="Times New Roman"/>
                <w:color w:val="000000"/>
                <w:lang w:val="en-US" w:eastAsia="zh-CN"/>
              </w:rPr>
            </w:rPrChange>
          </w:rPr>
          <w:t>Giuliari</w:t>
        </w:r>
        <w:proofErr w:type="spellEnd"/>
        <w:r w:rsidRPr="001D3160">
          <w:rPr>
            <w:rFonts w:eastAsia="Times New Roman"/>
            <w:sz w:val="20"/>
            <w:szCs w:val="20"/>
            <w:lang w:val="en-US" w:eastAsia="en-US"/>
            <w:rPrChange w:id="1794" w:author="Uma Chunduri" w:date="2020-04-21T12:34:00Z">
              <w:rPr>
                <w:rFonts w:eastAsia="Times New Roman"/>
                <w:color w:val="000000"/>
                <w:lang w:val="en-US" w:eastAsia="zh-CN"/>
              </w:rPr>
            </w:rPrChange>
          </w:rPr>
          <w:t xml:space="preserve">, Tobias </w:t>
        </w:r>
        <w:proofErr w:type="spellStart"/>
        <w:r w:rsidRPr="001D3160">
          <w:rPr>
            <w:rFonts w:eastAsia="Times New Roman"/>
            <w:sz w:val="20"/>
            <w:szCs w:val="20"/>
            <w:lang w:val="en-US" w:eastAsia="en-US"/>
            <w:rPrChange w:id="1795" w:author="Uma Chunduri" w:date="2020-04-21T12:34:00Z">
              <w:rPr>
                <w:rFonts w:eastAsia="Times New Roman"/>
                <w:color w:val="000000"/>
                <w:lang w:val="en-US" w:eastAsia="zh-CN"/>
              </w:rPr>
            </w:rPrChange>
          </w:rPr>
          <w:t>Klenze</w:t>
        </w:r>
        <w:proofErr w:type="spellEnd"/>
        <w:r w:rsidRPr="001D3160">
          <w:rPr>
            <w:rFonts w:eastAsia="Times New Roman"/>
            <w:sz w:val="20"/>
            <w:szCs w:val="20"/>
            <w:lang w:val="en-US" w:eastAsia="en-US"/>
            <w:rPrChange w:id="1796" w:author="Uma Chunduri" w:date="2020-04-21T12:34:00Z">
              <w:rPr>
                <w:rFonts w:eastAsia="Times New Roman"/>
                <w:color w:val="000000"/>
                <w:lang w:val="en-US" w:eastAsia="zh-CN"/>
              </w:rPr>
            </w:rPrChange>
          </w:rPr>
          <w:t xml:space="preserve">, Markus </w:t>
        </w:r>
        <w:proofErr w:type="spellStart"/>
        <w:r w:rsidRPr="001D3160">
          <w:rPr>
            <w:rFonts w:eastAsia="Times New Roman"/>
            <w:sz w:val="20"/>
            <w:szCs w:val="20"/>
            <w:lang w:val="en-US" w:eastAsia="en-US"/>
            <w:rPrChange w:id="1797" w:author="Uma Chunduri" w:date="2020-04-21T12:34:00Z">
              <w:rPr>
                <w:rFonts w:eastAsia="Times New Roman"/>
                <w:color w:val="000000"/>
                <w:lang w:val="en-US" w:eastAsia="zh-CN"/>
              </w:rPr>
            </w:rPrChange>
          </w:rPr>
          <w:t>Legner</w:t>
        </w:r>
        <w:proofErr w:type="spellEnd"/>
        <w:r w:rsidRPr="001D3160">
          <w:rPr>
            <w:rFonts w:eastAsia="Times New Roman"/>
            <w:sz w:val="20"/>
            <w:szCs w:val="20"/>
            <w:lang w:val="en-US" w:eastAsia="en-US"/>
            <w:rPrChange w:id="1798" w:author="Uma Chunduri" w:date="2020-04-21T12:34:00Z">
              <w:rPr>
                <w:rFonts w:eastAsia="Times New Roman"/>
                <w:color w:val="000000"/>
                <w:lang w:val="en-US" w:eastAsia="zh-CN"/>
              </w:rPr>
            </w:rPrChange>
          </w:rPr>
          <w:t xml:space="preserve">, David </w:t>
        </w:r>
        <w:proofErr w:type="spellStart"/>
        <w:r w:rsidRPr="001D3160">
          <w:rPr>
            <w:rFonts w:eastAsia="Times New Roman"/>
            <w:sz w:val="20"/>
            <w:szCs w:val="20"/>
            <w:lang w:val="en-US" w:eastAsia="en-US"/>
            <w:rPrChange w:id="1799" w:author="Uma Chunduri" w:date="2020-04-21T12:34:00Z">
              <w:rPr>
                <w:rFonts w:eastAsia="Times New Roman"/>
                <w:color w:val="000000"/>
                <w:lang w:val="en-US" w:eastAsia="zh-CN"/>
              </w:rPr>
            </w:rPrChange>
          </w:rPr>
          <w:t>Basin</w:t>
        </w:r>
        <w:del w:id="1800" w:author="Uma Chunduri" w:date="2020-04-21T12:34:00Z">
          <w:r w:rsidRPr="001D3160" w:rsidDel="001D3160">
            <w:rPr>
              <w:rFonts w:eastAsia="Times New Roman"/>
              <w:sz w:val="20"/>
              <w:szCs w:val="20"/>
              <w:lang w:val="en-US" w:eastAsia="en-US"/>
              <w:rPrChange w:id="1801" w:author="Uma Chunduri" w:date="2020-04-21T12:34:00Z">
                <w:rPr>
                  <w:rFonts w:eastAsia="Times New Roman"/>
                  <w:color w:val="000000"/>
                  <w:lang w:val="en-US" w:eastAsia="zh-CN"/>
                </w:rPr>
              </w:rPrChange>
            </w:rPr>
            <w:delText>,</w:delText>
          </w:r>
        </w:del>
      </w:moveTo>
    </w:p>
    <w:p w14:paraId="03719D23" w14:textId="77777777" w:rsidR="001D3160" w:rsidRPr="001D3160" w:rsidDel="001D3160" w:rsidRDefault="001D3160">
      <w:pPr>
        <w:overflowPunct w:val="0"/>
        <w:autoSpaceDE w:val="0"/>
        <w:autoSpaceDN w:val="0"/>
        <w:adjustRightInd w:val="0"/>
        <w:jc w:val="both"/>
        <w:textAlignment w:val="baseline"/>
        <w:rPr>
          <w:del w:id="1802" w:author="Uma Chunduri" w:date="2020-04-21T12:34:00Z"/>
          <w:moveTo w:id="1803" w:author="Uma Chunduri" w:date="2020-04-21T12:34:00Z"/>
          <w:rFonts w:eastAsia="Times New Roman"/>
          <w:sz w:val="20"/>
          <w:szCs w:val="20"/>
          <w:lang w:val="en-US" w:eastAsia="en-US"/>
          <w:rPrChange w:id="1804" w:author="Uma Chunduri" w:date="2020-04-21T12:34:00Z">
            <w:rPr>
              <w:del w:id="1805" w:author="Uma Chunduri" w:date="2020-04-21T12:34:00Z"/>
              <w:moveTo w:id="1806" w:author="Uma Chunduri" w:date="2020-04-21T12:34:00Z"/>
              <w:rFonts w:eastAsia="Times New Roman"/>
              <w:color w:val="000000"/>
              <w:lang w:val="en-US" w:eastAsia="zh-CN"/>
            </w:rPr>
          </w:rPrChange>
        </w:rPr>
        <w:pPrChange w:id="1807" w:author="Uma Chunduri" w:date="2020-04-21T12:34:00Z">
          <w:pPr>
            <w:spacing w:before="0"/>
          </w:pPr>
        </w:pPrChange>
      </w:pPr>
      <w:moveTo w:id="1808" w:author="Uma Chunduri" w:date="2020-04-21T12:34:00Z">
        <w:r w:rsidRPr="001D3160">
          <w:rPr>
            <w:rFonts w:eastAsia="Times New Roman"/>
            <w:sz w:val="20"/>
            <w:szCs w:val="20"/>
            <w:lang w:val="en-US" w:eastAsia="en-US"/>
            <w:rPrChange w:id="1809" w:author="Uma Chunduri" w:date="2020-04-21T12:34:00Z">
              <w:rPr>
                <w:rFonts w:eastAsia="Times New Roman"/>
                <w:color w:val="000000"/>
                <w:lang w:val="en-US" w:eastAsia="zh-CN"/>
              </w:rPr>
            </w:rPrChange>
          </w:rPr>
          <w:t>Adrian</w:t>
        </w:r>
        <w:proofErr w:type="spellEnd"/>
        <w:r w:rsidRPr="001D3160">
          <w:rPr>
            <w:rFonts w:eastAsia="Times New Roman"/>
            <w:sz w:val="20"/>
            <w:szCs w:val="20"/>
            <w:lang w:val="en-US" w:eastAsia="en-US"/>
            <w:rPrChange w:id="1810" w:author="Uma Chunduri" w:date="2020-04-21T12:34:00Z">
              <w:rPr>
                <w:rFonts w:eastAsia="Times New Roman"/>
                <w:color w:val="000000"/>
                <w:lang w:val="en-US" w:eastAsia="zh-CN"/>
              </w:rPr>
            </w:rPrChange>
          </w:rPr>
          <w:t xml:space="preserve"> </w:t>
        </w:r>
        <w:proofErr w:type="spellStart"/>
        <w:r w:rsidRPr="001D3160">
          <w:rPr>
            <w:rFonts w:eastAsia="Times New Roman"/>
            <w:sz w:val="20"/>
            <w:szCs w:val="20"/>
            <w:lang w:val="en-US" w:eastAsia="en-US"/>
            <w:rPrChange w:id="1811" w:author="Uma Chunduri" w:date="2020-04-21T12:34:00Z">
              <w:rPr>
                <w:rFonts w:eastAsia="Times New Roman"/>
                <w:color w:val="000000"/>
                <w:lang w:val="en-US" w:eastAsia="zh-CN"/>
              </w:rPr>
            </w:rPrChange>
          </w:rPr>
          <w:t>Perrig</w:t>
        </w:r>
        <w:proofErr w:type="spellEnd"/>
        <w:r w:rsidRPr="001D3160">
          <w:rPr>
            <w:rFonts w:eastAsia="Times New Roman"/>
            <w:sz w:val="20"/>
            <w:szCs w:val="20"/>
            <w:lang w:val="en-US" w:eastAsia="en-US"/>
            <w:rPrChange w:id="1812" w:author="Uma Chunduri" w:date="2020-04-21T12:34:00Z">
              <w:rPr>
                <w:rFonts w:eastAsia="Times New Roman"/>
                <w:color w:val="000000"/>
                <w:lang w:val="en-US" w:eastAsia="zh-CN"/>
              </w:rPr>
            </w:rPrChange>
          </w:rPr>
          <w:t xml:space="preserve"> and Ankit Singla. Internet Backbones in </w:t>
        </w:r>
        <w:proofErr w:type="spellStart"/>
        <w:r w:rsidRPr="001D3160">
          <w:rPr>
            <w:rFonts w:eastAsia="Times New Roman"/>
            <w:sz w:val="20"/>
            <w:szCs w:val="20"/>
            <w:lang w:val="en-US" w:eastAsia="en-US"/>
            <w:rPrChange w:id="1813" w:author="Uma Chunduri" w:date="2020-04-21T12:34:00Z">
              <w:rPr>
                <w:rFonts w:eastAsia="Times New Roman"/>
                <w:color w:val="000000"/>
                <w:lang w:val="en-US" w:eastAsia="zh-CN"/>
              </w:rPr>
            </w:rPrChange>
          </w:rPr>
          <w:t>Space.</w:t>
        </w:r>
      </w:moveTo>
    </w:p>
    <w:p w14:paraId="50E627BC" w14:textId="38A60455" w:rsidR="001D3160" w:rsidRPr="00700258" w:rsidRDefault="001D3160">
      <w:pPr>
        <w:overflowPunct w:val="0"/>
        <w:autoSpaceDE w:val="0"/>
        <w:autoSpaceDN w:val="0"/>
        <w:adjustRightInd w:val="0"/>
        <w:jc w:val="both"/>
        <w:textAlignment w:val="baseline"/>
        <w:rPr>
          <w:ins w:id="1814" w:author="Uma Chunduri" w:date="2020-04-21T12:02:00Z"/>
          <w:rFonts w:eastAsia="Times New Roman"/>
          <w:sz w:val="20"/>
          <w:szCs w:val="20"/>
          <w:lang w:val="en-US" w:eastAsia="en-US"/>
          <w:rPrChange w:id="1815" w:author="Uma Chunduri" w:date="2020-04-21T12:03:00Z">
            <w:rPr>
              <w:ins w:id="1816" w:author="Uma Chunduri" w:date="2020-04-21T12:02:00Z"/>
              <w:rFonts w:eastAsia="Times New Roman"/>
              <w:szCs w:val="20"/>
              <w:lang w:eastAsia="en-US"/>
            </w:rPr>
          </w:rPrChange>
        </w:rPr>
        <w:pPrChange w:id="1817" w:author="Uma Chunduri" w:date="2020-04-21T12:03:00Z">
          <w:pPr>
            <w:numPr>
              <w:numId w:val="109"/>
            </w:numPr>
            <w:overflowPunct w:val="0"/>
            <w:autoSpaceDE w:val="0"/>
            <w:autoSpaceDN w:val="0"/>
            <w:adjustRightInd w:val="0"/>
            <w:ind w:left="720" w:hanging="360"/>
            <w:contextualSpacing/>
            <w:textAlignment w:val="baseline"/>
          </w:pPr>
        </w:pPrChange>
      </w:pPr>
      <w:moveTo w:id="1818" w:author="Uma Chunduri" w:date="2020-04-21T12:34:00Z">
        <w:r w:rsidRPr="001D3160">
          <w:rPr>
            <w:rFonts w:eastAsia="Times New Roman"/>
            <w:sz w:val="20"/>
            <w:szCs w:val="20"/>
            <w:lang w:val="en-US" w:eastAsia="en-US"/>
            <w:rPrChange w:id="1819" w:author="Uma Chunduri" w:date="2020-04-21T12:34:00Z">
              <w:rPr>
                <w:rFonts w:eastAsia="Times New Roman"/>
                <w:color w:val="000000"/>
                <w:lang w:val="en-US" w:eastAsia="zh-CN"/>
              </w:rPr>
            </w:rPrChange>
          </w:rPr>
          <w:t>In</w:t>
        </w:r>
        <w:proofErr w:type="spellEnd"/>
        <w:r w:rsidRPr="001D3160">
          <w:rPr>
            <w:rFonts w:eastAsia="Times New Roman"/>
            <w:sz w:val="20"/>
            <w:szCs w:val="20"/>
            <w:lang w:val="en-US" w:eastAsia="en-US"/>
            <w:rPrChange w:id="1820" w:author="Uma Chunduri" w:date="2020-04-21T12:34:00Z">
              <w:rPr>
                <w:rFonts w:eastAsia="Times New Roman"/>
                <w:color w:val="000000"/>
                <w:lang w:val="en-US" w:eastAsia="zh-CN"/>
              </w:rPr>
            </w:rPrChange>
          </w:rPr>
          <w:t xml:space="preserve"> ACM SIGCOMM Computer Communications Review, 50(1), 2020.</w:t>
        </w:r>
      </w:moveTo>
      <w:moveToRangeEnd w:id="1785"/>
    </w:p>
    <w:p w14:paraId="1F445585" w14:textId="77777777" w:rsidR="00700258" w:rsidRPr="008E696C" w:rsidRDefault="00700258" w:rsidP="008E696C">
      <w:pPr>
        <w:overflowPunct w:val="0"/>
        <w:autoSpaceDE w:val="0"/>
        <w:autoSpaceDN w:val="0"/>
        <w:adjustRightInd w:val="0"/>
        <w:jc w:val="both"/>
        <w:textAlignment w:val="baseline"/>
        <w:rPr>
          <w:rFonts w:eastAsia="Times New Roman"/>
          <w:sz w:val="20"/>
          <w:szCs w:val="20"/>
          <w:lang w:val="en-US" w:eastAsia="en-US"/>
        </w:rPr>
      </w:pPr>
    </w:p>
    <w:p w14:paraId="5801AB6C" w14:textId="77777777" w:rsidR="00222150" w:rsidRPr="00222150" w:rsidRDefault="00222150" w:rsidP="00222150">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222150">
        <w:rPr>
          <w:rFonts w:eastAsia="Calibri" w:cs="Calibri"/>
          <w:color w:val="000000"/>
          <w:kern w:val="2"/>
          <w:sz w:val="22"/>
          <w:szCs w:val="22"/>
          <w:u w:color="000000"/>
          <w:bdr w:val="nil"/>
          <w:lang w:val="en-US" w:eastAsia="zh-CN"/>
        </w:rPr>
        <w:t>[1]</w:t>
      </w:r>
      <w:r w:rsidRPr="00222150">
        <w:rPr>
          <w:rFonts w:eastAsia="Calibri" w:cs="Calibri"/>
          <w:color w:val="000000"/>
          <w:kern w:val="2"/>
          <w:sz w:val="21"/>
          <w:szCs w:val="21"/>
          <w:u w:color="000000"/>
          <w:bdr w:val="nil"/>
          <w:lang w:val="en-US" w:eastAsia="zh-CN"/>
        </w:rPr>
        <w:t xml:space="preserve"> M. Handley, </w:t>
      </w:r>
      <w:r w:rsidRPr="00222150">
        <w:rPr>
          <w:rFonts w:eastAsia="Calibri" w:cs="Calibri"/>
          <w:i/>
          <w:iCs/>
          <w:color w:val="000000"/>
          <w:kern w:val="2"/>
          <w:sz w:val="21"/>
          <w:szCs w:val="21"/>
          <w:u w:color="000000"/>
          <w:bdr w:val="nil"/>
          <w:lang w:val="en-US" w:eastAsia="zh-CN"/>
        </w:rPr>
        <w:t>Delay is Not an Option: Low Latency Routing in Space</w:t>
      </w:r>
      <w:r w:rsidRPr="00222150">
        <w:rPr>
          <w:rFonts w:eastAsia="Calibri" w:cs="Calibri"/>
          <w:color w:val="000000"/>
          <w:kern w:val="2"/>
          <w:sz w:val="21"/>
          <w:szCs w:val="21"/>
          <w:u w:color="000000"/>
          <w:bdr w:val="nil"/>
          <w:lang w:val="de-DE" w:eastAsia="zh-CN"/>
        </w:rPr>
        <w:t>, ACM HotNets 2018</w:t>
      </w:r>
    </w:p>
    <w:p w14:paraId="531A4046" w14:textId="77777777" w:rsidR="00222150" w:rsidRPr="00222150" w:rsidRDefault="00222150" w:rsidP="00222150">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222150">
        <w:rPr>
          <w:rFonts w:eastAsia="Calibri" w:cs="Calibri"/>
          <w:color w:val="000000"/>
          <w:kern w:val="2"/>
          <w:sz w:val="22"/>
          <w:szCs w:val="22"/>
          <w:u w:color="000000"/>
          <w:bdr w:val="nil"/>
          <w:lang w:val="pt-PT" w:eastAsia="zh-CN"/>
        </w:rPr>
        <w:t xml:space="preserve">[2] </w:t>
      </w:r>
      <w:r w:rsidRPr="00222150">
        <w:rPr>
          <w:rFonts w:eastAsia="Calibri" w:cs="Calibri"/>
          <w:color w:val="000000"/>
          <w:kern w:val="2"/>
          <w:sz w:val="22"/>
          <w:szCs w:val="22"/>
          <w:u w:color="000000"/>
          <w:bdr w:val="nil"/>
          <w:lang w:val="en-US" w:eastAsia="zh-CN"/>
        </w:rPr>
        <w:t xml:space="preserve">G. </w:t>
      </w:r>
      <w:r w:rsidRPr="00222150">
        <w:rPr>
          <w:rFonts w:eastAsia="Calibri" w:cs="Calibri"/>
          <w:color w:val="000000"/>
          <w:kern w:val="2"/>
          <w:sz w:val="22"/>
          <w:szCs w:val="22"/>
          <w:u w:color="000000"/>
          <w:bdr w:val="nil"/>
          <w:lang w:val="it-IT" w:eastAsia="zh-CN"/>
        </w:rPr>
        <w:t xml:space="preserve">Giuliari, </w:t>
      </w:r>
      <w:r w:rsidRPr="00222150">
        <w:rPr>
          <w:rFonts w:eastAsia="Calibri" w:cs="Calibri"/>
          <w:color w:val="000000"/>
          <w:kern w:val="2"/>
          <w:sz w:val="22"/>
          <w:szCs w:val="22"/>
          <w:u w:color="000000"/>
          <w:bdr w:val="nil"/>
          <w:lang w:val="en-US" w:eastAsia="zh-CN"/>
        </w:rPr>
        <w:t xml:space="preserve">T. </w:t>
      </w:r>
      <w:r w:rsidRPr="00222150">
        <w:rPr>
          <w:rFonts w:eastAsia="Calibri" w:cs="Calibri"/>
          <w:color w:val="000000"/>
          <w:kern w:val="2"/>
          <w:sz w:val="22"/>
          <w:szCs w:val="22"/>
          <w:u w:color="000000"/>
          <w:bdr w:val="nil"/>
          <w:lang w:val="it-IT" w:eastAsia="zh-CN"/>
        </w:rPr>
        <w:t xml:space="preserve">Klenze, </w:t>
      </w:r>
      <w:r w:rsidRPr="00222150">
        <w:rPr>
          <w:rFonts w:eastAsia="Calibri" w:cs="Calibri"/>
          <w:color w:val="000000"/>
          <w:kern w:val="2"/>
          <w:sz w:val="22"/>
          <w:szCs w:val="22"/>
          <w:u w:color="000000"/>
          <w:bdr w:val="nil"/>
          <w:lang w:val="en-US" w:eastAsia="zh-CN"/>
        </w:rPr>
        <w:t xml:space="preserve">M. </w:t>
      </w:r>
      <w:proofErr w:type="spellStart"/>
      <w:r w:rsidRPr="00222150">
        <w:rPr>
          <w:rFonts w:eastAsia="Calibri" w:cs="Calibri"/>
          <w:color w:val="000000"/>
          <w:kern w:val="2"/>
          <w:sz w:val="22"/>
          <w:szCs w:val="22"/>
          <w:u w:color="000000"/>
          <w:bdr w:val="nil"/>
          <w:lang w:val="en-US" w:eastAsia="zh-CN"/>
        </w:rPr>
        <w:t>Legner</w:t>
      </w:r>
      <w:proofErr w:type="spellEnd"/>
      <w:r w:rsidRPr="00222150">
        <w:rPr>
          <w:rFonts w:eastAsia="Calibri" w:cs="Calibri"/>
          <w:color w:val="000000"/>
          <w:kern w:val="2"/>
          <w:sz w:val="22"/>
          <w:szCs w:val="22"/>
          <w:u w:color="000000"/>
          <w:bdr w:val="nil"/>
          <w:lang w:val="en-US" w:eastAsia="zh-CN"/>
        </w:rPr>
        <w:t xml:space="preserve">, D. Basin, A. </w:t>
      </w:r>
      <w:r w:rsidRPr="00222150">
        <w:rPr>
          <w:rFonts w:eastAsia="Calibri" w:cs="Calibri"/>
          <w:color w:val="000000"/>
          <w:kern w:val="2"/>
          <w:sz w:val="22"/>
          <w:szCs w:val="22"/>
          <w:u w:color="000000"/>
          <w:bdr w:val="nil"/>
          <w:lang w:val="da-DK" w:eastAsia="zh-CN"/>
        </w:rPr>
        <w:t xml:space="preserve">Perrig, &amp; </w:t>
      </w:r>
      <w:r w:rsidRPr="00222150">
        <w:rPr>
          <w:rFonts w:eastAsia="Calibri" w:cs="Calibri"/>
          <w:color w:val="000000"/>
          <w:kern w:val="2"/>
          <w:sz w:val="22"/>
          <w:szCs w:val="22"/>
          <w:u w:color="000000"/>
          <w:bdr w:val="nil"/>
          <w:lang w:val="en-US" w:eastAsia="zh-CN"/>
        </w:rPr>
        <w:t xml:space="preserve">A. Singla, </w:t>
      </w:r>
      <w:r w:rsidRPr="00222150">
        <w:rPr>
          <w:rFonts w:eastAsia="Calibri" w:cs="Calibri"/>
          <w:i/>
          <w:iCs/>
          <w:color w:val="000000"/>
          <w:kern w:val="2"/>
          <w:sz w:val="22"/>
          <w:szCs w:val="22"/>
          <w:u w:color="000000"/>
          <w:bdr w:val="nil"/>
          <w:lang w:val="en-US" w:eastAsia="zh-CN"/>
        </w:rPr>
        <w:t>Internet backbones in space,</w:t>
      </w:r>
      <w:r w:rsidRPr="00222150">
        <w:rPr>
          <w:rFonts w:eastAsia="Calibri" w:cs="Calibri"/>
          <w:color w:val="000000"/>
          <w:kern w:val="2"/>
          <w:sz w:val="22"/>
          <w:szCs w:val="22"/>
          <w:u w:color="000000"/>
          <w:bdr w:val="nil"/>
          <w:lang w:val="en-US" w:eastAsia="zh-CN"/>
        </w:rPr>
        <w:t xml:space="preserve"> ACM SIGCOMM Computer Communication Review, Vol. 50, No. 1, 2020.</w:t>
      </w:r>
    </w:p>
    <w:p w14:paraId="3120A8CE" w14:textId="77777777" w:rsidR="00222150" w:rsidRPr="00222150" w:rsidRDefault="00222150" w:rsidP="00222150">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222150">
        <w:rPr>
          <w:rFonts w:eastAsia="Calibri" w:cs="Calibri"/>
          <w:color w:val="000000"/>
          <w:kern w:val="2"/>
          <w:sz w:val="22"/>
          <w:szCs w:val="22"/>
          <w:u w:color="000000"/>
          <w:bdr w:val="nil"/>
          <w:lang w:val="en-US" w:eastAsia="zh-CN"/>
        </w:rPr>
        <w:t xml:space="preserve">[3] Z. Yang, Q. Wu, H. Li, J. Wu, </w:t>
      </w:r>
      <w:r w:rsidRPr="00222150">
        <w:rPr>
          <w:rFonts w:eastAsia="Calibri" w:cs="Calibri"/>
          <w:i/>
          <w:iCs/>
          <w:color w:val="000000"/>
          <w:kern w:val="2"/>
          <w:sz w:val="22"/>
          <w:szCs w:val="22"/>
          <w:u w:color="000000"/>
          <w:bdr w:val="nil"/>
          <w:lang w:val="en-US" w:eastAsia="zh-CN"/>
        </w:rPr>
        <w:t>A Space-Terrestrial network integration routing protocol: NTD-BGP</w:t>
      </w:r>
      <w:r w:rsidRPr="00222150">
        <w:rPr>
          <w:rFonts w:eastAsia="Calibri" w:cs="Calibri"/>
          <w:color w:val="000000"/>
          <w:kern w:val="2"/>
          <w:sz w:val="22"/>
          <w:szCs w:val="22"/>
          <w:u w:color="000000"/>
          <w:bdr w:val="nil"/>
          <w:lang w:val="en-US" w:eastAsia="zh-CN"/>
        </w:rPr>
        <w:t>, Journal Tsinghua Univ (Sci &amp; Technol), Vol. 59, No. 7, 2019.</w:t>
      </w:r>
    </w:p>
    <w:p w14:paraId="4CF8A57A" w14:textId="77777777" w:rsidR="00222150" w:rsidRPr="00222150" w:rsidRDefault="00222150" w:rsidP="00222150">
      <w:pPr>
        <w:widowControl w:val="0"/>
        <w:pBdr>
          <w:top w:val="nil"/>
          <w:left w:val="nil"/>
          <w:bottom w:val="nil"/>
          <w:right w:val="nil"/>
          <w:between w:val="nil"/>
          <w:bar w:val="nil"/>
        </w:pBdr>
        <w:spacing w:before="0"/>
        <w:jc w:val="both"/>
        <w:rPr>
          <w:rFonts w:eastAsia="Times New Roman"/>
          <w:color w:val="000000"/>
          <w:kern w:val="2"/>
          <w:sz w:val="21"/>
          <w:szCs w:val="21"/>
          <w:u w:color="000000"/>
          <w:bdr w:val="nil"/>
          <w:lang w:val="en-US" w:eastAsia="zh-CN"/>
        </w:rPr>
      </w:pPr>
      <w:r w:rsidRPr="00222150">
        <w:rPr>
          <w:rFonts w:eastAsia="Calibri" w:cs="Calibri"/>
          <w:color w:val="000000"/>
          <w:kern w:val="2"/>
          <w:sz w:val="22"/>
          <w:szCs w:val="22"/>
          <w:u w:color="000000"/>
          <w:bdr w:val="nil"/>
          <w:lang w:val="en-US" w:eastAsia="zh-CN"/>
        </w:rPr>
        <w:t xml:space="preserve">[4] </w:t>
      </w:r>
      <w:r w:rsidRPr="00222150">
        <w:rPr>
          <w:rFonts w:eastAsia="Calibri" w:cs="Calibri"/>
          <w:color w:val="000000"/>
          <w:kern w:val="2"/>
          <w:sz w:val="21"/>
          <w:szCs w:val="21"/>
          <w:u w:color="000000"/>
          <w:bdr w:val="nil"/>
          <w:lang w:val="nl-NL" w:eastAsia="zh-CN"/>
        </w:rPr>
        <w:t xml:space="preserve">S. Liu, X, Hu, Y. Wang, G. Cui, W. Wang, </w:t>
      </w:r>
      <w:r w:rsidRPr="00222150">
        <w:rPr>
          <w:rFonts w:eastAsia="Calibri" w:cs="Calibri"/>
          <w:i/>
          <w:iCs/>
          <w:color w:val="000000"/>
          <w:kern w:val="2"/>
          <w:sz w:val="21"/>
          <w:szCs w:val="21"/>
          <w:u w:color="000000"/>
          <w:bdr w:val="nil"/>
          <w:lang w:val="en-US" w:eastAsia="zh-CN"/>
        </w:rPr>
        <w:t>Distributed Caching Based on Matching Game in LEO Satellite Constellation Networks</w:t>
      </w:r>
      <w:r w:rsidRPr="00222150">
        <w:rPr>
          <w:rFonts w:eastAsia="Calibri" w:cs="Calibri"/>
          <w:color w:val="000000"/>
          <w:kern w:val="2"/>
          <w:sz w:val="21"/>
          <w:szCs w:val="21"/>
          <w:u w:color="000000"/>
          <w:bdr w:val="nil"/>
          <w:lang w:val="en-US" w:eastAsia="zh-CN"/>
        </w:rPr>
        <w:t>, IEEE Communication Letters, Vol. 22, Issue 2, 2017</w:t>
      </w:r>
    </w:p>
    <w:p w14:paraId="79F10D76" w14:textId="40FB60D4" w:rsidR="00222150" w:rsidRDefault="00222150" w:rsidP="00222150">
      <w:pPr>
        <w:widowControl w:val="0"/>
        <w:pBdr>
          <w:top w:val="nil"/>
          <w:left w:val="nil"/>
          <w:bottom w:val="nil"/>
          <w:right w:val="nil"/>
          <w:between w:val="nil"/>
          <w:bar w:val="nil"/>
        </w:pBdr>
        <w:spacing w:before="0"/>
        <w:jc w:val="both"/>
        <w:rPr>
          <w:ins w:id="1821" w:author="Uma Chunduri" w:date="2020-04-21T12:04:00Z"/>
          <w:rFonts w:eastAsia="Calibri" w:cs="Calibri"/>
          <w:color w:val="000000"/>
          <w:kern w:val="2"/>
          <w:sz w:val="21"/>
          <w:szCs w:val="21"/>
          <w:u w:color="000000"/>
          <w:bdr w:val="nil"/>
          <w:lang w:val="en-US" w:eastAsia="zh-CN"/>
        </w:rPr>
      </w:pPr>
      <w:r w:rsidRPr="00222150">
        <w:rPr>
          <w:rFonts w:eastAsia="Calibri" w:cs="Calibri"/>
          <w:color w:val="000000"/>
          <w:kern w:val="2"/>
          <w:sz w:val="22"/>
          <w:szCs w:val="22"/>
          <w:u w:color="000000"/>
          <w:bdr w:val="nil"/>
          <w:lang w:val="en-US" w:eastAsia="zh-CN"/>
        </w:rPr>
        <w:t>[5]</w:t>
      </w:r>
      <w:r w:rsidRPr="00222150">
        <w:rPr>
          <w:rFonts w:eastAsia="Calibri" w:cs="Calibri"/>
          <w:color w:val="000000"/>
          <w:kern w:val="2"/>
          <w:sz w:val="21"/>
          <w:szCs w:val="21"/>
          <w:u w:color="000000"/>
          <w:bdr w:val="nil"/>
          <w:lang w:val="es-ES_tradnl" w:eastAsia="zh-CN"/>
        </w:rPr>
        <w:t xml:space="preserve"> A. </w:t>
      </w:r>
      <w:proofErr w:type="spellStart"/>
      <w:r w:rsidRPr="00222150">
        <w:rPr>
          <w:rFonts w:eastAsia="Calibri" w:cs="Calibri"/>
          <w:color w:val="000000"/>
          <w:kern w:val="2"/>
          <w:sz w:val="21"/>
          <w:szCs w:val="21"/>
          <w:u w:color="000000"/>
          <w:bdr w:val="nil"/>
          <w:lang w:val="es-ES_tradnl" w:eastAsia="zh-CN"/>
        </w:rPr>
        <w:t>Kaloxylos</w:t>
      </w:r>
      <w:proofErr w:type="spellEnd"/>
      <w:r w:rsidRPr="00222150">
        <w:rPr>
          <w:rFonts w:eastAsia="Calibri" w:cs="Calibri"/>
          <w:color w:val="000000"/>
          <w:kern w:val="2"/>
          <w:sz w:val="21"/>
          <w:szCs w:val="21"/>
          <w:u w:color="000000"/>
          <w:bdr w:val="nil"/>
          <w:lang w:val="es-ES_tradnl" w:eastAsia="zh-CN"/>
        </w:rPr>
        <w:t xml:space="preserve">, </w:t>
      </w:r>
      <w:r w:rsidRPr="00222150">
        <w:rPr>
          <w:rFonts w:eastAsia="Calibri" w:cs="Calibri"/>
          <w:i/>
          <w:iCs/>
          <w:color w:val="000000"/>
          <w:kern w:val="2"/>
          <w:sz w:val="21"/>
          <w:szCs w:val="21"/>
          <w:u w:color="000000"/>
          <w:bdr w:val="nil"/>
          <w:lang w:val="en-US" w:eastAsia="zh-CN"/>
        </w:rPr>
        <w:t>A Survey and an Analysis of Network Slicing in 5G Networks</w:t>
      </w:r>
      <w:r w:rsidRPr="00222150">
        <w:rPr>
          <w:rFonts w:eastAsia="Calibri" w:cs="Calibri"/>
          <w:color w:val="000000"/>
          <w:kern w:val="2"/>
          <w:sz w:val="21"/>
          <w:szCs w:val="21"/>
          <w:u w:color="000000"/>
          <w:bdr w:val="nil"/>
          <w:lang w:val="en-US" w:eastAsia="zh-CN"/>
        </w:rPr>
        <w:t>, IEEE Communications Standards Magazine, Vol. 2, Issue 1, 2018</w:t>
      </w:r>
    </w:p>
    <w:p w14:paraId="427CBB2A" w14:textId="2D6CCF27" w:rsidR="00700258" w:rsidRPr="00096B7E" w:rsidDel="00700258" w:rsidRDefault="00700258">
      <w:pPr>
        <w:overflowPunct w:val="0"/>
        <w:autoSpaceDE w:val="0"/>
        <w:autoSpaceDN w:val="0"/>
        <w:adjustRightInd w:val="0"/>
        <w:textAlignment w:val="baseline"/>
        <w:rPr>
          <w:del w:id="1822" w:author="Uma Chunduri" w:date="2020-04-21T12:05:00Z"/>
          <w:moveTo w:id="1823" w:author="Uma Chunduri" w:date="2020-04-21T12:04:00Z"/>
          <w:rFonts w:eastAsia="Times New Roman"/>
          <w:szCs w:val="20"/>
          <w:lang w:val="fr-CH" w:eastAsia="en-US"/>
        </w:rPr>
        <w:pPrChange w:id="1824" w:author="Uma Chunduri" w:date="2020-04-21T12:05:00Z">
          <w:pPr>
            <w:numPr>
              <w:numId w:val="109"/>
            </w:numPr>
            <w:overflowPunct w:val="0"/>
            <w:autoSpaceDE w:val="0"/>
            <w:autoSpaceDN w:val="0"/>
            <w:adjustRightInd w:val="0"/>
            <w:ind w:left="720" w:hanging="360"/>
            <w:textAlignment w:val="baseline"/>
          </w:pPr>
        </w:pPrChange>
      </w:pPr>
      <w:moveToRangeStart w:id="1825" w:author="Uma Chunduri" w:date="2020-04-21T12:04:00Z" w:name="move38363115"/>
      <w:moveTo w:id="1826" w:author="Uma Chunduri" w:date="2020-04-21T12:04:00Z">
        <w:del w:id="1827" w:author="Uma Chunduri" w:date="2020-04-21T12:05:00Z">
          <w:r w:rsidRPr="00096B7E" w:rsidDel="00700258">
            <w:rPr>
              <w:rFonts w:eastAsia="Times New Roman"/>
              <w:szCs w:val="20"/>
              <w:lang w:val="fr-CH" w:eastAsia="en-US"/>
            </w:rPr>
            <w:delText xml:space="preserve">Assessment of the effective performance of DPSK vs. OOK in satellite-based optical communications, ICSO 2018, </w:delText>
          </w:r>
          <w:r w:rsidDel="00700258">
            <w:fldChar w:fldCharType="begin"/>
          </w:r>
          <w:r w:rsidDel="00700258">
            <w:delInstrText xml:space="preserve"> HYPERLINK "https://doi.org/10.1117/12.2536128" </w:delInstrText>
          </w:r>
          <w:r w:rsidDel="00700258">
            <w:fldChar w:fldCharType="separate"/>
          </w:r>
          <w:r w:rsidRPr="00096B7E" w:rsidDel="00700258">
            <w:rPr>
              <w:rFonts w:eastAsia="Times New Roman"/>
              <w:color w:val="0563C1"/>
              <w:szCs w:val="20"/>
              <w:u w:val="single"/>
              <w:lang w:val="fr-CH" w:eastAsia="en-US"/>
            </w:rPr>
            <w:delText>https://doi.org/10.1117/12.2536128</w:delText>
          </w:r>
          <w:r w:rsidDel="00700258">
            <w:rPr>
              <w:rFonts w:eastAsia="Times New Roman"/>
              <w:color w:val="0563C1"/>
              <w:szCs w:val="20"/>
              <w:u w:val="single"/>
              <w:lang w:val="fr-CH" w:eastAsia="en-US"/>
            </w:rPr>
            <w:fldChar w:fldCharType="end"/>
          </w:r>
          <w:r w:rsidRPr="00096B7E" w:rsidDel="00700258">
            <w:rPr>
              <w:rFonts w:eastAsia="Times New Roman"/>
              <w:szCs w:val="20"/>
              <w:lang w:val="fr-CH" w:eastAsia="en-US"/>
            </w:rPr>
            <w:delText xml:space="preserve"> </w:delText>
          </w:r>
        </w:del>
      </w:moveTo>
    </w:p>
    <w:p w14:paraId="46250F9A" w14:textId="36E07E3C" w:rsidR="00700258" w:rsidRPr="00096B7E" w:rsidDel="00700258" w:rsidRDefault="00700258">
      <w:pPr>
        <w:overflowPunct w:val="0"/>
        <w:autoSpaceDE w:val="0"/>
        <w:autoSpaceDN w:val="0"/>
        <w:adjustRightInd w:val="0"/>
        <w:textAlignment w:val="baseline"/>
        <w:rPr>
          <w:del w:id="1828" w:author="Uma Chunduri" w:date="2020-04-21T12:05:00Z"/>
          <w:moveTo w:id="1829" w:author="Uma Chunduri" w:date="2020-04-21T12:04:00Z"/>
          <w:rFonts w:eastAsia="Times New Roman"/>
          <w:szCs w:val="20"/>
          <w:lang w:val="fr-CH" w:eastAsia="en-US"/>
        </w:rPr>
        <w:pPrChange w:id="1830" w:author="Uma Chunduri" w:date="2020-04-21T12:05:00Z">
          <w:pPr>
            <w:numPr>
              <w:numId w:val="109"/>
            </w:numPr>
            <w:overflowPunct w:val="0"/>
            <w:autoSpaceDE w:val="0"/>
            <w:autoSpaceDN w:val="0"/>
            <w:adjustRightInd w:val="0"/>
            <w:ind w:left="720" w:hanging="360"/>
            <w:textAlignment w:val="baseline"/>
          </w:pPr>
        </w:pPrChange>
      </w:pPr>
      <w:moveTo w:id="1831" w:author="Uma Chunduri" w:date="2020-04-21T12:04:00Z">
        <w:del w:id="1832" w:author="Uma Chunduri" w:date="2020-04-21T12:05:00Z">
          <w:r w:rsidRPr="00096B7E" w:rsidDel="00700258">
            <w:rPr>
              <w:rFonts w:eastAsia="Times New Roman"/>
              <w:szCs w:val="20"/>
              <w:lang w:val="fr-CH" w:eastAsia="en-US"/>
            </w:rPr>
            <w:delText xml:space="preserve">Miller, Peter. "Ka-Band – the future of satellite communication ?" </w:delText>
          </w:r>
        </w:del>
      </w:moveTo>
    </w:p>
    <w:p w14:paraId="16D467FB" w14:textId="0F14DF54" w:rsidR="00700258" w:rsidRPr="00096B7E" w:rsidDel="00700258" w:rsidRDefault="00700258" w:rsidP="00700258">
      <w:pPr>
        <w:overflowPunct w:val="0"/>
        <w:autoSpaceDE w:val="0"/>
        <w:autoSpaceDN w:val="0"/>
        <w:adjustRightInd w:val="0"/>
        <w:ind w:left="360"/>
        <w:textAlignment w:val="baseline"/>
        <w:rPr>
          <w:del w:id="1833" w:author="Uma Chunduri" w:date="2020-04-21T12:05:00Z"/>
          <w:moveTo w:id="1834" w:author="Uma Chunduri" w:date="2020-04-21T12:04:00Z"/>
          <w:rFonts w:eastAsia="Times New Roman"/>
          <w:color w:val="0563C1"/>
          <w:szCs w:val="20"/>
          <w:u w:val="single"/>
          <w:lang w:val="fr-CH" w:eastAsia="en-US"/>
        </w:rPr>
      </w:pPr>
      <w:moveTo w:id="1835" w:author="Uma Chunduri" w:date="2020-04-21T12:04:00Z">
        <w:del w:id="1836" w:author="Uma Chunduri" w:date="2020-04-21T12:05:00Z">
          <w:r w:rsidRPr="00096B7E" w:rsidDel="00700258">
            <w:rPr>
              <w:rFonts w:eastAsia="Times New Roman"/>
              <w:szCs w:val="20"/>
              <w:lang w:val="fr-CH" w:eastAsia="en-US"/>
            </w:rPr>
            <w:delText xml:space="preserve">      </w:delText>
          </w:r>
          <w:r w:rsidDel="00700258">
            <w:fldChar w:fldCharType="begin"/>
          </w:r>
          <w:r w:rsidDel="00700258">
            <w:delInstrText xml:space="preserve"> HYPERLINK "http://www.tele-satellite.com/TELE-satellite-0709/eng/feature.pdf" </w:delInstrText>
          </w:r>
          <w:r w:rsidDel="00700258">
            <w:fldChar w:fldCharType="separate"/>
          </w:r>
          <w:r w:rsidRPr="00096B7E" w:rsidDel="00700258">
            <w:rPr>
              <w:rFonts w:eastAsia="Times New Roman"/>
              <w:color w:val="0563C1"/>
              <w:szCs w:val="20"/>
              <w:u w:val="single"/>
              <w:lang w:val="fr-CH" w:eastAsia="en-US"/>
            </w:rPr>
            <w:delText>http://www.tele-satellite.com/TELE-satellite-0709/eng/feature.pdf</w:delText>
          </w:r>
          <w:r w:rsidDel="00700258">
            <w:rPr>
              <w:rFonts w:eastAsia="Times New Roman"/>
              <w:color w:val="0563C1"/>
              <w:szCs w:val="20"/>
              <w:u w:val="single"/>
              <w:lang w:val="fr-CH" w:eastAsia="en-US"/>
            </w:rPr>
            <w:fldChar w:fldCharType="end"/>
          </w:r>
        </w:del>
      </w:moveTo>
    </w:p>
    <w:p w14:paraId="6DA5C446" w14:textId="3E110E44" w:rsidR="00700258" w:rsidRPr="00096B7E" w:rsidDel="00700258" w:rsidRDefault="00700258">
      <w:pPr>
        <w:overflowPunct w:val="0"/>
        <w:autoSpaceDE w:val="0"/>
        <w:autoSpaceDN w:val="0"/>
        <w:adjustRightInd w:val="0"/>
        <w:textAlignment w:val="baseline"/>
        <w:rPr>
          <w:del w:id="1837" w:author="Uma Chunduri" w:date="2020-04-21T12:05:00Z"/>
          <w:moveTo w:id="1838" w:author="Uma Chunduri" w:date="2020-04-21T12:04:00Z"/>
          <w:rFonts w:eastAsia="Times New Roman"/>
          <w:szCs w:val="20"/>
          <w:lang w:val="fr-CH" w:eastAsia="en-US"/>
        </w:rPr>
        <w:pPrChange w:id="1839" w:author="Uma Chunduri" w:date="2020-04-21T12:05:00Z">
          <w:pPr>
            <w:numPr>
              <w:numId w:val="109"/>
            </w:numPr>
            <w:overflowPunct w:val="0"/>
            <w:autoSpaceDE w:val="0"/>
            <w:autoSpaceDN w:val="0"/>
            <w:adjustRightInd w:val="0"/>
            <w:ind w:left="720" w:hanging="360"/>
            <w:textAlignment w:val="baseline"/>
          </w:pPr>
        </w:pPrChange>
      </w:pPr>
      <w:moveTo w:id="1840" w:author="Uma Chunduri" w:date="2020-04-21T12:04:00Z">
        <w:del w:id="1841" w:author="Uma Chunduri" w:date="2020-04-21T12:05:00Z">
          <w:r w:rsidRPr="00096B7E" w:rsidDel="00700258">
            <w:rPr>
              <w:rFonts w:eastAsia="Times New Roman"/>
              <w:szCs w:val="20"/>
              <w:lang w:eastAsia="en-US"/>
            </w:rPr>
            <w:delText xml:space="preserve">Preferred Path Loop-Free Alternate (pLFA) - </w:delText>
          </w:r>
          <w:r w:rsidDel="00700258">
            <w:fldChar w:fldCharType="begin"/>
          </w:r>
          <w:r w:rsidDel="00700258">
            <w:delInstrText xml:space="preserve"> HYPERLINK "https://tools.ietf.org/html/draft-bryant-rtgwg-plfa-00" </w:delInstrText>
          </w:r>
          <w:r w:rsidDel="00700258">
            <w:fldChar w:fldCharType="separate"/>
          </w:r>
          <w:r w:rsidRPr="00096B7E" w:rsidDel="00700258">
            <w:rPr>
              <w:rFonts w:eastAsia="Times New Roman"/>
              <w:color w:val="0563C1"/>
              <w:szCs w:val="20"/>
              <w:u w:val="single"/>
              <w:lang w:eastAsia="en-US"/>
            </w:rPr>
            <w:delText>https://tools.ietf.org/html/draft-bryant-rtgwg-plfa-00</w:delText>
          </w:r>
          <w:r w:rsidDel="00700258">
            <w:rPr>
              <w:rFonts w:eastAsia="Times New Roman"/>
              <w:color w:val="0563C1"/>
              <w:szCs w:val="20"/>
              <w:u w:val="single"/>
              <w:lang w:eastAsia="en-US"/>
            </w:rPr>
            <w:fldChar w:fldCharType="end"/>
          </w:r>
          <w:r w:rsidRPr="00096B7E" w:rsidDel="00700258">
            <w:rPr>
              <w:rFonts w:eastAsia="Times New Roman"/>
              <w:szCs w:val="20"/>
              <w:lang w:eastAsia="en-US"/>
            </w:rPr>
            <w:delText xml:space="preserve"> </w:delText>
          </w:r>
        </w:del>
      </w:moveTo>
    </w:p>
    <w:moveToRangeEnd w:id="1825"/>
    <w:p w14:paraId="06BE6D40" w14:textId="77777777" w:rsidR="00700258" w:rsidRPr="00222150" w:rsidRDefault="00700258" w:rsidP="00222150">
      <w:pPr>
        <w:widowControl w:val="0"/>
        <w:pBdr>
          <w:top w:val="nil"/>
          <w:left w:val="nil"/>
          <w:bottom w:val="nil"/>
          <w:right w:val="nil"/>
          <w:between w:val="nil"/>
          <w:bar w:val="nil"/>
        </w:pBdr>
        <w:spacing w:before="0"/>
        <w:jc w:val="both"/>
        <w:rPr>
          <w:rFonts w:ascii="Calibri" w:eastAsia="Calibri" w:hAnsi="Calibri" w:cs="Calibri"/>
          <w:color w:val="000000"/>
          <w:kern w:val="2"/>
          <w:sz w:val="21"/>
          <w:szCs w:val="21"/>
          <w:u w:color="000000"/>
          <w:bdr w:val="nil"/>
          <w:lang w:val="en-US" w:eastAsia="zh-CN"/>
        </w:rPr>
      </w:pPr>
    </w:p>
    <w:p w14:paraId="6308CAAA" w14:textId="77777777" w:rsidR="00E3644E" w:rsidRPr="0071241B" w:rsidRDefault="00E3644E" w:rsidP="00E3644E">
      <w:pPr>
        <w:rPr>
          <w:rFonts w:asciiTheme="majorBidi" w:hAnsiTheme="majorBidi" w:cstheme="majorBidi"/>
          <w:b/>
        </w:rPr>
      </w:pPr>
    </w:p>
    <w:p w14:paraId="2EBEEB79" w14:textId="77777777" w:rsidR="00062E61" w:rsidRPr="0071241B" w:rsidRDefault="00062E61" w:rsidP="0071241B">
      <w:pPr>
        <w:keepNext/>
        <w:keepLines/>
        <w:tabs>
          <w:tab w:val="num" w:pos="432"/>
        </w:tabs>
        <w:spacing w:before="240"/>
        <w:ind w:left="432" w:hanging="432"/>
        <w:jc w:val="center"/>
        <w:outlineLvl w:val="0"/>
        <w:rPr>
          <w:rFonts w:asciiTheme="majorBidi" w:eastAsia="Times New Roman" w:hAnsiTheme="majorBidi" w:cstheme="majorBidi"/>
          <w:b/>
          <w:bCs/>
          <w:lang w:val="en-US" w:eastAsia="en-US"/>
        </w:rPr>
      </w:pPr>
      <w:bookmarkStart w:id="1842" w:name="_Toc519535664"/>
      <w:bookmarkStart w:id="1843" w:name="_Toc38216067"/>
      <w:r w:rsidRPr="0071241B">
        <w:rPr>
          <w:rFonts w:asciiTheme="majorBidi" w:eastAsia="Times New Roman" w:hAnsiTheme="majorBidi" w:cstheme="majorBidi"/>
          <w:b/>
          <w:bCs/>
          <w:lang w:val="en-US" w:eastAsia="en-US"/>
        </w:rPr>
        <w:t>Revision History</w:t>
      </w:r>
      <w:bookmarkEnd w:id="1842"/>
      <w:bookmarkEnd w:id="1843"/>
    </w:p>
    <w:p w14:paraId="6D5C4F2E" w14:textId="77777777" w:rsidR="00062E61" w:rsidRPr="0071241B" w:rsidRDefault="00062E61" w:rsidP="00062E61">
      <w:pPr>
        <w:spacing w:before="240"/>
        <w:jc w:val="both"/>
        <w:rPr>
          <w:rFonts w:asciiTheme="majorBidi" w:eastAsia="Times New Roman" w:hAnsiTheme="majorBidi" w:cstheme="majorBidi"/>
          <w:lang w:val="en-US" w:eastAsia="en-US"/>
        </w:rPr>
      </w:pPr>
    </w:p>
    <w:tbl>
      <w:tblPr>
        <w:tblW w:w="89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6"/>
        <w:gridCol w:w="1416"/>
        <w:gridCol w:w="5294"/>
      </w:tblGrid>
      <w:tr w:rsidR="00062E61" w:rsidRPr="0071241B" w14:paraId="5BA686F1" w14:textId="77777777" w:rsidTr="00AB610A">
        <w:trPr>
          <w:jc w:val="center"/>
        </w:trPr>
        <w:tc>
          <w:tcPr>
            <w:tcW w:w="2245" w:type="dxa"/>
            <w:tcBorders>
              <w:bottom w:val="double" w:sz="4" w:space="0" w:color="auto"/>
            </w:tcBorders>
          </w:tcPr>
          <w:p w14:paraId="095689D5" w14:textId="77777777" w:rsidR="00062E61" w:rsidRPr="0071241B" w:rsidRDefault="00062E61" w:rsidP="0071241B">
            <w:pPr>
              <w:spacing w:before="0"/>
              <w:jc w:val="center"/>
              <w:rPr>
                <w:rFonts w:asciiTheme="majorBidi" w:eastAsia="Times New Roman" w:hAnsiTheme="majorBidi" w:cstheme="majorBidi"/>
                <w:b/>
                <w:lang w:val="en-US" w:eastAsia="en-US"/>
              </w:rPr>
            </w:pPr>
            <w:r w:rsidRPr="0071241B">
              <w:rPr>
                <w:rFonts w:asciiTheme="majorBidi" w:eastAsia="Times New Roman" w:hAnsiTheme="majorBidi" w:cstheme="majorBidi"/>
                <w:b/>
                <w:lang w:val="en-US" w:eastAsia="en-US"/>
              </w:rPr>
              <w:t>Date</w:t>
            </w:r>
          </w:p>
        </w:tc>
        <w:tc>
          <w:tcPr>
            <w:tcW w:w="1372" w:type="dxa"/>
            <w:tcBorders>
              <w:bottom w:val="double" w:sz="4" w:space="0" w:color="auto"/>
            </w:tcBorders>
          </w:tcPr>
          <w:p w14:paraId="57F25611" w14:textId="77777777" w:rsidR="00062E61" w:rsidRPr="0071241B" w:rsidRDefault="00062E61" w:rsidP="0071241B">
            <w:pPr>
              <w:spacing w:before="0"/>
              <w:jc w:val="center"/>
              <w:rPr>
                <w:rFonts w:asciiTheme="majorBidi" w:eastAsia="Times New Roman" w:hAnsiTheme="majorBidi" w:cstheme="majorBidi"/>
                <w:b/>
                <w:lang w:val="en-US" w:eastAsia="en-US"/>
              </w:rPr>
            </w:pPr>
            <w:r w:rsidRPr="0071241B">
              <w:rPr>
                <w:rFonts w:asciiTheme="majorBidi" w:eastAsia="Times New Roman" w:hAnsiTheme="majorBidi" w:cstheme="majorBidi"/>
                <w:b/>
                <w:lang w:val="en-US" w:eastAsia="en-US"/>
              </w:rPr>
              <w:t>Editor</w:t>
            </w:r>
          </w:p>
        </w:tc>
        <w:tc>
          <w:tcPr>
            <w:tcW w:w="5329" w:type="dxa"/>
            <w:tcBorders>
              <w:bottom w:val="double" w:sz="4" w:space="0" w:color="auto"/>
            </w:tcBorders>
          </w:tcPr>
          <w:p w14:paraId="06DCB208" w14:textId="77777777" w:rsidR="00062E61" w:rsidRPr="0071241B" w:rsidRDefault="00062E61" w:rsidP="0071241B">
            <w:pPr>
              <w:spacing w:before="0"/>
              <w:jc w:val="center"/>
              <w:rPr>
                <w:rFonts w:asciiTheme="majorBidi" w:eastAsia="Times New Roman" w:hAnsiTheme="majorBidi" w:cstheme="majorBidi"/>
                <w:b/>
                <w:lang w:val="en-US" w:eastAsia="en-US"/>
              </w:rPr>
            </w:pPr>
            <w:r w:rsidRPr="0071241B">
              <w:rPr>
                <w:rFonts w:asciiTheme="majorBidi" w:eastAsia="Times New Roman" w:hAnsiTheme="majorBidi" w:cstheme="majorBidi"/>
                <w:b/>
                <w:lang w:val="en-US" w:eastAsia="en-US"/>
              </w:rPr>
              <w:t>Comments</w:t>
            </w:r>
          </w:p>
        </w:tc>
      </w:tr>
      <w:tr w:rsidR="00062E61" w:rsidRPr="0071241B" w14:paraId="217D9C37" w14:textId="77777777" w:rsidTr="00AB610A">
        <w:trPr>
          <w:jc w:val="center"/>
        </w:trPr>
        <w:tc>
          <w:tcPr>
            <w:tcW w:w="2245" w:type="dxa"/>
            <w:tcBorders>
              <w:top w:val="double" w:sz="4" w:space="0" w:color="auto"/>
            </w:tcBorders>
          </w:tcPr>
          <w:p w14:paraId="1E93A192" w14:textId="58155C17" w:rsidR="00062E61" w:rsidRPr="0071241B" w:rsidRDefault="00062E61" w:rsidP="00062E61">
            <w:pPr>
              <w:spacing w:before="0"/>
              <w:rPr>
                <w:rFonts w:asciiTheme="majorBidi" w:eastAsia="Times New Roman" w:hAnsiTheme="majorBidi" w:cstheme="majorBidi"/>
                <w:lang w:val="en-US" w:eastAsia="en-US"/>
              </w:rPr>
            </w:pPr>
            <w:r w:rsidRPr="0071241B">
              <w:rPr>
                <w:rFonts w:asciiTheme="majorBidi" w:eastAsia="Times New Roman" w:hAnsiTheme="majorBidi" w:cstheme="majorBidi"/>
                <w:lang w:val="en-US" w:eastAsia="en-US"/>
              </w:rPr>
              <w:t>October 2, 2018</w:t>
            </w:r>
          </w:p>
        </w:tc>
        <w:tc>
          <w:tcPr>
            <w:tcW w:w="1372" w:type="dxa"/>
            <w:tcBorders>
              <w:top w:val="double" w:sz="4" w:space="0" w:color="auto"/>
            </w:tcBorders>
          </w:tcPr>
          <w:p w14:paraId="20AA2599" w14:textId="77777777" w:rsidR="00062E61" w:rsidRPr="0071241B" w:rsidRDefault="00062E61" w:rsidP="00062E61">
            <w:pPr>
              <w:spacing w:before="0"/>
              <w:rPr>
                <w:rFonts w:asciiTheme="majorBidi" w:eastAsia="Times New Roman" w:hAnsiTheme="majorBidi" w:cstheme="majorBidi"/>
                <w:lang w:val="en-US" w:eastAsia="en-US"/>
              </w:rPr>
            </w:pPr>
            <w:r w:rsidRPr="0071241B">
              <w:rPr>
                <w:rFonts w:asciiTheme="majorBidi" w:eastAsia="Times New Roman" w:hAnsiTheme="majorBidi" w:cstheme="majorBidi"/>
                <w:lang w:val="en-US" w:eastAsia="en-US"/>
              </w:rPr>
              <w:t>Toy</w:t>
            </w:r>
          </w:p>
        </w:tc>
        <w:tc>
          <w:tcPr>
            <w:tcW w:w="5329" w:type="dxa"/>
            <w:tcBorders>
              <w:top w:val="double" w:sz="4" w:space="0" w:color="auto"/>
            </w:tcBorders>
          </w:tcPr>
          <w:p w14:paraId="3A7123F7" w14:textId="6BF0B3BB" w:rsidR="00062E61" w:rsidRPr="0071241B" w:rsidRDefault="00062E61" w:rsidP="00062E61">
            <w:pPr>
              <w:spacing w:before="0"/>
              <w:rPr>
                <w:rFonts w:asciiTheme="majorBidi" w:eastAsia="Times New Roman" w:hAnsiTheme="majorBidi" w:cstheme="majorBidi"/>
                <w:lang w:val="en-US" w:eastAsia="en-US"/>
              </w:rPr>
            </w:pPr>
            <w:r w:rsidRPr="0071241B">
              <w:rPr>
                <w:rFonts w:asciiTheme="majorBidi" w:eastAsia="Times New Roman" w:hAnsiTheme="majorBidi" w:cstheme="majorBidi"/>
                <w:lang w:val="en-US" w:eastAsia="en-US"/>
              </w:rPr>
              <w:t>Outline</w:t>
            </w:r>
          </w:p>
        </w:tc>
      </w:tr>
      <w:tr w:rsidR="00062E61" w:rsidRPr="0071241B" w14:paraId="2DFA077A" w14:textId="77777777" w:rsidTr="00AB610A">
        <w:trPr>
          <w:jc w:val="center"/>
        </w:trPr>
        <w:tc>
          <w:tcPr>
            <w:tcW w:w="2245" w:type="dxa"/>
            <w:tcBorders>
              <w:top w:val="double" w:sz="4" w:space="0" w:color="auto"/>
              <w:bottom w:val="double" w:sz="4" w:space="0" w:color="auto"/>
            </w:tcBorders>
          </w:tcPr>
          <w:p w14:paraId="6ADEA984" w14:textId="213D0729" w:rsidR="00062E61" w:rsidRPr="0071241B" w:rsidRDefault="00CE254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November 29,2018</w:t>
            </w:r>
          </w:p>
        </w:tc>
        <w:tc>
          <w:tcPr>
            <w:tcW w:w="1372" w:type="dxa"/>
            <w:tcBorders>
              <w:top w:val="double" w:sz="4" w:space="0" w:color="auto"/>
              <w:bottom w:val="double" w:sz="4" w:space="0" w:color="auto"/>
            </w:tcBorders>
          </w:tcPr>
          <w:p w14:paraId="7B1A2E5A" w14:textId="3D4879C6" w:rsidR="00062E61" w:rsidRPr="0071241B" w:rsidRDefault="00CE254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36712736" w14:textId="4BA81115" w:rsidR="00062E61" w:rsidRPr="0071241B" w:rsidRDefault="00CE254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Sections 3&amp;</w:t>
            </w:r>
            <w:proofErr w:type="gramStart"/>
            <w:r>
              <w:rPr>
                <w:rFonts w:asciiTheme="majorBidi" w:eastAsia="Times New Roman" w:hAnsiTheme="majorBidi" w:cstheme="majorBidi"/>
                <w:lang w:val="en-US" w:eastAsia="en-US"/>
              </w:rPr>
              <w:t>4  Update</w:t>
            </w:r>
            <w:proofErr w:type="gramEnd"/>
          </w:p>
        </w:tc>
      </w:tr>
      <w:tr w:rsidR="00062E61" w:rsidRPr="0071241B" w14:paraId="4C2FEDD8" w14:textId="77777777" w:rsidTr="00AB610A">
        <w:trPr>
          <w:jc w:val="center"/>
        </w:trPr>
        <w:tc>
          <w:tcPr>
            <w:tcW w:w="2245" w:type="dxa"/>
            <w:tcBorders>
              <w:top w:val="double" w:sz="4" w:space="0" w:color="auto"/>
              <w:bottom w:val="double" w:sz="4" w:space="0" w:color="auto"/>
            </w:tcBorders>
          </w:tcPr>
          <w:p w14:paraId="6BFDAA62" w14:textId="6844F605" w:rsidR="00062E61" w:rsidRPr="0071241B" w:rsidRDefault="00261DD1" w:rsidP="00261DD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February 29</w:t>
            </w:r>
            <w:r w:rsidR="00CE2542">
              <w:rPr>
                <w:rFonts w:asciiTheme="majorBidi" w:eastAsia="Times New Roman" w:hAnsiTheme="majorBidi" w:cstheme="majorBidi"/>
                <w:lang w:val="en-US" w:eastAsia="en-US"/>
              </w:rPr>
              <w:t xml:space="preserve">, </w:t>
            </w:r>
            <w:r>
              <w:rPr>
                <w:rFonts w:asciiTheme="majorBidi" w:eastAsia="Times New Roman" w:hAnsiTheme="majorBidi" w:cstheme="majorBidi"/>
                <w:lang w:val="en-US" w:eastAsia="en-US"/>
              </w:rPr>
              <w:t>2019</w:t>
            </w:r>
          </w:p>
        </w:tc>
        <w:tc>
          <w:tcPr>
            <w:tcW w:w="1372" w:type="dxa"/>
            <w:tcBorders>
              <w:top w:val="double" w:sz="4" w:space="0" w:color="auto"/>
              <w:bottom w:val="double" w:sz="4" w:space="0" w:color="auto"/>
            </w:tcBorders>
          </w:tcPr>
          <w:p w14:paraId="7D7E7459" w14:textId="0E395AB5" w:rsidR="00062E61" w:rsidRPr="0071241B" w:rsidRDefault="00CE254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7742792F" w14:textId="5B79B166" w:rsidR="00062E61" w:rsidRPr="0071241B" w:rsidRDefault="00062E61" w:rsidP="00062E61">
            <w:pPr>
              <w:spacing w:before="0"/>
              <w:rPr>
                <w:rFonts w:asciiTheme="majorBidi" w:eastAsia="Times New Roman" w:hAnsiTheme="majorBidi" w:cstheme="majorBidi"/>
                <w:lang w:val="en-US" w:eastAsia="en-US"/>
              </w:rPr>
            </w:pPr>
          </w:p>
        </w:tc>
      </w:tr>
      <w:tr w:rsidR="00062E61" w:rsidRPr="0071241B" w14:paraId="1CBE7518" w14:textId="77777777" w:rsidTr="00D20C67">
        <w:trPr>
          <w:jc w:val="center"/>
        </w:trPr>
        <w:tc>
          <w:tcPr>
            <w:tcW w:w="2245" w:type="dxa"/>
            <w:tcBorders>
              <w:top w:val="double" w:sz="4" w:space="0" w:color="auto"/>
              <w:bottom w:val="double" w:sz="4" w:space="0" w:color="auto"/>
            </w:tcBorders>
          </w:tcPr>
          <w:p w14:paraId="65C4555A" w14:textId="075A5BB2" w:rsidR="00062E61" w:rsidRPr="0071241B" w:rsidRDefault="008440D9"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March 21, 2019</w:t>
            </w:r>
          </w:p>
        </w:tc>
        <w:tc>
          <w:tcPr>
            <w:tcW w:w="1372" w:type="dxa"/>
            <w:tcBorders>
              <w:top w:val="double" w:sz="4" w:space="0" w:color="auto"/>
              <w:bottom w:val="double" w:sz="4" w:space="0" w:color="auto"/>
            </w:tcBorders>
          </w:tcPr>
          <w:p w14:paraId="380B4E63" w14:textId="307C6001" w:rsidR="00062E61" w:rsidRPr="0071241B" w:rsidRDefault="008440D9"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24CB0D00" w14:textId="5B367B1E" w:rsidR="00062E61" w:rsidRPr="0071241B" w:rsidRDefault="00062E61" w:rsidP="00062E61">
            <w:pPr>
              <w:spacing w:before="0"/>
              <w:rPr>
                <w:rFonts w:asciiTheme="majorBidi" w:eastAsia="Times New Roman" w:hAnsiTheme="majorBidi" w:cstheme="majorBidi"/>
                <w:lang w:val="en-US" w:eastAsia="en-US"/>
              </w:rPr>
            </w:pPr>
          </w:p>
        </w:tc>
      </w:tr>
      <w:tr w:rsidR="007212B0" w:rsidRPr="0071241B" w14:paraId="121C6869" w14:textId="77777777" w:rsidTr="00D20C67">
        <w:trPr>
          <w:jc w:val="center"/>
        </w:trPr>
        <w:tc>
          <w:tcPr>
            <w:tcW w:w="2245" w:type="dxa"/>
            <w:tcBorders>
              <w:top w:val="double" w:sz="4" w:space="0" w:color="auto"/>
              <w:bottom w:val="double" w:sz="4" w:space="0" w:color="auto"/>
            </w:tcBorders>
          </w:tcPr>
          <w:p w14:paraId="2914245E" w14:textId="5328949D" w:rsidR="007212B0" w:rsidRDefault="007212B0"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March 28, 2019</w:t>
            </w:r>
          </w:p>
        </w:tc>
        <w:tc>
          <w:tcPr>
            <w:tcW w:w="1372" w:type="dxa"/>
            <w:tcBorders>
              <w:top w:val="double" w:sz="4" w:space="0" w:color="auto"/>
              <w:bottom w:val="double" w:sz="4" w:space="0" w:color="auto"/>
            </w:tcBorders>
          </w:tcPr>
          <w:p w14:paraId="04C3FF45" w14:textId="56DA20FA" w:rsidR="007212B0" w:rsidRDefault="007212B0"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6E24BABA" w14:textId="77777777" w:rsidR="007212B0" w:rsidRPr="0071241B" w:rsidRDefault="007212B0" w:rsidP="00062E61">
            <w:pPr>
              <w:spacing w:before="0"/>
              <w:rPr>
                <w:rFonts w:asciiTheme="majorBidi" w:eastAsia="Times New Roman" w:hAnsiTheme="majorBidi" w:cstheme="majorBidi"/>
                <w:lang w:val="en-US" w:eastAsia="en-US"/>
              </w:rPr>
            </w:pPr>
          </w:p>
        </w:tc>
      </w:tr>
      <w:tr w:rsidR="007212B0" w:rsidRPr="0071241B" w14:paraId="512352B4" w14:textId="77777777" w:rsidTr="00D20C67">
        <w:trPr>
          <w:jc w:val="center"/>
        </w:trPr>
        <w:tc>
          <w:tcPr>
            <w:tcW w:w="2245" w:type="dxa"/>
            <w:tcBorders>
              <w:top w:val="double" w:sz="4" w:space="0" w:color="auto"/>
              <w:bottom w:val="double" w:sz="4" w:space="0" w:color="auto"/>
            </w:tcBorders>
          </w:tcPr>
          <w:p w14:paraId="66DE3AEA" w14:textId="3E95D94B" w:rsidR="007212B0" w:rsidRDefault="00D60EBB"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April 11, 2019</w:t>
            </w:r>
          </w:p>
        </w:tc>
        <w:tc>
          <w:tcPr>
            <w:tcW w:w="1372" w:type="dxa"/>
            <w:tcBorders>
              <w:top w:val="double" w:sz="4" w:space="0" w:color="auto"/>
              <w:bottom w:val="double" w:sz="4" w:space="0" w:color="auto"/>
            </w:tcBorders>
          </w:tcPr>
          <w:p w14:paraId="76871ABD" w14:textId="15BDF647" w:rsidR="007212B0" w:rsidRDefault="00D60EBB"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3819CEE7" w14:textId="77777777" w:rsidR="007212B0" w:rsidRPr="0071241B" w:rsidRDefault="007212B0" w:rsidP="00062E61">
            <w:pPr>
              <w:spacing w:before="0"/>
              <w:rPr>
                <w:rFonts w:asciiTheme="majorBidi" w:eastAsia="Times New Roman" w:hAnsiTheme="majorBidi" w:cstheme="majorBidi"/>
                <w:lang w:val="en-US" w:eastAsia="en-US"/>
              </w:rPr>
            </w:pPr>
          </w:p>
        </w:tc>
      </w:tr>
      <w:tr w:rsidR="007212B0" w:rsidRPr="0071241B" w14:paraId="4F812924" w14:textId="77777777" w:rsidTr="00111EBD">
        <w:trPr>
          <w:jc w:val="center"/>
        </w:trPr>
        <w:tc>
          <w:tcPr>
            <w:tcW w:w="2245" w:type="dxa"/>
            <w:tcBorders>
              <w:top w:val="double" w:sz="4" w:space="0" w:color="auto"/>
              <w:bottom w:val="double" w:sz="4" w:space="0" w:color="auto"/>
            </w:tcBorders>
          </w:tcPr>
          <w:p w14:paraId="42A3AA31" w14:textId="06A22FE3" w:rsidR="007212B0" w:rsidRDefault="00DA3C46"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June 20</w:t>
            </w:r>
            <w:r w:rsidR="007064CA">
              <w:rPr>
                <w:rFonts w:asciiTheme="majorBidi" w:eastAsia="Times New Roman" w:hAnsiTheme="majorBidi" w:cstheme="majorBidi"/>
                <w:lang w:val="en-US" w:eastAsia="en-US"/>
              </w:rPr>
              <w:t>, 2019</w:t>
            </w:r>
          </w:p>
        </w:tc>
        <w:tc>
          <w:tcPr>
            <w:tcW w:w="1372" w:type="dxa"/>
            <w:tcBorders>
              <w:top w:val="double" w:sz="4" w:space="0" w:color="auto"/>
              <w:bottom w:val="double" w:sz="4" w:space="0" w:color="auto"/>
            </w:tcBorders>
          </w:tcPr>
          <w:p w14:paraId="1BC4F60A" w14:textId="1713D8E1" w:rsidR="007212B0" w:rsidRDefault="00DA3C46"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6E1FA81C" w14:textId="77777777" w:rsidR="007212B0" w:rsidRPr="0071241B" w:rsidRDefault="007212B0" w:rsidP="00062E61">
            <w:pPr>
              <w:spacing w:before="0"/>
              <w:rPr>
                <w:rFonts w:asciiTheme="majorBidi" w:eastAsia="Times New Roman" w:hAnsiTheme="majorBidi" w:cstheme="majorBidi"/>
                <w:lang w:val="en-US" w:eastAsia="en-US"/>
              </w:rPr>
            </w:pPr>
          </w:p>
        </w:tc>
      </w:tr>
      <w:tr w:rsidR="00111EBD" w:rsidRPr="0071241B" w14:paraId="220F38E0" w14:textId="77777777" w:rsidTr="00111EBD">
        <w:trPr>
          <w:jc w:val="center"/>
        </w:trPr>
        <w:tc>
          <w:tcPr>
            <w:tcW w:w="2245" w:type="dxa"/>
            <w:tcBorders>
              <w:top w:val="double" w:sz="4" w:space="0" w:color="auto"/>
              <w:bottom w:val="double" w:sz="4" w:space="0" w:color="auto"/>
            </w:tcBorders>
          </w:tcPr>
          <w:p w14:paraId="23293883" w14:textId="10DE286C" w:rsidR="00111EBD" w:rsidRDefault="00111EBD"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October 4, 2019</w:t>
            </w:r>
          </w:p>
        </w:tc>
        <w:tc>
          <w:tcPr>
            <w:tcW w:w="1372" w:type="dxa"/>
            <w:tcBorders>
              <w:top w:val="double" w:sz="4" w:space="0" w:color="auto"/>
              <w:bottom w:val="double" w:sz="4" w:space="0" w:color="auto"/>
            </w:tcBorders>
          </w:tcPr>
          <w:p w14:paraId="7F69AF76" w14:textId="35C17966" w:rsidR="00111EBD" w:rsidRDefault="00111EBD"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147D32B6"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5F717296" w14:textId="77777777" w:rsidTr="00111EBD">
        <w:trPr>
          <w:jc w:val="center"/>
        </w:trPr>
        <w:tc>
          <w:tcPr>
            <w:tcW w:w="2245" w:type="dxa"/>
            <w:tcBorders>
              <w:top w:val="double" w:sz="4" w:space="0" w:color="auto"/>
              <w:bottom w:val="double" w:sz="4" w:space="0" w:color="auto"/>
            </w:tcBorders>
          </w:tcPr>
          <w:p w14:paraId="3D05AB2A" w14:textId="76B8A7E7" w:rsidR="00111EBD" w:rsidRDefault="00224BE0"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October 11, 2019</w:t>
            </w:r>
          </w:p>
        </w:tc>
        <w:tc>
          <w:tcPr>
            <w:tcW w:w="1372" w:type="dxa"/>
            <w:tcBorders>
              <w:top w:val="double" w:sz="4" w:space="0" w:color="auto"/>
              <w:bottom w:val="double" w:sz="4" w:space="0" w:color="auto"/>
            </w:tcBorders>
          </w:tcPr>
          <w:p w14:paraId="1D84302B" w14:textId="73E1AE07" w:rsidR="00111EBD" w:rsidRDefault="00767988" w:rsidP="00062E61">
            <w:pPr>
              <w:spacing w:before="0"/>
              <w:rPr>
                <w:rFonts w:asciiTheme="majorBidi" w:eastAsia="Times New Roman" w:hAnsiTheme="majorBidi" w:cstheme="majorBidi"/>
                <w:lang w:val="en-US" w:eastAsia="en-US"/>
              </w:rPr>
            </w:pPr>
            <w:proofErr w:type="spellStart"/>
            <w:r>
              <w:rPr>
                <w:rFonts w:asciiTheme="majorBidi" w:eastAsia="Times New Roman" w:hAnsiTheme="majorBidi" w:cstheme="majorBidi"/>
                <w:lang w:val="en-US" w:eastAsia="en-US"/>
              </w:rPr>
              <w:t>Trossen</w:t>
            </w:r>
            <w:proofErr w:type="spellEnd"/>
            <w:r>
              <w:rPr>
                <w:rFonts w:asciiTheme="majorBidi" w:eastAsia="Times New Roman" w:hAnsiTheme="majorBidi" w:cstheme="majorBidi"/>
                <w:lang w:val="en-US" w:eastAsia="en-US"/>
              </w:rPr>
              <w:t xml:space="preserve">, </w:t>
            </w:r>
            <w:proofErr w:type="spellStart"/>
            <w:r w:rsidR="00224BE0">
              <w:rPr>
                <w:rFonts w:asciiTheme="majorBidi" w:eastAsia="Times New Roman" w:hAnsiTheme="majorBidi" w:cstheme="majorBidi"/>
                <w:lang w:val="en-US" w:eastAsia="en-US"/>
              </w:rPr>
              <w:t>Galis</w:t>
            </w:r>
            <w:proofErr w:type="spellEnd"/>
            <w:r w:rsidR="00224BE0">
              <w:rPr>
                <w:rFonts w:asciiTheme="majorBidi" w:eastAsia="Times New Roman" w:hAnsiTheme="majorBidi" w:cstheme="majorBidi"/>
                <w:lang w:val="en-US" w:eastAsia="en-US"/>
              </w:rPr>
              <w:t>, Ning</w:t>
            </w:r>
            <w:r w:rsidR="00222150">
              <w:rPr>
                <w:rFonts w:asciiTheme="majorBidi" w:eastAsia="Times New Roman" w:hAnsiTheme="majorBidi" w:cstheme="majorBidi"/>
                <w:lang w:val="en-US" w:eastAsia="en-US"/>
              </w:rPr>
              <w:t xml:space="preserve"> Wang</w:t>
            </w:r>
            <w:r w:rsidR="00224BE0">
              <w:rPr>
                <w:rFonts w:asciiTheme="majorBidi" w:eastAsia="Times New Roman" w:hAnsiTheme="majorBidi" w:cstheme="majorBidi"/>
                <w:lang w:val="en-US" w:eastAsia="en-US"/>
              </w:rPr>
              <w:t>, Toy</w:t>
            </w:r>
          </w:p>
        </w:tc>
        <w:tc>
          <w:tcPr>
            <w:tcW w:w="5329" w:type="dxa"/>
            <w:tcBorders>
              <w:top w:val="double" w:sz="4" w:space="0" w:color="auto"/>
              <w:bottom w:val="double" w:sz="4" w:space="0" w:color="auto"/>
            </w:tcBorders>
          </w:tcPr>
          <w:p w14:paraId="7338A727"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71CBA5E0" w14:textId="77777777" w:rsidTr="00111EBD">
        <w:trPr>
          <w:jc w:val="center"/>
        </w:trPr>
        <w:tc>
          <w:tcPr>
            <w:tcW w:w="2245" w:type="dxa"/>
            <w:tcBorders>
              <w:top w:val="double" w:sz="4" w:space="0" w:color="auto"/>
              <w:bottom w:val="double" w:sz="4" w:space="0" w:color="auto"/>
            </w:tcBorders>
          </w:tcPr>
          <w:p w14:paraId="1E45C23B" w14:textId="50BCB873" w:rsidR="00111EBD" w:rsidRDefault="008E696C"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March 19, 2020</w:t>
            </w:r>
          </w:p>
        </w:tc>
        <w:tc>
          <w:tcPr>
            <w:tcW w:w="1372" w:type="dxa"/>
            <w:tcBorders>
              <w:top w:val="double" w:sz="4" w:space="0" w:color="auto"/>
              <w:bottom w:val="double" w:sz="4" w:space="0" w:color="auto"/>
            </w:tcBorders>
          </w:tcPr>
          <w:p w14:paraId="75390DD3" w14:textId="42BD5138" w:rsidR="00111EBD" w:rsidRDefault="00222150"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 xml:space="preserve">Alex Galis, </w:t>
            </w:r>
            <w:r w:rsidR="008E696C">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28D440EE"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68B4FCBF" w14:textId="77777777" w:rsidTr="00111EBD">
        <w:trPr>
          <w:jc w:val="center"/>
        </w:trPr>
        <w:tc>
          <w:tcPr>
            <w:tcW w:w="2245" w:type="dxa"/>
            <w:tcBorders>
              <w:top w:val="double" w:sz="4" w:space="0" w:color="auto"/>
              <w:bottom w:val="double" w:sz="4" w:space="0" w:color="auto"/>
            </w:tcBorders>
          </w:tcPr>
          <w:p w14:paraId="2CA78427" w14:textId="525CA181" w:rsidR="00111EBD" w:rsidRDefault="00B9421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 xml:space="preserve">April 2, </w:t>
            </w:r>
            <w:r w:rsidR="00222150">
              <w:rPr>
                <w:rFonts w:asciiTheme="majorBidi" w:eastAsia="Times New Roman" w:hAnsiTheme="majorBidi" w:cstheme="majorBidi"/>
                <w:lang w:val="en-US" w:eastAsia="en-US"/>
              </w:rPr>
              <w:t>2020</w:t>
            </w:r>
          </w:p>
        </w:tc>
        <w:tc>
          <w:tcPr>
            <w:tcW w:w="1372" w:type="dxa"/>
            <w:tcBorders>
              <w:top w:val="double" w:sz="4" w:space="0" w:color="auto"/>
              <w:bottom w:val="double" w:sz="4" w:space="0" w:color="auto"/>
            </w:tcBorders>
          </w:tcPr>
          <w:p w14:paraId="35B5A76B" w14:textId="77777777" w:rsidR="00B45A44" w:rsidRDefault="00222150" w:rsidP="00062E61">
            <w:pPr>
              <w:spacing w:before="0"/>
              <w:rPr>
                <w:ins w:id="1844" w:author="Toy, Mehmet" w:date="2020-04-19T16:36:00Z"/>
                <w:rFonts w:asciiTheme="majorBidi" w:eastAsia="Times New Roman" w:hAnsiTheme="majorBidi" w:cstheme="majorBidi"/>
                <w:lang w:val="en-US" w:eastAsia="en-US"/>
              </w:rPr>
            </w:pPr>
            <w:r>
              <w:rPr>
                <w:rFonts w:asciiTheme="majorBidi" w:eastAsia="Times New Roman" w:hAnsiTheme="majorBidi" w:cstheme="majorBidi"/>
                <w:lang w:val="en-US" w:eastAsia="en-US"/>
              </w:rPr>
              <w:t>Ning</w:t>
            </w:r>
            <w:r w:rsidR="00B94212">
              <w:rPr>
                <w:rFonts w:asciiTheme="majorBidi" w:eastAsia="Times New Roman" w:hAnsiTheme="majorBidi" w:cstheme="majorBidi"/>
                <w:lang w:val="en-US" w:eastAsia="en-US"/>
              </w:rPr>
              <w:t xml:space="preserve">, Adrian, </w:t>
            </w:r>
            <w:proofErr w:type="spellStart"/>
            <w:r w:rsidR="00422F4D">
              <w:rPr>
                <w:rFonts w:asciiTheme="majorBidi" w:eastAsia="Times New Roman" w:hAnsiTheme="majorBidi" w:cstheme="majorBidi"/>
                <w:lang w:val="en-US" w:eastAsia="en-US"/>
              </w:rPr>
              <w:t>Toerless</w:t>
            </w:r>
            <w:proofErr w:type="spellEnd"/>
            <w:r w:rsidR="00422F4D">
              <w:rPr>
                <w:rFonts w:asciiTheme="majorBidi" w:eastAsia="Times New Roman" w:hAnsiTheme="majorBidi" w:cstheme="majorBidi"/>
                <w:lang w:val="en-US" w:eastAsia="en-US"/>
              </w:rPr>
              <w:t xml:space="preserve">, </w:t>
            </w:r>
            <w:proofErr w:type="spellStart"/>
            <w:r w:rsidR="00422F4D">
              <w:rPr>
                <w:rFonts w:asciiTheme="majorBidi" w:eastAsia="Times New Roman" w:hAnsiTheme="majorBidi" w:cstheme="majorBidi"/>
                <w:lang w:val="en-US" w:eastAsia="en-US"/>
              </w:rPr>
              <w:t>Ynigzhen</w:t>
            </w:r>
            <w:proofErr w:type="spellEnd"/>
            <w:r w:rsidR="00422F4D">
              <w:rPr>
                <w:rFonts w:asciiTheme="majorBidi" w:eastAsia="Times New Roman" w:hAnsiTheme="majorBidi" w:cstheme="majorBidi"/>
                <w:lang w:val="en-US" w:eastAsia="en-US"/>
              </w:rPr>
              <w:t xml:space="preserve">, </w:t>
            </w:r>
          </w:p>
          <w:p w14:paraId="1B3ABD8A" w14:textId="77777777" w:rsidR="00B45A44" w:rsidRDefault="00B45A44" w:rsidP="00062E61">
            <w:pPr>
              <w:spacing w:before="0"/>
              <w:rPr>
                <w:ins w:id="1845" w:author="Toy, Mehmet" w:date="2020-04-19T16:36:00Z"/>
                <w:rFonts w:asciiTheme="majorBidi" w:eastAsia="Times New Roman" w:hAnsiTheme="majorBidi" w:cstheme="majorBidi"/>
                <w:lang w:val="en-US" w:eastAsia="en-US"/>
              </w:rPr>
            </w:pPr>
            <w:ins w:id="1846" w:author="Toy, Mehmet" w:date="2020-04-19T16:36:00Z">
              <w:r>
                <w:rPr>
                  <w:rFonts w:asciiTheme="majorBidi" w:eastAsia="Times New Roman" w:hAnsiTheme="majorBidi" w:cstheme="majorBidi"/>
                  <w:lang w:val="en-US" w:eastAsia="en-US"/>
                </w:rPr>
                <w:t>Dharmendra</w:t>
              </w:r>
            </w:ins>
          </w:p>
          <w:p w14:paraId="2D37CA00" w14:textId="77777777" w:rsidR="00B45A44" w:rsidRDefault="00B45A44" w:rsidP="00062E61">
            <w:pPr>
              <w:spacing w:before="0"/>
              <w:rPr>
                <w:ins w:id="1847" w:author="Toy, Mehmet" w:date="2020-04-19T16:36:00Z"/>
                <w:rFonts w:asciiTheme="majorBidi" w:eastAsia="Times New Roman" w:hAnsiTheme="majorBidi" w:cstheme="majorBidi"/>
                <w:lang w:val="en-US" w:eastAsia="en-US"/>
              </w:rPr>
            </w:pPr>
            <w:ins w:id="1848" w:author="Toy, Mehmet" w:date="2020-04-19T16:36:00Z">
              <w:r>
                <w:rPr>
                  <w:rFonts w:asciiTheme="majorBidi" w:eastAsia="Times New Roman" w:hAnsiTheme="majorBidi" w:cstheme="majorBidi"/>
                  <w:lang w:val="en-US" w:eastAsia="en-US"/>
                </w:rPr>
                <w:t>Dirk</w:t>
              </w:r>
            </w:ins>
          </w:p>
          <w:p w14:paraId="318596B9" w14:textId="14E473CA" w:rsidR="00111EBD" w:rsidRDefault="00B9421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6CF406C7"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5E8F2623" w14:textId="77777777" w:rsidTr="00111EBD">
        <w:trPr>
          <w:jc w:val="center"/>
        </w:trPr>
        <w:tc>
          <w:tcPr>
            <w:tcW w:w="2245" w:type="dxa"/>
            <w:tcBorders>
              <w:top w:val="double" w:sz="4" w:space="0" w:color="auto"/>
              <w:bottom w:val="double" w:sz="4" w:space="0" w:color="auto"/>
            </w:tcBorders>
          </w:tcPr>
          <w:p w14:paraId="0251205B" w14:textId="504D249C" w:rsidR="00111EBD" w:rsidRDefault="00111EBD" w:rsidP="00062E61">
            <w:pPr>
              <w:spacing w:before="0"/>
              <w:rPr>
                <w:rFonts w:asciiTheme="majorBidi" w:eastAsia="Times New Roman" w:hAnsiTheme="majorBidi" w:cstheme="majorBidi"/>
                <w:lang w:val="en-US" w:eastAsia="en-US"/>
              </w:rPr>
            </w:pPr>
          </w:p>
        </w:tc>
        <w:tc>
          <w:tcPr>
            <w:tcW w:w="1372" w:type="dxa"/>
            <w:tcBorders>
              <w:top w:val="double" w:sz="4" w:space="0" w:color="auto"/>
              <w:bottom w:val="double" w:sz="4" w:space="0" w:color="auto"/>
            </w:tcBorders>
          </w:tcPr>
          <w:p w14:paraId="7D52E4EC" w14:textId="77777777" w:rsidR="00111EBD" w:rsidRDefault="00111EBD" w:rsidP="00062E61">
            <w:pPr>
              <w:spacing w:before="0"/>
              <w:rPr>
                <w:rFonts w:asciiTheme="majorBidi" w:eastAsia="Times New Roman" w:hAnsiTheme="majorBidi" w:cstheme="majorBidi"/>
                <w:lang w:val="en-US" w:eastAsia="en-US"/>
              </w:rPr>
            </w:pPr>
          </w:p>
        </w:tc>
        <w:tc>
          <w:tcPr>
            <w:tcW w:w="5329" w:type="dxa"/>
            <w:tcBorders>
              <w:top w:val="double" w:sz="4" w:space="0" w:color="auto"/>
              <w:bottom w:val="double" w:sz="4" w:space="0" w:color="auto"/>
            </w:tcBorders>
          </w:tcPr>
          <w:p w14:paraId="702535D5"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0C8B9DD1" w14:textId="77777777" w:rsidTr="00111EBD">
        <w:trPr>
          <w:jc w:val="center"/>
        </w:trPr>
        <w:tc>
          <w:tcPr>
            <w:tcW w:w="2245" w:type="dxa"/>
            <w:tcBorders>
              <w:top w:val="double" w:sz="4" w:space="0" w:color="auto"/>
              <w:bottom w:val="double" w:sz="4" w:space="0" w:color="auto"/>
            </w:tcBorders>
          </w:tcPr>
          <w:p w14:paraId="34B6ED00" w14:textId="77777777" w:rsidR="00111EBD" w:rsidRDefault="00111EBD" w:rsidP="00062E61">
            <w:pPr>
              <w:spacing w:before="0"/>
              <w:rPr>
                <w:rFonts w:asciiTheme="majorBidi" w:eastAsia="Times New Roman" w:hAnsiTheme="majorBidi" w:cstheme="majorBidi"/>
                <w:lang w:val="en-US" w:eastAsia="en-US"/>
              </w:rPr>
            </w:pPr>
          </w:p>
        </w:tc>
        <w:tc>
          <w:tcPr>
            <w:tcW w:w="1372" w:type="dxa"/>
            <w:tcBorders>
              <w:top w:val="double" w:sz="4" w:space="0" w:color="auto"/>
              <w:bottom w:val="double" w:sz="4" w:space="0" w:color="auto"/>
            </w:tcBorders>
          </w:tcPr>
          <w:p w14:paraId="68AEDC22" w14:textId="77777777" w:rsidR="00111EBD" w:rsidRDefault="00111EBD" w:rsidP="00062E61">
            <w:pPr>
              <w:spacing w:before="0"/>
              <w:rPr>
                <w:rFonts w:asciiTheme="majorBidi" w:eastAsia="Times New Roman" w:hAnsiTheme="majorBidi" w:cstheme="majorBidi"/>
                <w:lang w:val="en-US" w:eastAsia="en-US"/>
              </w:rPr>
            </w:pPr>
          </w:p>
        </w:tc>
        <w:tc>
          <w:tcPr>
            <w:tcW w:w="5329" w:type="dxa"/>
            <w:tcBorders>
              <w:top w:val="double" w:sz="4" w:space="0" w:color="auto"/>
              <w:bottom w:val="double" w:sz="4" w:space="0" w:color="auto"/>
            </w:tcBorders>
          </w:tcPr>
          <w:p w14:paraId="173FFAF7"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7DF10A68" w14:textId="77777777" w:rsidTr="00AB610A">
        <w:trPr>
          <w:jc w:val="center"/>
        </w:trPr>
        <w:tc>
          <w:tcPr>
            <w:tcW w:w="2245" w:type="dxa"/>
            <w:tcBorders>
              <w:top w:val="double" w:sz="4" w:space="0" w:color="auto"/>
            </w:tcBorders>
          </w:tcPr>
          <w:p w14:paraId="15152438" w14:textId="77777777" w:rsidR="00111EBD" w:rsidRDefault="00111EBD" w:rsidP="00062E61">
            <w:pPr>
              <w:spacing w:before="0"/>
              <w:rPr>
                <w:rFonts w:asciiTheme="majorBidi" w:eastAsia="Times New Roman" w:hAnsiTheme="majorBidi" w:cstheme="majorBidi"/>
                <w:lang w:val="en-US" w:eastAsia="en-US"/>
              </w:rPr>
            </w:pPr>
          </w:p>
        </w:tc>
        <w:tc>
          <w:tcPr>
            <w:tcW w:w="1372" w:type="dxa"/>
            <w:tcBorders>
              <w:top w:val="double" w:sz="4" w:space="0" w:color="auto"/>
            </w:tcBorders>
          </w:tcPr>
          <w:p w14:paraId="671B2693" w14:textId="77777777" w:rsidR="00111EBD" w:rsidRDefault="00111EBD" w:rsidP="00062E61">
            <w:pPr>
              <w:spacing w:before="0"/>
              <w:rPr>
                <w:rFonts w:asciiTheme="majorBidi" w:eastAsia="Times New Roman" w:hAnsiTheme="majorBidi" w:cstheme="majorBidi"/>
                <w:lang w:val="en-US" w:eastAsia="en-US"/>
              </w:rPr>
            </w:pPr>
          </w:p>
        </w:tc>
        <w:tc>
          <w:tcPr>
            <w:tcW w:w="5329" w:type="dxa"/>
            <w:tcBorders>
              <w:top w:val="double" w:sz="4" w:space="0" w:color="auto"/>
            </w:tcBorders>
          </w:tcPr>
          <w:p w14:paraId="17A3B204" w14:textId="77777777" w:rsidR="00111EBD" w:rsidRPr="0071241B" w:rsidRDefault="00111EBD" w:rsidP="00062E61">
            <w:pPr>
              <w:spacing w:before="0"/>
              <w:rPr>
                <w:rFonts w:asciiTheme="majorBidi" w:eastAsia="Times New Roman" w:hAnsiTheme="majorBidi" w:cstheme="majorBidi"/>
                <w:lang w:val="en-US" w:eastAsia="en-US"/>
              </w:rPr>
            </w:pPr>
          </w:p>
        </w:tc>
      </w:tr>
    </w:tbl>
    <w:p w14:paraId="686669D0" w14:textId="33EEB304" w:rsidR="00221E02" w:rsidRDefault="00221E02" w:rsidP="00221E02">
      <w:pPr>
        <w:rPr>
          <w:rFonts w:asciiTheme="majorBidi" w:hAnsiTheme="majorBidi" w:cstheme="majorBidi"/>
        </w:rPr>
      </w:pPr>
    </w:p>
    <w:p w14:paraId="67565F9E" w14:textId="0E299294" w:rsidR="00597340" w:rsidRPr="0071241B" w:rsidRDefault="00597340" w:rsidP="00597340">
      <w:pPr>
        <w:jc w:val="center"/>
        <w:rPr>
          <w:rFonts w:asciiTheme="majorBidi" w:hAnsiTheme="majorBidi" w:cstheme="majorBidi"/>
        </w:rPr>
      </w:pPr>
      <w:r>
        <w:rPr>
          <w:rFonts w:asciiTheme="majorBidi" w:hAnsiTheme="majorBidi" w:cstheme="majorBidi"/>
        </w:rPr>
        <w:lastRenderedPageBreak/>
        <w:t>________________</w:t>
      </w:r>
    </w:p>
    <w:sectPr w:rsidR="00597340" w:rsidRPr="0071241B" w:rsidSect="00EB15C1">
      <w:headerReference w:type="default" r:id="rId123"/>
      <w:pgSz w:w="11907" w:h="16840" w:code="9"/>
      <w:pgMar w:top="567" w:right="1134" w:bottom="0" w:left="1134"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 w:author="Toy, Mehmet" w:date="2019-10-11T08:49:00Z" w:initials="TM">
    <w:p w14:paraId="3514E2A4" w14:textId="7A5FF72D" w:rsidR="00BB5430" w:rsidRDefault="00BB5430">
      <w:pPr>
        <w:pStyle w:val="CommentText"/>
      </w:pPr>
      <w:r>
        <w:rPr>
          <w:rStyle w:val="CommentReference"/>
        </w:rPr>
        <w:annotationRef/>
      </w:r>
      <w:r>
        <w:t xml:space="preserve">Order of the descriptions below needs to match this list. </w:t>
      </w:r>
    </w:p>
  </w:comment>
  <w:comment w:id="48" w:author="Toy, Mehmet" w:date="2020-04-16T22:13:00Z" w:initials="TM">
    <w:p w14:paraId="11AB27D9" w14:textId="64495326" w:rsidR="00BB5430" w:rsidRDefault="00BB5430">
      <w:pPr>
        <w:pStyle w:val="CommentText"/>
      </w:pPr>
      <w:r>
        <w:rPr>
          <w:rStyle w:val="CommentReference"/>
        </w:rPr>
        <w:annotationRef/>
      </w:r>
      <w:r>
        <w:t>These are not principles, but capabilities???</w:t>
      </w:r>
    </w:p>
    <w:p w14:paraId="05673AD9" w14:textId="77777777" w:rsidR="00BB5430" w:rsidRDefault="00BB5430">
      <w:pPr>
        <w:pStyle w:val="CommentText"/>
      </w:pPr>
    </w:p>
  </w:comment>
  <w:comment w:id="47" w:author="Toy, Mehmet" w:date="2019-10-11T10:33:00Z" w:initials="TM">
    <w:p w14:paraId="433F28A3" w14:textId="696DB864" w:rsidR="00BB5430" w:rsidRDefault="00BB5430">
      <w:pPr>
        <w:pStyle w:val="CommentText"/>
      </w:pPr>
      <w:r>
        <w:rPr>
          <w:rStyle w:val="CommentReference"/>
        </w:rPr>
        <w:annotationRef/>
      </w:r>
      <w:r>
        <w:t>Another option is to remove this list and go directly to descriptions.</w:t>
      </w:r>
    </w:p>
  </w:comment>
  <w:comment w:id="59" w:author="Toy, Mehmet" w:date="2019-10-11T10:38:00Z" w:initials="TM">
    <w:p w14:paraId="3147BA15" w14:textId="0218AF89" w:rsidR="00BB5430" w:rsidRDefault="00BB5430">
      <w:pPr>
        <w:pStyle w:val="CommentText"/>
      </w:pPr>
      <w:r>
        <w:rPr>
          <w:rStyle w:val="CommentReference"/>
        </w:rPr>
        <w:annotationRef/>
      </w:r>
      <w:r>
        <w:t xml:space="preserve">Network 2030 represents a transition from a network </w:t>
      </w:r>
      <w:proofErr w:type="gramStart"/>
      <w:r>
        <w:t>of  pure</w:t>
      </w:r>
      <w:proofErr w:type="gramEnd"/>
      <w:r>
        <w:t xml:space="preserve"> connectivity to a network of  connectivity and applications which includes storage and computing resources.  </w:t>
      </w:r>
    </w:p>
  </w:comment>
  <w:comment w:id="158" w:author="Toy, Mehmet" w:date="2020-04-19T14:19:00Z" w:initials="TM">
    <w:p w14:paraId="5CD22818" w14:textId="29EF0AF2" w:rsidR="00BB5430" w:rsidRDefault="00BB5430">
      <w:pPr>
        <w:pStyle w:val="CommentText"/>
      </w:pPr>
      <w:r>
        <w:rPr>
          <w:rStyle w:val="CommentReference"/>
        </w:rPr>
        <w:annotationRef/>
      </w:r>
      <w:r>
        <w:t>Need references</w:t>
      </w:r>
    </w:p>
    <w:p w14:paraId="452EA7FA" w14:textId="77777777" w:rsidR="00BB5430" w:rsidRDefault="00BB5430">
      <w:pPr>
        <w:pStyle w:val="CommentText"/>
      </w:pPr>
    </w:p>
  </w:comment>
  <w:comment w:id="164" w:author="Toy, Mehmet" w:date="2020-03-06T08:34:00Z" w:initials="TM">
    <w:p w14:paraId="4AF8A7AB" w14:textId="77777777" w:rsidR="00BB5430" w:rsidRDefault="00BB5430" w:rsidP="00342A16">
      <w:pPr>
        <w:pStyle w:val="CommentText"/>
      </w:pPr>
      <w:r>
        <w:rPr>
          <w:rStyle w:val="CommentReference"/>
        </w:rPr>
        <w:annotationRef/>
      </w:r>
      <w:r>
        <w:t>We need a diagram for this</w:t>
      </w:r>
    </w:p>
  </w:comment>
  <w:comment w:id="169" w:author="Toy, Mehmet" w:date="2019-08-08T16:27:00Z" w:initials="TM">
    <w:p w14:paraId="6796814F" w14:textId="77777777" w:rsidR="00BB5430" w:rsidRDefault="00BB5430" w:rsidP="00CB4100">
      <w:pPr>
        <w:pStyle w:val="CommentText"/>
      </w:pPr>
      <w:r>
        <w:rPr>
          <w:rStyle w:val="CommentReference"/>
        </w:rPr>
        <w:annotationRef/>
      </w:r>
      <w:r>
        <w:t xml:space="preserve">What is the model here? Are we expecting Edge Devices to communicate with each other via customer private </w:t>
      </w:r>
      <w:proofErr w:type="gramStart"/>
      <w:r>
        <w:t>networks ?</w:t>
      </w:r>
      <w:proofErr w:type="gramEnd"/>
      <w:r>
        <w:t xml:space="preserve"> or they communicate via SP network? If SP owns the Edge device, I expect SP to use their network.  IS it possible just to use Internet? If it is, Edge Devices will be owned by Customer.   This may not be a realistic scenario.</w:t>
      </w:r>
    </w:p>
  </w:comment>
  <w:comment w:id="170" w:author="Dirk Trossen" w:date="2019-08-28T12:50:00Z" w:initials="DT">
    <w:p w14:paraId="13EBAB10" w14:textId="77777777" w:rsidR="00BB5430" w:rsidRDefault="00BB5430" w:rsidP="00CB4100">
      <w:pPr>
        <w:pStyle w:val="CommentText"/>
      </w:pPr>
      <w:r>
        <w:rPr>
          <w:rStyle w:val="CommentReference"/>
        </w:rPr>
        <w:annotationRef/>
      </w:r>
      <w:r>
        <w:t>I changed the figure by calling out the edge as multi-X and explained this more in the text as well as clearly stated the private vs public network nature.</w:t>
      </w:r>
    </w:p>
  </w:comment>
  <w:comment w:id="171" w:author="Dirk Trossen" w:date="2019-10-16T14:53:00Z" w:initials="DT">
    <w:p w14:paraId="530E45D9" w14:textId="77777777" w:rsidR="00BB5430" w:rsidRDefault="00BB5430" w:rsidP="00CB4100">
      <w:pPr>
        <w:pStyle w:val="CommentText"/>
      </w:pPr>
      <w:r>
        <w:rPr>
          <w:rStyle w:val="CommentReference"/>
        </w:rPr>
        <w:annotationRef/>
      </w:r>
      <w:r>
        <w:t>Micro-services need to be covered somewhere. Start in Section 6 and see where it fits better.</w:t>
      </w:r>
    </w:p>
  </w:comment>
  <w:comment w:id="173" w:author="Dirk Trossen" w:date="2019-10-16T14:55:00Z" w:initials="DT">
    <w:p w14:paraId="659A8925" w14:textId="77777777" w:rsidR="00BB5430" w:rsidRDefault="00BB5430" w:rsidP="00CB4100">
      <w:pPr>
        <w:pStyle w:val="CommentText"/>
      </w:pPr>
      <w:r>
        <w:rPr>
          <w:rStyle w:val="CommentReference"/>
        </w:rPr>
        <w:annotationRef/>
      </w:r>
      <w:r>
        <w:t>Stronger reference to ONAP and micro-services!</w:t>
      </w:r>
    </w:p>
  </w:comment>
  <w:comment w:id="174" w:author="Toy, Mehmet" w:date="2020-03-06T08:38:00Z" w:initials="TM">
    <w:p w14:paraId="3F59612C" w14:textId="77777777" w:rsidR="00BB5430" w:rsidRDefault="00BB5430" w:rsidP="003C0E0D">
      <w:pPr>
        <w:pStyle w:val="CommentText"/>
      </w:pPr>
      <w:r>
        <w:rPr>
          <w:rStyle w:val="CommentReference"/>
        </w:rPr>
        <w:annotationRef/>
      </w:r>
      <w:r>
        <w:t xml:space="preserve">We really need text to explain the diagram. </w:t>
      </w:r>
      <w:proofErr w:type="gramStart"/>
      <w:r>
        <w:t>Also</w:t>
      </w:r>
      <w:proofErr w:type="gramEnd"/>
      <w:r>
        <w:t xml:space="preserve"> this diagram is too busy to follow.  Should we have multiple diagrams to explain what we are trying to do?</w:t>
      </w:r>
    </w:p>
  </w:comment>
  <w:comment w:id="194" w:author="Toy, Mehmet" w:date="2020-03-06T08:43:00Z" w:initials="TM">
    <w:p w14:paraId="48DCD2DF" w14:textId="77777777" w:rsidR="00BB5430" w:rsidRDefault="00BB5430" w:rsidP="003C0E0D">
      <w:pPr>
        <w:pStyle w:val="CommentText"/>
      </w:pPr>
      <w:r>
        <w:rPr>
          <w:rStyle w:val="CommentReference"/>
        </w:rPr>
        <w:annotationRef/>
      </w:r>
      <w:r>
        <w:t xml:space="preserve">This diagram is good for wireless applications such as Voice. We need to have a diagram for IoT, </w:t>
      </w:r>
      <w:proofErr w:type="spellStart"/>
      <w:r>
        <w:t>etc</w:t>
      </w:r>
      <w:proofErr w:type="spellEnd"/>
      <w:r>
        <w:t>? Orchestration, SDN controllers should be part of the architecture</w:t>
      </w:r>
    </w:p>
  </w:comment>
  <w:comment w:id="201" w:author="Dirk Trossen" w:date="2019-10-16T14:57:00Z" w:initials="DT">
    <w:p w14:paraId="4360D9BF" w14:textId="77777777" w:rsidR="00BB5430" w:rsidRDefault="00BB5430" w:rsidP="00CB4100">
      <w:pPr>
        <w:pStyle w:val="CommentText"/>
      </w:pPr>
      <w:r>
        <w:rPr>
          <w:rStyle w:val="CommentReference"/>
        </w:rPr>
        <w:annotationRef/>
      </w:r>
      <w:r>
        <w:t>Use micro-service terminology</w:t>
      </w:r>
    </w:p>
  </w:comment>
  <w:comment w:id="205" w:author="Dirk Trossen" w:date="2019-10-16T14:59:00Z" w:initials="DT">
    <w:p w14:paraId="758E4EF9" w14:textId="77777777" w:rsidR="00BB5430" w:rsidRDefault="00BB5430" w:rsidP="00CB4100">
      <w:pPr>
        <w:pStyle w:val="CommentText"/>
      </w:pPr>
      <w:r>
        <w:rPr>
          <w:rStyle w:val="CommentReference"/>
        </w:rPr>
        <w:annotationRef/>
      </w:r>
      <w:r>
        <w:t>Terminology here needs to map to existing work in a glossary section!!!</w:t>
      </w:r>
    </w:p>
  </w:comment>
  <w:comment w:id="211" w:author="Dirk Trossen" w:date="2019-10-16T15:12:00Z" w:initials="DT">
    <w:p w14:paraId="0056ED53" w14:textId="77777777" w:rsidR="00BB5430" w:rsidRDefault="00BB5430" w:rsidP="00CB4100">
      <w:pPr>
        <w:pStyle w:val="CommentText"/>
      </w:pPr>
      <w:r>
        <w:rPr>
          <w:rStyle w:val="CommentReference"/>
        </w:rPr>
        <w:annotationRef/>
      </w:r>
      <w:r>
        <w:t>Motivate better and link to the subG1 use case</w:t>
      </w:r>
    </w:p>
  </w:comment>
  <w:comment w:id="217" w:author="Dirk Trossen" w:date="2019-10-16T15:08:00Z" w:initials="DT">
    <w:p w14:paraId="21DB34D6" w14:textId="77777777" w:rsidR="00BB5430" w:rsidRDefault="00BB5430" w:rsidP="00CB4100">
      <w:pPr>
        <w:pStyle w:val="CommentText"/>
      </w:pPr>
      <w:r>
        <w:rPr>
          <w:rStyle w:val="CommentReference"/>
        </w:rPr>
        <w:annotationRef/>
      </w:r>
      <w:r>
        <w:t>Connect to LCM, not virtualization per se as an example!</w:t>
      </w:r>
    </w:p>
  </w:comment>
  <w:comment w:id="222" w:author="Dirk Trossen" w:date="2019-10-16T15:15:00Z" w:initials="DT">
    <w:p w14:paraId="7186CB9C" w14:textId="77777777" w:rsidR="00BB5430" w:rsidRDefault="00BB5430" w:rsidP="00CB4100">
      <w:pPr>
        <w:pStyle w:val="CommentText"/>
      </w:pPr>
      <w:r>
        <w:rPr>
          <w:rStyle w:val="CommentReference"/>
        </w:rPr>
        <w:annotationRef/>
      </w:r>
      <w:r>
        <w:t>Make reference to NGMN work and use text for initial one but extend beyond CP!!!</w:t>
      </w:r>
    </w:p>
  </w:comment>
  <w:comment w:id="223" w:author="Toy, Mehmet" w:date="2019-08-08T16:47:00Z" w:initials="TM">
    <w:p w14:paraId="5B3E0E0A" w14:textId="77777777" w:rsidR="00BB5430" w:rsidRDefault="00BB5430" w:rsidP="00CB4100">
      <w:pPr>
        <w:pStyle w:val="CommentText"/>
      </w:pPr>
      <w:r>
        <w:rPr>
          <w:rStyle w:val="CommentReference"/>
        </w:rPr>
        <w:annotationRef/>
      </w:r>
      <w:r>
        <w:t>Examples would help.</w:t>
      </w:r>
    </w:p>
  </w:comment>
  <w:comment w:id="226" w:author="Dirk Trossen" w:date="2019-10-16T15:23:00Z" w:initials="DT">
    <w:p w14:paraId="76AD84E6" w14:textId="77777777" w:rsidR="00BB5430" w:rsidRDefault="00BB5430" w:rsidP="00CB4100">
      <w:pPr>
        <w:pStyle w:val="CommentText"/>
      </w:pPr>
      <w:r>
        <w:rPr>
          <w:rStyle w:val="CommentReference"/>
        </w:rPr>
        <w:annotationRef/>
      </w:r>
      <w:r>
        <w:t xml:space="preserve">Need to make linkage to subG2 work, including in terminology, in terms of time-sensitive networking, i.e., going beyond </w:t>
      </w:r>
      <w:proofErr w:type="spellStart"/>
      <w:r>
        <w:t>DetNet</w:t>
      </w:r>
      <w:proofErr w:type="spellEnd"/>
      <w:r>
        <w:t xml:space="preserve"> and TSN! Move to ‘high-precision networking’ as term</w:t>
      </w:r>
    </w:p>
  </w:comment>
  <w:comment w:id="229" w:author="Dirk Trossen" w:date="2019-10-16T15:27:00Z" w:initials="DT">
    <w:p w14:paraId="79D061A3" w14:textId="77777777" w:rsidR="00BB5430" w:rsidRDefault="00BB5430" w:rsidP="00CB4100">
      <w:pPr>
        <w:pStyle w:val="CommentText"/>
      </w:pPr>
      <w:r>
        <w:rPr>
          <w:rStyle w:val="CommentReference"/>
        </w:rPr>
        <w:annotationRef/>
      </w:r>
      <w:r>
        <w:t>Same as in 6.4.8</w:t>
      </w:r>
    </w:p>
  </w:comment>
  <w:comment w:id="294" w:author="Toy, Mehmet" w:date="2020-04-16T16:50:00Z" w:initials="TM">
    <w:p w14:paraId="560414AA" w14:textId="699073C5" w:rsidR="00BB5430" w:rsidRDefault="00BB5430">
      <w:pPr>
        <w:pStyle w:val="CommentText"/>
      </w:pPr>
      <w:r>
        <w:rPr>
          <w:rStyle w:val="CommentReference"/>
        </w:rPr>
        <w:annotationRef/>
      </w:r>
      <w:r>
        <w:t>We need to summarize clearly what we want here</w:t>
      </w:r>
    </w:p>
    <w:p w14:paraId="3261B604" w14:textId="77777777" w:rsidR="00BB5430" w:rsidRDefault="00BB5430">
      <w:pPr>
        <w:pStyle w:val="CommentText"/>
      </w:pPr>
    </w:p>
  </w:comment>
  <w:comment w:id="303" w:author="Stewart Bryant" w:date="2020-04-21T10:54:00Z" w:initials="SB">
    <w:p w14:paraId="604067BD" w14:textId="341E9125" w:rsidR="00BB5430" w:rsidRDefault="00BB5430">
      <w:pPr>
        <w:pStyle w:val="CommentText"/>
      </w:pPr>
      <w:r>
        <w:rPr>
          <w:rStyle w:val="CommentReference"/>
        </w:rPr>
        <w:annotationRef/>
      </w:r>
      <w:r>
        <w:t>There may be multiple factors and “criteria” is the plural term</w:t>
      </w:r>
    </w:p>
  </w:comment>
  <w:comment w:id="347" w:author="Stewart Bryant" w:date="2020-04-21T17:16:00Z" w:initials="SB">
    <w:p w14:paraId="1CD44700" w14:textId="77777777" w:rsidR="00BB5430" w:rsidRDefault="00BB5430">
      <w:pPr>
        <w:pStyle w:val="CommentText"/>
      </w:pPr>
      <w:r>
        <w:rPr>
          <w:rStyle w:val="CommentReference"/>
        </w:rPr>
        <w:annotationRef/>
      </w:r>
      <w:r>
        <w:t>Note that new applications will need faster convergence which is difficult.</w:t>
      </w:r>
    </w:p>
    <w:p w14:paraId="623E2333" w14:textId="77777777" w:rsidR="00BB5430" w:rsidRDefault="00BB5430">
      <w:pPr>
        <w:pStyle w:val="CommentText"/>
      </w:pPr>
    </w:p>
    <w:p w14:paraId="692548C5" w14:textId="77777777" w:rsidR="00BB5430" w:rsidRDefault="00BB5430">
      <w:pPr>
        <w:pStyle w:val="CommentText"/>
      </w:pPr>
      <w:r>
        <w:t>Change – service requirement no outage greater than 50ms</w:t>
      </w:r>
    </w:p>
    <w:p w14:paraId="2EB2CEB1" w14:textId="77777777" w:rsidR="00BB5430" w:rsidRDefault="00BB5430">
      <w:pPr>
        <w:pStyle w:val="CommentText"/>
      </w:pPr>
    </w:p>
    <w:p w14:paraId="25BEA35C" w14:textId="5B44A48B" w:rsidR="00BB5430" w:rsidRDefault="00BB5430">
      <w:pPr>
        <w:pStyle w:val="CommentText"/>
      </w:pPr>
      <w:r>
        <w:t>Add notes on multipath</w:t>
      </w:r>
    </w:p>
  </w:comment>
  <w:comment w:id="467" w:author="Stewart Bryant" w:date="2020-04-21T11:14:00Z" w:initials="SB">
    <w:p w14:paraId="1A2F684B" w14:textId="1ED18685" w:rsidR="00BB5430" w:rsidRDefault="00BB5430">
      <w:pPr>
        <w:pStyle w:val="CommentText"/>
      </w:pPr>
      <w:r>
        <w:rPr>
          <w:rStyle w:val="CommentReference"/>
        </w:rPr>
        <w:annotationRef/>
      </w:r>
      <w:r>
        <w:t>Duplicate text</w:t>
      </w:r>
    </w:p>
  </w:comment>
  <w:comment w:id="472" w:author="Stewart Bryant" w:date="2020-04-21T17:31:00Z" w:initials="SB">
    <w:p w14:paraId="304A7812" w14:textId="250D57A3" w:rsidR="00BB5430" w:rsidRDefault="00BB5430">
      <w:pPr>
        <w:pStyle w:val="CommentText"/>
      </w:pPr>
      <w:r>
        <w:rPr>
          <w:rStyle w:val="CommentReference"/>
        </w:rPr>
        <w:annotationRef/>
      </w:r>
      <w:r>
        <w:t>Need to talk the dilemma of technology in the application and technology in the network</w:t>
      </w:r>
    </w:p>
  </w:comment>
  <w:comment w:id="486" w:author="Stewart Bryant" w:date="2020-04-21T11:17:00Z" w:initials="SB">
    <w:p w14:paraId="7EF367D1" w14:textId="663D5A8C" w:rsidR="00BB5430" w:rsidRDefault="00BB5430">
      <w:pPr>
        <w:pStyle w:val="CommentText"/>
      </w:pPr>
      <w:r>
        <w:rPr>
          <w:rStyle w:val="CommentReference"/>
        </w:rPr>
        <w:annotationRef/>
      </w:r>
      <w:r>
        <w:t xml:space="preserve">This needs some more text as it is not clear how this reacts to a sudden change in the network, or whether the goal of SCION is really </w:t>
      </w:r>
      <w:proofErr w:type="gramStart"/>
      <w:r>
        <w:t>long term</w:t>
      </w:r>
      <w:proofErr w:type="gramEnd"/>
      <w:r>
        <w:t xml:space="preserve"> secure policy based paths with failure recovery delegated elsewhere.</w:t>
      </w:r>
    </w:p>
  </w:comment>
  <w:comment w:id="638" w:author="Stewart Bryant" w:date="2020-04-21T12:07:00Z" w:initials="SB">
    <w:p w14:paraId="4625D0DC" w14:textId="5AB325DF" w:rsidR="00BB5430" w:rsidRDefault="00BB5430">
      <w:pPr>
        <w:pStyle w:val="CommentText"/>
      </w:pPr>
      <w:r>
        <w:rPr>
          <w:rStyle w:val="CommentReference"/>
        </w:rPr>
        <w:annotationRef/>
      </w:r>
      <w:r>
        <w:t>I am not sure this is the entirely the case. Some do more complex calculation in the route server of traffic optimization engine. The problem is that these problems are NP complete and are thus not a simple algorithmic calculation. They were solved pre-AI using heuristic approaches, and now people are applying machine learning.</w:t>
      </w:r>
    </w:p>
  </w:comment>
  <w:comment w:id="739" w:author="Stewart Bryant" w:date="2020-04-21T17:48:00Z" w:initials="SB">
    <w:p w14:paraId="2C303D61" w14:textId="3B7A2C1A" w:rsidR="00BB5430" w:rsidRDefault="00BB5430">
      <w:pPr>
        <w:pStyle w:val="CommentText"/>
      </w:pPr>
      <w:r>
        <w:rPr>
          <w:rStyle w:val="CommentReference"/>
        </w:rPr>
        <w:annotationRef/>
      </w:r>
      <w:r>
        <w:t>Add ref and more text</w:t>
      </w:r>
    </w:p>
  </w:comment>
  <w:comment w:id="740" w:author="Toy, Mehmet" w:date="2020-04-16T18:49:00Z" w:initials="TM">
    <w:p w14:paraId="1761EB82" w14:textId="36DDC1B5" w:rsidR="00BB5430" w:rsidRDefault="00BB5430">
      <w:pPr>
        <w:pStyle w:val="CommentText"/>
      </w:pPr>
      <w:r>
        <w:rPr>
          <w:rStyle w:val="CommentReference"/>
        </w:rPr>
        <w:annotationRef/>
      </w:r>
      <w:r>
        <w:t>Are we saying that REL15 results in session interruption and packet loss?</w:t>
      </w:r>
    </w:p>
  </w:comment>
  <w:comment w:id="741" w:author="Stewart Bryant" w:date="2020-04-21T12:19:00Z" w:initials="SB">
    <w:p w14:paraId="68BED5DF" w14:textId="6F0DD4E6" w:rsidR="00BB5430" w:rsidRDefault="00BB5430">
      <w:pPr>
        <w:pStyle w:val="CommentText"/>
      </w:pPr>
      <w:r>
        <w:rPr>
          <w:rStyle w:val="CommentReference"/>
        </w:rPr>
        <w:annotationRef/>
      </w:r>
      <w:r>
        <w:t xml:space="preserve">Applications that are deployed </w:t>
      </w:r>
      <w:proofErr w:type="gramStart"/>
      <w:r>
        <w:t>today, and</w:t>
      </w:r>
      <w:proofErr w:type="gramEnd"/>
      <w:r>
        <w:t xml:space="preserve"> need to work over both 4G and </w:t>
      </w:r>
      <w:proofErr w:type="spellStart"/>
      <w:r>
        <w:t>WiFi</w:t>
      </w:r>
      <w:proofErr w:type="spellEnd"/>
      <w:r>
        <w:t xml:space="preserve"> transitioning between the two are inured to path interruption and work around it themselves. The issue is with new applications that are unable to do that without significant consequence.</w:t>
      </w:r>
    </w:p>
  </w:comment>
  <w:comment w:id="785" w:author="Stewart Bryant" w:date="2020-04-21T12:24:00Z" w:initials="SB">
    <w:p w14:paraId="0681ACA1" w14:textId="091A7CC7" w:rsidR="00BB5430" w:rsidRDefault="00BB5430">
      <w:pPr>
        <w:pStyle w:val="CommentText"/>
      </w:pPr>
      <w:r>
        <w:rPr>
          <w:rStyle w:val="CommentReference"/>
        </w:rPr>
        <w:annotationRef/>
      </w:r>
      <w:r>
        <w:t xml:space="preserve">We also need to talk about high value traffic that is more sensitive to routing </w:t>
      </w:r>
      <w:proofErr w:type="spellStart"/>
      <w:r>
        <w:t>distuption</w:t>
      </w:r>
      <w:proofErr w:type="spellEnd"/>
      <w:r>
        <w:t>.</w:t>
      </w:r>
    </w:p>
  </w:comment>
  <w:comment w:id="797" w:author="Toy, Mehmet" w:date="2020-04-16T19:41:00Z" w:initials="TM">
    <w:p w14:paraId="7C882BDE" w14:textId="676C54E7" w:rsidR="00BB5430" w:rsidRDefault="00BB5430">
      <w:pPr>
        <w:pStyle w:val="CommentText"/>
      </w:pPr>
      <w:r>
        <w:rPr>
          <w:rStyle w:val="CommentReference"/>
        </w:rPr>
        <w:annotationRef/>
      </w:r>
      <w:r>
        <w:t>Should we add a diagram here for SCION?</w:t>
      </w:r>
    </w:p>
  </w:comment>
  <w:comment w:id="899" w:author="Stewart Bryant" w:date="2020-04-21T13:04:00Z" w:initials="SB">
    <w:p w14:paraId="66AAE5A4" w14:textId="7A0E9BF8" w:rsidR="00BB5430" w:rsidRDefault="00BB5430">
      <w:pPr>
        <w:pStyle w:val="CommentText"/>
      </w:pPr>
      <w:r>
        <w:rPr>
          <w:rStyle w:val="CommentReference"/>
        </w:rPr>
        <w:annotationRef/>
      </w:r>
      <w:r>
        <w:t>Is scion essentially best effort only?</w:t>
      </w:r>
    </w:p>
  </w:comment>
  <w:comment w:id="949" w:author="Toy, Mehmet" w:date="2020-03-05T22:15:00Z" w:initials="TM">
    <w:p w14:paraId="75DF0368" w14:textId="77777777" w:rsidR="00BB5430" w:rsidRDefault="00BB5430" w:rsidP="001970BF">
      <w:pPr>
        <w:pStyle w:val="CommentText"/>
      </w:pPr>
      <w:r>
        <w:rPr>
          <w:rStyle w:val="CommentReference"/>
        </w:rPr>
        <w:annotationRef/>
      </w:r>
      <w:r>
        <w:t>Have we defined this term?</w:t>
      </w:r>
    </w:p>
    <w:p w14:paraId="079297B5" w14:textId="77777777" w:rsidR="00BB5430" w:rsidRDefault="00BB5430" w:rsidP="001970BF">
      <w:pPr>
        <w:pStyle w:val="CommentText"/>
      </w:pPr>
    </w:p>
  </w:comment>
  <w:comment w:id="958" w:author="Toy, Mehmet" w:date="2020-03-05T22:25:00Z" w:initials="TM">
    <w:p w14:paraId="1DD2B606" w14:textId="77777777" w:rsidR="00BB5430" w:rsidRDefault="00BB5430" w:rsidP="001970BF">
      <w:pPr>
        <w:pStyle w:val="CommentText"/>
      </w:pPr>
      <w:r>
        <w:rPr>
          <w:rStyle w:val="CommentReference"/>
        </w:rPr>
        <w:annotationRef/>
      </w:r>
      <w:r>
        <w:t>Is this an SLO or SLA for security?</w:t>
      </w:r>
    </w:p>
    <w:p w14:paraId="379DD1A8" w14:textId="77777777" w:rsidR="00BB5430" w:rsidRDefault="00BB5430" w:rsidP="001970BF">
      <w:pPr>
        <w:pStyle w:val="CommentText"/>
      </w:pPr>
    </w:p>
  </w:comment>
  <w:comment w:id="983" w:author="Toy, Mehmet" w:date="2020-03-05T22:36:00Z" w:initials="TM">
    <w:p w14:paraId="3C80ECD4" w14:textId="77777777" w:rsidR="00BB5430" w:rsidRDefault="00BB5430" w:rsidP="001970BF">
      <w:pPr>
        <w:pStyle w:val="CommentText"/>
      </w:pPr>
      <w:r>
        <w:rPr>
          <w:rStyle w:val="CommentReference"/>
        </w:rPr>
        <w:annotationRef/>
      </w:r>
      <w:r>
        <w:t>Have we defined this term?</w:t>
      </w:r>
    </w:p>
  </w:comment>
  <w:comment w:id="1104" w:author="Toy, Mehmet" w:date="2020-03-06T08:16:00Z" w:initials="TM">
    <w:p w14:paraId="390A4FD7" w14:textId="77777777" w:rsidR="00BB5430" w:rsidRDefault="00BB5430" w:rsidP="001970BF">
      <w:pPr>
        <w:pStyle w:val="CommentText"/>
      </w:pPr>
      <w:r>
        <w:rPr>
          <w:rStyle w:val="CommentReference"/>
        </w:rPr>
        <w:annotationRef/>
      </w:r>
      <w:r>
        <w:t>Need descriptions of these terms in terminology section</w:t>
      </w:r>
    </w:p>
    <w:p w14:paraId="5BA5C83D" w14:textId="77777777" w:rsidR="00BB5430" w:rsidRDefault="00BB5430" w:rsidP="001970BF">
      <w:pPr>
        <w:pStyle w:val="CommentText"/>
      </w:pPr>
    </w:p>
  </w:comment>
  <w:comment w:id="1728" w:author="Uma Chunduri" w:date="2020-04-21T12:07:00Z" w:initials="UC">
    <w:p w14:paraId="2360C122" w14:textId="02DC6849" w:rsidR="00BB5430" w:rsidRDefault="00BB5430">
      <w:pPr>
        <w:pStyle w:val="CommentText"/>
      </w:pPr>
      <w:r>
        <w:rPr>
          <w:rStyle w:val="CommentReference"/>
        </w:rPr>
        <w:annotationRef/>
      </w:r>
      <w:r>
        <w:t>Moved the routing section references with the appropriate format in the refences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14E2A4" w15:done="0"/>
  <w15:commentEx w15:paraId="05673AD9" w15:done="0"/>
  <w15:commentEx w15:paraId="433F28A3" w15:done="0"/>
  <w15:commentEx w15:paraId="3147BA15" w15:done="0"/>
  <w15:commentEx w15:paraId="452EA7FA" w15:done="0"/>
  <w15:commentEx w15:paraId="4AF8A7AB" w15:done="0"/>
  <w15:commentEx w15:paraId="6796814F" w15:done="0"/>
  <w15:commentEx w15:paraId="13EBAB10" w15:paraIdParent="6796814F" w15:done="0"/>
  <w15:commentEx w15:paraId="530E45D9" w15:done="0"/>
  <w15:commentEx w15:paraId="659A8925" w15:done="0"/>
  <w15:commentEx w15:paraId="3F59612C" w15:done="0"/>
  <w15:commentEx w15:paraId="48DCD2DF" w15:done="0"/>
  <w15:commentEx w15:paraId="4360D9BF" w15:done="0"/>
  <w15:commentEx w15:paraId="758E4EF9" w15:done="0"/>
  <w15:commentEx w15:paraId="0056ED53" w15:done="0"/>
  <w15:commentEx w15:paraId="21DB34D6" w15:done="0"/>
  <w15:commentEx w15:paraId="7186CB9C" w15:done="0"/>
  <w15:commentEx w15:paraId="5B3E0E0A" w15:done="0"/>
  <w15:commentEx w15:paraId="76AD84E6" w15:done="0"/>
  <w15:commentEx w15:paraId="79D061A3" w15:done="0"/>
  <w15:commentEx w15:paraId="3261B604" w15:done="0"/>
  <w15:commentEx w15:paraId="604067BD" w15:done="0"/>
  <w15:commentEx w15:paraId="25BEA35C" w15:done="0"/>
  <w15:commentEx w15:paraId="1A2F684B" w15:done="0"/>
  <w15:commentEx w15:paraId="304A7812" w15:done="0"/>
  <w15:commentEx w15:paraId="7EF367D1" w15:done="0"/>
  <w15:commentEx w15:paraId="4625D0DC" w15:done="0"/>
  <w15:commentEx w15:paraId="2C303D61" w15:done="0"/>
  <w15:commentEx w15:paraId="1761EB82" w15:done="0"/>
  <w15:commentEx w15:paraId="68BED5DF" w15:paraIdParent="1761EB82" w15:done="0"/>
  <w15:commentEx w15:paraId="0681ACA1" w15:done="0"/>
  <w15:commentEx w15:paraId="7C882BDE" w15:done="0"/>
  <w15:commentEx w15:paraId="66AAE5A4" w15:done="0"/>
  <w15:commentEx w15:paraId="079297B5" w15:done="0"/>
  <w15:commentEx w15:paraId="379DD1A8" w15:done="0"/>
  <w15:commentEx w15:paraId="3C80ECD4" w15:done="0"/>
  <w15:commentEx w15:paraId="5BA5C83D" w15:done="0"/>
  <w15:commentEx w15:paraId="2360C1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14E2A4" w16cid:durableId="22494E14"/>
  <w16cid:commentId w16cid:paraId="05673AD9" w16cid:durableId="22494E15"/>
  <w16cid:commentId w16cid:paraId="433F28A3" w16cid:durableId="22494E16"/>
  <w16cid:commentId w16cid:paraId="3147BA15" w16cid:durableId="22494E17"/>
  <w16cid:commentId w16cid:paraId="452EA7FA" w16cid:durableId="22494E18"/>
  <w16cid:commentId w16cid:paraId="4AF8A7AB" w16cid:durableId="22494E19"/>
  <w16cid:commentId w16cid:paraId="6796814F" w16cid:durableId="22494E1A"/>
  <w16cid:commentId w16cid:paraId="13EBAB10" w16cid:durableId="22494E1B"/>
  <w16cid:commentId w16cid:paraId="530E45D9" w16cid:durableId="22494E1C"/>
  <w16cid:commentId w16cid:paraId="659A8925" w16cid:durableId="22494E1D"/>
  <w16cid:commentId w16cid:paraId="3F59612C" w16cid:durableId="22494E1E"/>
  <w16cid:commentId w16cid:paraId="48DCD2DF" w16cid:durableId="22494E1F"/>
  <w16cid:commentId w16cid:paraId="4360D9BF" w16cid:durableId="22494E20"/>
  <w16cid:commentId w16cid:paraId="758E4EF9" w16cid:durableId="22494E21"/>
  <w16cid:commentId w16cid:paraId="0056ED53" w16cid:durableId="22494E22"/>
  <w16cid:commentId w16cid:paraId="21DB34D6" w16cid:durableId="22494E23"/>
  <w16cid:commentId w16cid:paraId="7186CB9C" w16cid:durableId="22494E24"/>
  <w16cid:commentId w16cid:paraId="5B3E0E0A" w16cid:durableId="22494E25"/>
  <w16cid:commentId w16cid:paraId="76AD84E6" w16cid:durableId="22494E26"/>
  <w16cid:commentId w16cid:paraId="79D061A3" w16cid:durableId="22494E27"/>
  <w16cid:commentId w16cid:paraId="3261B604" w16cid:durableId="22494E28"/>
  <w16cid:commentId w16cid:paraId="604067BD" w16cid:durableId="22494F71"/>
  <w16cid:commentId w16cid:paraId="25BEA35C" w16cid:durableId="2249A8DD"/>
  <w16cid:commentId w16cid:paraId="1A2F684B" w16cid:durableId="2249542B"/>
  <w16cid:commentId w16cid:paraId="304A7812" w16cid:durableId="2249AC57"/>
  <w16cid:commentId w16cid:paraId="7EF367D1" w16cid:durableId="224954DA"/>
  <w16cid:commentId w16cid:paraId="4625D0DC" w16cid:durableId="22496070"/>
  <w16cid:commentId w16cid:paraId="2C303D61" w16cid:durableId="2249B07B"/>
  <w16cid:commentId w16cid:paraId="1761EB82" w16cid:durableId="22494E2B"/>
  <w16cid:commentId w16cid:paraId="68BED5DF" w16cid:durableId="2249633B"/>
  <w16cid:commentId w16cid:paraId="0681ACA1" w16cid:durableId="22496474"/>
  <w16cid:commentId w16cid:paraId="7C882BDE" w16cid:durableId="22494E2C"/>
  <w16cid:commentId w16cid:paraId="66AAE5A4" w16cid:durableId="22496DE7"/>
  <w16cid:commentId w16cid:paraId="079297B5" w16cid:durableId="22494E2D"/>
  <w16cid:commentId w16cid:paraId="379DD1A8" w16cid:durableId="22494E2E"/>
  <w16cid:commentId w16cid:paraId="3C80ECD4" w16cid:durableId="22494E2F"/>
  <w16cid:commentId w16cid:paraId="5BA5C83D" w16cid:durableId="22494E30"/>
  <w16cid:commentId w16cid:paraId="2360C122" w16cid:durableId="224960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14F00" w14:textId="77777777" w:rsidR="00282605" w:rsidRDefault="00282605" w:rsidP="00C42125">
      <w:pPr>
        <w:spacing w:before="0"/>
      </w:pPr>
      <w:r>
        <w:separator/>
      </w:r>
    </w:p>
  </w:endnote>
  <w:endnote w:type="continuationSeparator" w:id="0">
    <w:p w14:paraId="3A486C8F" w14:textId="77777777" w:rsidR="00282605" w:rsidRDefault="00282605" w:rsidP="00C42125">
      <w:pPr>
        <w:spacing w:before="0"/>
      </w:pPr>
      <w:r>
        <w:continuationSeparator/>
      </w:r>
    </w:p>
  </w:endnote>
  <w:endnote w:id="1">
    <w:p w14:paraId="01FFC3E6" w14:textId="77777777" w:rsidR="00BB5430" w:rsidRDefault="00BB5430" w:rsidP="001970BF">
      <w:pPr>
        <w:pStyle w:val="EndnoteText"/>
      </w:pPr>
      <w:r>
        <w:rPr>
          <w:rStyle w:val="EndnoteReference"/>
        </w:rPr>
        <w:endnoteRef/>
      </w:r>
      <w:r>
        <w:t xml:space="preserve"> Liu Bingyang, Yang Fei, Ren Shoushou, Wei Xinpeng, Yang Xue, Wang Chuang, and Yan Zhiwei. Decentralized Internet Infrastructure (</w:t>
      </w:r>
      <w:r>
        <w:rPr>
          <w:rFonts w:hint="eastAsia"/>
        </w:rPr>
        <w:t>去中心化互联网基础设施</w:t>
      </w:r>
      <w:r>
        <w:t>). Telecommunication Science (</w:t>
      </w:r>
      <w:r>
        <w:rPr>
          <w:rFonts w:hint="eastAsia"/>
        </w:rPr>
        <w:t>电信科学</w:t>
      </w:r>
      <w:r>
        <w:t xml:space="preserve">). 2019. Online: </w:t>
      </w:r>
      <w:r w:rsidRPr="0077244C">
        <w:t>http://www.infocomm-journal.com/dxkx/article/2019/1000-0801/1000-0801-35-8-00074.shtml</w:t>
      </w:r>
    </w:p>
  </w:endnote>
  <w:endnote w:id="2">
    <w:p w14:paraId="4C0B0C12" w14:textId="77777777" w:rsidR="00BB5430" w:rsidRDefault="00BB5430" w:rsidP="001970BF">
      <w:pPr>
        <w:pStyle w:val="EndnoteText"/>
      </w:pPr>
      <w:r>
        <w:rPr>
          <w:rStyle w:val="EndnoteReference"/>
        </w:rPr>
        <w:endnoteRef/>
      </w:r>
      <w:r>
        <w:t xml:space="preserve">  Jiang Weiyu, Liu Bingyang, and Wang Chuang. Network Architecture with Inherent Security Features (</w:t>
      </w:r>
      <w:r>
        <w:t>内生安全网络架</w:t>
      </w:r>
      <w:r>
        <w:rPr>
          <w:rFonts w:ascii="SimSun" w:eastAsia="SimSun" w:hAnsi="SimSun" w:cs="SimSun" w:hint="eastAsia"/>
        </w:rPr>
        <w:t>构</w:t>
      </w:r>
      <w:r>
        <w:t>). Telecommunication Science (</w:t>
      </w:r>
      <w:r>
        <w:rPr>
          <w:rFonts w:hint="eastAsia"/>
        </w:rPr>
        <w:t>电信科学</w:t>
      </w:r>
      <w:r>
        <w:t xml:space="preserve">). 2019. Online: </w:t>
      </w:r>
      <w:r w:rsidRPr="006E77C2">
        <w:t>http://www.infocomm-journal.com/dxkx/article/2019/1000-0801/1000-0801-35-9-00020.shtml</w:t>
      </w:r>
    </w:p>
  </w:endnote>
  <w:endnote w:id="3">
    <w:p w14:paraId="5EDAED40" w14:textId="77777777" w:rsidR="00BB5430" w:rsidRDefault="00BB5430" w:rsidP="001970BF">
      <w:pPr>
        <w:pStyle w:val="EndnoteText"/>
      </w:pPr>
      <w:r>
        <w:rPr>
          <w:rStyle w:val="EndnoteReference"/>
        </w:rPr>
        <w:endnoteRef/>
      </w:r>
      <w:r>
        <w:t xml:space="preserve"> Taeho Lee, Christos Pappas, David Barrera, Pawel Szalachowski, and Adrian Perrig</w:t>
      </w:r>
      <w:r w:rsidRPr="005840FB">
        <w:t>. Source accountability with domain-brokered privacy. Proceedings of the 12th International on Conference on emerging Networking EXperiments and Technologies</w:t>
      </w:r>
      <w:r>
        <w:t>. 2016.</w:t>
      </w:r>
    </w:p>
  </w:endnote>
  <w:endnote w:id="4">
    <w:p w14:paraId="0FCC9183" w14:textId="77777777" w:rsidR="00BB5430" w:rsidRDefault="00BB5430" w:rsidP="001970BF">
      <w:pPr>
        <w:pStyle w:val="EndnoteText"/>
      </w:pPr>
      <w:r>
        <w:rPr>
          <w:rStyle w:val="EndnoteReference"/>
        </w:rPr>
        <w:endnoteRef/>
      </w:r>
      <w:r>
        <w:t xml:space="preserve"> Benjamin Rothenberger, Dominik Roos, Markus Legner, and Adrian Perrig. PISKES: Pragmatic Internet-Scale Key Establishment System.</w:t>
      </w:r>
      <w:r w:rsidRPr="00693DCF">
        <w:t xml:space="preserve"> </w:t>
      </w:r>
      <w:r>
        <w:t>Proceedings of the ACM ASIA Conference on Computer and</w:t>
      </w:r>
      <w:r>
        <w:br/>
        <w:t>Communications Security (ASIACCS). 2020.</w:t>
      </w:r>
    </w:p>
    <w:p w14:paraId="176ECFBA" w14:textId="77777777" w:rsidR="00BB5430" w:rsidRDefault="00BB5430" w:rsidP="001970BF">
      <w:pPr>
        <w:pStyle w:val="EndnoteText"/>
      </w:pPr>
    </w:p>
    <w:p w14:paraId="52BB4C63" w14:textId="77777777" w:rsidR="00BB5430" w:rsidRDefault="00BB5430" w:rsidP="001970BF">
      <w:pPr>
        <w:pStyle w:val="EndnoteText"/>
      </w:pPr>
    </w:p>
    <w:p w14:paraId="197E4501" w14:textId="00B8B2C4" w:rsidR="00BB5430" w:rsidRPr="00096B7E" w:rsidDel="00700258" w:rsidRDefault="00BB5430" w:rsidP="00700258">
      <w:pPr>
        <w:numPr>
          <w:ilvl w:val="0"/>
          <w:numId w:val="109"/>
        </w:numPr>
        <w:overflowPunct w:val="0"/>
        <w:autoSpaceDE w:val="0"/>
        <w:autoSpaceDN w:val="0"/>
        <w:adjustRightInd w:val="0"/>
        <w:contextualSpacing/>
        <w:textAlignment w:val="baseline"/>
        <w:rPr>
          <w:del w:id="1154" w:author="Uma Chunduri" w:date="2020-04-21T12:03:00Z"/>
          <w:rFonts w:eastAsia="Times New Roman"/>
          <w:szCs w:val="20"/>
          <w:lang w:eastAsia="en-US"/>
        </w:rPr>
      </w:pPr>
      <w:del w:id="1155" w:author="Uma Chunduri" w:date="2020-04-21T12:03:00Z">
        <w:r w:rsidRPr="00096B7E" w:rsidDel="00700258">
          <w:rPr>
            <w:szCs w:val="20"/>
            <w:lang w:eastAsia="en-US"/>
          </w:rPr>
          <w:delText>IEEE Global Communications Conference (GLOBECOM): "Preferred Path Routing - A Next-Generation Routing Framework Beyond Segment Routing", U. Chunduri, A. Clemm, R. Li, 2018, Abu Dhabi, UAE, December 2018.</w:delText>
        </w:r>
      </w:del>
    </w:p>
    <w:p w14:paraId="1C29EC1E" w14:textId="48AEB0EA" w:rsidR="00BB5430" w:rsidRPr="00096B7E" w:rsidRDefault="00BB5430">
      <w:pPr>
        <w:numPr>
          <w:ilvl w:val="0"/>
          <w:numId w:val="109"/>
        </w:numPr>
        <w:overflowPunct w:val="0"/>
        <w:autoSpaceDE w:val="0"/>
        <w:autoSpaceDN w:val="0"/>
        <w:adjustRightInd w:val="0"/>
        <w:contextualSpacing/>
        <w:textAlignment w:val="baseline"/>
        <w:rPr>
          <w:rFonts w:eastAsia="Times New Roman"/>
          <w:szCs w:val="20"/>
          <w:lang w:val="fr-CH" w:eastAsia="en-US"/>
        </w:rPr>
        <w:pPrChange w:id="1156" w:author="Uma Chunduri" w:date="2020-04-21T12:03:00Z">
          <w:pPr>
            <w:numPr>
              <w:numId w:val="109"/>
            </w:numPr>
            <w:overflowPunct w:val="0"/>
            <w:autoSpaceDE w:val="0"/>
            <w:autoSpaceDN w:val="0"/>
            <w:adjustRightInd w:val="0"/>
            <w:ind w:left="720" w:hanging="360"/>
            <w:textAlignment w:val="baseline"/>
          </w:pPr>
        </w:pPrChange>
      </w:pPr>
      <w:del w:id="1157" w:author="Uma Chunduri" w:date="2020-04-21T12:03:00Z">
        <w:r w:rsidRPr="00096B7E" w:rsidDel="00700258">
          <w:rPr>
            <w:rFonts w:eastAsia="Times New Roman"/>
            <w:szCs w:val="20"/>
            <w:lang w:eastAsia="en-US"/>
          </w:rPr>
          <w:delText>M. Handley, Delay is Not an Option: Low Latency Routing in Space, ACM HotNets 2018</w:delText>
        </w:r>
      </w:del>
    </w:p>
    <w:p w14:paraId="0F53E995" w14:textId="07B50C87" w:rsidR="00BB5430" w:rsidRPr="00096B7E" w:rsidDel="00700258" w:rsidRDefault="00BB5430" w:rsidP="00096B7E">
      <w:pPr>
        <w:numPr>
          <w:ilvl w:val="0"/>
          <w:numId w:val="109"/>
        </w:numPr>
        <w:overflowPunct w:val="0"/>
        <w:autoSpaceDE w:val="0"/>
        <w:autoSpaceDN w:val="0"/>
        <w:adjustRightInd w:val="0"/>
        <w:textAlignment w:val="baseline"/>
        <w:rPr>
          <w:moveFrom w:id="1158" w:author="Uma Chunduri" w:date="2020-04-21T12:04:00Z"/>
          <w:rFonts w:eastAsia="Times New Roman"/>
          <w:szCs w:val="20"/>
          <w:lang w:val="fr-CH" w:eastAsia="en-US"/>
        </w:rPr>
      </w:pPr>
      <w:moveFromRangeStart w:id="1159" w:author="Uma Chunduri" w:date="2020-04-21T12:04:00Z" w:name="move38363115"/>
      <w:moveFrom w:id="1160" w:author="Uma Chunduri" w:date="2020-04-21T12:04:00Z">
        <w:r w:rsidRPr="00096B7E" w:rsidDel="00700258">
          <w:rPr>
            <w:rFonts w:eastAsia="Times New Roman"/>
            <w:szCs w:val="20"/>
            <w:lang w:val="fr-CH" w:eastAsia="en-US"/>
          </w:rPr>
          <w:t xml:space="preserve">Assessment of the effective performance of DPSK vs. OOK in satellite-based optical communications, ICSO 2018, </w:t>
        </w:r>
        <w:r w:rsidDel="00700258">
          <w:fldChar w:fldCharType="begin"/>
        </w:r>
        <w:r w:rsidDel="00700258">
          <w:instrText xml:space="preserve"> HYPERLINK "https://doi.org/10.1117/12.2536128" </w:instrText>
        </w:r>
        <w:r w:rsidDel="00700258">
          <w:fldChar w:fldCharType="separate"/>
        </w:r>
        <w:r w:rsidRPr="00096B7E" w:rsidDel="00700258">
          <w:rPr>
            <w:rFonts w:eastAsia="Times New Roman"/>
            <w:color w:val="0563C1"/>
            <w:szCs w:val="20"/>
            <w:u w:val="single"/>
            <w:lang w:val="fr-CH" w:eastAsia="en-US"/>
          </w:rPr>
          <w:t>https://doi.org/10.1117/12.2536128</w:t>
        </w:r>
        <w:r w:rsidDel="00700258">
          <w:rPr>
            <w:rFonts w:eastAsia="Times New Roman"/>
            <w:color w:val="0563C1"/>
            <w:szCs w:val="20"/>
            <w:u w:val="single"/>
            <w:lang w:val="fr-CH" w:eastAsia="en-US"/>
          </w:rPr>
          <w:fldChar w:fldCharType="end"/>
        </w:r>
        <w:r w:rsidRPr="00096B7E" w:rsidDel="00700258">
          <w:rPr>
            <w:rFonts w:eastAsia="Times New Roman"/>
            <w:szCs w:val="20"/>
            <w:lang w:val="fr-CH" w:eastAsia="en-US"/>
          </w:rPr>
          <w:t xml:space="preserve"> </w:t>
        </w:r>
      </w:moveFrom>
    </w:p>
    <w:p w14:paraId="2134B2D3" w14:textId="040BE664" w:rsidR="00BB5430" w:rsidRPr="00096B7E" w:rsidDel="00700258" w:rsidRDefault="00BB5430" w:rsidP="00096B7E">
      <w:pPr>
        <w:numPr>
          <w:ilvl w:val="0"/>
          <w:numId w:val="109"/>
        </w:numPr>
        <w:overflowPunct w:val="0"/>
        <w:autoSpaceDE w:val="0"/>
        <w:autoSpaceDN w:val="0"/>
        <w:adjustRightInd w:val="0"/>
        <w:textAlignment w:val="baseline"/>
        <w:rPr>
          <w:moveFrom w:id="1161" w:author="Uma Chunduri" w:date="2020-04-21T12:04:00Z"/>
          <w:rFonts w:eastAsia="Times New Roman"/>
          <w:szCs w:val="20"/>
          <w:lang w:val="fr-CH" w:eastAsia="en-US"/>
        </w:rPr>
      </w:pPr>
      <w:moveFrom w:id="1162" w:author="Uma Chunduri" w:date="2020-04-21T12:04:00Z">
        <w:r w:rsidRPr="00096B7E" w:rsidDel="00700258">
          <w:rPr>
            <w:rFonts w:eastAsia="Times New Roman"/>
            <w:szCs w:val="20"/>
            <w:lang w:val="fr-CH" w:eastAsia="en-US"/>
          </w:rPr>
          <w:t xml:space="preserve">Miller, Peter. "Ka-Band – the future of satellite communication ?" </w:t>
        </w:r>
      </w:moveFrom>
    </w:p>
    <w:p w14:paraId="7DBD1D3E" w14:textId="1BBD8775" w:rsidR="00BB5430" w:rsidRPr="00096B7E" w:rsidDel="00700258" w:rsidRDefault="00BB5430" w:rsidP="00096B7E">
      <w:pPr>
        <w:overflowPunct w:val="0"/>
        <w:autoSpaceDE w:val="0"/>
        <w:autoSpaceDN w:val="0"/>
        <w:adjustRightInd w:val="0"/>
        <w:ind w:left="360"/>
        <w:textAlignment w:val="baseline"/>
        <w:rPr>
          <w:moveFrom w:id="1163" w:author="Uma Chunduri" w:date="2020-04-21T12:04:00Z"/>
          <w:rFonts w:eastAsia="Times New Roman"/>
          <w:color w:val="0563C1"/>
          <w:szCs w:val="20"/>
          <w:u w:val="single"/>
          <w:lang w:val="fr-CH" w:eastAsia="en-US"/>
        </w:rPr>
      </w:pPr>
      <w:moveFrom w:id="1164" w:author="Uma Chunduri" w:date="2020-04-21T12:04:00Z">
        <w:r w:rsidRPr="00096B7E" w:rsidDel="00700258">
          <w:rPr>
            <w:rFonts w:eastAsia="Times New Roman"/>
            <w:szCs w:val="20"/>
            <w:lang w:val="fr-CH" w:eastAsia="en-US"/>
          </w:rPr>
          <w:t xml:space="preserve">      </w:t>
        </w:r>
        <w:r w:rsidDel="00700258">
          <w:fldChar w:fldCharType="begin"/>
        </w:r>
        <w:r w:rsidDel="00700258">
          <w:instrText xml:space="preserve"> HYPERLINK "http://www.tele-satellite.com/TELE-satellite-0709/eng/feature.pdf" </w:instrText>
        </w:r>
        <w:r w:rsidDel="00700258">
          <w:fldChar w:fldCharType="separate"/>
        </w:r>
        <w:r w:rsidRPr="00096B7E" w:rsidDel="00700258">
          <w:rPr>
            <w:rFonts w:eastAsia="Times New Roman"/>
            <w:color w:val="0563C1"/>
            <w:szCs w:val="20"/>
            <w:u w:val="single"/>
            <w:lang w:val="fr-CH" w:eastAsia="en-US"/>
          </w:rPr>
          <w:t>http://www.tele-satellite.com/TELE-satellite-0709/eng/feature.pdf</w:t>
        </w:r>
        <w:r w:rsidDel="00700258">
          <w:rPr>
            <w:rFonts w:eastAsia="Times New Roman"/>
            <w:color w:val="0563C1"/>
            <w:szCs w:val="20"/>
            <w:u w:val="single"/>
            <w:lang w:val="fr-CH" w:eastAsia="en-US"/>
          </w:rPr>
          <w:fldChar w:fldCharType="end"/>
        </w:r>
      </w:moveFrom>
    </w:p>
    <w:p w14:paraId="5B17D67F" w14:textId="14880382" w:rsidR="00BB5430" w:rsidRPr="00096B7E" w:rsidDel="00700258" w:rsidRDefault="00BB5430" w:rsidP="00096B7E">
      <w:pPr>
        <w:numPr>
          <w:ilvl w:val="0"/>
          <w:numId w:val="109"/>
        </w:numPr>
        <w:overflowPunct w:val="0"/>
        <w:autoSpaceDE w:val="0"/>
        <w:autoSpaceDN w:val="0"/>
        <w:adjustRightInd w:val="0"/>
        <w:textAlignment w:val="baseline"/>
        <w:rPr>
          <w:moveFrom w:id="1165" w:author="Uma Chunduri" w:date="2020-04-21T12:04:00Z"/>
          <w:rFonts w:eastAsia="Times New Roman"/>
          <w:szCs w:val="20"/>
          <w:lang w:val="fr-CH" w:eastAsia="en-US"/>
        </w:rPr>
      </w:pPr>
      <w:moveFrom w:id="1166" w:author="Uma Chunduri" w:date="2020-04-21T12:04:00Z">
        <w:r w:rsidRPr="00096B7E" w:rsidDel="00700258">
          <w:rPr>
            <w:rFonts w:eastAsia="Times New Roman"/>
            <w:szCs w:val="20"/>
            <w:lang w:eastAsia="en-US"/>
          </w:rPr>
          <w:t xml:space="preserve">Preferred Path Loop-Free Alternate (pLFA) - </w:t>
        </w:r>
        <w:r w:rsidDel="00700258">
          <w:fldChar w:fldCharType="begin"/>
        </w:r>
        <w:r w:rsidDel="00700258">
          <w:instrText xml:space="preserve"> HYPERLINK "https://tools.ietf.org/html/draft-bryant-rtgwg-plfa-00" </w:instrText>
        </w:r>
        <w:r w:rsidDel="00700258">
          <w:fldChar w:fldCharType="separate"/>
        </w:r>
        <w:r w:rsidRPr="00096B7E" w:rsidDel="00700258">
          <w:rPr>
            <w:rFonts w:eastAsia="Times New Roman"/>
            <w:color w:val="0563C1"/>
            <w:szCs w:val="20"/>
            <w:u w:val="single"/>
            <w:lang w:eastAsia="en-US"/>
          </w:rPr>
          <w:t>https://tools.ietf.org/html/draft-bryant-rtgwg-plfa-00</w:t>
        </w:r>
        <w:r w:rsidDel="00700258">
          <w:rPr>
            <w:rFonts w:eastAsia="Times New Roman"/>
            <w:color w:val="0563C1"/>
            <w:szCs w:val="20"/>
            <w:u w:val="single"/>
            <w:lang w:eastAsia="en-US"/>
          </w:rPr>
          <w:fldChar w:fldCharType="end"/>
        </w:r>
        <w:r w:rsidRPr="00096B7E" w:rsidDel="00700258">
          <w:rPr>
            <w:rFonts w:eastAsia="Times New Roman"/>
            <w:szCs w:val="20"/>
            <w:lang w:eastAsia="en-US"/>
          </w:rPr>
          <w:t xml:space="preserve"> </w:t>
        </w:r>
      </w:moveFrom>
    </w:p>
    <w:moveFromRangeEnd w:id="1159"/>
    <w:p w14:paraId="10AC1BC6" w14:textId="77777777" w:rsidR="00BB5430" w:rsidRDefault="00BB5430" w:rsidP="001970BF">
      <w:pPr>
        <w:pStyle w:val="EndnoteText"/>
      </w:pPr>
    </w:p>
    <w:p w14:paraId="3A6F8F00" w14:textId="77777777" w:rsidR="00BB5430" w:rsidRDefault="00BB5430" w:rsidP="001970BF">
      <w:pPr>
        <w:pStyle w:val="EndnoteText"/>
      </w:pPr>
    </w:p>
    <w:p w14:paraId="64CDC678" w14:textId="640752ED" w:rsidR="00BB5430" w:rsidRDefault="00BB5430" w:rsidP="001970BF">
      <w:pPr>
        <w:pStyle w:val="EndnoteText"/>
        <w:rPr>
          <w:ins w:id="1167" w:author="Toy, Mehmet" w:date="2020-04-19T15:14:00Z"/>
        </w:rPr>
      </w:pPr>
      <w:ins w:id="1168" w:author="Toy, Mehmet" w:date="2020-04-19T15:14:00Z">
        <w:r>
          <w:t>Edge/Access Reference</w:t>
        </w:r>
      </w:ins>
    </w:p>
    <w:p w14:paraId="66D115BE" w14:textId="77777777" w:rsidR="00BB5430" w:rsidRPr="0034212B" w:rsidRDefault="00BB5430" w:rsidP="00FB176A">
      <w:pPr>
        <w:numPr>
          <w:ilvl w:val="0"/>
          <w:numId w:val="87"/>
        </w:numPr>
        <w:contextualSpacing/>
        <w:rPr>
          <w:rFonts w:eastAsia="Times New Roman"/>
          <w:b/>
        </w:rPr>
      </w:pPr>
      <w:r w:rsidRPr="0034212B">
        <w:rPr>
          <w:rFonts w:eastAsia="Times New Roman"/>
          <w:b/>
        </w:rPr>
        <w:t>References</w:t>
      </w:r>
    </w:p>
    <w:p w14:paraId="7E3C058B" w14:textId="77777777" w:rsidR="00BB5430" w:rsidRPr="0034212B" w:rsidRDefault="00BB5430" w:rsidP="00FB176A">
      <w:pPr>
        <w:tabs>
          <w:tab w:val="left" w:pos="1224"/>
        </w:tabs>
        <w:spacing w:before="100" w:beforeAutospacing="1" w:after="100" w:afterAutospacing="1"/>
        <w:rPr>
          <w:rFonts w:eastAsia="Times New Roman"/>
          <w:color w:val="000000"/>
          <w:lang w:val="en-US" w:eastAsia="en-US"/>
        </w:rPr>
      </w:pPr>
    </w:p>
    <w:p w14:paraId="5FAD986F" w14:textId="77777777" w:rsidR="00BB5430" w:rsidRPr="0034212B" w:rsidRDefault="00BB5430" w:rsidP="00FB176A">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1 ETSI MEC in 5G networks </w:t>
      </w:r>
      <w:hyperlink r:id="rId1" w:history="1">
        <w:r w:rsidRPr="0034212B">
          <w:rPr>
            <w:rFonts w:eastAsia="Times New Roman"/>
            <w:color w:val="0000FF"/>
            <w:u w:val="single"/>
            <w:lang w:val="en-US" w:eastAsia="en-US"/>
          </w:rPr>
          <w:t>https://www.etsi.org/images/files/ETSIWhitePapers/etsi_wp28_mec_in_5G_FINAL.pdf</w:t>
        </w:r>
      </w:hyperlink>
    </w:p>
    <w:p w14:paraId="1E50BC6C" w14:textId="77777777" w:rsidR="00BB5430" w:rsidRDefault="00BB5430" w:rsidP="001970BF">
      <w:pPr>
        <w:pStyle w:val="EndnoteText"/>
        <w:rPr>
          <w:ins w:id="1169" w:author="Toy, Mehmet" w:date="2020-04-19T15:14:00Z"/>
        </w:rPr>
      </w:pPr>
    </w:p>
    <w:p w14:paraId="1A594C76" w14:textId="77777777" w:rsidR="00BB5430" w:rsidRDefault="00BB5430" w:rsidP="001970BF">
      <w:pPr>
        <w:pStyle w:val="EndnoteText"/>
        <w:rPr>
          <w:ins w:id="1170" w:author="Toy, Mehmet" w:date="2020-04-19T15:14:00Z"/>
        </w:rPr>
      </w:pPr>
    </w:p>
    <w:p w14:paraId="3B2901D3" w14:textId="77777777" w:rsidR="00BB5430" w:rsidRDefault="00BB5430" w:rsidP="004F4418">
      <w:pPr>
        <w:keepNext/>
        <w:keepLines/>
        <w:overflowPunct w:val="0"/>
        <w:autoSpaceDE w:val="0"/>
        <w:autoSpaceDN w:val="0"/>
        <w:adjustRightInd w:val="0"/>
        <w:spacing w:before="360"/>
        <w:ind w:left="360" w:hanging="360"/>
        <w:textAlignment w:val="baseline"/>
        <w:outlineLvl w:val="0"/>
        <w:rPr>
          <w:ins w:id="1171" w:author="Toy, Mehmet" w:date="2020-04-19T15:58:00Z"/>
          <w:rFonts w:eastAsia="Times New Roman"/>
          <w:b/>
          <w:szCs w:val="20"/>
          <w:lang w:eastAsia="en-US"/>
        </w:rPr>
      </w:pPr>
      <w:ins w:id="1172" w:author="Toy, Mehmet" w:date="2020-04-19T15:58:00Z">
        <w:r>
          <w:rPr>
            <w:rFonts w:eastAsia="Times New Roman"/>
            <w:b/>
            <w:szCs w:val="20"/>
            <w:lang w:eastAsia="en-US"/>
          </w:rPr>
          <w:t>QoS Section References</w:t>
        </w:r>
      </w:ins>
    </w:p>
    <w:p w14:paraId="24315A23" w14:textId="2F37DF32" w:rsidR="00BB5430" w:rsidRPr="00C34595" w:rsidRDefault="00BB5430" w:rsidP="004F4418">
      <w:pPr>
        <w:keepNext/>
        <w:keepLines/>
        <w:overflowPunct w:val="0"/>
        <w:autoSpaceDE w:val="0"/>
        <w:autoSpaceDN w:val="0"/>
        <w:adjustRightInd w:val="0"/>
        <w:spacing w:before="360"/>
        <w:ind w:left="360" w:hanging="360"/>
        <w:textAlignment w:val="baseline"/>
        <w:outlineLvl w:val="0"/>
        <w:rPr>
          <w:rFonts w:eastAsia="Times New Roman"/>
          <w:b/>
          <w:szCs w:val="20"/>
          <w:lang w:eastAsia="en-US"/>
        </w:rPr>
      </w:pPr>
      <w:r w:rsidRPr="00C34595">
        <w:rPr>
          <w:rFonts w:eastAsia="Times New Roman"/>
          <w:b/>
          <w:szCs w:val="20"/>
          <w:lang w:eastAsia="en-US"/>
        </w:rPr>
        <w:t>References</w:t>
      </w:r>
    </w:p>
    <w:p w14:paraId="145BC5FC" w14:textId="77777777" w:rsidR="00BB5430" w:rsidRPr="00C34595" w:rsidRDefault="00BB5430" w:rsidP="004F4418">
      <w:pPr>
        <w:overflowPunct w:val="0"/>
        <w:autoSpaceDE w:val="0"/>
        <w:autoSpaceDN w:val="0"/>
        <w:adjustRightInd w:val="0"/>
        <w:ind w:left="360"/>
        <w:textAlignment w:val="baseline"/>
        <w:rPr>
          <w:rFonts w:eastAsia="Times New Roman"/>
          <w:i/>
          <w:szCs w:val="20"/>
          <w:lang w:val="fr-CH" w:eastAsia="en-US"/>
        </w:rPr>
      </w:pPr>
      <w:r w:rsidRPr="00C34595">
        <w:rPr>
          <w:rFonts w:eastAsia="Times New Roman"/>
          <w:i/>
          <w:szCs w:val="20"/>
          <w:lang w:val="fr-CH" w:eastAsia="en-US"/>
        </w:rPr>
        <w:t xml:space="preserve">TBD, references below copied from sister document for format reference. </w:t>
      </w:r>
    </w:p>
    <w:p w14:paraId="1FC72326" w14:textId="77777777" w:rsidR="00BB5430" w:rsidRPr="00C34595" w:rsidRDefault="00BB5430" w:rsidP="004F4418">
      <w:pPr>
        <w:numPr>
          <w:ilvl w:val="0"/>
          <w:numId w:val="56"/>
        </w:numPr>
        <w:overflowPunct w:val="0"/>
        <w:autoSpaceDE w:val="0"/>
        <w:autoSpaceDN w:val="0"/>
        <w:adjustRightInd w:val="0"/>
        <w:textAlignment w:val="baseline"/>
        <w:rPr>
          <w:rFonts w:eastAsia="Times New Roman"/>
          <w:szCs w:val="20"/>
          <w:lang w:val="fr-CH" w:eastAsia="en-US"/>
        </w:rPr>
      </w:pPr>
      <w:r w:rsidRPr="00C34595">
        <w:rPr>
          <w:rFonts w:eastAsia="Times New Roman"/>
          <w:szCs w:val="20"/>
          <w:lang w:val="fr-CH" w:eastAsia="en-US"/>
        </w:rPr>
        <w:t xml:space="preserve">TS 23.401 </w:t>
      </w:r>
      <w:r w:rsidRPr="00C34595">
        <w:rPr>
          <w:rFonts w:ascii="Arial" w:eastAsia="Times New Roman" w:hAnsi="Arial" w:cs="Arial"/>
          <w:color w:val="000000"/>
          <w:sz w:val="18"/>
          <w:szCs w:val="18"/>
          <w:lang w:eastAsia="en-US"/>
        </w:rPr>
        <w:t>General Packet Radio Service (GPRS) enhancements for Evolved Universal Terrestrial Radio Access Network (E-UTRAN) access</w:t>
      </w:r>
    </w:p>
    <w:p w14:paraId="359C3109" w14:textId="77777777" w:rsidR="00BB5430" w:rsidRPr="00C34595" w:rsidRDefault="00BB5430" w:rsidP="004F4418">
      <w:pPr>
        <w:numPr>
          <w:ilvl w:val="0"/>
          <w:numId w:val="56"/>
        </w:numPr>
        <w:overflowPunct w:val="0"/>
        <w:autoSpaceDE w:val="0"/>
        <w:autoSpaceDN w:val="0"/>
        <w:adjustRightInd w:val="0"/>
        <w:textAlignment w:val="baseline"/>
        <w:rPr>
          <w:rFonts w:eastAsia="Times New Roman"/>
          <w:szCs w:val="20"/>
          <w:lang w:val="fr-CH" w:eastAsia="en-US"/>
        </w:rPr>
      </w:pPr>
      <w:r w:rsidRPr="00C34595">
        <w:rPr>
          <w:rFonts w:eastAsia="Times New Roman"/>
          <w:szCs w:val="20"/>
          <w:lang w:val="fr-CH" w:eastAsia="en-US"/>
        </w:rPr>
        <w:t>TS 23.501</w:t>
      </w:r>
      <w:r w:rsidRPr="00C34595">
        <w:rPr>
          <w:rFonts w:ascii="Arial" w:eastAsia="Times New Roman" w:hAnsi="Arial" w:cs="Arial"/>
          <w:color w:val="000000"/>
          <w:sz w:val="18"/>
          <w:szCs w:val="18"/>
          <w:lang w:eastAsia="en-US"/>
        </w:rPr>
        <w:t xml:space="preserve"> System architecture for the 5G System (5GS)</w:t>
      </w:r>
    </w:p>
    <w:p w14:paraId="44120401" w14:textId="77777777" w:rsidR="00BB5430" w:rsidRPr="00C34595" w:rsidRDefault="00BB5430" w:rsidP="004F4418">
      <w:pPr>
        <w:numPr>
          <w:ilvl w:val="0"/>
          <w:numId w:val="56"/>
        </w:numPr>
        <w:overflowPunct w:val="0"/>
        <w:autoSpaceDE w:val="0"/>
        <w:autoSpaceDN w:val="0"/>
        <w:adjustRightInd w:val="0"/>
        <w:textAlignment w:val="baseline"/>
        <w:rPr>
          <w:rFonts w:eastAsia="Times New Roman"/>
          <w:szCs w:val="20"/>
          <w:lang w:val="fr-CH" w:eastAsia="en-US"/>
        </w:rPr>
      </w:pPr>
      <w:r w:rsidRPr="00C34595">
        <w:rPr>
          <w:rFonts w:eastAsia="Times New Roman"/>
          <w:szCs w:val="20"/>
          <w:lang w:val="fr-CH" w:eastAsia="en-US"/>
        </w:rPr>
        <w:t xml:space="preserve">Transport Aware Mobility  for 5G - </w:t>
      </w:r>
      <w:hyperlink r:id="rId2" w:history="1">
        <w:r w:rsidRPr="00C34595">
          <w:rPr>
            <w:rFonts w:eastAsia="Times New Roman"/>
            <w:color w:val="0563C1"/>
            <w:szCs w:val="20"/>
            <w:u w:val="single"/>
            <w:lang w:val="fr-CH" w:eastAsia="en-US"/>
          </w:rPr>
          <w:t>https://tools.ietf.org/html/draft-clt-dmm-tn-aware-mobility-04</w:t>
        </w:r>
      </w:hyperlink>
    </w:p>
    <w:p w14:paraId="58ED1069" w14:textId="3BAFD19D" w:rsidR="00BB5430" w:rsidRDefault="00BB5430" w:rsidP="002143ED">
      <w:pPr>
        <w:pStyle w:val="ListParagraph"/>
        <w:ind w:left="360"/>
        <w:rPr>
          <w:rFonts w:asciiTheme="majorBidi" w:hAnsiTheme="majorBidi" w:cstheme="majorBidi"/>
          <w:b/>
        </w:rPr>
      </w:pPr>
    </w:p>
    <w:p w14:paraId="199B7BF1" w14:textId="2BA36407" w:rsidR="00BB5430" w:rsidRPr="00EA7F44" w:rsidRDefault="00BB5430">
      <w:pPr>
        <w:pStyle w:val="ListParagraph"/>
        <w:numPr>
          <w:ilvl w:val="0"/>
          <w:numId w:val="124"/>
        </w:numPr>
        <w:rPr>
          <w:ins w:id="1173" w:author="Toy, Mehmet" w:date="2020-04-19T19:07:00Z"/>
          <w:rFonts w:asciiTheme="majorBidi" w:hAnsiTheme="majorBidi" w:cstheme="majorBidi"/>
          <w:b/>
        </w:rPr>
        <w:pPrChange w:id="1174" w:author="Toy, Mehmet" w:date="2020-04-19T19:12:00Z">
          <w:pPr>
            <w:pStyle w:val="ListParagraph"/>
            <w:numPr>
              <w:numId w:val="121"/>
            </w:numPr>
            <w:ind w:hanging="360"/>
          </w:pPr>
        </w:pPrChange>
      </w:pPr>
      <w:r>
        <w:rPr>
          <w:rFonts w:asciiTheme="majorBidi" w:hAnsiTheme="majorBidi" w:cstheme="majorBidi"/>
          <w:b/>
        </w:rPr>
        <w:t xml:space="preserve"> Terminology</w:t>
      </w:r>
      <w:ins w:id="1175" w:author="Toy, Mehmet" w:date="2020-04-19T19:07:00Z">
        <w:r w:rsidRPr="00EA7F44">
          <w:rPr>
            <w:rFonts w:asciiTheme="majorBidi" w:hAnsiTheme="majorBidi" w:cstheme="majorBidi"/>
            <w:b/>
          </w:rPr>
          <w:br/>
        </w:r>
      </w:ins>
    </w:p>
    <w:p w14:paraId="3AEF8356" w14:textId="77777777" w:rsidR="00BB5430" w:rsidRPr="00E7488D" w:rsidRDefault="00BB5430" w:rsidP="00E7488D">
      <w:pPr>
        <w:keepNext/>
        <w:keepLines/>
        <w:overflowPunct w:val="0"/>
        <w:autoSpaceDE w:val="0"/>
        <w:autoSpaceDN w:val="0"/>
        <w:adjustRightInd w:val="0"/>
        <w:spacing w:before="360"/>
        <w:ind w:left="794" w:hanging="794"/>
        <w:textAlignment w:val="baseline"/>
        <w:outlineLvl w:val="0"/>
        <w:rPr>
          <w:rFonts w:eastAsia="Times New Roman"/>
          <w:b/>
          <w:szCs w:val="20"/>
          <w:lang w:eastAsia="en-US"/>
        </w:rPr>
      </w:pPr>
    </w:p>
    <w:p w14:paraId="3B83C71D" w14:textId="77777777" w:rsidR="00BB5430" w:rsidRDefault="00BB5430" w:rsidP="00E7488D">
      <w:pPr>
        <w:overflowPunct w:val="0"/>
        <w:autoSpaceDE w:val="0"/>
        <w:autoSpaceDN w:val="0"/>
        <w:adjustRightInd w:val="0"/>
        <w:textAlignment w:val="baseline"/>
        <w:rPr>
          <w:rFonts w:eastAsia="Times New Roman"/>
          <w:szCs w:val="20"/>
          <w:lang w:eastAsia="en-US"/>
        </w:rPr>
      </w:pPr>
      <w:r w:rsidRPr="00E7488D">
        <w:rPr>
          <w:rFonts w:eastAsia="Times New Roman"/>
          <w:szCs w:val="20"/>
          <w:lang w:eastAsia="en-US"/>
        </w:rPr>
        <w:t xml:space="preserve">&lt;Check in the ITU-T terms and definitions database at </w:t>
      </w:r>
      <w:hyperlink r:id="rId3" w:history="1">
        <w:r w:rsidRPr="00E7488D">
          <w:rPr>
            <w:rFonts w:eastAsia="Times New Roman"/>
            <w:szCs w:val="20"/>
            <w:lang w:eastAsia="en-US"/>
          </w:rPr>
          <w:t>www.itu.int/go/terminology-database</w:t>
        </w:r>
      </w:hyperlink>
      <w:r w:rsidRPr="00E7488D">
        <w:rPr>
          <w:rFonts w:eastAsia="Times New Roman"/>
          <w:szCs w:val="20"/>
          <w:lang w:eastAsia="en-US"/>
        </w:rPr>
        <w:t xml:space="preserve"> whether the term has already been defined in another Recommendation. It would be more consistent to refer to such a definition rather than to redefine the term&gt;</w:t>
      </w:r>
    </w:p>
    <w:p w14:paraId="27FDE134" w14:textId="77777777" w:rsidR="00BB5430" w:rsidRDefault="00BB5430" w:rsidP="00E7488D">
      <w:pPr>
        <w:overflowPunct w:val="0"/>
        <w:autoSpaceDE w:val="0"/>
        <w:autoSpaceDN w:val="0"/>
        <w:adjustRightInd w:val="0"/>
        <w:textAlignment w:val="baseline"/>
        <w:rPr>
          <w:rFonts w:eastAsia="Times New Roman"/>
          <w:szCs w:val="20"/>
          <w:lang w:eastAsia="en-US"/>
        </w:rPr>
      </w:pPr>
    </w:p>
    <w:p w14:paraId="177ADDBD" w14:textId="77777777" w:rsidR="00BB5430" w:rsidRPr="0071241B" w:rsidRDefault="00BB5430" w:rsidP="00E7488D">
      <w:pPr>
        <w:pStyle w:val="BodyText"/>
        <w:rPr>
          <w:rFonts w:asciiTheme="majorBidi" w:hAnsiTheme="majorBidi" w:cstheme="majorBidi"/>
          <w:sz w:val="24"/>
          <w:szCs w:val="24"/>
        </w:rPr>
      </w:pPr>
      <w:r w:rsidRPr="0071241B">
        <w:rPr>
          <w:rFonts w:asciiTheme="majorBidi" w:hAnsiTheme="majorBidi" w:cstheme="majorBidi"/>
          <w:sz w:val="24"/>
          <w:szCs w:val="24"/>
        </w:rPr>
        <w:t xml:space="preserve">This section defines the terms used in this document. </w:t>
      </w:r>
    </w:p>
    <w:p w14:paraId="5F9952E1" w14:textId="77777777" w:rsidR="00BB5430" w:rsidRPr="0071241B" w:rsidRDefault="00BB5430" w:rsidP="00E7488D">
      <w:pPr>
        <w:pStyle w:val="BodyText"/>
        <w:rPr>
          <w:rFonts w:asciiTheme="majorBidi" w:hAnsiTheme="majorBidi" w:cstheme="majorBidi"/>
          <w:sz w:val="24"/>
          <w:szCs w:val="24"/>
        </w:rPr>
      </w:pPr>
    </w:p>
    <w:tbl>
      <w:tblPr>
        <w:tblW w:w="9547"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4" w:type="dxa"/>
          <w:left w:w="115" w:type="dxa"/>
          <w:bottom w:w="14" w:type="dxa"/>
          <w:right w:w="115" w:type="dxa"/>
        </w:tblCellMar>
        <w:tblLook w:val="00A0" w:firstRow="1" w:lastRow="0" w:firstColumn="1" w:lastColumn="0" w:noHBand="0" w:noVBand="0"/>
      </w:tblPr>
      <w:tblGrid>
        <w:gridCol w:w="1627"/>
        <w:gridCol w:w="6030"/>
        <w:gridCol w:w="1890"/>
      </w:tblGrid>
      <w:tr w:rsidR="00BB5430" w:rsidRPr="0071241B" w14:paraId="649F0FB8" w14:textId="77777777" w:rsidTr="00F57FEC">
        <w:trPr>
          <w:tblHeader/>
        </w:trPr>
        <w:tc>
          <w:tcPr>
            <w:tcW w:w="1627" w:type="dxa"/>
            <w:shd w:val="clear" w:color="auto" w:fill="FFCC99"/>
            <w:vAlign w:val="center"/>
          </w:tcPr>
          <w:p w14:paraId="180D7CEC" w14:textId="77777777" w:rsidR="00BB5430" w:rsidRPr="0071241B" w:rsidRDefault="00BB5430" w:rsidP="00E7488D">
            <w:pPr>
              <w:pStyle w:val="Table-Title"/>
              <w:keepNext w:val="0"/>
              <w:keepLines w:val="0"/>
              <w:jc w:val="center"/>
              <w:rPr>
                <w:rFonts w:asciiTheme="majorBidi" w:hAnsiTheme="majorBidi" w:cstheme="majorBidi"/>
              </w:rPr>
            </w:pPr>
            <w:r w:rsidRPr="0071241B">
              <w:rPr>
                <w:rFonts w:asciiTheme="majorBidi" w:hAnsiTheme="majorBidi" w:cstheme="majorBidi"/>
              </w:rPr>
              <w:t>Term</w:t>
            </w:r>
          </w:p>
        </w:tc>
        <w:tc>
          <w:tcPr>
            <w:tcW w:w="6030" w:type="dxa"/>
            <w:shd w:val="clear" w:color="auto" w:fill="FFCC99"/>
            <w:vAlign w:val="center"/>
          </w:tcPr>
          <w:p w14:paraId="587E34E3" w14:textId="77777777" w:rsidR="00BB5430" w:rsidRPr="0071241B" w:rsidRDefault="00BB5430" w:rsidP="00E7488D">
            <w:pPr>
              <w:pStyle w:val="Table-Title"/>
              <w:keepNext w:val="0"/>
              <w:keepLines w:val="0"/>
              <w:jc w:val="center"/>
              <w:rPr>
                <w:rFonts w:asciiTheme="majorBidi" w:hAnsiTheme="majorBidi" w:cstheme="majorBidi"/>
              </w:rPr>
            </w:pPr>
            <w:r w:rsidRPr="0071241B">
              <w:rPr>
                <w:rFonts w:asciiTheme="majorBidi" w:hAnsiTheme="majorBidi" w:cstheme="majorBidi"/>
              </w:rPr>
              <w:t>Definition</w:t>
            </w:r>
          </w:p>
        </w:tc>
        <w:tc>
          <w:tcPr>
            <w:tcW w:w="1890" w:type="dxa"/>
            <w:shd w:val="clear" w:color="auto" w:fill="FFCC99"/>
          </w:tcPr>
          <w:p w14:paraId="7CBFC96B" w14:textId="77777777" w:rsidR="00BB5430" w:rsidRPr="0071241B" w:rsidRDefault="00BB5430" w:rsidP="00E7488D">
            <w:pPr>
              <w:pStyle w:val="Table-Title"/>
              <w:keepNext w:val="0"/>
              <w:keepLines w:val="0"/>
              <w:jc w:val="center"/>
              <w:rPr>
                <w:rFonts w:asciiTheme="majorBidi" w:hAnsiTheme="majorBidi" w:cstheme="majorBidi"/>
              </w:rPr>
            </w:pPr>
            <w:r w:rsidRPr="0071241B">
              <w:rPr>
                <w:rFonts w:asciiTheme="majorBidi" w:hAnsiTheme="majorBidi" w:cstheme="majorBidi"/>
              </w:rPr>
              <w:t>Reference</w:t>
            </w:r>
          </w:p>
        </w:tc>
      </w:tr>
      <w:tr w:rsidR="00BB5430" w:rsidRPr="0071241B" w14:paraId="6DD74387" w14:textId="77777777" w:rsidTr="00F57FEC">
        <w:tc>
          <w:tcPr>
            <w:tcW w:w="1627" w:type="dxa"/>
            <w:vAlign w:val="center"/>
          </w:tcPr>
          <w:p w14:paraId="452AFDCE" w14:textId="77777777" w:rsidR="00BB5430" w:rsidRPr="0071241B" w:rsidRDefault="00BB5430" w:rsidP="00E7488D">
            <w:pPr>
              <w:jc w:val="center"/>
              <w:rPr>
                <w:rFonts w:asciiTheme="majorBidi" w:hAnsiTheme="majorBidi" w:cstheme="majorBidi"/>
                <w:b/>
              </w:rPr>
            </w:pPr>
            <w:r>
              <w:rPr>
                <w:rFonts w:asciiTheme="majorBidi" w:hAnsiTheme="majorBidi" w:cstheme="majorBidi"/>
                <w:b/>
              </w:rPr>
              <w:t>Application</w:t>
            </w:r>
          </w:p>
        </w:tc>
        <w:tc>
          <w:tcPr>
            <w:tcW w:w="6030" w:type="dxa"/>
            <w:vAlign w:val="center"/>
          </w:tcPr>
          <w:p w14:paraId="1D579A42" w14:textId="77777777" w:rsidR="00BB5430" w:rsidRPr="0071241B" w:rsidRDefault="00BB5430" w:rsidP="00E7488D">
            <w:pPr>
              <w:rPr>
                <w:rFonts w:asciiTheme="majorBidi" w:hAnsiTheme="majorBidi" w:cstheme="majorBidi"/>
                <w:bCs/>
              </w:rPr>
            </w:pPr>
            <w:r>
              <w:rPr>
                <w:rFonts w:asciiTheme="majorBidi" w:hAnsiTheme="majorBidi" w:cstheme="majorBidi"/>
                <w:bCs/>
              </w:rPr>
              <w:t>It is a self-contained or a group of programs or</w:t>
            </w:r>
            <w:r w:rsidRPr="002529F1">
              <w:rPr>
                <w:rFonts w:asciiTheme="majorBidi" w:hAnsiTheme="majorBidi" w:cstheme="majorBidi"/>
                <w:bCs/>
              </w:rPr>
              <w:t xml:space="preserve"> </w:t>
            </w:r>
            <w:r>
              <w:rPr>
                <w:rFonts w:asciiTheme="majorBidi" w:hAnsiTheme="majorBidi" w:cstheme="majorBidi"/>
                <w:bCs/>
              </w:rPr>
              <w:t xml:space="preserve">a </w:t>
            </w:r>
            <w:r w:rsidRPr="002529F1">
              <w:rPr>
                <w:rFonts w:asciiTheme="majorBidi" w:hAnsiTheme="majorBidi" w:cstheme="majorBidi"/>
                <w:bCs/>
              </w:rPr>
              <w:t>software</w:t>
            </w:r>
            <w:r>
              <w:rPr>
                <w:rFonts w:asciiTheme="majorBidi" w:hAnsiTheme="majorBidi" w:cstheme="majorBidi"/>
                <w:bCs/>
              </w:rPr>
              <w:t xml:space="preserve"> package </w:t>
            </w:r>
            <w:r w:rsidRPr="002529F1">
              <w:rPr>
                <w:rFonts w:asciiTheme="majorBidi" w:hAnsiTheme="majorBidi" w:cstheme="majorBidi"/>
                <w:bCs/>
              </w:rPr>
              <w:t xml:space="preserve">that performs a specific function directly for an end user or, in some cases, for another application. </w:t>
            </w:r>
          </w:p>
        </w:tc>
        <w:tc>
          <w:tcPr>
            <w:tcW w:w="1890" w:type="dxa"/>
          </w:tcPr>
          <w:p w14:paraId="44C5A853" w14:textId="77777777" w:rsidR="00BB5430" w:rsidRPr="0071241B" w:rsidRDefault="00BB5430" w:rsidP="00E7488D">
            <w:pPr>
              <w:jc w:val="center"/>
              <w:rPr>
                <w:rFonts w:asciiTheme="majorBidi" w:hAnsiTheme="majorBidi" w:cstheme="majorBidi"/>
                <w:bCs/>
              </w:rPr>
            </w:pPr>
            <w:r>
              <w:rPr>
                <w:rFonts w:asciiTheme="majorBidi" w:hAnsiTheme="majorBidi" w:cstheme="majorBidi"/>
                <w:bCs/>
              </w:rPr>
              <w:t>In this document</w:t>
            </w:r>
          </w:p>
        </w:tc>
      </w:tr>
      <w:tr w:rsidR="00BB5430" w:rsidRPr="0071241B" w14:paraId="6CE25C9C" w14:textId="77777777" w:rsidTr="00F57FEC">
        <w:tc>
          <w:tcPr>
            <w:tcW w:w="1627" w:type="dxa"/>
            <w:vAlign w:val="center"/>
          </w:tcPr>
          <w:p w14:paraId="764687E7" w14:textId="77777777" w:rsidR="00BB5430" w:rsidRPr="0071241B" w:rsidRDefault="00BB5430" w:rsidP="00E7488D">
            <w:pPr>
              <w:rPr>
                <w:rFonts w:asciiTheme="majorBidi" w:hAnsiTheme="majorBidi" w:cstheme="majorBidi"/>
                <w:b/>
              </w:rPr>
            </w:pPr>
            <w:r>
              <w:rPr>
                <w:rFonts w:asciiTheme="majorBidi" w:hAnsiTheme="majorBidi" w:cstheme="majorBidi"/>
                <w:b/>
              </w:rPr>
              <w:t>Terabytes</w:t>
            </w:r>
          </w:p>
        </w:tc>
        <w:tc>
          <w:tcPr>
            <w:tcW w:w="6030" w:type="dxa"/>
            <w:vAlign w:val="center"/>
          </w:tcPr>
          <w:p w14:paraId="0AD89E7C" w14:textId="77777777" w:rsidR="00BB5430" w:rsidRPr="0071241B" w:rsidRDefault="00BB5430" w:rsidP="00E7488D">
            <w:pPr>
              <w:rPr>
                <w:rFonts w:asciiTheme="majorBidi" w:hAnsiTheme="majorBidi" w:cstheme="majorBidi"/>
                <w:bCs/>
              </w:rPr>
            </w:pPr>
            <w:r>
              <w:rPr>
                <w:rFonts w:asciiTheme="majorBidi" w:hAnsiTheme="majorBidi" w:cstheme="majorBidi"/>
                <w:bCs/>
              </w:rPr>
              <w:t>10</w:t>
            </w:r>
            <w:r w:rsidRPr="00D20C67">
              <w:rPr>
                <w:rFonts w:asciiTheme="majorBidi" w:hAnsiTheme="majorBidi" w:cstheme="majorBidi"/>
                <w:bCs/>
                <w:vertAlign w:val="superscript"/>
              </w:rPr>
              <w:t>12</w:t>
            </w:r>
            <w:r>
              <w:rPr>
                <w:rFonts w:asciiTheme="majorBidi" w:hAnsiTheme="majorBidi" w:cstheme="majorBidi"/>
                <w:bCs/>
              </w:rPr>
              <w:t xml:space="preserve"> bytes</w:t>
            </w:r>
          </w:p>
        </w:tc>
        <w:tc>
          <w:tcPr>
            <w:tcW w:w="1890" w:type="dxa"/>
          </w:tcPr>
          <w:p w14:paraId="3344AE60" w14:textId="77777777" w:rsidR="00BB5430" w:rsidRPr="0071241B" w:rsidRDefault="00BB5430" w:rsidP="00E7488D">
            <w:pPr>
              <w:rPr>
                <w:rFonts w:asciiTheme="majorBidi" w:hAnsiTheme="majorBidi" w:cstheme="majorBidi"/>
              </w:rPr>
            </w:pPr>
          </w:p>
        </w:tc>
      </w:tr>
      <w:tr w:rsidR="00BB5430" w:rsidRPr="0071241B" w14:paraId="46A9D323" w14:textId="77777777" w:rsidTr="00F57FEC">
        <w:tc>
          <w:tcPr>
            <w:tcW w:w="1627" w:type="dxa"/>
            <w:vAlign w:val="center"/>
          </w:tcPr>
          <w:p w14:paraId="4307AE4E" w14:textId="77777777" w:rsidR="00BB5430" w:rsidRPr="0071241B" w:rsidRDefault="00BB5430" w:rsidP="00E7488D">
            <w:pPr>
              <w:rPr>
                <w:rFonts w:asciiTheme="majorBidi" w:hAnsiTheme="majorBidi" w:cstheme="majorBidi"/>
                <w:b/>
              </w:rPr>
            </w:pPr>
            <w:r>
              <w:rPr>
                <w:rFonts w:asciiTheme="majorBidi" w:hAnsiTheme="majorBidi" w:cstheme="majorBidi"/>
                <w:b/>
              </w:rPr>
              <w:t>Exabytes</w:t>
            </w:r>
          </w:p>
        </w:tc>
        <w:tc>
          <w:tcPr>
            <w:tcW w:w="6030" w:type="dxa"/>
            <w:vAlign w:val="center"/>
          </w:tcPr>
          <w:p w14:paraId="18B6B3E4" w14:textId="77777777" w:rsidR="00BB5430" w:rsidRPr="0071241B" w:rsidRDefault="00BB5430" w:rsidP="00E7488D">
            <w:pPr>
              <w:rPr>
                <w:rFonts w:asciiTheme="majorBidi" w:hAnsiTheme="majorBidi" w:cstheme="majorBidi"/>
                <w:bCs/>
              </w:rPr>
            </w:pPr>
            <w:r>
              <w:rPr>
                <w:rFonts w:asciiTheme="majorBidi" w:hAnsiTheme="majorBidi" w:cstheme="majorBidi"/>
                <w:bCs/>
              </w:rPr>
              <w:t>10</w:t>
            </w:r>
            <w:r w:rsidRPr="00D20C67">
              <w:rPr>
                <w:rFonts w:asciiTheme="majorBidi" w:hAnsiTheme="majorBidi" w:cstheme="majorBidi"/>
                <w:bCs/>
                <w:vertAlign w:val="superscript"/>
              </w:rPr>
              <w:t>18</w:t>
            </w:r>
            <w:r>
              <w:rPr>
                <w:rFonts w:asciiTheme="majorBidi" w:hAnsiTheme="majorBidi" w:cstheme="majorBidi"/>
                <w:bCs/>
              </w:rPr>
              <w:t xml:space="preserve"> bytes</w:t>
            </w:r>
          </w:p>
        </w:tc>
        <w:tc>
          <w:tcPr>
            <w:tcW w:w="1890" w:type="dxa"/>
          </w:tcPr>
          <w:p w14:paraId="341FE53B" w14:textId="77777777" w:rsidR="00BB5430" w:rsidRPr="0071241B" w:rsidRDefault="00BB5430" w:rsidP="00E7488D">
            <w:pPr>
              <w:rPr>
                <w:rFonts w:asciiTheme="majorBidi" w:hAnsiTheme="majorBidi" w:cstheme="majorBidi"/>
              </w:rPr>
            </w:pPr>
          </w:p>
        </w:tc>
      </w:tr>
      <w:tr w:rsidR="00BB5430" w:rsidRPr="0071241B" w14:paraId="6BE9232D" w14:textId="77777777" w:rsidTr="00F57FEC">
        <w:tc>
          <w:tcPr>
            <w:tcW w:w="1627" w:type="dxa"/>
            <w:vAlign w:val="center"/>
          </w:tcPr>
          <w:p w14:paraId="7C15C339" w14:textId="77777777" w:rsidR="00BB5430" w:rsidRPr="0071241B" w:rsidRDefault="00BB5430" w:rsidP="00E7488D">
            <w:pPr>
              <w:rPr>
                <w:rFonts w:asciiTheme="majorBidi" w:hAnsiTheme="majorBidi" w:cstheme="majorBidi"/>
                <w:b/>
              </w:rPr>
            </w:pPr>
            <w:r>
              <w:rPr>
                <w:rFonts w:asciiTheme="majorBidi" w:hAnsiTheme="majorBidi" w:cstheme="majorBidi"/>
                <w:b/>
              </w:rPr>
              <w:t xml:space="preserve">User </w:t>
            </w:r>
          </w:p>
        </w:tc>
        <w:tc>
          <w:tcPr>
            <w:tcW w:w="6030" w:type="dxa"/>
            <w:vAlign w:val="center"/>
          </w:tcPr>
          <w:p w14:paraId="69EF55EB" w14:textId="77777777" w:rsidR="00BB5430" w:rsidRPr="0071241B" w:rsidRDefault="00BB5430" w:rsidP="00E7488D">
            <w:pPr>
              <w:rPr>
                <w:rFonts w:asciiTheme="majorBidi" w:hAnsiTheme="majorBidi" w:cstheme="majorBidi"/>
                <w:bCs/>
              </w:rPr>
            </w:pPr>
            <w:r w:rsidRPr="00EA1A6B">
              <w:rPr>
                <w:rFonts w:asciiTheme="majorBidi" w:hAnsiTheme="majorBidi" w:cstheme="majorBidi"/>
                <w:bCs/>
              </w:rPr>
              <w:t xml:space="preserve">A user is a person </w:t>
            </w:r>
            <w:r>
              <w:rPr>
                <w:rFonts w:asciiTheme="majorBidi" w:hAnsiTheme="majorBidi" w:cstheme="majorBidi"/>
                <w:bCs/>
              </w:rPr>
              <w:t xml:space="preserve">or organization or a machine </w:t>
            </w:r>
            <w:r w:rsidRPr="00EA1A6B">
              <w:rPr>
                <w:rFonts w:asciiTheme="majorBidi" w:hAnsiTheme="majorBidi" w:cstheme="majorBidi"/>
                <w:bCs/>
              </w:rPr>
              <w:t>who utilizes a computer or network service</w:t>
            </w:r>
            <w:r>
              <w:rPr>
                <w:rFonts w:asciiTheme="majorBidi" w:hAnsiTheme="majorBidi" w:cstheme="majorBidi"/>
                <w:bCs/>
              </w:rPr>
              <w:t xml:space="preserve"> or application</w:t>
            </w:r>
            <w:r w:rsidRPr="00EA1A6B">
              <w:rPr>
                <w:rFonts w:asciiTheme="majorBidi" w:hAnsiTheme="majorBidi" w:cstheme="majorBidi"/>
                <w:bCs/>
              </w:rPr>
              <w:t>.</w:t>
            </w:r>
          </w:p>
        </w:tc>
        <w:tc>
          <w:tcPr>
            <w:tcW w:w="1890" w:type="dxa"/>
          </w:tcPr>
          <w:p w14:paraId="1DC00E16" w14:textId="77777777" w:rsidR="00BB5430" w:rsidRPr="0071241B" w:rsidRDefault="00BB5430" w:rsidP="00E7488D">
            <w:pPr>
              <w:rPr>
                <w:rFonts w:asciiTheme="majorBidi" w:hAnsiTheme="majorBidi" w:cstheme="majorBidi"/>
              </w:rPr>
            </w:pPr>
            <w:r>
              <w:rPr>
                <w:rFonts w:asciiTheme="majorBidi" w:hAnsiTheme="majorBidi" w:cstheme="majorBidi"/>
              </w:rPr>
              <w:t>In this document</w:t>
            </w:r>
          </w:p>
        </w:tc>
      </w:tr>
      <w:tr w:rsidR="00BB5430" w:rsidRPr="0071241B" w14:paraId="57827C15" w14:textId="77777777" w:rsidTr="00F57FEC">
        <w:tc>
          <w:tcPr>
            <w:tcW w:w="1627" w:type="dxa"/>
            <w:vAlign w:val="center"/>
          </w:tcPr>
          <w:p w14:paraId="69F77699" w14:textId="77777777" w:rsidR="00BB5430" w:rsidRPr="0071241B" w:rsidRDefault="00BB5430" w:rsidP="00E7488D">
            <w:pPr>
              <w:rPr>
                <w:rFonts w:asciiTheme="majorBidi" w:hAnsiTheme="majorBidi" w:cstheme="majorBidi"/>
                <w:b/>
              </w:rPr>
            </w:pPr>
          </w:p>
        </w:tc>
        <w:tc>
          <w:tcPr>
            <w:tcW w:w="6030" w:type="dxa"/>
            <w:vAlign w:val="center"/>
          </w:tcPr>
          <w:p w14:paraId="558DB228" w14:textId="77777777" w:rsidR="00BB5430" w:rsidRPr="0071241B" w:rsidRDefault="00BB5430" w:rsidP="00E7488D">
            <w:pPr>
              <w:rPr>
                <w:rFonts w:asciiTheme="majorBidi" w:hAnsiTheme="majorBidi" w:cstheme="majorBidi"/>
                <w:bCs/>
              </w:rPr>
            </w:pPr>
          </w:p>
        </w:tc>
        <w:tc>
          <w:tcPr>
            <w:tcW w:w="1890" w:type="dxa"/>
          </w:tcPr>
          <w:p w14:paraId="37F89BEC" w14:textId="77777777" w:rsidR="00BB5430" w:rsidRPr="0071241B" w:rsidRDefault="00BB5430" w:rsidP="00E7488D">
            <w:pPr>
              <w:rPr>
                <w:rFonts w:asciiTheme="majorBidi" w:hAnsiTheme="majorBidi" w:cstheme="majorBidi"/>
              </w:rPr>
            </w:pPr>
          </w:p>
        </w:tc>
      </w:tr>
      <w:tr w:rsidR="00BB5430" w:rsidRPr="0071241B" w14:paraId="58852160" w14:textId="77777777" w:rsidTr="00F57FEC">
        <w:trPr>
          <w:ins w:id="1176" w:author="Toy, Mehmet" w:date="2020-04-19T16:37:00Z"/>
        </w:trPr>
        <w:tc>
          <w:tcPr>
            <w:tcW w:w="1627" w:type="dxa"/>
            <w:vAlign w:val="center"/>
          </w:tcPr>
          <w:p w14:paraId="1441970D" w14:textId="0B1D2E04" w:rsidR="00BB5430" w:rsidRPr="0071241B" w:rsidRDefault="00BB5430" w:rsidP="00E7488D">
            <w:pPr>
              <w:rPr>
                <w:ins w:id="1177" w:author="Toy, Mehmet" w:date="2020-04-19T16:37:00Z"/>
                <w:rFonts w:asciiTheme="majorBidi" w:hAnsiTheme="majorBidi" w:cstheme="majorBidi"/>
                <w:b/>
              </w:rPr>
            </w:pPr>
            <w:ins w:id="1178" w:author="Toy, Mehmet" w:date="2020-04-19T16:38:00Z">
              <w:r>
                <w:rPr>
                  <w:rFonts w:asciiTheme="majorBidi" w:hAnsiTheme="majorBidi" w:cstheme="majorBidi"/>
                  <w:b/>
                </w:rPr>
                <w:t>Principle</w:t>
              </w:r>
            </w:ins>
          </w:p>
        </w:tc>
        <w:tc>
          <w:tcPr>
            <w:tcW w:w="6030" w:type="dxa"/>
            <w:vAlign w:val="center"/>
          </w:tcPr>
          <w:p w14:paraId="6F0B1B22" w14:textId="77777777" w:rsidR="00BB5430" w:rsidRPr="00A75E1A" w:rsidRDefault="00BB5430">
            <w:pPr>
              <w:overflowPunct w:val="0"/>
              <w:autoSpaceDE w:val="0"/>
              <w:autoSpaceDN w:val="0"/>
              <w:adjustRightInd w:val="0"/>
              <w:spacing w:after="120"/>
              <w:jc w:val="both"/>
              <w:textAlignment w:val="baseline"/>
              <w:rPr>
                <w:rFonts w:eastAsia="Batang"/>
                <w:b/>
                <w:lang w:val="en-US"/>
              </w:rPr>
              <w:pPrChange w:id="1179" w:author="Toy, Mehmet" w:date="2020-04-19T16:38:00Z">
                <w:pPr>
                  <w:pStyle w:val="ListParagraph"/>
                  <w:numPr>
                    <w:numId w:val="15"/>
                  </w:numPr>
                  <w:overflowPunct w:val="0"/>
                  <w:autoSpaceDE w:val="0"/>
                  <w:autoSpaceDN w:val="0"/>
                  <w:adjustRightInd w:val="0"/>
                  <w:spacing w:after="120"/>
                  <w:ind w:left="357" w:hanging="357"/>
                  <w:jc w:val="both"/>
                  <w:textAlignment w:val="baseline"/>
                </w:pPr>
              </w:pPrChange>
            </w:pPr>
            <w:r w:rsidRPr="00A75E1A">
              <w:rPr>
                <w:color w:val="000000"/>
                <w:lang w:val="en-US" w:eastAsia="zh-CN"/>
                <w:rPrChange w:id="1180" w:author="Toy, Mehmet" w:date="2020-04-19T16:38:00Z">
                  <w:rPr>
                    <w:lang w:val="en-US" w:eastAsia="zh-CN"/>
                  </w:rPr>
                </w:rPrChange>
              </w:rPr>
              <w:t xml:space="preserve">A </w:t>
            </w:r>
            <w:r w:rsidRPr="00A75E1A">
              <w:rPr>
                <w:b/>
                <w:bCs/>
                <w:color w:val="000000"/>
                <w:lang w:val="en-US" w:eastAsia="zh-CN"/>
                <w:rPrChange w:id="1181" w:author="Toy, Mehmet" w:date="2020-04-19T16:38:00Z">
                  <w:rPr>
                    <w:b/>
                    <w:bCs/>
                    <w:lang w:val="en-US" w:eastAsia="zh-CN"/>
                  </w:rPr>
                </w:rPrChange>
              </w:rPr>
              <w:t>principle</w:t>
            </w:r>
            <w:r w:rsidRPr="00A75E1A">
              <w:rPr>
                <w:color w:val="000000"/>
                <w:lang w:val="en-US" w:eastAsia="zh-CN"/>
                <w:rPrChange w:id="1182" w:author="Toy, Mehmet" w:date="2020-04-19T16:38:00Z">
                  <w:rPr>
                    <w:lang w:val="en-US" w:eastAsia="zh-CN"/>
                  </w:rPr>
                </w:rPrChange>
              </w:rPr>
              <w:t xml:space="preserve"> is a rule that governs how something is to be done; in the case of network infrastructure architecture, principles are used as a basis for the design and operation of the system. Each principle will apply to a particular set of viewpoints on the architecture</w:t>
            </w:r>
            <w:r w:rsidRPr="00A75E1A">
              <w:rPr>
                <w:rFonts w:eastAsia="Batang"/>
                <w:lang w:val="en-US"/>
              </w:rPr>
              <w:t>. It is an instruction that has to be followed, or is an inevitable consequence the way that a sy</w:t>
            </w:r>
            <w:r w:rsidRPr="00B90923">
              <w:rPr>
                <w:rFonts w:eastAsia="Batang"/>
                <w:lang w:val="en-US"/>
              </w:rPr>
              <w:t>stem is constructed. From the user point of view the principles of a system are understood as the essential characteristics of the system, and/or reflecting system's purpose, and/or the effective operation, and /or use of which would be impossible if any one of the principles was to be ignored. Examples of use of principles are: a) a system may be explicitly based on and implemented from principles; b) systems can be measured /compared / evaluated based on a set of principles; c) systems values that are und</w:t>
            </w:r>
            <w:r w:rsidRPr="00D4496B">
              <w:rPr>
                <w:rFonts w:eastAsia="Batang"/>
                <w:lang w:val="en-US"/>
              </w:rPr>
              <w:t xml:space="preserve">erling behavior &amp; operations. </w:t>
            </w:r>
            <w:r>
              <w:rPr>
                <w:rStyle w:val="CommentReference"/>
                <w:rFonts w:eastAsia="Times New Roman"/>
                <w:lang w:val="en-US" w:eastAsia="en-US"/>
              </w:rPr>
              <w:annotationRef/>
            </w:r>
          </w:p>
          <w:p w14:paraId="334C8FF6" w14:textId="77777777" w:rsidR="00BB5430" w:rsidRPr="0071241B" w:rsidRDefault="00BB5430" w:rsidP="00E7488D">
            <w:pPr>
              <w:rPr>
                <w:ins w:id="1183" w:author="Toy, Mehmet" w:date="2020-04-19T16:37:00Z"/>
                <w:rFonts w:asciiTheme="majorBidi" w:hAnsiTheme="majorBidi" w:cstheme="majorBidi"/>
                <w:bCs/>
              </w:rPr>
            </w:pPr>
          </w:p>
        </w:tc>
        <w:tc>
          <w:tcPr>
            <w:tcW w:w="1890" w:type="dxa"/>
          </w:tcPr>
          <w:p w14:paraId="1B3B99B9" w14:textId="77777777" w:rsidR="00BB5430" w:rsidRPr="0071241B" w:rsidRDefault="00BB5430" w:rsidP="00E7488D">
            <w:pPr>
              <w:rPr>
                <w:ins w:id="1184" w:author="Toy, Mehmet" w:date="2020-04-19T16:37:00Z"/>
                <w:rFonts w:asciiTheme="majorBidi" w:hAnsiTheme="majorBidi" w:cstheme="majorBidi"/>
                <w:bCs/>
              </w:rPr>
            </w:pPr>
          </w:p>
        </w:tc>
      </w:tr>
      <w:tr w:rsidR="00BB5430" w:rsidRPr="0071241B" w14:paraId="51BBF4BA" w14:textId="77777777" w:rsidTr="00F57FEC">
        <w:trPr>
          <w:ins w:id="1185" w:author="Toy, Mehmet" w:date="2020-04-19T16:37:00Z"/>
        </w:trPr>
        <w:tc>
          <w:tcPr>
            <w:tcW w:w="1627" w:type="dxa"/>
            <w:vAlign w:val="center"/>
          </w:tcPr>
          <w:p w14:paraId="065E518C" w14:textId="77777777" w:rsidR="00BB5430" w:rsidRPr="0071241B" w:rsidRDefault="00BB5430" w:rsidP="00E7488D">
            <w:pPr>
              <w:rPr>
                <w:ins w:id="1186" w:author="Toy, Mehmet" w:date="2020-04-19T16:37:00Z"/>
                <w:rFonts w:asciiTheme="majorBidi" w:hAnsiTheme="majorBidi" w:cstheme="majorBidi"/>
                <w:b/>
              </w:rPr>
            </w:pPr>
          </w:p>
        </w:tc>
        <w:tc>
          <w:tcPr>
            <w:tcW w:w="6030" w:type="dxa"/>
            <w:vAlign w:val="center"/>
          </w:tcPr>
          <w:p w14:paraId="6B6B0A06" w14:textId="2FBAB79A" w:rsidR="00BB5430" w:rsidRPr="0071241B" w:rsidRDefault="00BB5430" w:rsidP="00E7488D">
            <w:pPr>
              <w:rPr>
                <w:ins w:id="1187" w:author="Toy, Mehmet" w:date="2020-04-19T16:37:00Z"/>
                <w:rFonts w:asciiTheme="majorBidi" w:hAnsiTheme="majorBidi" w:cstheme="majorBidi"/>
                <w:bCs/>
              </w:rPr>
            </w:pPr>
            <w:r w:rsidRPr="00F87C59">
              <w:rPr>
                <w:rFonts w:eastAsia="Batang"/>
                <w:b/>
                <w:lang w:val="en-US"/>
              </w:rPr>
              <w:t>System Design</w:t>
            </w:r>
            <w:r w:rsidRPr="00F87C59">
              <w:rPr>
                <w:rFonts w:eastAsia="Batang"/>
                <w:lang w:val="en-US"/>
              </w:rPr>
              <w:t xml:space="preserve"> - It is a plan for implementing functional requirements.</w:t>
            </w:r>
          </w:p>
        </w:tc>
        <w:tc>
          <w:tcPr>
            <w:tcW w:w="1890" w:type="dxa"/>
          </w:tcPr>
          <w:p w14:paraId="046C81CB" w14:textId="77777777" w:rsidR="00BB5430" w:rsidRPr="0071241B" w:rsidRDefault="00BB5430" w:rsidP="00E7488D">
            <w:pPr>
              <w:rPr>
                <w:ins w:id="1188" w:author="Toy, Mehmet" w:date="2020-04-19T16:37:00Z"/>
                <w:rFonts w:asciiTheme="majorBidi" w:hAnsiTheme="majorBidi" w:cstheme="majorBidi"/>
                <w:bCs/>
              </w:rPr>
            </w:pPr>
          </w:p>
        </w:tc>
      </w:tr>
      <w:tr w:rsidR="00BB5430" w:rsidRPr="0071241B" w14:paraId="62140755" w14:textId="77777777" w:rsidTr="00F57FEC">
        <w:trPr>
          <w:ins w:id="1189" w:author="Toy, Mehmet" w:date="2020-04-19T16:37:00Z"/>
        </w:trPr>
        <w:tc>
          <w:tcPr>
            <w:tcW w:w="1627" w:type="dxa"/>
            <w:vAlign w:val="center"/>
          </w:tcPr>
          <w:p w14:paraId="32A87550" w14:textId="77777777" w:rsidR="00BB5430" w:rsidRPr="0071241B" w:rsidRDefault="00BB5430" w:rsidP="00E7488D">
            <w:pPr>
              <w:rPr>
                <w:ins w:id="1190" w:author="Toy, Mehmet" w:date="2020-04-19T16:37:00Z"/>
                <w:rFonts w:asciiTheme="majorBidi" w:hAnsiTheme="majorBidi" w:cstheme="majorBidi"/>
                <w:b/>
              </w:rPr>
            </w:pPr>
          </w:p>
        </w:tc>
        <w:tc>
          <w:tcPr>
            <w:tcW w:w="6030" w:type="dxa"/>
            <w:vAlign w:val="center"/>
          </w:tcPr>
          <w:p w14:paraId="48C30758" w14:textId="77777777" w:rsidR="00BB5430" w:rsidRPr="00A75E1A" w:rsidRDefault="00BB5430">
            <w:pPr>
              <w:overflowPunct w:val="0"/>
              <w:autoSpaceDE w:val="0"/>
              <w:autoSpaceDN w:val="0"/>
              <w:adjustRightInd w:val="0"/>
              <w:spacing w:after="120"/>
              <w:jc w:val="both"/>
              <w:textAlignment w:val="baseline"/>
              <w:rPr>
                <w:rFonts w:eastAsia="Batang"/>
                <w:lang w:val="en-US"/>
                <w:rPrChange w:id="1191" w:author="Toy, Mehmet" w:date="2020-04-19T16:39:00Z">
                  <w:rPr>
                    <w:lang w:val="en-US"/>
                  </w:rPr>
                </w:rPrChange>
              </w:rPr>
              <w:pPrChange w:id="1192" w:author="Toy, Mehmet" w:date="2020-04-19T16:39:00Z">
                <w:pPr>
                  <w:pStyle w:val="ListParagraph"/>
                  <w:numPr>
                    <w:numId w:val="15"/>
                  </w:numPr>
                  <w:overflowPunct w:val="0"/>
                  <w:autoSpaceDE w:val="0"/>
                  <w:autoSpaceDN w:val="0"/>
                  <w:adjustRightInd w:val="0"/>
                  <w:spacing w:after="120"/>
                  <w:ind w:left="357" w:hanging="357"/>
                  <w:jc w:val="both"/>
                  <w:textAlignment w:val="baseline"/>
                </w:pPr>
              </w:pPrChange>
            </w:pPr>
            <w:r w:rsidRPr="00A75E1A">
              <w:rPr>
                <w:rFonts w:eastAsia="Batang"/>
                <w:b/>
                <w:lang w:val="en-US"/>
                <w:rPrChange w:id="1193" w:author="Toy, Mehmet" w:date="2020-04-19T16:39:00Z">
                  <w:rPr>
                    <w:b/>
                    <w:lang w:val="en-US"/>
                  </w:rPr>
                </w:rPrChange>
              </w:rPr>
              <w:t>Architecture</w:t>
            </w:r>
            <w:r w:rsidRPr="00A75E1A">
              <w:rPr>
                <w:rFonts w:eastAsia="Batang"/>
                <w:b/>
                <w:lang w:val="en-US"/>
                <w:rPrChange w:id="1194" w:author="Toy, Mehmet" w:date="2020-04-19T16:39:00Z">
                  <w:rPr>
                    <w:b/>
                    <w:lang w:val="en-US"/>
                  </w:rPr>
                </w:rPrChange>
              </w:rPr>
              <w:tab/>
            </w:r>
            <w:r w:rsidRPr="00A75E1A">
              <w:rPr>
                <w:rFonts w:eastAsia="Batang"/>
                <w:lang w:val="en-US"/>
                <w:rPrChange w:id="1195" w:author="Toy, Mehmet" w:date="2020-04-19T16:39:00Z">
                  <w:rPr>
                    <w:lang w:val="en-US"/>
                  </w:rPr>
                </w:rPrChange>
              </w:rPr>
              <w:t>- It is a plan for implementing non-functional and functional requirements within the system limits/boundaries. It is conceptual model that defines the structure, behavior, and a number views (i.e. Physical Resources view, Logical &amp; Functional View, Control view, Management View, Information View, Applications &amp; Business View) of a system within the system limits.</w:t>
            </w:r>
          </w:p>
          <w:p w14:paraId="03A94D91" w14:textId="77777777" w:rsidR="00BB5430" w:rsidRPr="0071241B" w:rsidRDefault="00BB5430" w:rsidP="00E7488D">
            <w:pPr>
              <w:rPr>
                <w:ins w:id="1196" w:author="Toy, Mehmet" w:date="2020-04-19T16:37:00Z"/>
                <w:rFonts w:asciiTheme="majorBidi" w:hAnsiTheme="majorBidi" w:cstheme="majorBidi"/>
                <w:bCs/>
              </w:rPr>
            </w:pPr>
          </w:p>
        </w:tc>
        <w:tc>
          <w:tcPr>
            <w:tcW w:w="1890" w:type="dxa"/>
          </w:tcPr>
          <w:p w14:paraId="11115C71" w14:textId="77777777" w:rsidR="00BB5430" w:rsidRPr="0071241B" w:rsidRDefault="00BB5430" w:rsidP="00E7488D">
            <w:pPr>
              <w:rPr>
                <w:ins w:id="1197" w:author="Toy, Mehmet" w:date="2020-04-19T16:37:00Z"/>
                <w:rFonts w:asciiTheme="majorBidi" w:hAnsiTheme="majorBidi" w:cstheme="majorBidi"/>
                <w:bCs/>
              </w:rPr>
            </w:pPr>
          </w:p>
        </w:tc>
      </w:tr>
      <w:tr w:rsidR="00BB5430" w:rsidRPr="0071241B" w14:paraId="59F38A0D" w14:textId="77777777" w:rsidTr="00F57FEC">
        <w:tc>
          <w:tcPr>
            <w:tcW w:w="1627" w:type="dxa"/>
            <w:vAlign w:val="center"/>
          </w:tcPr>
          <w:p w14:paraId="43DF192E" w14:textId="77777777" w:rsidR="00BB5430" w:rsidRPr="0071241B" w:rsidRDefault="00BB5430" w:rsidP="00E7488D">
            <w:pPr>
              <w:rPr>
                <w:rFonts w:asciiTheme="majorBidi" w:hAnsiTheme="majorBidi" w:cstheme="majorBidi"/>
                <w:b/>
              </w:rPr>
            </w:pPr>
          </w:p>
        </w:tc>
        <w:tc>
          <w:tcPr>
            <w:tcW w:w="6030" w:type="dxa"/>
            <w:vAlign w:val="center"/>
          </w:tcPr>
          <w:p w14:paraId="10229713" w14:textId="77777777" w:rsidR="00BB5430" w:rsidRPr="005342BA" w:rsidRDefault="00BB5430">
            <w:pPr>
              <w:overflowPunct w:val="0"/>
              <w:autoSpaceDE w:val="0"/>
              <w:autoSpaceDN w:val="0"/>
              <w:adjustRightInd w:val="0"/>
              <w:spacing w:after="120"/>
              <w:jc w:val="both"/>
              <w:textAlignment w:val="baseline"/>
              <w:rPr>
                <w:rFonts w:eastAsia="Batang"/>
                <w:lang w:val="en-US"/>
                <w:rPrChange w:id="1198" w:author="Toy, Mehmet" w:date="2020-04-19T16:40:00Z">
                  <w:rPr>
                    <w:lang w:val="en-US"/>
                  </w:rPr>
                </w:rPrChange>
              </w:rPr>
              <w:pPrChange w:id="1199" w:author="Toy, Mehmet" w:date="2020-04-19T16:40:00Z">
                <w:pPr>
                  <w:pStyle w:val="ListParagraph"/>
                  <w:numPr>
                    <w:numId w:val="15"/>
                  </w:numPr>
                  <w:overflowPunct w:val="0"/>
                  <w:autoSpaceDE w:val="0"/>
                  <w:autoSpaceDN w:val="0"/>
                  <w:adjustRightInd w:val="0"/>
                  <w:spacing w:after="120"/>
                  <w:ind w:left="357" w:hanging="357"/>
                  <w:jc w:val="both"/>
                  <w:textAlignment w:val="baseline"/>
                </w:pPr>
              </w:pPrChange>
            </w:pPr>
            <w:r w:rsidRPr="005342BA">
              <w:rPr>
                <w:rFonts w:eastAsia="Batang"/>
                <w:b/>
                <w:lang w:val="en-US"/>
                <w:rPrChange w:id="1200" w:author="Toy, Mehmet" w:date="2020-04-19T16:40:00Z">
                  <w:rPr>
                    <w:b/>
                    <w:lang w:val="en-US"/>
                  </w:rPr>
                </w:rPrChange>
              </w:rPr>
              <w:t xml:space="preserve">System boundaries / limits </w:t>
            </w:r>
            <w:r w:rsidRPr="005342BA">
              <w:rPr>
                <w:rFonts w:eastAsia="Batang"/>
                <w:lang w:val="en-US"/>
                <w:rPrChange w:id="1201" w:author="Toy, Mehmet" w:date="2020-04-19T16:40:00Z">
                  <w:rPr>
                    <w:lang w:val="en-US"/>
                  </w:rPr>
                </w:rPrChange>
              </w:rPr>
              <w:t>- They define the constraints and freedoms in controlling the system. Limits can be determined by analyzing how the behavior of the system depends on the parameters that drive the system. Some limits would lead to unexpected and significant behavior changes of the system, for example the unpredictable boundaries or changes in the scale of magnitude. Some other limits are determined by non-common behavior interactions between the components of a system.</w:t>
            </w:r>
          </w:p>
          <w:p w14:paraId="60D5D499" w14:textId="77777777" w:rsidR="00BB5430" w:rsidRPr="0071241B" w:rsidRDefault="00BB5430" w:rsidP="00E7488D">
            <w:pPr>
              <w:rPr>
                <w:rFonts w:asciiTheme="majorBidi" w:hAnsiTheme="majorBidi" w:cstheme="majorBidi"/>
                <w:bCs/>
              </w:rPr>
            </w:pPr>
          </w:p>
        </w:tc>
        <w:tc>
          <w:tcPr>
            <w:tcW w:w="1890" w:type="dxa"/>
          </w:tcPr>
          <w:p w14:paraId="0649D816" w14:textId="77777777" w:rsidR="00BB5430" w:rsidRPr="0071241B" w:rsidRDefault="00BB5430" w:rsidP="00E7488D">
            <w:pPr>
              <w:rPr>
                <w:rFonts w:asciiTheme="majorBidi" w:hAnsiTheme="majorBidi" w:cstheme="majorBidi"/>
                <w:bCs/>
              </w:rPr>
            </w:pPr>
          </w:p>
        </w:tc>
      </w:tr>
      <w:tr w:rsidR="00BB5430" w:rsidRPr="0071241B" w14:paraId="5BFDA30C" w14:textId="77777777" w:rsidTr="00F57FEC">
        <w:tc>
          <w:tcPr>
            <w:tcW w:w="1627" w:type="dxa"/>
            <w:vAlign w:val="center"/>
          </w:tcPr>
          <w:p w14:paraId="6F03E831" w14:textId="77777777" w:rsidR="00BB5430" w:rsidRPr="0071241B" w:rsidRDefault="00BB5430" w:rsidP="00E7488D">
            <w:pPr>
              <w:rPr>
                <w:rFonts w:asciiTheme="majorBidi" w:hAnsiTheme="majorBidi" w:cstheme="majorBidi"/>
                <w:b/>
              </w:rPr>
            </w:pPr>
          </w:p>
        </w:tc>
        <w:tc>
          <w:tcPr>
            <w:tcW w:w="6030" w:type="dxa"/>
            <w:vAlign w:val="center"/>
          </w:tcPr>
          <w:p w14:paraId="36421D21" w14:textId="77777777" w:rsidR="00BB5430" w:rsidRPr="00F633E7" w:rsidRDefault="00BB5430" w:rsidP="00F633E7">
            <w:pPr>
              <w:overflowPunct w:val="0"/>
              <w:autoSpaceDE w:val="0"/>
              <w:autoSpaceDN w:val="0"/>
              <w:adjustRightInd w:val="0"/>
              <w:spacing w:after="120"/>
              <w:jc w:val="both"/>
              <w:textAlignment w:val="baseline"/>
              <w:rPr>
                <w:rFonts w:eastAsia="Batang"/>
                <w:lang w:val="en-US"/>
              </w:rPr>
            </w:pPr>
            <w:r w:rsidRPr="00F633E7">
              <w:rPr>
                <w:rFonts w:eastAsia="Batang"/>
                <w:b/>
                <w:bCs/>
                <w:lang w:val="en-US"/>
              </w:rPr>
              <w:t xml:space="preserve">Functional Requirement </w:t>
            </w:r>
            <w:r w:rsidRPr="00F633E7">
              <w:rPr>
                <w:rFonts w:eastAsia="Batang"/>
                <w:lang w:val="en-US"/>
              </w:rPr>
              <w:t xml:space="preserve">- It is a description of what a system/infrastructure is supposed to do and it defines a function, or a feature of a system, or its components, capable of solving a certain problem or replying to a certain need/request. The set of functional requirements present a complete description of how a specific system will function, capturing every aspect of how it should work before it is built, including information handling, computation handling, storage handling and connectivity handling. The use of Functional and Non-functional Requirements includes: a) explanation on what has to be done by identifying the necessary integration of systems structure and systems behavior; b) Verification as implementation of the requirements can be determined through basic possible methods: inspection, demonstration, test or analysis. </w:t>
            </w:r>
          </w:p>
          <w:p w14:paraId="03EF86FB" w14:textId="77777777" w:rsidR="00BB5430" w:rsidRPr="0071241B" w:rsidRDefault="00BB5430" w:rsidP="00E7488D">
            <w:pPr>
              <w:rPr>
                <w:rFonts w:asciiTheme="majorBidi" w:hAnsiTheme="majorBidi" w:cstheme="majorBidi"/>
                <w:bCs/>
              </w:rPr>
            </w:pPr>
          </w:p>
        </w:tc>
        <w:tc>
          <w:tcPr>
            <w:tcW w:w="1890" w:type="dxa"/>
          </w:tcPr>
          <w:p w14:paraId="171A034F" w14:textId="77777777" w:rsidR="00BB5430" w:rsidRPr="0071241B" w:rsidRDefault="00BB5430" w:rsidP="00E7488D">
            <w:pPr>
              <w:rPr>
                <w:rFonts w:asciiTheme="majorBidi" w:hAnsiTheme="majorBidi" w:cstheme="majorBidi"/>
                <w:bCs/>
              </w:rPr>
            </w:pPr>
          </w:p>
        </w:tc>
      </w:tr>
      <w:tr w:rsidR="00BB5430" w:rsidRPr="0071241B" w14:paraId="601307A9" w14:textId="77777777" w:rsidTr="00F57FEC">
        <w:tc>
          <w:tcPr>
            <w:tcW w:w="1627" w:type="dxa"/>
            <w:vAlign w:val="center"/>
          </w:tcPr>
          <w:p w14:paraId="2C64E9CA" w14:textId="77777777" w:rsidR="00BB5430" w:rsidRPr="0071241B" w:rsidRDefault="00BB5430" w:rsidP="00E7488D">
            <w:pPr>
              <w:rPr>
                <w:rFonts w:asciiTheme="majorBidi" w:hAnsiTheme="majorBidi" w:cstheme="majorBidi"/>
                <w:b/>
              </w:rPr>
            </w:pPr>
          </w:p>
        </w:tc>
        <w:tc>
          <w:tcPr>
            <w:tcW w:w="6030" w:type="dxa"/>
            <w:vAlign w:val="center"/>
          </w:tcPr>
          <w:p w14:paraId="75243063" w14:textId="77777777" w:rsidR="00BB5430" w:rsidRPr="00F87C59" w:rsidRDefault="00BB5430" w:rsidP="00F633E7">
            <w:pPr>
              <w:pStyle w:val="ListParagraph"/>
              <w:overflowPunct w:val="0"/>
              <w:autoSpaceDE w:val="0"/>
              <w:autoSpaceDN w:val="0"/>
              <w:adjustRightInd w:val="0"/>
              <w:spacing w:after="120"/>
              <w:ind w:left="357"/>
              <w:jc w:val="both"/>
              <w:textAlignment w:val="baseline"/>
              <w:rPr>
                <w:rFonts w:eastAsia="Batang"/>
                <w:lang w:val="en-US"/>
              </w:rPr>
            </w:pPr>
            <w:r w:rsidRPr="00F87C59">
              <w:rPr>
                <w:rFonts w:eastAsia="Batang"/>
                <w:b/>
                <w:bCs/>
                <w:lang w:val="en-US"/>
              </w:rPr>
              <w:t>Non-functional Requirement</w:t>
            </w:r>
            <w:r w:rsidRPr="00F87C59">
              <w:rPr>
                <w:rFonts w:eastAsia="Batang"/>
                <w:lang w:val="en-US"/>
              </w:rPr>
              <w:tab/>
              <w:t xml:space="preserve">- It is a specification criteria that can be used to judge the operation of a system/infrastructure, rather than specific behaviors; it is a description of how well a system performs its functions; it represents an attribute that a specific system must have. The non-functional requirements are controlled by other aspects of the system. </w:t>
            </w:r>
            <w:r w:rsidRPr="00F87C59">
              <w:rPr>
                <w:rFonts w:eastAsia="Batang"/>
                <w:b/>
                <w:bCs/>
                <w:lang w:val="en-US"/>
              </w:rPr>
              <w:t>Examples of non-functional requirements</w:t>
            </w:r>
            <w:r w:rsidRPr="00F87C59">
              <w:rPr>
                <w:rFonts w:eastAsia="Batang"/>
                <w:lang w:val="en-US"/>
              </w:rPr>
              <w:t>: accessibility, availability, certification, consistency, compliance, determinism, extensibility, fault tolerance, integrability, interoperability, maintainability, operability, performance, privacy, resilience, reliability, robustness, scalability, security.</w:t>
            </w:r>
          </w:p>
          <w:p w14:paraId="3669A979" w14:textId="77777777" w:rsidR="00BB5430" w:rsidRPr="0071241B" w:rsidRDefault="00BB5430" w:rsidP="00E7488D">
            <w:pPr>
              <w:rPr>
                <w:rFonts w:asciiTheme="majorBidi" w:hAnsiTheme="majorBidi" w:cstheme="majorBidi"/>
                <w:bCs/>
              </w:rPr>
            </w:pPr>
          </w:p>
        </w:tc>
        <w:tc>
          <w:tcPr>
            <w:tcW w:w="1890" w:type="dxa"/>
          </w:tcPr>
          <w:p w14:paraId="0E975E8D" w14:textId="77777777" w:rsidR="00BB5430" w:rsidRPr="0071241B" w:rsidRDefault="00BB5430" w:rsidP="00E7488D">
            <w:pPr>
              <w:rPr>
                <w:rFonts w:asciiTheme="majorBidi" w:hAnsiTheme="majorBidi" w:cstheme="majorBidi"/>
                <w:bCs/>
              </w:rPr>
            </w:pPr>
          </w:p>
        </w:tc>
      </w:tr>
      <w:tr w:rsidR="00BB5430" w:rsidRPr="0071241B" w14:paraId="03D3B679" w14:textId="77777777" w:rsidTr="00F57FEC">
        <w:tc>
          <w:tcPr>
            <w:tcW w:w="1627" w:type="dxa"/>
            <w:vAlign w:val="center"/>
          </w:tcPr>
          <w:p w14:paraId="20DDC594" w14:textId="77777777" w:rsidR="00BB5430" w:rsidRPr="0071241B" w:rsidRDefault="00BB5430" w:rsidP="00E7488D">
            <w:pPr>
              <w:rPr>
                <w:rFonts w:asciiTheme="majorBidi" w:hAnsiTheme="majorBidi" w:cstheme="majorBidi"/>
                <w:b/>
              </w:rPr>
            </w:pPr>
          </w:p>
        </w:tc>
        <w:tc>
          <w:tcPr>
            <w:tcW w:w="6030" w:type="dxa"/>
            <w:vAlign w:val="center"/>
          </w:tcPr>
          <w:p w14:paraId="6C0BFE25" w14:textId="77777777" w:rsidR="00BB5430" w:rsidRPr="00F87C59" w:rsidRDefault="00BB5430" w:rsidP="007A5741">
            <w:pPr>
              <w:ind w:left="567"/>
              <w:jc w:val="both"/>
              <w:rPr>
                <w:rFonts w:eastAsia="Batang"/>
                <w:lang w:val="en-US"/>
              </w:rPr>
            </w:pPr>
            <w:r w:rsidRPr="00F87C59">
              <w:rPr>
                <w:rFonts w:eastAsia="Batang"/>
                <w:b/>
                <w:lang w:val="en-US"/>
              </w:rPr>
              <w:t>Accessibility</w:t>
            </w:r>
            <w:r w:rsidRPr="00F87C59">
              <w:rPr>
                <w:rFonts w:eastAsia="Batang"/>
                <w:lang w:val="en-US"/>
              </w:rPr>
              <w:t xml:space="preserve"> - It represents the degree to which a system, device, service, or environment is available to as many people as possible. Accessibility can be viewed as the "ability to access" and benefit from some system or entity. </w:t>
            </w:r>
          </w:p>
          <w:p w14:paraId="76F1929B" w14:textId="77777777" w:rsidR="00BB5430" w:rsidRPr="00F87C59" w:rsidRDefault="00BB5430" w:rsidP="007A5741">
            <w:pPr>
              <w:jc w:val="both"/>
              <w:rPr>
                <w:rFonts w:eastAsia="Batang"/>
                <w:b/>
                <w:lang w:val="en-US"/>
              </w:rPr>
            </w:pPr>
          </w:p>
        </w:tc>
        <w:tc>
          <w:tcPr>
            <w:tcW w:w="1890" w:type="dxa"/>
          </w:tcPr>
          <w:p w14:paraId="2C924E54" w14:textId="77777777" w:rsidR="00BB5430" w:rsidRPr="0071241B" w:rsidRDefault="00BB5430" w:rsidP="00E7488D">
            <w:pPr>
              <w:rPr>
                <w:rFonts w:asciiTheme="majorBidi" w:hAnsiTheme="majorBidi" w:cstheme="majorBidi"/>
                <w:bCs/>
              </w:rPr>
            </w:pPr>
          </w:p>
        </w:tc>
      </w:tr>
      <w:tr w:rsidR="00BB5430" w:rsidRPr="0071241B" w14:paraId="2B7D5E80" w14:textId="77777777" w:rsidTr="00F57FEC">
        <w:tc>
          <w:tcPr>
            <w:tcW w:w="1627" w:type="dxa"/>
            <w:vAlign w:val="center"/>
          </w:tcPr>
          <w:p w14:paraId="7559876F" w14:textId="77777777" w:rsidR="00BB5430" w:rsidRPr="0071241B" w:rsidRDefault="00BB5430" w:rsidP="00E7488D">
            <w:pPr>
              <w:rPr>
                <w:rFonts w:asciiTheme="majorBidi" w:hAnsiTheme="majorBidi" w:cstheme="majorBidi"/>
                <w:b/>
              </w:rPr>
            </w:pPr>
          </w:p>
        </w:tc>
        <w:tc>
          <w:tcPr>
            <w:tcW w:w="6030" w:type="dxa"/>
            <w:vAlign w:val="center"/>
          </w:tcPr>
          <w:p w14:paraId="4428030A" w14:textId="77777777" w:rsidR="00BB5430" w:rsidRPr="00F87C59" w:rsidRDefault="00BB5430">
            <w:pPr>
              <w:jc w:val="both"/>
              <w:rPr>
                <w:rFonts w:eastAsia="Batang"/>
                <w:lang w:val="en-US"/>
              </w:rPr>
              <w:pPrChange w:id="1202" w:author="Toy, Mehmet" w:date="2020-04-19T16:43:00Z">
                <w:pPr>
                  <w:ind w:left="567"/>
                  <w:jc w:val="both"/>
                </w:pPr>
              </w:pPrChange>
            </w:pPr>
            <w:r w:rsidRPr="00F87C59">
              <w:rPr>
                <w:rFonts w:eastAsia="Batang"/>
                <w:b/>
                <w:lang w:val="en-US"/>
              </w:rPr>
              <w:t xml:space="preserve">Availability - </w:t>
            </w:r>
            <w:r w:rsidRPr="00F87C59">
              <w:rPr>
                <w:rFonts w:eastAsia="Batang"/>
                <w:lang w:val="en-US"/>
              </w:rPr>
              <w:t>It represents the degree to which a system is in a specified operable and committable state at the start of a task. It is the proportion of time a system is ready for use.</w:t>
            </w:r>
          </w:p>
          <w:p w14:paraId="06AD993A" w14:textId="77777777" w:rsidR="00BB5430" w:rsidRPr="00F87C59" w:rsidRDefault="00BB5430" w:rsidP="0038064D">
            <w:pPr>
              <w:pStyle w:val="ListParagraph"/>
              <w:overflowPunct w:val="0"/>
              <w:autoSpaceDE w:val="0"/>
              <w:autoSpaceDN w:val="0"/>
              <w:adjustRightInd w:val="0"/>
              <w:spacing w:after="120"/>
              <w:ind w:left="357"/>
              <w:jc w:val="both"/>
              <w:textAlignment w:val="baseline"/>
              <w:rPr>
                <w:rFonts w:eastAsia="Batang"/>
                <w:b/>
                <w:bCs/>
                <w:lang w:val="en-US"/>
              </w:rPr>
            </w:pPr>
          </w:p>
        </w:tc>
        <w:tc>
          <w:tcPr>
            <w:tcW w:w="1890" w:type="dxa"/>
          </w:tcPr>
          <w:p w14:paraId="4CDBE8C3" w14:textId="77777777" w:rsidR="00BB5430" w:rsidRPr="0071241B" w:rsidRDefault="00BB5430" w:rsidP="00E7488D">
            <w:pPr>
              <w:rPr>
                <w:rFonts w:asciiTheme="majorBidi" w:hAnsiTheme="majorBidi" w:cstheme="majorBidi"/>
                <w:bCs/>
              </w:rPr>
            </w:pPr>
          </w:p>
        </w:tc>
      </w:tr>
      <w:tr w:rsidR="00BB5430" w:rsidRPr="0071241B" w14:paraId="5FF24092" w14:textId="77777777" w:rsidTr="00F57FEC">
        <w:tc>
          <w:tcPr>
            <w:tcW w:w="1627" w:type="dxa"/>
            <w:vAlign w:val="center"/>
          </w:tcPr>
          <w:p w14:paraId="039F304B" w14:textId="77777777" w:rsidR="00BB5430" w:rsidRPr="0071241B" w:rsidRDefault="00BB5430" w:rsidP="00E7488D">
            <w:pPr>
              <w:rPr>
                <w:rFonts w:asciiTheme="majorBidi" w:hAnsiTheme="majorBidi" w:cstheme="majorBidi"/>
                <w:b/>
              </w:rPr>
            </w:pPr>
          </w:p>
        </w:tc>
        <w:tc>
          <w:tcPr>
            <w:tcW w:w="6030" w:type="dxa"/>
            <w:vAlign w:val="center"/>
          </w:tcPr>
          <w:p w14:paraId="37A578B9" w14:textId="77777777" w:rsidR="00BB5430" w:rsidRPr="00F87C59" w:rsidRDefault="00BB5430" w:rsidP="007A5741">
            <w:pPr>
              <w:ind w:left="567"/>
              <w:jc w:val="both"/>
              <w:rPr>
                <w:rFonts w:eastAsia="Batang"/>
                <w:lang w:val="en-US"/>
              </w:rPr>
            </w:pPr>
            <w:r w:rsidRPr="00F87C59">
              <w:rPr>
                <w:rFonts w:eastAsia="Batang"/>
                <w:b/>
                <w:lang w:val="en-US"/>
              </w:rPr>
              <w:t>Certification</w:t>
            </w:r>
            <w:r w:rsidRPr="00F87C59">
              <w:rPr>
                <w:rFonts w:eastAsia="Batang"/>
                <w:lang w:val="en-US"/>
              </w:rPr>
              <w:t xml:space="preserve"> - It refers to the confirmation of certain characteristics of an object, element of system. This confirmation is often, but not always, provided by some form of external review, assessment, or audit.</w:t>
            </w:r>
          </w:p>
          <w:p w14:paraId="0D0C4DEB" w14:textId="77777777" w:rsidR="00BB5430" w:rsidRPr="00F87C59" w:rsidRDefault="00BB5430" w:rsidP="0038064D">
            <w:pPr>
              <w:pStyle w:val="ListParagraph"/>
              <w:overflowPunct w:val="0"/>
              <w:autoSpaceDE w:val="0"/>
              <w:autoSpaceDN w:val="0"/>
              <w:adjustRightInd w:val="0"/>
              <w:spacing w:after="120"/>
              <w:ind w:left="357"/>
              <w:jc w:val="both"/>
              <w:textAlignment w:val="baseline"/>
              <w:rPr>
                <w:rFonts w:eastAsia="Batang"/>
                <w:b/>
                <w:bCs/>
                <w:lang w:val="en-US"/>
              </w:rPr>
            </w:pPr>
          </w:p>
        </w:tc>
        <w:tc>
          <w:tcPr>
            <w:tcW w:w="1890" w:type="dxa"/>
          </w:tcPr>
          <w:p w14:paraId="2C15EB57" w14:textId="77777777" w:rsidR="00BB5430" w:rsidRPr="0071241B" w:rsidRDefault="00BB5430" w:rsidP="00E7488D">
            <w:pPr>
              <w:rPr>
                <w:rFonts w:asciiTheme="majorBidi" w:hAnsiTheme="majorBidi" w:cstheme="majorBidi"/>
                <w:bCs/>
              </w:rPr>
            </w:pPr>
          </w:p>
        </w:tc>
      </w:tr>
      <w:tr w:rsidR="00BB5430" w:rsidRPr="0071241B" w14:paraId="0B5DD89A" w14:textId="77777777" w:rsidTr="00F57FEC">
        <w:tc>
          <w:tcPr>
            <w:tcW w:w="1627" w:type="dxa"/>
            <w:vAlign w:val="center"/>
          </w:tcPr>
          <w:p w14:paraId="14F355F4" w14:textId="77777777" w:rsidR="00BB5430" w:rsidRPr="0071241B" w:rsidRDefault="00BB5430" w:rsidP="00E7488D">
            <w:pPr>
              <w:rPr>
                <w:rFonts w:asciiTheme="majorBidi" w:hAnsiTheme="majorBidi" w:cstheme="majorBidi"/>
                <w:b/>
              </w:rPr>
            </w:pPr>
          </w:p>
        </w:tc>
        <w:tc>
          <w:tcPr>
            <w:tcW w:w="6030" w:type="dxa"/>
            <w:vAlign w:val="center"/>
          </w:tcPr>
          <w:p w14:paraId="4B982439" w14:textId="77777777" w:rsidR="00BB5430" w:rsidRPr="00F87C59" w:rsidRDefault="00BB5430" w:rsidP="00F633E7">
            <w:pPr>
              <w:ind w:left="567"/>
              <w:jc w:val="both"/>
              <w:rPr>
                <w:rFonts w:eastAsia="Batang"/>
                <w:lang w:val="en-US"/>
              </w:rPr>
            </w:pPr>
            <w:r w:rsidRPr="00F87C59">
              <w:rPr>
                <w:rFonts w:eastAsia="Batang"/>
                <w:b/>
                <w:lang w:val="en-US"/>
              </w:rPr>
              <w:t>Configuration</w:t>
            </w:r>
            <w:r w:rsidRPr="00F87C59">
              <w:rPr>
                <w:rFonts w:eastAsia="Batang"/>
                <w:lang w:val="en-US"/>
              </w:rPr>
              <w:t xml:space="preserve"> - It is a function establishing and maintaining consistency of a system and/or its performance. It is changing system’s functional and physical attributes with its non-functional requirements, design, and operational information throughout its life.</w:t>
            </w:r>
          </w:p>
          <w:p w14:paraId="563522F1" w14:textId="77777777" w:rsidR="00BB5430" w:rsidRPr="00F87C59" w:rsidRDefault="00BB5430" w:rsidP="0038064D">
            <w:pPr>
              <w:pStyle w:val="ListParagraph"/>
              <w:overflowPunct w:val="0"/>
              <w:autoSpaceDE w:val="0"/>
              <w:autoSpaceDN w:val="0"/>
              <w:adjustRightInd w:val="0"/>
              <w:spacing w:after="120"/>
              <w:ind w:left="357"/>
              <w:jc w:val="both"/>
              <w:textAlignment w:val="baseline"/>
              <w:rPr>
                <w:rFonts w:eastAsia="Batang"/>
                <w:b/>
                <w:bCs/>
                <w:lang w:val="en-US"/>
              </w:rPr>
            </w:pPr>
          </w:p>
        </w:tc>
        <w:tc>
          <w:tcPr>
            <w:tcW w:w="1890" w:type="dxa"/>
          </w:tcPr>
          <w:p w14:paraId="4F8A6552" w14:textId="77777777" w:rsidR="00BB5430" w:rsidRPr="0071241B" w:rsidRDefault="00BB5430" w:rsidP="00E7488D">
            <w:pPr>
              <w:rPr>
                <w:rFonts w:asciiTheme="majorBidi" w:hAnsiTheme="majorBidi" w:cstheme="majorBidi"/>
                <w:bCs/>
              </w:rPr>
            </w:pPr>
          </w:p>
        </w:tc>
      </w:tr>
      <w:tr w:rsidR="00BB5430" w:rsidRPr="0071241B" w14:paraId="60FF1A89" w14:textId="77777777" w:rsidTr="00F57FEC">
        <w:tc>
          <w:tcPr>
            <w:tcW w:w="1627" w:type="dxa"/>
            <w:vAlign w:val="center"/>
          </w:tcPr>
          <w:p w14:paraId="046843B3" w14:textId="77777777" w:rsidR="00BB5430" w:rsidRPr="0071241B" w:rsidRDefault="00BB5430" w:rsidP="00E7488D">
            <w:pPr>
              <w:rPr>
                <w:rFonts w:asciiTheme="majorBidi" w:hAnsiTheme="majorBidi" w:cstheme="majorBidi"/>
                <w:b/>
              </w:rPr>
            </w:pPr>
          </w:p>
        </w:tc>
        <w:tc>
          <w:tcPr>
            <w:tcW w:w="6030" w:type="dxa"/>
            <w:vAlign w:val="center"/>
          </w:tcPr>
          <w:p w14:paraId="742ED404" w14:textId="77777777" w:rsidR="00BB5430" w:rsidRPr="00F87C59" w:rsidRDefault="00BB5430" w:rsidP="00F633E7">
            <w:pPr>
              <w:ind w:left="567"/>
              <w:jc w:val="both"/>
              <w:rPr>
                <w:rFonts w:eastAsia="Batang"/>
                <w:lang w:val="en-US"/>
              </w:rPr>
            </w:pPr>
            <w:r w:rsidRPr="00F87C59">
              <w:rPr>
                <w:rFonts w:eastAsia="Batang"/>
                <w:b/>
                <w:lang w:val="en-US"/>
              </w:rPr>
              <w:t xml:space="preserve">Compliance - </w:t>
            </w:r>
            <w:r w:rsidRPr="00F87C59">
              <w:rPr>
                <w:rFonts w:eastAsia="Batang"/>
                <w:lang w:val="en-US"/>
              </w:rPr>
              <w:t xml:space="preserve">It represents the conformance to a rule, such as a specification, policy, standard or regulation. </w:t>
            </w:r>
          </w:p>
          <w:p w14:paraId="2EF9E419" w14:textId="77777777" w:rsidR="00BB5430" w:rsidRPr="00F87C59" w:rsidRDefault="00BB5430">
            <w:pPr>
              <w:ind w:left="567"/>
              <w:jc w:val="both"/>
              <w:rPr>
                <w:rFonts w:eastAsia="Batang"/>
                <w:b/>
                <w:bCs/>
                <w:lang w:val="en-US"/>
              </w:rPr>
              <w:pPrChange w:id="1203" w:author="Toy, Mehmet" w:date="2020-04-19T16:49:00Z">
                <w:pPr>
                  <w:pStyle w:val="ListParagraph"/>
                  <w:overflowPunct w:val="0"/>
                  <w:autoSpaceDE w:val="0"/>
                  <w:autoSpaceDN w:val="0"/>
                  <w:adjustRightInd w:val="0"/>
                  <w:spacing w:after="120"/>
                  <w:ind w:left="357"/>
                  <w:jc w:val="both"/>
                  <w:textAlignment w:val="baseline"/>
                </w:pPr>
              </w:pPrChange>
            </w:pPr>
          </w:p>
        </w:tc>
        <w:tc>
          <w:tcPr>
            <w:tcW w:w="1890" w:type="dxa"/>
          </w:tcPr>
          <w:p w14:paraId="43B06428" w14:textId="77777777" w:rsidR="00BB5430" w:rsidRPr="0071241B" w:rsidRDefault="00BB5430" w:rsidP="00E7488D">
            <w:pPr>
              <w:rPr>
                <w:rFonts w:asciiTheme="majorBidi" w:hAnsiTheme="majorBidi" w:cstheme="majorBidi"/>
                <w:bCs/>
              </w:rPr>
            </w:pPr>
          </w:p>
        </w:tc>
      </w:tr>
      <w:tr w:rsidR="00BB5430" w:rsidRPr="0071241B" w14:paraId="12260A86" w14:textId="77777777" w:rsidTr="00F57FEC">
        <w:tc>
          <w:tcPr>
            <w:tcW w:w="1627" w:type="dxa"/>
            <w:vAlign w:val="center"/>
          </w:tcPr>
          <w:p w14:paraId="28AC11E0" w14:textId="77777777" w:rsidR="00BB5430" w:rsidRPr="0071241B" w:rsidRDefault="00BB5430" w:rsidP="00E7488D">
            <w:pPr>
              <w:rPr>
                <w:rFonts w:asciiTheme="majorBidi" w:hAnsiTheme="majorBidi" w:cstheme="majorBidi"/>
                <w:b/>
              </w:rPr>
            </w:pPr>
          </w:p>
        </w:tc>
        <w:tc>
          <w:tcPr>
            <w:tcW w:w="6030" w:type="dxa"/>
            <w:vAlign w:val="center"/>
          </w:tcPr>
          <w:p w14:paraId="6C368AE0" w14:textId="77777777" w:rsidR="00BB5430" w:rsidRPr="00F87C59" w:rsidRDefault="00BB5430" w:rsidP="0038064D">
            <w:pPr>
              <w:pStyle w:val="ListParagraph"/>
              <w:overflowPunct w:val="0"/>
              <w:autoSpaceDE w:val="0"/>
              <w:autoSpaceDN w:val="0"/>
              <w:adjustRightInd w:val="0"/>
              <w:spacing w:after="120"/>
              <w:ind w:left="357"/>
              <w:jc w:val="both"/>
              <w:textAlignment w:val="baseline"/>
              <w:rPr>
                <w:rFonts w:eastAsia="Batang"/>
                <w:b/>
                <w:bCs/>
                <w:lang w:val="en-US"/>
              </w:rPr>
            </w:pPr>
          </w:p>
        </w:tc>
        <w:tc>
          <w:tcPr>
            <w:tcW w:w="1890" w:type="dxa"/>
          </w:tcPr>
          <w:p w14:paraId="037A9EAD" w14:textId="77777777" w:rsidR="00BB5430" w:rsidRPr="0071241B" w:rsidRDefault="00BB5430" w:rsidP="00E7488D">
            <w:pPr>
              <w:rPr>
                <w:rFonts w:asciiTheme="majorBidi" w:hAnsiTheme="majorBidi" w:cstheme="majorBidi"/>
                <w:bCs/>
              </w:rPr>
            </w:pPr>
          </w:p>
        </w:tc>
      </w:tr>
      <w:tr w:rsidR="00BB5430" w:rsidRPr="0071241B" w14:paraId="6CF9FA1F" w14:textId="77777777" w:rsidTr="00F57FEC">
        <w:tc>
          <w:tcPr>
            <w:tcW w:w="1627" w:type="dxa"/>
            <w:vAlign w:val="center"/>
          </w:tcPr>
          <w:p w14:paraId="586E6895" w14:textId="77777777" w:rsidR="00BB5430" w:rsidRPr="0071241B" w:rsidRDefault="00BB5430" w:rsidP="00E7488D">
            <w:pPr>
              <w:rPr>
                <w:rFonts w:asciiTheme="majorBidi" w:hAnsiTheme="majorBidi" w:cstheme="majorBidi"/>
                <w:b/>
              </w:rPr>
            </w:pPr>
          </w:p>
        </w:tc>
        <w:tc>
          <w:tcPr>
            <w:tcW w:w="6030" w:type="dxa"/>
            <w:vAlign w:val="center"/>
          </w:tcPr>
          <w:p w14:paraId="1B142237" w14:textId="77777777" w:rsidR="00BB5430" w:rsidRPr="00F87C59" w:rsidRDefault="00BB5430" w:rsidP="00F633E7">
            <w:pPr>
              <w:ind w:left="567"/>
              <w:jc w:val="both"/>
              <w:rPr>
                <w:lang w:val="en-US" w:eastAsia="zh-CN"/>
              </w:rPr>
            </w:pPr>
            <w:r w:rsidRPr="00F87C59">
              <w:rPr>
                <w:rFonts w:eastAsia="Batang"/>
                <w:b/>
                <w:lang w:val="en-US"/>
              </w:rPr>
              <w:t xml:space="preserve">Determinism </w:t>
            </w:r>
            <w:r w:rsidRPr="00F87C59">
              <w:rPr>
                <w:rFonts w:eastAsia="Batang" w:hint="eastAsia"/>
                <w:b/>
                <w:lang w:val="en-US"/>
              </w:rPr>
              <w:t>-</w:t>
            </w:r>
            <w:r w:rsidRPr="00F87C59">
              <w:rPr>
                <w:rFonts w:eastAsia="Batang"/>
                <w:b/>
                <w:lang w:val="en-US"/>
              </w:rPr>
              <w:t xml:space="preserve"> </w:t>
            </w:r>
            <w:r w:rsidRPr="00F87C59">
              <w:rPr>
                <w:rFonts w:eastAsia="Batang" w:hint="eastAsia"/>
                <w:lang w:val="en-US"/>
              </w:rPr>
              <w:t xml:space="preserve">It means the ability </w:t>
            </w:r>
            <w:r w:rsidRPr="00F87C59">
              <w:rPr>
                <w:rFonts w:eastAsia="Batang"/>
                <w:lang w:val="en-US"/>
              </w:rPr>
              <w:t>that all system/infrastructure behaviors and characteristics are determined completely by previously existing causes. It means also maintaining that the entire system/infrastructure system/infrastructure is a single determinate arrangement. This may include provisioning of</w:t>
            </w:r>
            <w:r w:rsidRPr="00F87C59">
              <w:rPr>
                <w:rFonts w:eastAsia="Batang" w:hint="eastAsia"/>
                <w:lang w:val="en-US"/>
              </w:rPr>
              <w:t xml:space="preserve"> </w:t>
            </w:r>
            <w:r w:rsidRPr="00F87C59">
              <w:rPr>
                <w:rFonts w:eastAsia="Batang"/>
                <w:lang w:val="en-US"/>
              </w:rPr>
              <w:t>high-precision</w:t>
            </w:r>
            <w:r w:rsidRPr="00F87C59">
              <w:rPr>
                <w:rFonts w:eastAsia="Batang" w:hint="eastAsia"/>
                <w:lang w:val="en-US"/>
              </w:rPr>
              <w:t xml:space="preserve"> service supporting </w:t>
            </w:r>
            <w:r w:rsidRPr="00F87C59">
              <w:rPr>
                <w:rFonts w:eastAsia="Batang"/>
                <w:lang w:val="en-US"/>
              </w:rPr>
              <w:t>stringent service level objectives</w:t>
            </w:r>
            <w:r w:rsidRPr="00F87C59">
              <w:rPr>
                <w:rFonts w:hint="eastAsia"/>
                <w:lang w:val="en-US" w:eastAsia="zh-CN"/>
              </w:rPr>
              <w:t>,</w:t>
            </w:r>
            <w:r w:rsidRPr="00F87C59">
              <w:rPr>
                <w:rFonts w:eastAsia="Batang"/>
                <w:lang w:val="en-US"/>
              </w:rPr>
              <w:t xml:space="preserve"> which is explicitly specified</w:t>
            </w:r>
            <w:r w:rsidRPr="00F87C59">
              <w:rPr>
                <w:rFonts w:asciiTheme="minorEastAsia" w:hAnsiTheme="minorEastAsia" w:hint="eastAsia"/>
                <w:lang w:val="en-US" w:eastAsia="zh-CN"/>
              </w:rPr>
              <w:t xml:space="preserve">, </w:t>
            </w:r>
            <w:r w:rsidRPr="00F87C59">
              <w:rPr>
                <w:rFonts w:eastAsia="Batang" w:hint="eastAsia"/>
                <w:lang w:val="en-US"/>
              </w:rPr>
              <w:t>mainly includin</w:t>
            </w:r>
            <w:r w:rsidRPr="00F87C59">
              <w:rPr>
                <w:rFonts w:hint="eastAsia"/>
                <w:lang w:val="en-US" w:eastAsia="zh-CN"/>
              </w:rPr>
              <w:t>g</w:t>
            </w:r>
            <w:r w:rsidRPr="00F87C59">
              <w:rPr>
                <w:rFonts w:eastAsia="Batang" w:hint="eastAsia"/>
                <w:lang w:val="en-US"/>
              </w:rPr>
              <w:t xml:space="preserve"> two parts: </w:t>
            </w:r>
            <w:r w:rsidRPr="00F87C59">
              <w:rPr>
                <w:rFonts w:hint="eastAsia"/>
                <w:lang w:val="en-US" w:eastAsia="zh-CN"/>
              </w:rPr>
              <w:t>bounded</w:t>
            </w:r>
            <w:r w:rsidRPr="00F87C59">
              <w:rPr>
                <w:rFonts w:eastAsia="Batang" w:hint="eastAsia"/>
                <w:lang w:val="en-US"/>
              </w:rPr>
              <w:t xml:space="preserve"> </w:t>
            </w:r>
            <w:r w:rsidRPr="00F87C59">
              <w:rPr>
                <w:rFonts w:hint="eastAsia"/>
                <w:lang w:val="en-US" w:eastAsia="zh-CN"/>
              </w:rPr>
              <w:t>latency</w:t>
            </w:r>
            <w:r w:rsidRPr="00F87C59">
              <w:rPr>
                <w:rFonts w:eastAsia="Batang" w:hint="eastAsia"/>
                <w:lang w:val="en-US"/>
              </w:rPr>
              <w:t xml:space="preserve"> and </w:t>
            </w:r>
            <w:r w:rsidRPr="00F87C59">
              <w:rPr>
                <w:rFonts w:eastAsia="Batang"/>
                <w:lang w:val="en-US"/>
              </w:rPr>
              <w:t>low data loss rates</w:t>
            </w:r>
            <w:r w:rsidRPr="00F87C59">
              <w:rPr>
                <w:rFonts w:eastAsia="Batang" w:hint="eastAsia"/>
                <w:lang w:val="en-US"/>
              </w:rPr>
              <w:t>.</w:t>
            </w:r>
          </w:p>
          <w:p w14:paraId="1EAEF4EC" w14:textId="77777777" w:rsidR="00BB5430" w:rsidRPr="00F87C59" w:rsidRDefault="00BB5430">
            <w:pPr>
              <w:ind w:left="567"/>
              <w:jc w:val="both"/>
              <w:rPr>
                <w:rFonts w:eastAsia="Batang"/>
                <w:b/>
                <w:bCs/>
                <w:lang w:val="en-US"/>
              </w:rPr>
              <w:pPrChange w:id="1204" w:author="Toy, Mehmet" w:date="2020-04-19T16:48:00Z">
                <w:pPr>
                  <w:pStyle w:val="ListParagraph"/>
                  <w:overflowPunct w:val="0"/>
                  <w:autoSpaceDE w:val="0"/>
                  <w:autoSpaceDN w:val="0"/>
                  <w:adjustRightInd w:val="0"/>
                  <w:spacing w:after="120"/>
                  <w:ind w:left="357"/>
                  <w:jc w:val="both"/>
                  <w:textAlignment w:val="baseline"/>
                </w:pPr>
              </w:pPrChange>
            </w:pPr>
          </w:p>
        </w:tc>
        <w:tc>
          <w:tcPr>
            <w:tcW w:w="1890" w:type="dxa"/>
          </w:tcPr>
          <w:p w14:paraId="38F6BE94" w14:textId="77777777" w:rsidR="00BB5430" w:rsidRPr="0071241B" w:rsidRDefault="00BB5430" w:rsidP="00E7488D">
            <w:pPr>
              <w:rPr>
                <w:rFonts w:asciiTheme="majorBidi" w:hAnsiTheme="majorBidi" w:cstheme="majorBidi"/>
                <w:bCs/>
              </w:rPr>
            </w:pPr>
          </w:p>
        </w:tc>
      </w:tr>
      <w:tr w:rsidR="00BB5430" w:rsidRPr="0071241B" w14:paraId="5E04DF15" w14:textId="77777777" w:rsidTr="00F57FEC">
        <w:tc>
          <w:tcPr>
            <w:tcW w:w="1627" w:type="dxa"/>
            <w:vAlign w:val="center"/>
          </w:tcPr>
          <w:p w14:paraId="4CFD669B" w14:textId="77777777" w:rsidR="00BB5430" w:rsidRPr="0071241B" w:rsidRDefault="00BB5430" w:rsidP="00E7488D">
            <w:pPr>
              <w:rPr>
                <w:rFonts w:asciiTheme="majorBidi" w:hAnsiTheme="majorBidi" w:cstheme="majorBidi"/>
                <w:b/>
              </w:rPr>
            </w:pPr>
          </w:p>
        </w:tc>
        <w:tc>
          <w:tcPr>
            <w:tcW w:w="6030" w:type="dxa"/>
            <w:vAlign w:val="center"/>
          </w:tcPr>
          <w:p w14:paraId="5F2B49E1" w14:textId="77777777" w:rsidR="00BB5430" w:rsidRPr="00F87C59" w:rsidRDefault="00BB5430" w:rsidP="00F633E7">
            <w:pPr>
              <w:ind w:left="567"/>
              <w:jc w:val="both"/>
              <w:rPr>
                <w:rFonts w:eastAsia="Batang"/>
                <w:lang w:val="en-US"/>
              </w:rPr>
            </w:pPr>
            <w:r w:rsidRPr="00F87C59">
              <w:rPr>
                <w:rFonts w:eastAsia="Batang"/>
                <w:b/>
                <w:lang w:val="en-US"/>
              </w:rPr>
              <w:t xml:space="preserve">Extensibility - </w:t>
            </w:r>
            <w:r w:rsidRPr="00F87C59">
              <w:rPr>
                <w:rFonts w:eastAsia="Batang"/>
                <w:lang w:val="en-US"/>
              </w:rPr>
              <w:t>It represents the ability to extend a system and the level of effort and complexity required to realize an extension. Extensions can be through the addition of new functionality, new characteristics or through modification of existing functionality/characteristics, while minimizing impact to existing system functions.</w:t>
            </w:r>
          </w:p>
          <w:p w14:paraId="30561F27" w14:textId="77777777" w:rsidR="00BB5430" w:rsidRPr="00F87C59" w:rsidRDefault="00BB5430" w:rsidP="0038064D">
            <w:pPr>
              <w:pStyle w:val="ListParagraph"/>
              <w:overflowPunct w:val="0"/>
              <w:autoSpaceDE w:val="0"/>
              <w:autoSpaceDN w:val="0"/>
              <w:adjustRightInd w:val="0"/>
              <w:spacing w:after="120"/>
              <w:ind w:left="357"/>
              <w:jc w:val="both"/>
              <w:textAlignment w:val="baseline"/>
              <w:rPr>
                <w:rFonts w:eastAsia="Batang"/>
                <w:b/>
                <w:bCs/>
                <w:lang w:val="en-US"/>
              </w:rPr>
            </w:pPr>
          </w:p>
        </w:tc>
        <w:tc>
          <w:tcPr>
            <w:tcW w:w="1890" w:type="dxa"/>
          </w:tcPr>
          <w:p w14:paraId="72F5E2A6" w14:textId="77777777" w:rsidR="00BB5430" w:rsidRPr="0071241B" w:rsidRDefault="00BB5430" w:rsidP="00E7488D">
            <w:pPr>
              <w:rPr>
                <w:rFonts w:asciiTheme="majorBidi" w:hAnsiTheme="majorBidi" w:cstheme="majorBidi"/>
                <w:bCs/>
              </w:rPr>
            </w:pPr>
          </w:p>
        </w:tc>
      </w:tr>
      <w:tr w:rsidR="00BB5430" w:rsidRPr="0071241B" w14:paraId="2BCB8EC1" w14:textId="77777777" w:rsidTr="00F57FEC">
        <w:tc>
          <w:tcPr>
            <w:tcW w:w="1627" w:type="dxa"/>
            <w:vAlign w:val="center"/>
          </w:tcPr>
          <w:p w14:paraId="54F6DFBF" w14:textId="77777777" w:rsidR="00BB5430" w:rsidRPr="0071241B" w:rsidRDefault="00BB5430" w:rsidP="00E7488D">
            <w:pPr>
              <w:rPr>
                <w:rFonts w:asciiTheme="majorBidi" w:hAnsiTheme="majorBidi" w:cstheme="majorBidi"/>
                <w:b/>
              </w:rPr>
            </w:pPr>
          </w:p>
        </w:tc>
        <w:tc>
          <w:tcPr>
            <w:tcW w:w="6030" w:type="dxa"/>
            <w:vAlign w:val="center"/>
          </w:tcPr>
          <w:p w14:paraId="7F4DF409" w14:textId="77777777" w:rsidR="00BB5430" w:rsidRPr="00F87C59" w:rsidRDefault="00BB5430" w:rsidP="00424ED8">
            <w:pPr>
              <w:ind w:left="567"/>
              <w:jc w:val="both"/>
              <w:rPr>
                <w:rFonts w:eastAsia="Batang"/>
                <w:lang w:val="en-US"/>
              </w:rPr>
            </w:pPr>
            <w:r w:rsidRPr="00F87C59">
              <w:rPr>
                <w:rFonts w:eastAsia="Batang"/>
                <w:b/>
                <w:lang w:val="en-US"/>
              </w:rPr>
              <w:t>Fault Tolerance -</w:t>
            </w:r>
            <w:r w:rsidRPr="00F87C59">
              <w:rPr>
                <w:rFonts w:eastAsia="Batang"/>
                <w:lang w:val="en-US"/>
              </w:rPr>
              <w:t xml:space="preserve"> It is the property that enables a system to continue operating properly in the event of the failure of (or one or more faults within) some of its components.</w:t>
            </w:r>
          </w:p>
          <w:p w14:paraId="1DF28F2F" w14:textId="62DC1BF8" w:rsidR="00BB5430" w:rsidRPr="00F87C59" w:rsidRDefault="00BB5430" w:rsidP="00B90923">
            <w:pPr>
              <w:ind w:left="567"/>
              <w:jc w:val="both"/>
              <w:rPr>
                <w:rFonts w:eastAsia="Batang"/>
                <w:b/>
                <w:lang w:val="en-US"/>
              </w:rPr>
            </w:pPr>
            <w:del w:id="1205" w:author="Toy, Mehmet" w:date="2020-04-19T16:51:00Z">
              <w:r w:rsidRPr="00F87C59" w:rsidDel="00424ED8">
                <w:rPr>
                  <w:rFonts w:eastAsia="Batang"/>
                  <w:b/>
                  <w:lang w:val="en-US"/>
                </w:rPr>
                <w:delText>Interoperability -</w:delText>
              </w:r>
              <w:r w:rsidRPr="00F87C59" w:rsidDel="00424ED8">
                <w:rPr>
                  <w:rFonts w:eastAsia="Batang"/>
                  <w:lang w:val="en-US"/>
                </w:rPr>
                <w:delText xml:space="preserve"> It represents the ability of diverse </w:delText>
              </w:r>
            </w:del>
          </w:p>
        </w:tc>
        <w:tc>
          <w:tcPr>
            <w:tcW w:w="1890" w:type="dxa"/>
          </w:tcPr>
          <w:p w14:paraId="7D6BCE05" w14:textId="77777777" w:rsidR="00BB5430" w:rsidRPr="0071241B" w:rsidRDefault="00BB5430" w:rsidP="00E7488D">
            <w:pPr>
              <w:rPr>
                <w:rFonts w:asciiTheme="majorBidi" w:hAnsiTheme="majorBidi" w:cstheme="majorBidi"/>
                <w:bCs/>
              </w:rPr>
            </w:pPr>
          </w:p>
        </w:tc>
      </w:tr>
      <w:tr w:rsidR="00BB5430" w:rsidRPr="0071241B" w14:paraId="09ACD165" w14:textId="77777777" w:rsidTr="00F57FEC">
        <w:tc>
          <w:tcPr>
            <w:tcW w:w="1627" w:type="dxa"/>
            <w:vAlign w:val="center"/>
          </w:tcPr>
          <w:p w14:paraId="3B303C2F" w14:textId="77777777" w:rsidR="00BB5430" w:rsidRPr="0071241B" w:rsidRDefault="00BB5430" w:rsidP="00E7488D">
            <w:pPr>
              <w:rPr>
                <w:rFonts w:asciiTheme="majorBidi" w:hAnsiTheme="majorBidi" w:cstheme="majorBidi"/>
                <w:b/>
              </w:rPr>
            </w:pPr>
          </w:p>
        </w:tc>
        <w:tc>
          <w:tcPr>
            <w:tcW w:w="6030" w:type="dxa"/>
            <w:vAlign w:val="center"/>
          </w:tcPr>
          <w:p w14:paraId="1A1FD2D9" w14:textId="77777777" w:rsidR="00BB5430" w:rsidRPr="00F87C59" w:rsidRDefault="00BB5430" w:rsidP="00424ED8">
            <w:pPr>
              <w:ind w:left="567"/>
              <w:jc w:val="both"/>
              <w:rPr>
                <w:rFonts w:eastAsia="Batang"/>
                <w:lang w:val="en-US"/>
              </w:rPr>
            </w:pPr>
            <w:r w:rsidRPr="00F87C59">
              <w:rPr>
                <w:rFonts w:eastAsia="Batang"/>
                <w:b/>
                <w:lang w:val="en-US"/>
              </w:rPr>
              <w:t>Interoperability -</w:t>
            </w:r>
            <w:r w:rsidRPr="00F87C59">
              <w:rPr>
                <w:rFonts w:eastAsia="Batang"/>
                <w:lang w:val="en-US"/>
              </w:rPr>
              <w:t xml:space="preserve"> It represents the ability of diverse systems and subsystems to work together (inter-operate). It is also a characteristic of a system, whose interfaces are completely understood, to work with other systems, present or future, without any restricted access or implementation.</w:t>
            </w:r>
          </w:p>
          <w:p w14:paraId="4481A826" w14:textId="77777777" w:rsidR="00BB5430" w:rsidRPr="00F87C59" w:rsidRDefault="00BB5430" w:rsidP="00424ED8">
            <w:pPr>
              <w:ind w:left="567"/>
              <w:jc w:val="both"/>
              <w:rPr>
                <w:rFonts w:eastAsia="Batang"/>
                <w:b/>
                <w:lang w:val="en-US"/>
              </w:rPr>
            </w:pPr>
          </w:p>
        </w:tc>
        <w:tc>
          <w:tcPr>
            <w:tcW w:w="1890" w:type="dxa"/>
          </w:tcPr>
          <w:p w14:paraId="3D1C81D0" w14:textId="77777777" w:rsidR="00BB5430" w:rsidRPr="0071241B" w:rsidRDefault="00BB5430" w:rsidP="00E7488D">
            <w:pPr>
              <w:rPr>
                <w:rFonts w:asciiTheme="majorBidi" w:hAnsiTheme="majorBidi" w:cstheme="majorBidi"/>
                <w:bCs/>
              </w:rPr>
            </w:pPr>
          </w:p>
        </w:tc>
      </w:tr>
      <w:tr w:rsidR="00BB5430" w:rsidRPr="0071241B" w14:paraId="22963350" w14:textId="77777777" w:rsidTr="00F57FEC">
        <w:tc>
          <w:tcPr>
            <w:tcW w:w="1627" w:type="dxa"/>
            <w:vAlign w:val="center"/>
          </w:tcPr>
          <w:p w14:paraId="5D519D06" w14:textId="77777777" w:rsidR="00BB5430" w:rsidRPr="0071241B" w:rsidRDefault="00BB5430" w:rsidP="00E7488D">
            <w:pPr>
              <w:rPr>
                <w:rFonts w:asciiTheme="majorBidi" w:hAnsiTheme="majorBidi" w:cstheme="majorBidi"/>
                <w:b/>
              </w:rPr>
            </w:pPr>
          </w:p>
        </w:tc>
        <w:tc>
          <w:tcPr>
            <w:tcW w:w="6030" w:type="dxa"/>
            <w:vAlign w:val="center"/>
          </w:tcPr>
          <w:p w14:paraId="0C4ED365" w14:textId="77777777" w:rsidR="00BB5430" w:rsidRPr="00F87C59" w:rsidRDefault="00BB5430" w:rsidP="00424ED8">
            <w:pPr>
              <w:ind w:left="567"/>
              <w:jc w:val="both"/>
              <w:rPr>
                <w:rFonts w:eastAsia="Batang"/>
                <w:lang w:val="en-US"/>
              </w:rPr>
            </w:pPr>
            <w:r w:rsidRPr="00F87C59">
              <w:rPr>
                <w:rFonts w:eastAsia="Batang"/>
                <w:b/>
                <w:lang w:val="en-US"/>
              </w:rPr>
              <w:t xml:space="preserve">Integrability </w:t>
            </w:r>
            <w:r w:rsidRPr="00F87C59">
              <w:rPr>
                <w:rFonts w:eastAsia="Batang"/>
                <w:lang w:val="en-US"/>
              </w:rPr>
              <w:t xml:space="preserve">- It represents the process of bringing together the component sub-systems into one system (an aggregation of subsystems cooperating so that the </w:t>
            </w:r>
            <w:r w:rsidRPr="00F87C59">
              <w:rPr>
                <w:rFonts w:eastAsia="Batang"/>
                <w:b/>
                <w:lang w:val="en-US"/>
              </w:rPr>
              <w:t>system</w:t>
            </w:r>
            <w:r w:rsidRPr="00F87C59">
              <w:rPr>
                <w:rFonts w:eastAsia="Batang"/>
                <w:lang w:val="en-US"/>
              </w:rPr>
              <w:t xml:space="preserve"> is able to deliver the overarching functionality) and ensuring that the subsystems function together as a system. Integrability is based on a dynamic interaction between groups subsystems and in all parts of the system.</w:t>
            </w:r>
          </w:p>
          <w:p w14:paraId="1F01DE9A" w14:textId="77777777" w:rsidR="00BB5430" w:rsidRPr="00F87C59" w:rsidRDefault="00BB5430" w:rsidP="00424ED8">
            <w:pPr>
              <w:ind w:left="567"/>
              <w:jc w:val="both"/>
              <w:rPr>
                <w:rFonts w:eastAsia="Batang"/>
                <w:b/>
                <w:lang w:val="en-US"/>
              </w:rPr>
            </w:pPr>
          </w:p>
        </w:tc>
        <w:tc>
          <w:tcPr>
            <w:tcW w:w="1890" w:type="dxa"/>
          </w:tcPr>
          <w:p w14:paraId="25C5713F" w14:textId="77777777" w:rsidR="00BB5430" w:rsidRPr="0071241B" w:rsidRDefault="00BB5430" w:rsidP="00E7488D">
            <w:pPr>
              <w:rPr>
                <w:rFonts w:asciiTheme="majorBidi" w:hAnsiTheme="majorBidi" w:cstheme="majorBidi"/>
                <w:bCs/>
              </w:rPr>
            </w:pPr>
          </w:p>
        </w:tc>
      </w:tr>
      <w:tr w:rsidR="00BB5430" w:rsidRPr="0071241B" w14:paraId="0947C618" w14:textId="77777777" w:rsidTr="00F57FEC">
        <w:tc>
          <w:tcPr>
            <w:tcW w:w="1627" w:type="dxa"/>
            <w:vAlign w:val="center"/>
          </w:tcPr>
          <w:p w14:paraId="773B4B17" w14:textId="77777777" w:rsidR="00BB5430" w:rsidRPr="0071241B" w:rsidRDefault="00BB5430" w:rsidP="00E7488D">
            <w:pPr>
              <w:rPr>
                <w:rFonts w:asciiTheme="majorBidi" w:hAnsiTheme="majorBidi" w:cstheme="majorBidi"/>
                <w:b/>
              </w:rPr>
            </w:pPr>
          </w:p>
        </w:tc>
        <w:tc>
          <w:tcPr>
            <w:tcW w:w="6030" w:type="dxa"/>
            <w:vAlign w:val="center"/>
          </w:tcPr>
          <w:p w14:paraId="128DB751" w14:textId="77777777" w:rsidR="00BB5430" w:rsidRPr="00F87C59" w:rsidRDefault="00BB5430" w:rsidP="00424ED8">
            <w:pPr>
              <w:ind w:left="567"/>
              <w:jc w:val="both"/>
              <w:rPr>
                <w:rFonts w:eastAsia="Batang"/>
                <w:lang w:val="en-US"/>
              </w:rPr>
            </w:pPr>
            <w:r w:rsidRPr="00F87C59">
              <w:rPr>
                <w:rFonts w:eastAsia="Batang"/>
                <w:b/>
                <w:lang w:val="en-US"/>
              </w:rPr>
              <w:t xml:space="preserve">Maintainability - </w:t>
            </w:r>
            <w:r w:rsidRPr="00F87C59">
              <w:rPr>
                <w:rFonts w:eastAsia="Batang"/>
                <w:lang w:val="en-US"/>
              </w:rPr>
              <w:t>It is a characteristic of design and installation, expressed as the probability that an element of a system will be retained in or restored to a specified condition within a given period of time, when the maintenance is performed in accordance with prescribed procedures and resources.</w:t>
            </w:r>
          </w:p>
          <w:p w14:paraId="38BCB90D" w14:textId="77777777" w:rsidR="00BB5430" w:rsidRPr="00F87C59" w:rsidRDefault="00BB5430" w:rsidP="00F633E7">
            <w:pPr>
              <w:ind w:left="567"/>
              <w:jc w:val="both"/>
              <w:rPr>
                <w:rFonts w:eastAsia="Batang"/>
                <w:b/>
                <w:lang w:val="en-US"/>
              </w:rPr>
            </w:pPr>
          </w:p>
        </w:tc>
        <w:tc>
          <w:tcPr>
            <w:tcW w:w="1890" w:type="dxa"/>
          </w:tcPr>
          <w:p w14:paraId="3B13FFC4" w14:textId="77777777" w:rsidR="00BB5430" w:rsidRPr="0071241B" w:rsidRDefault="00BB5430" w:rsidP="00E7488D">
            <w:pPr>
              <w:rPr>
                <w:rFonts w:asciiTheme="majorBidi" w:hAnsiTheme="majorBidi" w:cstheme="majorBidi"/>
                <w:bCs/>
              </w:rPr>
            </w:pPr>
          </w:p>
        </w:tc>
      </w:tr>
      <w:tr w:rsidR="00BB5430" w:rsidRPr="0071241B" w14:paraId="4606A2D6" w14:textId="77777777" w:rsidTr="00F57FEC">
        <w:tc>
          <w:tcPr>
            <w:tcW w:w="1627" w:type="dxa"/>
            <w:vAlign w:val="center"/>
          </w:tcPr>
          <w:p w14:paraId="289796DC" w14:textId="77777777" w:rsidR="00BB5430" w:rsidRPr="0071241B" w:rsidRDefault="00BB5430" w:rsidP="00E7488D">
            <w:pPr>
              <w:rPr>
                <w:rFonts w:asciiTheme="majorBidi" w:hAnsiTheme="majorBidi" w:cstheme="majorBidi"/>
                <w:b/>
              </w:rPr>
            </w:pPr>
          </w:p>
        </w:tc>
        <w:tc>
          <w:tcPr>
            <w:tcW w:w="6030" w:type="dxa"/>
            <w:vAlign w:val="center"/>
          </w:tcPr>
          <w:p w14:paraId="0353FC20" w14:textId="77777777" w:rsidR="00BB5430" w:rsidRPr="00F87C59" w:rsidRDefault="00BB5430" w:rsidP="009116C0">
            <w:pPr>
              <w:ind w:left="567"/>
              <w:jc w:val="both"/>
              <w:rPr>
                <w:rFonts w:eastAsia="Batang"/>
                <w:lang w:val="en-US"/>
              </w:rPr>
            </w:pPr>
            <w:r w:rsidRPr="00F87C59">
              <w:rPr>
                <w:rFonts w:eastAsia="Batang"/>
                <w:b/>
                <w:lang w:val="en-US"/>
              </w:rPr>
              <w:t xml:space="preserve">Operability - </w:t>
            </w:r>
            <w:r w:rsidRPr="00F87C59">
              <w:rPr>
                <w:rFonts w:eastAsia="Batang"/>
                <w:lang w:val="en-US"/>
              </w:rPr>
              <w:t>It is the ability to keep a system in a safe and reliable functioning condition, according to pre-defined operational requirements. It is the ability of system components to work together to accomplish a common task such as startup, running, decommission of components part of network life-cycles network stages.</w:t>
            </w:r>
          </w:p>
          <w:p w14:paraId="5A8349B1" w14:textId="77777777" w:rsidR="00BB5430" w:rsidRPr="00F87C59" w:rsidRDefault="00BB5430" w:rsidP="00B90923">
            <w:pPr>
              <w:ind w:left="567"/>
              <w:jc w:val="both"/>
              <w:rPr>
                <w:rFonts w:eastAsia="Batang"/>
                <w:b/>
                <w:lang w:val="en-US"/>
              </w:rPr>
            </w:pPr>
          </w:p>
        </w:tc>
        <w:tc>
          <w:tcPr>
            <w:tcW w:w="1890" w:type="dxa"/>
          </w:tcPr>
          <w:p w14:paraId="79AEE7FC" w14:textId="77777777" w:rsidR="00BB5430" w:rsidRPr="0071241B" w:rsidRDefault="00BB5430" w:rsidP="00E7488D">
            <w:pPr>
              <w:rPr>
                <w:rFonts w:asciiTheme="majorBidi" w:hAnsiTheme="majorBidi" w:cstheme="majorBidi"/>
                <w:bCs/>
              </w:rPr>
            </w:pPr>
          </w:p>
        </w:tc>
      </w:tr>
      <w:tr w:rsidR="00BB5430" w:rsidRPr="0071241B" w14:paraId="163275C8" w14:textId="77777777" w:rsidTr="00F57FEC">
        <w:tc>
          <w:tcPr>
            <w:tcW w:w="1627" w:type="dxa"/>
            <w:vAlign w:val="center"/>
          </w:tcPr>
          <w:p w14:paraId="07A1C1FD" w14:textId="77777777" w:rsidR="00BB5430" w:rsidRPr="0071241B" w:rsidRDefault="00BB5430" w:rsidP="00E7488D">
            <w:pPr>
              <w:rPr>
                <w:rFonts w:asciiTheme="majorBidi" w:hAnsiTheme="majorBidi" w:cstheme="majorBidi"/>
                <w:b/>
              </w:rPr>
            </w:pPr>
          </w:p>
        </w:tc>
        <w:tc>
          <w:tcPr>
            <w:tcW w:w="6030" w:type="dxa"/>
            <w:vAlign w:val="center"/>
          </w:tcPr>
          <w:p w14:paraId="5D0018A6" w14:textId="77777777" w:rsidR="00BB5430" w:rsidRPr="00F87C59" w:rsidRDefault="00BB5430" w:rsidP="009116C0">
            <w:pPr>
              <w:ind w:left="567"/>
              <w:jc w:val="both"/>
              <w:rPr>
                <w:rFonts w:eastAsia="Batang"/>
                <w:lang w:val="en-US"/>
              </w:rPr>
            </w:pPr>
            <w:r w:rsidRPr="00F87C59">
              <w:rPr>
                <w:rFonts w:eastAsia="Batang"/>
                <w:b/>
                <w:lang w:val="en-US"/>
              </w:rPr>
              <w:t xml:space="preserve">Performance - </w:t>
            </w:r>
            <w:r w:rsidRPr="00F87C59">
              <w:rPr>
                <w:rFonts w:eastAsia="Batang"/>
                <w:lang w:val="en-US"/>
              </w:rPr>
              <w:t>It describes the degree of execution of a system (according to certain predefined metrics, e.g. convergence time).</w:t>
            </w:r>
          </w:p>
          <w:p w14:paraId="639BBD02" w14:textId="77777777" w:rsidR="00BB5430" w:rsidRPr="00F87C59" w:rsidRDefault="00BB5430" w:rsidP="009116C0">
            <w:pPr>
              <w:ind w:left="567"/>
              <w:jc w:val="both"/>
              <w:rPr>
                <w:rFonts w:eastAsia="Batang"/>
                <w:b/>
                <w:lang w:val="en-US"/>
              </w:rPr>
            </w:pPr>
          </w:p>
        </w:tc>
        <w:tc>
          <w:tcPr>
            <w:tcW w:w="1890" w:type="dxa"/>
          </w:tcPr>
          <w:p w14:paraId="68AED51C" w14:textId="77777777" w:rsidR="00BB5430" w:rsidRPr="0071241B" w:rsidRDefault="00BB5430" w:rsidP="00E7488D">
            <w:pPr>
              <w:rPr>
                <w:rFonts w:asciiTheme="majorBidi" w:hAnsiTheme="majorBidi" w:cstheme="majorBidi"/>
                <w:bCs/>
              </w:rPr>
            </w:pPr>
          </w:p>
        </w:tc>
      </w:tr>
      <w:tr w:rsidR="00BB5430" w:rsidRPr="0071241B" w14:paraId="49CE4162" w14:textId="77777777" w:rsidTr="00F57FEC">
        <w:tc>
          <w:tcPr>
            <w:tcW w:w="1627" w:type="dxa"/>
            <w:vAlign w:val="center"/>
          </w:tcPr>
          <w:p w14:paraId="01964349" w14:textId="77777777" w:rsidR="00BB5430" w:rsidRPr="0071241B" w:rsidRDefault="00BB5430" w:rsidP="00E7488D">
            <w:pPr>
              <w:rPr>
                <w:rFonts w:asciiTheme="majorBidi" w:hAnsiTheme="majorBidi" w:cstheme="majorBidi"/>
                <w:b/>
              </w:rPr>
            </w:pPr>
          </w:p>
        </w:tc>
        <w:tc>
          <w:tcPr>
            <w:tcW w:w="6030" w:type="dxa"/>
            <w:vAlign w:val="center"/>
          </w:tcPr>
          <w:p w14:paraId="3B34AEAE" w14:textId="77777777" w:rsidR="00BB5430" w:rsidRPr="00F87C59" w:rsidRDefault="00BB5430" w:rsidP="009116C0">
            <w:pPr>
              <w:ind w:left="567"/>
              <w:jc w:val="both"/>
              <w:rPr>
                <w:rFonts w:eastAsia="Batang"/>
                <w:lang w:val="en-US"/>
              </w:rPr>
            </w:pPr>
            <w:r w:rsidRPr="00F87C59">
              <w:rPr>
                <w:rFonts w:eastAsia="Batang"/>
                <w:b/>
                <w:lang w:val="en-US"/>
              </w:rPr>
              <w:t>Privacy</w:t>
            </w:r>
            <w:r w:rsidRPr="00F87C59">
              <w:rPr>
                <w:rFonts w:eastAsia="Batang"/>
                <w:lang w:val="en-US"/>
              </w:rPr>
              <w:t xml:space="preserve"> - It is the ability of system or actor to seclude itself or information about itself and thereby reveal itself selectively.</w:t>
            </w:r>
          </w:p>
          <w:p w14:paraId="7CA00362" w14:textId="77777777" w:rsidR="00BB5430" w:rsidRPr="00F87C59" w:rsidRDefault="00BB5430" w:rsidP="009116C0">
            <w:pPr>
              <w:ind w:left="567"/>
              <w:jc w:val="both"/>
              <w:rPr>
                <w:rFonts w:eastAsia="Batang"/>
                <w:b/>
                <w:lang w:val="en-US"/>
              </w:rPr>
            </w:pPr>
          </w:p>
        </w:tc>
        <w:tc>
          <w:tcPr>
            <w:tcW w:w="1890" w:type="dxa"/>
          </w:tcPr>
          <w:p w14:paraId="21AECBD4" w14:textId="77777777" w:rsidR="00BB5430" w:rsidRPr="0071241B" w:rsidRDefault="00BB5430" w:rsidP="00E7488D">
            <w:pPr>
              <w:rPr>
                <w:rFonts w:asciiTheme="majorBidi" w:hAnsiTheme="majorBidi" w:cstheme="majorBidi"/>
                <w:bCs/>
              </w:rPr>
            </w:pPr>
          </w:p>
        </w:tc>
      </w:tr>
      <w:tr w:rsidR="00BB5430" w:rsidRPr="0071241B" w14:paraId="43B25B46" w14:textId="77777777" w:rsidTr="00F57FEC">
        <w:tc>
          <w:tcPr>
            <w:tcW w:w="1627" w:type="dxa"/>
            <w:vAlign w:val="center"/>
          </w:tcPr>
          <w:p w14:paraId="08AF1D61" w14:textId="77777777" w:rsidR="00BB5430" w:rsidRPr="0071241B" w:rsidRDefault="00BB5430" w:rsidP="00E7488D">
            <w:pPr>
              <w:rPr>
                <w:rFonts w:asciiTheme="majorBidi" w:hAnsiTheme="majorBidi" w:cstheme="majorBidi"/>
                <w:b/>
              </w:rPr>
            </w:pPr>
          </w:p>
        </w:tc>
        <w:tc>
          <w:tcPr>
            <w:tcW w:w="6030" w:type="dxa"/>
            <w:vAlign w:val="center"/>
          </w:tcPr>
          <w:p w14:paraId="46AAD6C6" w14:textId="77777777" w:rsidR="00BB5430" w:rsidRPr="00F87C59" w:rsidRDefault="00BB5430" w:rsidP="009116C0">
            <w:pPr>
              <w:ind w:left="567"/>
              <w:jc w:val="both"/>
              <w:rPr>
                <w:rFonts w:eastAsia="Batang"/>
                <w:lang w:val="en-US"/>
              </w:rPr>
            </w:pPr>
            <w:r w:rsidRPr="00F87C59">
              <w:rPr>
                <w:rFonts w:eastAsia="Batang"/>
                <w:b/>
                <w:lang w:val="en-US"/>
              </w:rPr>
              <w:t>Resilience</w:t>
            </w:r>
            <w:r w:rsidRPr="00F87C59">
              <w:rPr>
                <w:rFonts w:eastAsia="Batang"/>
                <w:lang w:val="en-US"/>
              </w:rPr>
              <w:t xml:space="preserve"> - It is the ability to provide and maintain an acceptable level of system operations in the face of faults and challenges to normal operations.</w:t>
            </w:r>
          </w:p>
          <w:p w14:paraId="4106BE5F" w14:textId="77777777" w:rsidR="00BB5430" w:rsidRPr="00F87C59" w:rsidRDefault="00BB5430" w:rsidP="00424ED8">
            <w:pPr>
              <w:ind w:left="567"/>
              <w:jc w:val="both"/>
              <w:rPr>
                <w:rFonts w:eastAsia="Batang"/>
                <w:b/>
                <w:lang w:val="en-US"/>
              </w:rPr>
            </w:pPr>
          </w:p>
        </w:tc>
        <w:tc>
          <w:tcPr>
            <w:tcW w:w="1890" w:type="dxa"/>
          </w:tcPr>
          <w:p w14:paraId="3AC21BD4" w14:textId="77777777" w:rsidR="00BB5430" w:rsidRPr="0071241B" w:rsidRDefault="00BB5430" w:rsidP="00E7488D">
            <w:pPr>
              <w:rPr>
                <w:rFonts w:asciiTheme="majorBidi" w:hAnsiTheme="majorBidi" w:cstheme="majorBidi"/>
                <w:bCs/>
              </w:rPr>
            </w:pPr>
          </w:p>
        </w:tc>
      </w:tr>
      <w:tr w:rsidR="00BB5430" w:rsidRPr="0071241B" w14:paraId="744277FA" w14:textId="77777777" w:rsidTr="00F57FEC">
        <w:tc>
          <w:tcPr>
            <w:tcW w:w="1627" w:type="dxa"/>
            <w:vAlign w:val="center"/>
          </w:tcPr>
          <w:p w14:paraId="2C645C4E" w14:textId="77777777" w:rsidR="00BB5430" w:rsidRPr="0071241B" w:rsidRDefault="00BB5430" w:rsidP="00E7488D">
            <w:pPr>
              <w:rPr>
                <w:rFonts w:asciiTheme="majorBidi" w:hAnsiTheme="majorBidi" w:cstheme="majorBidi"/>
                <w:b/>
              </w:rPr>
            </w:pPr>
          </w:p>
        </w:tc>
        <w:tc>
          <w:tcPr>
            <w:tcW w:w="6030" w:type="dxa"/>
            <w:vAlign w:val="center"/>
          </w:tcPr>
          <w:p w14:paraId="1B5AD328" w14:textId="77777777" w:rsidR="00BB5430" w:rsidRPr="00F87C59" w:rsidRDefault="00BB5430" w:rsidP="00411938">
            <w:pPr>
              <w:ind w:left="567"/>
              <w:jc w:val="both"/>
              <w:rPr>
                <w:rFonts w:eastAsia="Batang"/>
                <w:lang w:val="en-US"/>
              </w:rPr>
            </w:pPr>
            <w:r w:rsidRPr="00F87C59">
              <w:rPr>
                <w:rFonts w:eastAsia="Batang"/>
                <w:b/>
                <w:lang w:val="en-US"/>
              </w:rPr>
              <w:t>Robustness</w:t>
            </w:r>
            <w:r w:rsidRPr="00F87C59">
              <w:rPr>
                <w:rFonts w:eastAsia="Batang"/>
                <w:lang w:val="en-US"/>
              </w:rPr>
              <w:t xml:space="preserve"> - It is the ability of a system to cope with errors during execution or the ability of a system to continue to operate despite abnormalities in input or in environment context.</w:t>
            </w:r>
          </w:p>
          <w:p w14:paraId="2135E7F1" w14:textId="77777777" w:rsidR="00BB5430" w:rsidRPr="00F87C59" w:rsidRDefault="00BB5430" w:rsidP="00B90923">
            <w:pPr>
              <w:ind w:left="567"/>
              <w:jc w:val="both"/>
              <w:rPr>
                <w:rFonts w:eastAsia="Batang"/>
                <w:b/>
                <w:lang w:val="en-US"/>
              </w:rPr>
            </w:pPr>
          </w:p>
        </w:tc>
        <w:tc>
          <w:tcPr>
            <w:tcW w:w="1890" w:type="dxa"/>
          </w:tcPr>
          <w:p w14:paraId="2C0FC698" w14:textId="77777777" w:rsidR="00BB5430" w:rsidRPr="0071241B" w:rsidRDefault="00BB5430" w:rsidP="00E7488D">
            <w:pPr>
              <w:rPr>
                <w:rFonts w:asciiTheme="majorBidi" w:hAnsiTheme="majorBidi" w:cstheme="majorBidi"/>
                <w:bCs/>
              </w:rPr>
            </w:pPr>
          </w:p>
        </w:tc>
      </w:tr>
      <w:tr w:rsidR="00BB5430" w:rsidRPr="0071241B" w14:paraId="06A3D914" w14:textId="77777777" w:rsidTr="00F57FEC">
        <w:tc>
          <w:tcPr>
            <w:tcW w:w="1627" w:type="dxa"/>
            <w:vAlign w:val="center"/>
          </w:tcPr>
          <w:p w14:paraId="3501ABF4" w14:textId="77777777" w:rsidR="00BB5430" w:rsidRPr="0071241B" w:rsidRDefault="00BB5430" w:rsidP="00E7488D">
            <w:pPr>
              <w:rPr>
                <w:rFonts w:asciiTheme="majorBidi" w:hAnsiTheme="majorBidi" w:cstheme="majorBidi"/>
                <w:b/>
              </w:rPr>
            </w:pPr>
          </w:p>
        </w:tc>
        <w:tc>
          <w:tcPr>
            <w:tcW w:w="6030" w:type="dxa"/>
            <w:vAlign w:val="center"/>
          </w:tcPr>
          <w:p w14:paraId="16B926AD" w14:textId="77777777" w:rsidR="00BB5430" w:rsidRPr="00F87C59" w:rsidRDefault="00BB5430" w:rsidP="00411938">
            <w:pPr>
              <w:ind w:left="567"/>
              <w:jc w:val="both"/>
              <w:rPr>
                <w:rFonts w:eastAsia="Batang"/>
                <w:lang w:val="en-US"/>
              </w:rPr>
            </w:pPr>
            <w:r w:rsidRPr="00F87C59">
              <w:rPr>
                <w:rFonts w:eastAsia="Batang"/>
                <w:b/>
                <w:lang w:val="en-US"/>
              </w:rPr>
              <w:t xml:space="preserve">Scalability - </w:t>
            </w:r>
            <w:r w:rsidRPr="00F87C59">
              <w:rPr>
                <w:rFonts w:eastAsia="Batang"/>
                <w:lang w:val="en-US"/>
              </w:rPr>
              <w:t>It is the capability of a system, or a process to handle a growing amount of work, or its potential to be enlarged to accommodate that growth.</w:t>
            </w:r>
          </w:p>
          <w:p w14:paraId="1C2E8C7B" w14:textId="77777777" w:rsidR="00BB5430" w:rsidRPr="00F87C59" w:rsidRDefault="00BB5430" w:rsidP="00411938">
            <w:pPr>
              <w:ind w:left="567"/>
              <w:jc w:val="both"/>
              <w:rPr>
                <w:rFonts w:eastAsia="Batang"/>
                <w:b/>
                <w:lang w:val="en-US"/>
              </w:rPr>
            </w:pPr>
          </w:p>
        </w:tc>
        <w:tc>
          <w:tcPr>
            <w:tcW w:w="1890" w:type="dxa"/>
          </w:tcPr>
          <w:p w14:paraId="40D0002F" w14:textId="77777777" w:rsidR="00BB5430" w:rsidRPr="0071241B" w:rsidRDefault="00BB5430" w:rsidP="00E7488D">
            <w:pPr>
              <w:rPr>
                <w:rFonts w:asciiTheme="majorBidi" w:hAnsiTheme="majorBidi" w:cstheme="majorBidi"/>
                <w:bCs/>
              </w:rPr>
            </w:pPr>
          </w:p>
        </w:tc>
      </w:tr>
      <w:tr w:rsidR="00BB5430" w:rsidRPr="0071241B" w14:paraId="613CCCE9" w14:textId="77777777" w:rsidTr="00F57FEC">
        <w:tc>
          <w:tcPr>
            <w:tcW w:w="1627" w:type="dxa"/>
            <w:vAlign w:val="center"/>
          </w:tcPr>
          <w:p w14:paraId="25A8FB22" w14:textId="77777777" w:rsidR="00BB5430" w:rsidRPr="0071241B" w:rsidRDefault="00BB5430" w:rsidP="00E7488D">
            <w:pPr>
              <w:rPr>
                <w:rFonts w:asciiTheme="majorBidi" w:hAnsiTheme="majorBidi" w:cstheme="majorBidi"/>
                <w:b/>
              </w:rPr>
            </w:pPr>
          </w:p>
        </w:tc>
        <w:tc>
          <w:tcPr>
            <w:tcW w:w="6030" w:type="dxa"/>
            <w:vAlign w:val="center"/>
          </w:tcPr>
          <w:p w14:paraId="46A5DA7E" w14:textId="77777777" w:rsidR="00BB5430" w:rsidRPr="00F87C59" w:rsidRDefault="00BB5430" w:rsidP="00411938">
            <w:pPr>
              <w:ind w:left="567"/>
              <w:jc w:val="both"/>
              <w:rPr>
                <w:rFonts w:eastAsia="Batang"/>
                <w:lang w:val="en-US"/>
              </w:rPr>
            </w:pPr>
            <w:r w:rsidRPr="00F87C59">
              <w:rPr>
                <w:rFonts w:eastAsia="Batang"/>
                <w:b/>
                <w:lang w:val="en-US"/>
              </w:rPr>
              <w:t xml:space="preserve">Security - </w:t>
            </w:r>
            <w:r w:rsidRPr="00F87C59">
              <w:rPr>
                <w:rFonts w:eastAsia="Batang"/>
                <w:lang w:val="en-US"/>
              </w:rPr>
              <w:t xml:space="preserve">It is freedom from, or resilience against, potential harm (or other unwanted coercive change) caused by other systems. It uses protection mechanisms (e.g. mechanisms for controlling access of programs, processes, or users to resources) to prevent misuse of resources. Misuse defined with respect to policy a) preventing exposure of certain sensitive information, b) preventing unauthorized modification/deletion of data and c) need to consider external operational environment. </w:t>
            </w:r>
          </w:p>
          <w:p w14:paraId="5EB70A30" w14:textId="77777777" w:rsidR="00BB5430" w:rsidRPr="00F87C59" w:rsidRDefault="00BB5430" w:rsidP="00424ED8">
            <w:pPr>
              <w:ind w:left="567"/>
              <w:jc w:val="both"/>
              <w:rPr>
                <w:rFonts w:eastAsia="Batang"/>
                <w:b/>
                <w:lang w:val="en-US"/>
              </w:rPr>
            </w:pPr>
          </w:p>
        </w:tc>
        <w:tc>
          <w:tcPr>
            <w:tcW w:w="1890" w:type="dxa"/>
          </w:tcPr>
          <w:p w14:paraId="2F0EAE2D" w14:textId="77777777" w:rsidR="00BB5430" w:rsidRPr="0071241B" w:rsidRDefault="00BB5430" w:rsidP="00E7488D">
            <w:pPr>
              <w:rPr>
                <w:rFonts w:asciiTheme="majorBidi" w:hAnsiTheme="majorBidi" w:cstheme="majorBidi"/>
                <w:bCs/>
              </w:rPr>
            </w:pPr>
          </w:p>
        </w:tc>
      </w:tr>
      <w:tr w:rsidR="00BB5430" w:rsidRPr="0071241B" w14:paraId="673FA69C" w14:textId="77777777" w:rsidTr="00F57FEC">
        <w:tc>
          <w:tcPr>
            <w:tcW w:w="1627" w:type="dxa"/>
            <w:vAlign w:val="center"/>
          </w:tcPr>
          <w:p w14:paraId="748DFB4E" w14:textId="77777777" w:rsidR="00BB5430" w:rsidRPr="0071241B" w:rsidRDefault="00BB5430" w:rsidP="00E7488D">
            <w:pPr>
              <w:rPr>
                <w:rFonts w:asciiTheme="majorBidi" w:hAnsiTheme="majorBidi" w:cstheme="majorBidi"/>
                <w:b/>
              </w:rPr>
            </w:pPr>
          </w:p>
        </w:tc>
        <w:tc>
          <w:tcPr>
            <w:tcW w:w="6030" w:type="dxa"/>
            <w:vAlign w:val="center"/>
          </w:tcPr>
          <w:p w14:paraId="73D2CDC1" w14:textId="77777777" w:rsidR="00BB5430" w:rsidRPr="00F87C59" w:rsidRDefault="00BB5430" w:rsidP="003B6E2B">
            <w:pPr>
              <w:ind w:left="567"/>
              <w:jc w:val="both"/>
              <w:rPr>
                <w:rFonts w:eastAsia="Batang"/>
                <w:lang w:val="en-US"/>
              </w:rPr>
            </w:pPr>
            <w:r w:rsidRPr="00F87C59">
              <w:rPr>
                <w:rFonts w:eastAsia="Batang"/>
                <w:b/>
                <w:lang w:val="en-US"/>
              </w:rPr>
              <w:t>Reliability</w:t>
            </w:r>
            <w:r w:rsidRPr="00F87C59">
              <w:rPr>
                <w:rFonts w:eastAsia="Batang"/>
                <w:lang w:val="en-US"/>
              </w:rPr>
              <w:t xml:space="preserve"> - It is the proportion of time a system will continue to function properly while it is being used. Specifications for reliability typically refer to stability, availability, accuracy, and maximum acceptable/tolerable bugs.</w:t>
            </w:r>
          </w:p>
          <w:p w14:paraId="05EED86D" w14:textId="77777777" w:rsidR="00BB5430" w:rsidRPr="00F87C59" w:rsidRDefault="00BB5430" w:rsidP="00424ED8">
            <w:pPr>
              <w:ind w:left="567"/>
              <w:jc w:val="both"/>
              <w:rPr>
                <w:rFonts w:eastAsia="Batang"/>
                <w:b/>
                <w:lang w:val="en-US"/>
              </w:rPr>
            </w:pPr>
          </w:p>
        </w:tc>
        <w:tc>
          <w:tcPr>
            <w:tcW w:w="1890" w:type="dxa"/>
          </w:tcPr>
          <w:p w14:paraId="36F16F17" w14:textId="77777777" w:rsidR="00BB5430" w:rsidRPr="0071241B" w:rsidRDefault="00BB5430" w:rsidP="00E7488D">
            <w:pPr>
              <w:rPr>
                <w:rFonts w:asciiTheme="majorBidi" w:hAnsiTheme="majorBidi" w:cstheme="majorBidi"/>
                <w:bCs/>
              </w:rPr>
            </w:pPr>
          </w:p>
        </w:tc>
      </w:tr>
      <w:tr w:rsidR="00BB5430" w:rsidRPr="0071241B" w14:paraId="43C5AE0C" w14:textId="77777777" w:rsidTr="00F57FEC">
        <w:tc>
          <w:tcPr>
            <w:tcW w:w="1627" w:type="dxa"/>
            <w:vAlign w:val="center"/>
          </w:tcPr>
          <w:p w14:paraId="0FE7A609" w14:textId="77777777" w:rsidR="00BB5430" w:rsidRPr="0071241B" w:rsidRDefault="00BB5430" w:rsidP="00E7488D">
            <w:pPr>
              <w:rPr>
                <w:rFonts w:asciiTheme="majorBidi" w:hAnsiTheme="majorBidi" w:cstheme="majorBidi"/>
                <w:b/>
              </w:rPr>
            </w:pPr>
          </w:p>
        </w:tc>
        <w:tc>
          <w:tcPr>
            <w:tcW w:w="6030" w:type="dxa"/>
            <w:vAlign w:val="center"/>
          </w:tcPr>
          <w:p w14:paraId="05018C0A" w14:textId="77777777" w:rsidR="00BB5430" w:rsidRPr="00F87C59" w:rsidRDefault="00BB5430" w:rsidP="00C51B88">
            <w:pPr>
              <w:pStyle w:val="ListParagraph"/>
              <w:numPr>
                <w:ilvl w:val="0"/>
                <w:numId w:val="15"/>
              </w:numPr>
              <w:overflowPunct w:val="0"/>
              <w:autoSpaceDE w:val="0"/>
              <w:autoSpaceDN w:val="0"/>
              <w:adjustRightInd w:val="0"/>
              <w:spacing w:after="120"/>
              <w:ind w:left="357" w:hanging="357"/>
              <w:jc w:val="both"/>
              <w:textAlignment w:val="baseline"/>
              <w:rPr>
                <w:rFonts w:eastAsia="Batang"/>
                <w:lang w:val="en-US"/>
              </w:rPr>
            </w:pPr>
            <w:r w:rsidRPr="00F87C59">
              <w:rPr>
                <w:rFonts w:eastAsia="Batang"/>
                <w:b/>
                <w:lang w:val="en-US"/>
              </w:rPr>
              <w:t>Network Service / Application</w:t>
            </w:r>
            <w:r w:rsidRPr="00F87C59">
              <w:rPr>
                <w:rFonts w:eastAsia="Batang"/>
                <w:lang w:val="en-US"/>
              </w:rPr>
              <w:t xml:space="preserve"> </w:t>
            </w:r>
            <w:r w:rsidRPr="00F87C59">
              <w:rPr>
                <w:rFonts w:eastAsia="Batang"/>
                <w:b/>
                <w:lang w:val="en-US"/>
              </w:rPr>
              <w:t xml:space="preserve">- </w:t>
            </w:r>
            <w:r w:rsidRPr="00F87C59">
              <w:rPr>
                <w:rFonts w:eastAsia="Batang"/>
                <w:lang w:val="en-US"/>
              </w:rPr>
              <w:t xml:space="preserve">It represents a composition of Network Function(s) and/or other Network Service(s), defined by a functional and behavioral specification. Network service behavior refers to any set of network actions performed by a provider (person or system) in fulfilment of a request, which occurs through the network (i.e. by exploiting communication, compute and storage mechanisms) with the aim of creating and/or providing value or benefits to the requester(s). The Network Service behavior is characterized by at least some of its non-functional requirements: performance, manageability, dependability and security specifications. The end-to-end network service behavior is the result of the combination of the individual network function behaviors as well as the behaviors of the network infrastructure composition mechanism. Network Service deployment descriptors include service topology, service characteristics such as SLAs and any other artefacts necessary for the Network Service on-boarding and lifecycle management of its instances. Examples of Network 2030 Network services are: (a) </w:t>
            </w:r>
            <w:r w:rsidRPr="00F87C59">
              <w:rPr>
                <w:rFonts w:eastAsia="Batang"/>
                <w:i/>
                <w:lang w:val="en-US"/>
              </w:rPr>
              <w:t>Precision Services</w:t>
            </w:r>
            <w:r w:rsidRPr="00F87C59">
              <w:rPr>
                <w:rFonts w:eastAsia="Batang"/>
                <w:lang w:val="en-US"/>
              </w:rPr>
              <w:t xml:space="preserve">, which are network services with strict guarantee for: 1) performance, 2) low-to-medium latency requirements, 3) ultra-reliable QoS set of characteristics and 4) assurance loops; b) </w:t>
            </w:r>
            <w:r w:rsidRPr="00F87C59">
              <w:rPr>
                <w:rFonts w:eastAsia="Batang"/>
                <w:i/>
                <w:lang w:val="en-US"/>
              </w:rPr>
              <w:t>Holographic and Holoport Communications</w:t>
            </w:r>
            <w:r w:rsidRPr="00F87C59">
              <w:rPr>
                <w:rFonts w:eastAsia="Batang"/>
                <w:lang w:val="en-US"/>
              </w:rPr>
              <w:t xml:space="preserve">, which are network services combining immersive conferencing with on - demand network functions and ultra-reliable communications and high bandwidth characteristics; c) </w:t>
            </w:r>
            <w:r w:rsidRPr="00F87C59">
              <w:rPr>
                <w:rFonts w:eastAsia="Batang"/>
                <w:i/>
                <w:lang w:val="en-US"/>
              </w:rPr>
              <w:t>Low Latency Management, Control and Analytics Network Services</w:t>
            </w:r>
            <w:r w:rsidRPr="00F87C59">
              <w:rPr>
                <w:rFonts w:eastAsia="Batang"/>
                <w:lang w:val="en-US"/>
              </w:rPr>
              <w:t xml:space="preserve"> for robots, cars and large scale multi-access edge cloud environments</w:t>
            </w:r>
            <w:r>
              <w:rPr>
                <w:rStyle w:val="CommentReference"/>
                <w:rFonts w:eastAsia="Times New Roman"/>
                <w:lang w:val="en-US" w:eastAsia="en-US"/>
              </w:rPr>
              <w:annotationRef/>
            </w:r>
            <w:r w:rsidRPr="00F87C59">
              <w:rPr>
                <w:rFonts w:eastAsia="Batang"/>
                <w:lang w:val="en-US"/>
              </w:rPr>
              <w:t>.</w:t>
            </w:r>
          </w:p>
          <w:p w14:paraId="44D9684F" w14:textId="77777777" w:rsidR="00BB5430" w:rsidRPr="00F87C59" w:rsidRDefault="00BB5430" w:rsidP="00424ED8">
            <w:pPr>
              <w:ind w:left="567"/>
              <w:jc w:val="both"/>
              <w:rPr>
                <w:rFonts w:eastAsia="Batang"/>
                <w:b/>
                <w:lang w:val="en-US"/>
              </w:rPr>
            </w:pPr>
          </w:p>
        </w:tc>
        <w:tc>
          <w:tcPr>
            <w:tcW w:w="1890" w:type="dxa"/>
          </w:tcPr>
          <w:p w14:paraId="63836BA6" w14:textId="77777777" w:rsidR="00BB5430" w:rsidRPr="0071241B" w:rsidRDefault="00BB5430" w:rsidP="00E7488D">
            <w:pPr>
              <w:rPr>
                <w:rFonts w:asciiTheme="majorBidi" w:hAnsiTheme="majorBidi" w:cstheme="majorBidi"/>
                <w:bCs/>
              </w:rPr>
            </w:pPr>
          </w:p>
        </w:tc>
      </w:tr>
      <w:tr w:rsidR="00BB5430" w:rsidRPr="0071241B" w14:paraId="5DAEF0DA" w14:textId="77777777" w:rsidTr="00F57FEC">
        <w:tc>
          <w:tcPr>
            <w:tcW w:w="1627" w:type="dxa"/>
            <w:vAlign w:val="center"/>
          </w:tcPr>
          <w:p w14:paraId="11B2EE09" w14:textId="77777777" w:rsidR="00BB5430" w:rsidRPr="0071241B" w:rsidRDefault="00BB5430" w:rsidP="00E7488D">
            <w:pPr>
              <w:rPr>
                <w:rFonts w:asciiTheme="majorBidi" w:hAnsiTheme="majorBidi" w:cstheme="majorBidi"/>
                <w:b/>
              </w:rPr>
            </w:pPr>
          </w:p>
        </w:tc>
        <w:tc>
          <w:tcPr>
            <w:tcW w:w="6030" w:type="dxa"/>
            <w:vAlign w:val="center"/>
          </w:tcPr>
          <w:p w14:paraId="0FF1D8CA" w14:textId="77777777" w:rsidR="00BB5430" w:rsidRPr="00362167" w:rsidRDefault="00BB5430" w:rsidP="00C51B88">
            <w:pPr>
              <w:ind w:left="567"/>
              <w:jc w:val="both"/>
              <w:rPr>
                <w:rFonts w:eastAsia="Batang"/>
                <w:lang w:val="en-US"/>
                <w:rPrChange w:id="1206" w:author="Toy, Mehmet" w:date="2020-04-19T17:35:00Z">
                  <w:rPr>
                    <w:rFonts w:eastAsia="Batang"/>
                    <w:b/>
                    <w:lang w:val="en-US"/>
                  </w:rPr>
                </w:rPrChange>
              </w:rPr>
            </w:pPr>
            <w:r w:rsidRPr="00362167">
              <w:rPr>
                <w:rFonts w:eastAsia="Batang"/>
                <w:lang w:val="en-US"/>
                <w:rPrChange w:id="1207" w:author="Toy, Mehmet" w:date="2020-04-19T17:35:00Z">
                  <w:rPr>
                    <w:rFonts w:eastAsia="Batang"/>
                    <w:b/>
                    <w:lang w:val="en-US"/>
                  </w:rPr>
                </w:rPrChange>
              </w:rPr>
              <w:t>1.</w:t>
            </w:r>
            <w:r w:rsidRPr="00362167">
              <w:rPr>
                <w:rFonts w:eastAsia="Batang"/>
                <w:lang w:val="en-US"/>
                <w:rPrChange w:id="1208" w:author="Toy, Mehmet" w:date="2020-04-19T17:35:00Z">
                  <w:rPr>
                    <w:rFonts w:eastAsia="Batang"/>
                    <w:b/>
                    <w:lang w:val="en-US"/>
                  </w:rPr>
                </w:rPrChange>
              </w:rPr>
              <w:tab/>
              <w:t>Network devices are network capable endpoints that may include: a) core devices: node, gateways, routers, network bridges, modems, wireless access points, networking cables, line drivers, switches, hubs, and repeaters; b) hybrid devices: multilayer switches, protocol converters, bridge routers, proxy servers, firewalls, network address translators, multiplexers, network interface controllers, wireless network interface controllers, ISDN terminal adapters; c) frontier devices: proxy server, firewall, network address translation; d) end devices: network interface controller, modem, wireless network interface controller, ISDN terminal adapter, line driver; e) data center devices: file servers, database servers and storage areas; f) network services : DNS, DHCP, email, etc.; g) content delivery devices which assure content distribution and h) other related hardware or software devices.</w:t>
            </w:r>
          </w:p>
          <w:p w14:paraId="4C1674FB" w14:textId="77777777" w:rsidR="00BB5430" w:rsidRPr="00362167" w:rsidRDefault="00BB5430" w:rsidP="00C51B88">
            <w:pPr>
              <w:ind w:left="567"/>
              <w:jc w:val="both"/>
              <w:rPr>
                <w:rFonts w:eastAsia="Batang"/>
                <w:lang w:val="en-US"/>
                <w:rPrChange w:id="1209" w:author="Toy, Mehmet" w:date="2020-04-19T17:35:00Z">
                  <w:rPr>
                    <w:rFonts w:eastAsia="Batang"/>
                    <w:b/>
                    <w:lang w:val="en-US"/>
                  </w:rPr>
                </w:rPrChange>
              </w:rPr>
            </w:pPr>
          </w:p>
          <w:p w14:paraId="1862836C" w14:textId="68846087" w:rsidR="00BB5430" w:rsidRPr="00362167" w:rsidRDefault="00BB5430" w:rsidP="00C51B88">
            <w:pPr>
              <w:ind w:left="567"/>
              <w:jc w:val="both"/>
              <w:rPr>
                <w:rFonts w:eastAsia="Batang"/>
                <w:lang w:val="en-US"/>
                <w:rPrChange w:id="1210" w:author="Toy, Mehmet" w:date="2020-04-19T17:35:00Z">
                  <w:rPr>
                    <w:rFonts w:eastAsia="Batang"/>
                    <w:b/>
                    <w:lang w:val="en-US"/>
                  </w:rPr>
                </w:rPrChange>
              </w:rPr>
            </w:pPr>
          </w:p>
        </w:tc>
        <w:tc>
          <w:tcPr>
            <w:tcW w:w="1890" w:type="dxa"/>
          </w:tcPr>
          <w:p w14:paraId="165889E6" w14:textId="77777777" w:rsidR="00BB5430" w:rsidRPr="0071241B" w:rsidRDefault="00BB5430" w:rsidP="00E7488D">
            <w:pPr>
              <w:rPr>
                <w:rFonts w:asciiTheme="majorBidi" w:hAnsiTheme="majorBidi" w:cstheme="majorBidi"/>
                <w:bCs/>
              </w:rPr>
            </w:pPr>
          </w:p>
        </w:tc>
      </w:tr>
      <w:tr w:rsidR="00BB5430" w:rsidRPr="0071241B" w14:paraId="0053CB2F" w14:textId="77777777" w:rsidTr="00F57FEC">
        <w:tc>
          <w:tcPr>
            <w:tcW w:w="1627" w:type="dxa"/>
            <w:vAlign w:val="center"/>
          </w:tcPr>
          <w:p w14:paraId="0026CF05" w14:textId="77777777" w:rsidR="00BB5430" w:rsidRPr="0071241B" w:rsidRDefault="00BB5430" w:rsidP="00E7488D">
            <w:pPr>
              <w:rPr>
                <w:rFonts w:asciiTheme="majorBidi" w:hAnsiTheme="majorBidi" w:cstheme="majorBidi"/>
                <w:b/>
              </w:rPr>
            </w:pPr>
          </w:p>
        </w:tc>
        <w:tc>
          <w:tcPr>
            <w:tcW w:w="6030" w:type="dxa"/>
            <w:vAlign w:val="center"/>
          </w:tcPr>
          <w:p w14:paraId="6BE0B2A7" w14:textId="4B07DE46" w:rsidR="00BB5430" w:rsidRPr="00362167" w:rsidRDefault="00BB5430" w:rsidP="00424ED8">
            <w:pPr>
              <w:ind w:left="567"/>
              <w:jc w:val="both"/>
              <w:rPr>
                <w:rFonts w:eastAsia="Batang"/>
                <w:lang w:val="en-US"/>
                <w:rPrChange w:id="1211" w:author="Toy, Mehmet" w:date="2020-04-19T17:35:00Z">
                  <w:rPr>
                    <w:rFonts w:eastAsia="Batang"/>
                    <w:b/>
                    <w:lang w:val="en-US"/>
                  </w:rPr>
                </w:rPrChange>
              </w:rPr>
            </w:pPr>
            <w:r w:rsidRPr="00362167">
              <w:rPr>
                <w:rFonts w:eastAsia="Batang"/>
                <w:lang w:val="en-US"/>
                <w:rPrChange w:id="1212" w:author="Toy, Mehmet" w:date="2020-04-19T17:35:00Z">
                  <w:rPr>
                    <w:rFonts w:eastAsia="Batang"/>
                    <w:b/>
                    <w:lang w:val="en-US"/>
                  </w:rPr>
                </w:rPrChange>
              </w:rPr>
              <w:t>Network function of a device or of a control system component is a mathematical function or a logical action, which theoretically models the device's output for each possible input. It is a functional block within a network infrastructure or a device that has well-defined external interfaces and well-defined functional behavior. Network function virtualization (NFV) is separating network functions from the hardware they run on by using virtual hardware abstraction.</w:t>
            </w:r>
          </w:p>
        </w:tc>
        <w:tc>
          <w:tcPr>
            <w:tcW w:w="1890" w:type="dxa"/>
          </w:tcPr>
          <w:p w14:paraId="2632A795" w14:textId="77777777" w:rsidR="00BB5430" w:rsidRPr="0071241B" w:rsidRDefault="00BB5430" w:rsidP="00E7488D">
            <w:pPr>
              <w:rPr>
                <w:rFonts w:asciiTheme="majorBidi" w:hAnsiTheme="majorBidi" w:cstheme="majorBidi"/>
                <w:bCs/>
              </w:rPr>
            </w:pPr>
          </w:p>
        </w:tc>
      </w:tr>
      <w:tr w:rsidR="00BB5430" w:rsidRPr="0071241B" w14:paraId="3AA15471" w14:textId="77777777" w:rsidTr="00F57FEC">
        <w:tc>
          <w:tcPr>
            <w:tcW w:w="1627" w:type="dxa"/>
            <w:vAlign w:val="center"/>
          </w:tcPr>
          <w:p w14:paraId="29A68B90" w14:textId="77777777" w:rsidR="00BB5430" w:rsidRPr="0071241B" w:rsidRDefault="00BB5430" w:rsidP="00E7488D">
            <w:pPr>
              <w:rPr>
                <w:rFonts w:asciiTheme="majorBidi" w:hAnsiTheme="majorBidi" w:cstheme="majorBidi"/>
                <w:b/>
              </w:rPr>
            </w:pPr>
          </w:p>
        </w:tc>
        <w:tc>
          <w:tcPr>
            <w:tcW w:w="6030" w:type="dxa"/>
            <w:vAlign w:val="center"/>
          </w:tcPr>
          <w:p w14:paraId="7544E3B6" w14:textId="77D68A00" w:rsidR="00BB5430" w:rsidRPr="00362167" w:rsidRDefault="00BB5430" w:rsidP="00424ED8">
            <w:pPr>
              <w:ind w:left="567"/>
              <w:jc w:val="both"/>
              <w:rPr>
                <w:rFonts w:eastAsia="Batang"/>
                <w:lang w:val="en-US"/>
                <w:rPrChange w:id="1213" w:author="Toy, Mehmet" w:date="2020-04-19T17:35:00Z">
                  <w:rPr>
                    <w:rFonts w:eastAsia="Batang"/>
                    <w:b/>
                    <w:lang w:val="en-US"/>
                  </w:rPr>
                </w:rPrChange>
              </w:rPr>
            </w:pPr>
            <w:r w:rsidRPr="00362167">
              <w:rPr>
                <w:rFonts w:eastAsia="Batang"/>
                <w:lang w:val="en-US"/>
                <w:rPrChange w:id="1214" w:author="Toy, Mehmet" w:date="2020-04-19T17:35:00Z">
                  <w:rPr>
                    <w:rFonts w:eastAsia="Batang"/>
                    <w:b/>
                    <w:lang w:val="en-US"/>
                  </w:rPr>
                </w:rPrChange>
              </w:rPr>
              <w:t>Layer and/or plane – It is an approach of hiding the design and/or implementation details of a particular set of network functions.</w:t>
            </w:r>
          </w:p>
        </w:tc>
        <w:tc>
          <w:tcPr>
            <w:tcW w:w="1890" w:type="dxa"/>
          </w:tcPr>
          <w:p w14:paraId="6EE0A185" w14:textId="77777777" w:rsidR="00BB5430" w:rsidRPr="0071241B" w:rsidRDefault="00BB5430" w:rsidP="00E7488D">
            <w:pPr>
              <w:rPr>
                <w:rFonts w:asciiTheme="majorBidi" w:hAnsiTheme="majorBidi" w:cstheme="majorBidi"/>
                <w:bCs/>
              </w:rPr>
            </w:pPr>
          </w:p>
        </w:tc>
      </w:tr>
      <w:tr w:rsidR="00BB5430" w:rsidRPr="0071241B" w14:paraId="2548CBD5" w14:textId="77777777" w:rsidTr="00F57FEC">
        <w:tc>
          <w:tcPr>
            <w:tcW w:w="1627" w:type="dxa"/>
            <w:vAlign w:val="center"/>
          </w:tcPr>
          <w:p w14:paraId="5A3146E5" w14:textId="7AE321D4" w:rsidR="00BB5430" w:rsidRPr="0071241B" w:rsidRDefault="00BB5430" w:rsidP="00B90923">
            <w:pPr>
              <w:rPr>
                <w:rFonts w:asciiTheme="majorBidi" w:hAnsiTheme="majorBidi" w:cstheme="majorBidi"/>
                <w:b/>
              </w:rPr>
            </w:pPr>
            <w:r w:rsidRPr="0027139B">
              <w:rPr>
                <w:rFonts w:eastAsia="Times New Roman"/>
                <w:b/>
              </w:rPr>
              <w:t>Consumer Device</w:t>
            </w:r>
          </w:p>
        </w:tc>
        <w:tc>
          <w:tcPr>
            <w:tcW w:w="6030" w:type="dxa"/>
            <w:vAlign w:val="center"/>
          </w:tcPr>
          <w:p w14:paraId="2F79A2D9" w14:textId="7695B5DA" w:rsidR="00BB5430" w:rsidRPr="00F87C59" w:rsidRDefault="00BB5430" w:rsidP="00B90923">
            <w:pPr>
              <w:ind w:left="567"/>
              <w:jc w:val="both"/>
              <w:rPr>
                <w:rFonts w:eastAsia="Batang"/>
                <w:b/>
                <w:lang w:val="en-US"/>
              </w:rPr>
            </w:pPr>
            <w:r w:rsidRPr="0027139B">
              <w:rPr>
                <w:rFonts w:eastAsia="Times New Roman"/>
                <w:bCs/>
              </w:rPr>
              <w:t>Consumer Device is a generic term used in this document that implies any device that consumes service offered by communication network either in autonomous fashion or as a human operated/controlled function. Examples include 3GPP Mobile Terminals (MT), IoT/MTC device, Autonomous Sensors/Controllers, Space communication terminals, Broadband Forum Network Terminators (NT) or Home gateway, Customer Edge router, Cable STB, CPE, Satellite phones or any such future emerging device</w:t>
            </w:r>
          </w:p>
        </w:tc>
        <w:tc>
          <w:tcPr>
            <w:tcW w:w="1890" w:type="dxa"/>
          </w:tcPr>
          <w:p w14:paraId="686928A2" w14:textId="686E6581" w:rsidR="00BB5430" w:rsidRPr="0071241B" w:rsidRDefault="00BB5430" w:rsidP="00B90923">
            <w:pPr>
              <w:rPr>
                <w:rFonts w:asciiTheme="majorBidi" w:hAnsiTheme="majorBidi" w:cstheme="majorBidi"/>
                <w:bCs/>
              </w:rPr>
            </w:pPr>
            <w:r w:rsidRPr="0027139B">
              <w:rPr>
                <w:rFonts w:eastAsia="Times New Roman"/>
                <w:bCs/>
              </w:rPr>
              <w:t>In this document</w:t>
            </w:r>
          </w:p>
        </w:tc>
      </w:tr>
      <w:tr w:rsidR="00BB5430" w:rsidRPr="0071241B" w14:paraId="57C61D64" w14:textId="77777777" w:rsidTr="00F57FEC">
        <w:tc>
          <w:tcPr>
            <w:tcW w:w="1627" w:type="dxa"/>
            <w:vAlign w:val="center"/>
          </w:tcPr>
          <w:p w14:paraId="39D16F2D" w14:textId="6E38E2B2" w:rsidR="00BB5430" w:rsidRPr="0071241B" w:rsidRDefault="00BB5430" w:rsidP="00B90923">
            <w:pPr>
              <w:rPr>
                <w:rFonts w:asciiTheme="majorBidi" w:hAnsiTheme="majorBidi" w:cstheme="majorBidi"/>
                <w:b/>
              </w:rPr>
            </w:pPr>
            <w:r w:rsidRPr="0027139B">
              <w:rPr>
                <w:rFonts w:eastAsia="Times New Roman"/>
                <w:b/>
              </w:rPr>
              <w:t>DN</w:t>
            </w:r>
          </w:p>
        </w:tc>
        <w:tc>
          <w:tcPr>
            <w:tcW w:w="6030" w:type="dxa"/>
            <w:vAlign w:val="center"/>
          </w:tcPr>
          <w:p w14:paraId="32A2F228" w14:textId="175DC8E4" w:rsidR="00BB5430" w:rsidRPr="00F87C59" w:rsidRDefault="00BB5430" w:rsidP="00B90923">
            <w:pPr>
              <w:ind w:left="567"/>
              <w:jc w:val="both"/>
              <w:rPr>
                <w:rFonts w:eastAsia="Batang"/>
                <w:b/>
                <w:lang w:val="en-US"/>
              </w:rPr>
            </w:pPr>
            <w:r w:rsidRPr="0027139B">
              <w:rPr>
                <w:rFonts w:eastAsia="Times New Roman"/>
                <w:bCs/>
              </w:rPr>
              <w:t>Data Network that is used in generic form to connect two networks or a network with some application function</w:t>
            </w:r>
          </w:p>
        </w:tc>
        <w:tc>
          <w:tcPr>
            <w:tcW w:w="1890" w:type="dxa"/>
          </w:tcPr>
          <w:p w14:paraId="3030B615" w14:textId="77777777" w:rsidR="00BB5430" w:rsidRPr="0071241B" w:rsidRDefault="00BB5430" w:rsidP="00B90923">
            <w:pPr>
              <w:rPr>
                <w:rFonts w:asciiTheme="majorBidi" w:hAnsiTheme="majorBidi" w:cstheme="majorBidi"/>
                <w:bCs/>
              </w:rPr>
            </w:pPr>
          </w:p>
        </w:tc>
      </w:tr>
      <w:tr w:rsidR="00BB5430" w:rsidRPr="0071241B" w14:paraId="234CCE4D" w14:textId="77777777" w:rsidTr="00F57FEC">
        <w:tc>
          <w:tcPr>
            <w:tcW w:w="1627" w:type="dxa"/>
            <w:vAlign w:val="center"/>
          </w:tcPr>
          <w:p w14:paraId="66627665" w14:textId="03F0A0FB" w:rsidR="00BB5430" w:rsidRPr="0071241B" w:rsidRDefault="00BB5430" w:rsidP="00B90923">
            <w:pPr>
              <w:rPr>
                <w:rFonts w:asciiTheme="majorBidi" w:hAnsiTheme="majorBidi" w:cstheme="majorBidi"/>
                <w:b/>
              </w:rPr>
            </w:pPr>
            <w:r w:rsidRPr="0027139B">
              <w:rPr>
                <w:rFonts w:eastAsia="Times New Roman"/>
                <w:b/>
              </w:rPr>
              <w:t>Edge Interworking</w:t>
            </w:r>
          </w:p>
        </w:tc>
        <w:tc>
          <w:tcPr>
            <w:tcW w:w="6030" w:type="dxa"/>
            <w:vAlign w:val="center"/>
          </w:tcPr>
          <w:p w14:paraId="6A64DE33" w14:textId="415C81F8" w:rsidR="00BB5430" w:rsidRPr="00F87C59" w:rsidRDefault="00BB5430" w:rsidP="00B90923">
            <w:pPr>
              <w:ind w:left="567"/>
              <w:jc w:val="both"/>
              <w:rPr>
                <w:rFonts w:eastAsia="Batang"/>
                <w:b/>
                <w:lang w:val="en-US"/>
              </w:rPr>
            </w:pPr>
            <w:r w:rsidRPr="0027139B">
              <w:rPr>
                <w:rFonts w:eastAsia="Times New Roman"/>
                <w:bCs/>
              </w:rPr>
              <w:t>Edge interworking refers to Edge to Edge communication between communication service provider networks or between Industry vertical solution and communication service provider networks</w:t>
            </w:r>
          </w:p>
        </w:tc>
        <w:tc>
          <w:tcPr>
            <w:tcW w:w="1890" w:type="dxa"/>
          </w:tcPr>
          <w:p w14:paraId="3AAD3EBE" w14:textId="14F2D732" w:rsidR="00BB5430" w:rsidRPr="0071241B" w:rsidRDefault="00BB5430" w:rsidP="00B90923">
            <w:pPr>
              <w:rPr>
                <w:rFonts w:asciiTheme="majorBidi" w:hAnsiTheme="majorBidi" w:cstheme="majorBidi"/>
                <w:bCs/>
              </w:rPr>
            </w:pPr>
            <w:r w:rsidRPr="0027139B">
              <w:rPr>
                <w:rFonts w:eastAsia="Times New Roman"/>
              </w:rPr>
              <w:t>In this document</w:t>
            </w:r>
          </w:p>
        </w:tc>
      </w:tr>
      <w:tr w:rsidR="00BB5430" w:rsidRPr="0071241B" w14:paraId="78DBA718" w14:textId="77777777" w:rsidTr="00F57FEC">
        <w:tc>
          <w:tcPr>
            <w:tcW w:w="1627" w:type="dxa"/>
            <w:vAlign w:val="center"/>
          </w:tcPr>
          <w:p w14:paraId="54931A31" w14:textId="4336534F" w:rsidR="00BB5430" w:rsidRPr="0071241B" w:rsidRDefault="00BB5430" w:rsidP="00B90923">
            <w:pPr>
              <w:rPr>
                <w:rFonts w:asciiTheme="majorBidi" w:hAnsiTheme="majorBidi" w:cstheme="majorBidi"/>
                <w:b/>
              </w:rPr>
            </w:pPr>
            <w:r w:rsidRPr="0027139B">
              <w:rPr>
                <w:rFonts w:eastAsia="Times New Roman"/>
                <w:b/>
              </w:rPr>
              <w:t>Consumer Device Interworking</w:t>
            </w:r>
          </w:p>
        </w:tc>
        <w:tc>
          <w:tcPr>
            <w:tcW w:w="6030" w:type="dxa"/>
            <w:vAlign w:val="center"/>
          </w:tcPr>
          <w:p w14:paraId="2A60A8D0" w14:textId="1626D5BE" w:rsidR="00BB5430" w:rsidRPr="00F87C59" w:rsidRDefault="00BB5430" w:rsidP="00B90923">
            <w:pPr>
              <w:ind w:left="567"/>
              <w:jc w:val="both"/>
              <w:rPr>
                <w:rFonts w:eastAsia="Batang"/>
                <w:b/>
                <w:lang w:val="en-US"/>
              </w:rPr>
            </w:pPr>
            <w:r w:rsidRPr="0027139B">
              <w:rPr>
                <w:rFonts w:eastAsia="Times New Roman"/>
                <w:bCs/>
              </w:rPr>
              <w:t>Consumer device inter-working refers to peer to peer communication as direct communication channel or through access/edge network segment of communication network</w:t>
            </w:r>
          </w:p>
        </w:tc>
        <w:tc>
          <w:tcPr>
            <w:tcW w:w="1890" w:type="dxa"/>
          </w:tcPr>
          <w:p w14:paraId="5938F353" w14:textId="6AE29DE8" w:rsidR="00BB5430" w:rsidRPr="0071241B" w:rsidRDefault="00BB5430" w:rsidP="00B90923">
            <w:pPr>
              <w:rPr>
                <w:rFonts w:asciiTheme="majorBidi" w:hAnsiTheme="majorBidi" w:cstheme="majorBidi"/>
                <w:bCs/>
              </w:rPr>
            </w:pPr>
            <w:r w:rsidRPr="0027139B">
              <w:rPr>
                <w:rFonts w:eastAsia="Times New Roman"/>
              </w:rPr>
              <w:t>In this document</w:t>
            </w:r>
          </w:p>
        </w:tc>
      </w:tr>
      <w:tr w:rsidR="00BB5430" w:rsidRPr="0071241B" w14:paraId="257008F3" w14:textId="77777777" w:rsidTr="00F57FEC">
        <w:tc>
          <w:tcPr>
            <w:tcW w:w="1627" w:type="dxa"/>
            <w:vAlign w:val="center"/>
          </w:tcPr>
          <w:p w14:paraId="2C6C922D" w14:textId="77777777" w:rsidR="00BB5430" w:rsidRPr="0027139B" w:rsidRDefault="00BB5430" w:rsidP="00B90923">
            <w:pPr>
              <w:rPr>
                <w:rFonts w:eastAsia="Times New Roman"/>
                <w:b/>
              </w:rPr>
            </w:pPr>
          </w:p>
        </w:tc>
        <w:tc>
          <w:tcPr>
            <w:tcW w:w="6030" w:type="dxa"/>
            <w:vAlign w:val="center"/>
          </w:tcPr>
          <w:p w14:paraId="5C309B11" w14:textId="03FD2397" w:rsidR="00BB5430" w:rsidRPr="0027139B" w:rsidRDefault="00BB5430" w:rsidP="00B90923">
            <w:pPr>
              <w:ind w:left="567"/>
              <w:jc w:val="both"/>
              <w:rPr>
                <w:rFonts w:eastAsia="Times New Roman"/>
                <w:bCs/>
              </w:rPr>
            </w:pPr>
            <w:r w:rsidRPr="00BB2F4B">
              <w:rPr>
                <w:rFonts w:eastAsia="Times New Roman"/>
                <w:bCs/>
              </w:rPr>
              <w:t>Network Host – It is a computer connected to a network. A host may work as a server offering information resources, services, and applications to users or other nodes on the network. Hosts are assigned at least one network address. A computer participating in networks that use the Internet protocol suite may also be called an IP host.</w:t>
            </w:r>
          </w:p>
        </w:tc>
        <w:tc>
          <w:tcPr>
            <w:tcW w:w="1890" w:type="dxa"/>
          </w:tcPr>
          <w:p w14:paraId="4FB9C965" w14:textId="77777777" w:rsidR="00BB5430" w:rsidRPr="0027139B" w:rsidRDefault="00BB5430" w:rsidP="00B90923">
            <w:pPr>
              <w:rPr>
                <w:rFonts w:eastAsia="Times New Roman"/>
              </w:rPr>
            </w:pPr>
          </w:p>
        </w:tc>
      </w:tr>
    </w:tbl>
    <w:p w14:paraId="1457EFA1" w14:textId="77777777" w:rsidR="00BB5430" w:rsidRDefault="00BB5430" w:rsidP="00E7488D">
      <w:pPr>
        <w:pStyle w:val="Caption"/>
        <w:ind w:left="1080" w:firstLine="360"/>
        <w:rPr>
          <w:rFonts w:asciiTheme="majorBidi" w:hAnsiTheme="majorBidi" w:cstheme="majorBidi"/>
          <w:b/>
          <w:i w:val="0"/>
          <w:color w:val="auto"/>
          <w:sz w:val="24"/>
          <w:szCs w:val="24"/>
        </w:rPr>
      </w:pPr>
    </w:p>
    <w:p w14:paraId="5519C053" w14:textId="08717EB9" w:rsidR="00BB5430" w:rsidRDefault="00BB5430" w:rsidP="002143ED">
      <w:pPr>
        <w:pStyle w:val="Caption"/>
        <w:outlineLvl w:val="0"/>
        <w:rPr>
          <w:rFonts w:asciiTheme="majorBidi" w:hAnsiTheme="majorBidi" w:cstheme="majorBidi"/>
          <w:b/>
          <w:i w:val="0"/>
          <w:color w:val="auto"/>
          <w:sz w:val="24"/>
          <w:szCs w:val="24"/>
        </w:rPr>
      </w:pPr>
      <w:r>
        <w:rPr>
          <w:rFonts w:asciiTheme="majorBidi" w:hAnsiTheme="majorBidi" w:cstheme="majorBidi"/>
          <w:b/>
          <w:i w:val="0"/>
          <w:color w:val="auto"/>
          <w:sz w:val="24"/>
          <w:szCs w:val="24"/>
        </w:rPr>
        <w:t xml:space="preserve">   </w:t>
      </w:r>
      <w:r w:rsidRPr="002143ED">
        <w:rPr>
          <w:rFonts w:eastAsia="Cambria"/>
          <w:b/>
          <w:i w:val="0"/>
          <w:iCs w:val="0"/>
          <w:color w:val="auto"/>
          <w:sz w:val="24"/>
          <w:szCs w:val="24"/>
          <w:lang w:val="en-US" w:eastAsia="en-US"/>
        </w:rPr>
        <w:t xml:space="preserve">Table </w:t>
      </w:r>
      <w:r w:rsidRPr="002143ED">
        <w:rPr>
          <w:rFonts w:eastAsia="Cambria"/>
          <w:b/>
          <w:i w:val="0"/>
          <w:iCs w:val="0"/>
          <w:color w:val="auto"/>
          <w:sz w:val="24"/>
          <w:szCs w:val="24"/>
          <w:lang w:val="en-US" w:eastAsia="en-US"/>
        </w:rPr>
        <w:fldChar w:fldCharType="begin"/>
      </w:r>
      <w:r w:rsidRPr="002143ED">
        <w:rPr>
          <w:rFonts w:eastAsia="Cambria"/>
          <w:b/>
          <w:i w:val="0"/>
          <w:iCs w:val="0"/>
          <w:color w:val="auto"/>
          <w:sz w:val="24"/>
          <w:szCs w:val="24"/>
          <w:lang w:val="en-US" w:eastAsia="en-US"/>
        </w:rPr>
        <w:instrText xml:space="preserve"> SEQ Table \* ARABIC </w:instrText>
      </w:r>
      <w:r w:rsidRPr="002143ED">
        <w:rPr>
          <w:rFonts w:eastAsia="Cambria"/>
          <w:b/>
          <w:i w:val="0"/>
          <w:iCs w:val="0"/>
          <w:color w:val="auto"/>
          <w:sz w:val="24"/>
          <w:szCs w:val="24"/>
          <w:lang w:val="en-US" w:eastAsia="en-US"/>
        </w:rPr>
        <w:fldChar w:fldCharType="separate"/>
      </w:r>
      <w:r w:rsidRPr="002143ED">
        <w:rPr>
          <w:rFonts w:eastAsia="Cambria"/>
          <w:b/>
          <w:i w:val="0"/>
          <w:iCs w:val="0"/>
          <w:noProof/>
          <w:color w:val="auto"/>
          <w:sz w:val="24"/>
          <w:szCs w:val="24"/>
          <w:lang w:val="en-US" w:eastAsia="en-US"/>
        </w:rPr>
        <w:t>2</w:t>
      </w:r>
      <w:r w:rsidRPr="002143ED">
        <w:rPr>
          <w:rFonts w:eastAsia="Cambria"/>
          <w:i w:val="0"/>
          <w:iCs w:val="0"/>
          <w:color w:val="auto"/>
          <w:sz w:val="24"/>
          <w:szCs w:val="24"/>
          <w:lang w:val="en-US" w:eastAsia="en-US"/>
        </w:rPr>
        <w:fldChar w:fldCharType="end"/>
      </w:r>
      <w:r w:rsidRPr="002143ED">
        <w:rPr>
          <w:rFonts w:eastAsia="Cambria"/>
          <w:i w:val="0"/>
          <w:iCs w:val="0"/>
          <w:color w:val="auto"/>
          <w:sz w:val="24"/>
          <w:szCs w:val="24"/>
          <w:lang w:val="en-US" w:eastAsia="en-US"/>
        </w:rPr>
        <w:t xml:space="preserve">   </w:t>
      </w:r>
      <w:r w:rsidRPr="0071241B">
        <w:rPr>
          <w:rFonts w:asciiTheme="majorBidi" w:hAnsiTheme="majorBidi" w:cstheme="majorBidi"/>
          <w:b/>
          <w:i w:val="0"/>
          <w:color w:val="auto"/>
          <w:sz w:val="24"/>
          <w:szCs w:val="24"/>
        </w:rPr>
        <w:t xml:space="preserve">Terminology and Definitions </w:t>
      </w:r>
    </w:p>
    <w:p w14:paraId="57F41980" w14:textId="77777777" w:rsidR="00BB5430" w:rsidRDefault="00BB5430" w:rsidP="00E7488D"/>
    <w:p w14:paraId="4A832C2D" w14:textId="77777777" w:rsidR="00BB5430" w:rsidRPr="00F87C59" w:rsidRDefault="00BB5430" w:rsidP="00E7488D">
      <w:pPr>
        <w:outlineLvl w:val="0"/>
        <w:rPr>
          <w:rFonts w:eastAsia="Batang"/>
          <w:b/>
          <w:lang w:val="en-US"/>
        </w:rPr>
      </w:pPr>
      <w:r>
        <w:rPr>
          <w:rFonts w:eastAsia="Batang"/>
          <w:b/>
          <w:lang w:val="en-US"/>
        </w:rPr>
        <w:t xml:space="preserve">Additional </w:t>
      </w:r>
      <w:r w:rsidRPr="00F87C59">
        <w:rPr>
          <w:rFonts w:eastAsia="Batang"/>
          <w:b/>
          <w:lang w:val="en-US"/>
        </w:rPr>
        <w:t xml:space="preserve">Terms used in this </w:t>
      </w:r>
      <w:r>
        <w:rPr>
          <w:rFonts w:eastAsia="Batang"/>
          <w:b/>
          <w:lang w:val="en-US"/>
        </w:rPr>
        <w:t>document</w:t>
      </w:r>
    </w:p>
    <w:p w14:paraId="04CEB78A" w14:textId="77777777" w:rsidR="00BB5430" w:rsidRPr="00F87C59" w:rsidRDefault="00BB5430" w:rsidP="00E7488D">
      <w:pPr>
        <w:pStyle w:val="ListParagraph"/>
        <w:spacing w:before="480" w:after="480"/>
        <w:ind w:left="357"/>
        <w:jc w:val="both"/>
        <w:rPr>
          <w:rFonts w:eastAsia="Batang"/>
          <w:b/>
          <w:lang w:val="en-US"/>
        </w:rPr>
      </w:pPr>
      <w:r>
        <w:rPr>
          <w:rStyle w:val="CommentReference"/>
          <w:rFonts w:eastAsia="Times New Roman"/>
          <w:lang w:val="en-US" w:eastAsia="en-US"/>
        </w:rPr>
        <w:annotationRef/>
      </w:r>
    </w:p>
    <w:p w14:paraId="0963CE73" w14:textId="31066547" w:rsidR="00BB5430" w:rsidRPr="00F87C59" w:rsidRDefault="00BB5430" w:rsidP="009C4E22">
      <w:pPr>
        <w:pStyle w:val="ListParagraph"/>
        <w:numPr>
          <w:ilvl w:val="0"/>
          <w:numId w:val="15"/>
        </w:numPr>
        <w:overflowPunct w:val="0"/>
        <w:autoSpaceDE w:val="0"/>
        <w:autoSpaceDN w:val="0"/>
        <w:adjustRightInd w:val="0"/>
        <w:spacing w:after="120"/>
        <w:ind w:left="357" w:hanging="357"/>
        <w:jc w:val="both"/>
        <w:textAlignment w:val="baseline"/>
        <w:rPr>
          <w:rFonts w:eastAsia="Batang"/>
          <w:lang w:val="en-US"/>
        </w:rPr>
      </w:pPr>
    </w:p>
    <w:p w14:paraId="54F3D6C9" w14:textId="77777777" w:rsidR="00BB5430" w:rsidRPr="00F87C59" w:rsidRDefault="00BB5430" w:rsidP="00E7488D">
      <w:pPr>
        <w:pStyle w:val="ListParagraph"/>
        <w:spacing w:before="480" w:after="480"/>
        <w:ind w:left="357"/>
        <w:jc w:val="both"/>
        <w:rPr>
          <w:rFonts w:eastAsia="Batang"/>
          <w:lang w:val="en-US"/>
        </w:rPr>
      </w:pPr>
    </w:p>
    <w:p w14:paraId="3EB73453" w14:textId="77777777" w:rsidR="00BB5430" w:rsidRPr="00F87C59" w:rsidRDefault="00BB5430" w:rsidP="00E7488D">
      <w:pPr>
        <w:pStyle w:val="ListParagraph"/>
        <w:spacing w:before="480" w:after="480"/>
        <w:ind w:left="357"/>
        <w:jc w:val="both"/>
        <w:rPr>
          <w:rFonts w:eastAsia="Batang"/>
          <w:lang w:val="en-US"/>
        </w:rPr>
      </w:pPr>
    </w:p>
    <w:p w14:paraId="7F5A5C1B" w14:textId="77777777" w:rsidR="00BB5430" w:rsidRPr="00F87C59" w:rsidRDefault="00BB5430" w:rsidP="00E7488D">
      <w:pPr>
        <w:pStyle w:val="ListParagraph"/>
        <w:spacing w:before="480" w:after="480"/>
        <w:ind w:left="357"/>
        <w:jc w:val="both"/>
        <w:rPr>
          <w:rFonts w:eastAsia="Batang"/>
          <w:lang w:val="en-US"/>
        </w:rPr>
      </w:pPr>
    </w:p>
    <w:p w14:paraId="4FA2BFBC" w14:textId="77777777" w:rsidR="00BB5430" w:rsidRPr="00F87C59" w:rsidRDefault="00BB5430" w:rsidP="00E7488D">
      <w:pPr>
        <w:pStyle w:val="ListParagraph"/>
        <w:spacing w:before="200" w:after="200"/>
        <w:ind w:left="357"/>
        <w:jc w:val="both"/>
        <w:rPr>
          <w:rFonts w:eastAsia="Batang"/>
          <w:lang w:val="en-US"/>
        </w:rPr>
      </w:pPr>
    </w:p>
    <w:p w14:paraId="2C4C4252" w14:textId="77777777" w:rsidR="00BB5430" w:rsidRPr="00F87C59" w:rsidRDefault="00BB5430" w:rsidP="00E7488D">
      <w:pPr>
        <w:pStyle w:val="ListParagraph"/>
        <w:spacing w:after="120"/>
        <w:ind w:left="357" w:hanging="357"/>
        <w:jc w:val="both"/>
        <w:rPr>
          <w:rFonts w:eastAsia="Batang"/>
          <w:lang w:val="en-US"/>
        </w:rPr>
      </w:pPr>
    </w:p>
    <w:p w14:paraId="532B1C9D" w14:textId="77777777" w:rsidR="00BB5430" w:rsidRPr="00F87C59" w:rsidRDefault="00BB5430" w:rsidP="00E7488D">
      <w:pPr>
        <w:pStyle w:val="ListParagraph"/>
        <w:spacing w:after="120"/>
        <w:ind w:left="357" w:hanging="357"/>
        <w:jc w:val="both"/>
        <w:rPr>
          <w:rFonts w:eastAsia="Batang"/>
          <w:lang w:val="en-US"/>
        </w:rPr>
      </w:pPr>
    </w:p>
    <w:p w14:paraId="609C20FF" w14:textId="77777777" w:rsidR="00BB5430" w:rsidRPr="00F87C59" w:rsidRDefault="00BB5430" w:rsidP="00E7488D">
      <w:pPr>
        <w:pStyle w:val="ListParagraph"/>
        <w:spacing w:after="120"/>
        <w:ind w:left="357"/>
        <w:jc w:val="both"/>
        <w:rPr>
          <w:rFonts w:eastAsia="Batang"/>
          <w:lang w:val="en-US"/>
        </w:rPr>
      </w:pPr>
    </w:p>
    <w:p w14:paraId="60AAAED3" w14:textId="77777777" w:rsidR="00BB5430" w:rsidRPr="00F87C59" w:rsidRDefault="00BB5430" w:rsidP="009C4E22">
      <w:pPr>
        <w:pStyle w:val="ListParagraph"/>
        <w:numPr>
          <w:ilvl w:val="0"/>
          <w:numId w:val="15"/>
        </w:numPr>
        <w:overflowPunct w:val="0"/>
        <w:autoSpaceDE w:val="0"/>
        <w:autoSpaceDN w:val="0"/>
        <w:adjustRightInd w:val="0"/>
        <w:spacing w:after="120"/>
        <w:ind w:left="357" w:hanging="357"/>
        <w:jc w:val="both"/>
        <w:textAlignment w:val="baseline"/>
        <w:rPr>
          <w:rFonts w:eastAsia="Batang"/>
          <w:lang w:val="en-US"/>
        </w:rPr>
      </w:pPr>
      <w:r w:rsidRPr="00F87C59">
        <w:rPr>
          <w:rFonts w:eastAsia="Batang"/>
          <w:b/>
          <w:lang w:val="en-US"/>
        </w:rPr>
        <w:t>Architectural viewpoints</w:t>
      </w:r>
      <w:r w:rsidRPr="00F87C59">
        <w:rPr>
          <w:rFonts w:eastAsia="Batang"/>
          <w:lang w:val="en-US"/>
        </w:rPr>
        <w:t xml:space="preserve"> – They are a reflection of the viewpoints, initially identified in RM-ODP specification (ISO/IEC JTC1/SC21/WG7, titled “Reference Model of Open Distributed Processing” shorthand RM-ODP, dated 1997 SO-IEC JTC1/SC21/WG7: http://www-cs.open.ac.uk/</w:t>
      </w:r>
      <w:r w:rsidRPr="00F87C59">
        <w:rPr>
          <w:rFonts w:ascii="MS Mincho" w:eastAsia="MS Mincho" w:hAnsi="MS Mincho" w:cs="MS Mincho"/>
          <w:lang w:val="en-US"/>
        </w:rPr>
        <w:t>∼</w:t>
      </w:r>
      <w:r w:rsidRPr="00F87C59">
        <w:rPr>
          <w:rFonts w:eastAsia="Batang"/>
          <w:lang w:val="en-US"/>
        </w:rPr>
        <w:t>m_newton/odissey/RMODP.html) as follows:</w:t>
      </w:r>
    </w:p>
    <w:p w14:paraId="0F01CCD7" w14:textId="77777777" w:rsidR="00BB5430" w:rsidRPr="00F87C59" w:rsidRDefault="00BB5430" w:rsidP="009C4E22">
      <w:pPr>
        <w:pStyle w:val="ListParagraph"/>
        <w:numPr>
          <w:ilvl w:val="0"/>
          <w:numId w:val="16"/>
        </w:numPr>
        <w:overflowPunct w:val="0"/>
        <w:autoSpaceDE w:val="0"/>
        <w:autoSpaceDN w:val="0"/>
        <w:adjustRightInd w:val="0"/>
        <w:spacing w:after="120"/>
        <w:ind w:left="357" w:hanging="357"/>
        <w:jc w:val="both"/>
        <w:textAlignment w:val="baseline"/>
        <w:rPr>
          <w:rFonts w:eastAsia="Batang"/>
          <w:lang w:val="en-US"/>
        </w:rPr>
      </w:pPr>
      <w:r w:rsidRPr="00F87C59">
        <w:rPr>
          <w:rFonts w:eastAsia="Batang"/>
          <w:lang w:val="en-US"/>
        </w:rPr>
        <w:t>Applications and Business Service Viewpoint: it focuses on the explain and justifying the role of applications and services with the user/tenant organization as well with the impact on the infrastructure.</w:t>
      </w:r>
    </w:p>
    <w:p w14:paraId="531C1511" w14:textId="77777777" w:rsidR="00BB5430" w:rsidRPr="00F87C59" w:rsidRDefault="00BB5430" w:rsidP="009C4E22">
      <w:pPr>
        <w:pStyle w:val="ListParagraph"/>
        <w:numPr>
          <w:ilvl w:val="0"/>
          <w:numId w:val="16"/>
        </w:numPr>
        <w:overflowPunct w:val="0"/>
        <w:autoSpaceDE w:val="0"/>
        <w:autoSpaceDN w:val="0"/>
        <w:adjustRightInd w:val="0"/>
        <w:spacing w:after="120"/>
        <w:ind w:left="357" w:hanging="357"/>
        <w:jc w:val="both"/>
        <w:textAlignment w:val="baseline"/>
        <w:rPr>
          <w:rFonts w:eastAsia="Batang"/>
          <w:lang w:val="en-US"/>
        </w:rPr>
      </w:pPr>
      <w:r w:rsidRPr="00F87C59">
        <w:rPr>
          <w:rFonts w:eastAsia="Batang"/>
          <w:lang w:val="en-US"/>
        </w:rPr>
        <w:t>Infrastructure information Viewpoint: it focuses on models and frameworks to present the information requirements and control information of a system. It would show how information is partitioned across logical boundaries and the required quality attributes of information.</w:t>
      </w:r>
    </w:p>
    <w:p w14:paraId="77611985" w14:textId="77777777" w:rsidR="00BB5430" w:rsidRPr="00F87C59" w:rsidRDefault="00BB5430" w:rsidP="009C4E22">
      <w:pPr>
        <w:pStyle w:val="ListParagraph"/>
        <w:numPr>
          <w:ilvl w:val="0"/>
          <w:numId w:val="16"/>
        </w:numPr>
        <w:overflowPunct w:val="0"/>
        <w:autoSpaceDE w:val="0"/>
        <w:autoSpaceDN w:val="0"/>
        <w:adjustRightInd w:val="0"/>
        <w:spacing w:after="120"/>
        <w:ind w:left="357" w:hanging="357"/>
        <w:jc w:val="both"/>
        <w:textAlignment w:val="baseline"/>
        <w:rPr>
          <w:rFonts w:eastAsia="Batang"/>
          <w:lang w:val="en-US"/>
        </w:rPr>
      </w:pPr>
      <w:r w:rsidRPr="00F87C59">
        <w:rPr>
          <w:rFonts w:eastAsia="Batang"/>
          <w:lang w:val="en-US"/>
        </w:rPr>
        <w:t>Logical &amp; Functional Viewpoint: it focuses on the models, mechanisms and frameworks for describing the operations and functions/ virtual functions of a system in an implementation independent way. It includes the operations on information and on the control of information for e2e operations, including information transfer, retrieval, transformation, adaptation and methods necessary to automate the infrastructure processing/</w:t>
      </w:r>
    </w:p>
    <w:p w14:paraId="631CF62E" w14:textId="77777777" w:rsidR="00BB5430" w:rsidRPr="00F87C59" w:rsidRDefault="00BB5430" w:rsidP="009C4E22">
      <w:pPr>
        <w:pStyle w:val="ListParagraph"/>
        <w:numPr>
          <w:ilvl w:val="0"/>
          <w:numId w:val="16"/>
        </w:numPr>
        <w:overflowPunct w:val="0"/>
        <w:autoSpaceDE w:val="0"/>
        <w:autoSpaceDN w:val="0"/>
        <w:adjustRightInd w:val="0"/>
        <w:spacing w:after="120"/>
        <w:ind w:left="357" w:hanging="357"/>
        <w:jc w:val="both"/>
        <w:textAlignment w:val="baseline"/>
        <w:rPr>
          <w:rFonts w:eastAsia="Batang"/>
          <w:lang w:val="en-US"/>
        </w:rPr>
      </w:pPr>
      <w:r w:rsidRPr="00F87C59">
        <w:rPr>
          <w:rFonts w:eastAsia="Batang"/>
          <w:lang w:val="en-US"/>
        </w:rPr>
        <w:t>Physical Resource Viewpoint: it focuses on the models, devices, technical artefacts (realized components) and frameworks from which a system is build and as such it is describing the way to support all viewpoints, including the definition of physical distributions to realize different partitions identifies in the logical and functional viewpoint</w:t>
      </w:r>
    </w:p>
    <w:p w14:paraId="691D2E15" w14:textId="77777777" w:rsidR="00BB5430" w:rsidRPr="00F87C59" w:rsidRDefault="00BB5430" w:rsidP="009C4E22">
      <w:pPr>
        <w:pStyle w:val="ListParagraph"/>
        <w:numPr>
          <w:ilvl w:val="0"/>
          <w:numId w:val="16"/>
        </w:numPr>
        <w:overflowPunct w:val="0"/>
        <w:autoSpaceDE w:val="0"/>
        <w:autoSpaceDN w:val="0"/>
        <w:adjustRightInd w:val="0"/>
        <w:spacing w:after="120"/>
        <w:ind w:left="357" w:hanging="357"/>
        <w:jc w:val="both"/>
        <w:textAlignment w:val="baseline"/>
        <w:rPr>
          <w:rFonts w:eastAsia="Batang"/>
          <w:lang w:val="en-US"/>
        </w:rPr>
      </w:pPr>
      <w:r w:rsidRPr="00F87C59">
        <w:rPr>
          <w:rFonts w:eastAsia="Batang"/>
          <w:lang w:val="en-US"/>
        </w:rPr>
        <w:t>System Management Viewpoint: it focuses on the models, artefacts and frameworks describing the ways to manage, control and life cycle changes methods of all elements in the other viewpoints at the required management attributes and key performance indicators (KPIs)</w:t>
      </w:r>
    </w:p>
    <w:p w14:paraId="1F7DC0A2" w14:textId="77777777" w:rsidR="00BB5430" w:rsidRPr="00F87C59" w:rsidRDefault="00BB5430" w:rsidP="00E7488D">
      <w:pPr>
        <w:spacing w:after="120"/>
        <w:ind w:left="357" w:hanging="357"/>
        <w:contextualSpacing/>
        <w:jc w:val="both"/>
        <w:rPr>
          <w:rFonts w:eastAsia="Batang"/>
          <w:lang w:val="en-US"/>
        </w:rPr>
      </w:pPr>
      <w:r w:rsidRPr="00F87C59">
        <w:rPr>
          <w:rFonts w:eastAsia="Batang"/>
          <w:b/>
          <w:lang w:val="en-US"/>
        </w:rPr>
        <w:t>Note:</w:t>
      </w:r>
      <w:r w:rsidRPr="00F87C59">
        <w:rPr>
          <w:rFonts w:eastAsia="Batang"/>
          <w:lang w:val="en-US"/>
        </w:rPr>
        <w:t xml:space="preserve"> The description of Network 2030 could be structured as a set of projections of the architecture onto models and specific artefacts representing these 5 viewpoints.</w:t>
      </w:r>
    </w:p>
    <w:p w14:paraId="4A0541CD" w14:textId="77777777" w:rsidR="00BB5430" w:rsidRPr="00F87C59" w:rsidRDefault="00BB5430" w:rsidP="00E7488D">
      <w:pPr>
        <w:pStyle w:val="ListParagraph"/>
        <w:spacing w:before="200" w:after="200"/>
        <w:ind w:left="357"/>
        <w:jc w:val="both"/>
        <w:rPr>
          <w:rFonts w:eastAsia="Batang"/>
          <w:lang w:val="en-US"/>
        </w:rPr>
      </w:pPr>
    </w:p>
    <w:p w14:paraId="46BA3528" w14:textId="77777777" w:rsidR="00BB5430" w:rsidRPr="00F87C59" w:rsidRDefault="00BB5430" w:rsidP="009C4E22">
      <w:pPr>
        <w:pStyle w:val="ListParagraph"/>
        <w:numPr>
          <w:ilvl w:val="0"/>
          <w:numId w:val="15"/>
        </w:numPr>
        <w:overflowPunct w:val="0"/>
        <w:autoSpaceDE w:val="0"/>
        <w:autoSpaceDN w:val="0"/>
        <w:adjustRightInd w:val="0"/>
        <w:spacing w:after="120"/>
        <w:ind w:left="357" w:hanging="357"/>
        <w:jc w:val="both"/>
        <w:textAlignment w:val="baseline"/>
        <w:rPr>
          <w:rFonts w:eastAsia="Batang"/>
          <w:lang w:val="en-US"/>
        </w:rPr>
      </w:pPr>
      <w:r w:rsidRPr="00F87C59">
        <w:rPr>
          <w:rFonts w:eastAsia="Batang"/>
          <w:b/>
          <w:lang w:val="en-US"/>
        </w:rPr>
        <w:t>Key Performance Indicators</w:t>
      </w:r>
      <w:r w:rsidRPr="00F87C59">
        <w:rPr>
          <w:rFonts w:eastAsia="Batang"/>
          <w:lang w:val="en-US"/>
        </w:rPr>
        <w:t xml:space="preserve"> </w:t>
      </w:r>
      <w:r w:rsidRPr="00F87C59">
        <w:rPr>
          <w:rFonts w:eastAsia="Batang"/>
          <w:b/>
          <w:lang w:val="en-US"/>
        </w:rPr>
        <w:t>(KPIs)</w:t>
      </w:r>
      <w:r w:rsidRPr="00F87C59">
        <w:rPr>
          <w:rFonts w:eastAsia="Batang"/>
          <w:lang w:val="en-US"/>
        </w:rPr>
        <w:t xml:space="preserve"> - Performance indicator is describing the degree of performance of a system according to certain predefined metrics. It defines a set of values against which to measure network functions and/or network operations.</w:t>
      </w:r>
      <w:r>
        <w:rPr>
          <w:rStyle w:val="CommentReference"/>
          <w:rFonts w:eastAsia="Times New Roman"/>
          <w:lang w:val="en-US" w:eastAsia="en-US"/>
        </w:rPr>
        <w:annotationRef/>
      </w:r>
      <w:r>
        <w:rPr>
          <w:rStyle w:val="CommentReference"/>
          <w:rFonts w:eastAsia="Times New Roman"/>
          <w:lang w:val="en-US" w:eastAsia="en-US"/>
        </w:rPr>
        <w:annotationRef/>
      </w:r>
    </w:p>
    <w:p w14:paraId="51B53F7D" w14:textId="77777777" w:rsidR="00BB5430" w:rsidRDefault="00BB5430" w:rsidP="00E7488D">
      <w:pPr>
        <w:overflowPunct w:val="0"/>
        <w:autoSpaceDE w:val="0"/>
        <w:autoSpaceDN w:val="0"/>
        <w:adjustRightInd w:val="0"/>
        <w:textAlignment w:val="baseline"/>
        <w:rPr>
          <w:rFonts w:eastAsia="Times New Roman"/>
          <w:szCs w:val="20"/>
          <w:lang w:eastAsia="en-US"/>
        </w:rPr>
      </w:pPr>
    </w:p>
    <w:p w14:paraId="45C7F750" w14:textId="77777777" w:rsidR="00BB5430" w:rsidRDefault="00BB5430" w:rsidP="00E7488D">
      <w:pPr>
        <w:overflowPunct w:val="0"/>
        <w:autoSpaceDE w:val="0"/>
        <w:autoSpaceDN w:val="0"/>
        <w:adjustRightInd w:val="0"/>
        <w:textAlignment w:val="baseline"/>
        <w:rPr>
          <w:rFonts w:eastAsia="Times New Roman"/>
          <w:szCs w:val="20"/>
          <w:lang w:eastAsia="en-US"/>
        </w:rPr>
      </w:pPr>
    </w:p>
    <w:p w14:paraId="31516FB5" w14:textId="77777777" w:rsidR="00BB5430" w:rsidRPr="00E7488D" w:rsidRDefault="00BB5430" w:rsidP="00E7488D">
      <w:pPr>
        <w:overflowPunct w:val="0"/>
        <w:autoSpaceDE w:val="0"/>
        <w:autoSpaceDN w:val="0"/>
        <w:adjustRightInd w:val="0"/>
        <w:textAlignment w:val="baseline"/>
        <w:rPr>
          <w:rFonts w:eastAsia="Times New Roman"/>
          <w:szCs w:val="20"/>
          <w:lang w:eastAsia="en-US"/>
        </w:rPr>
      </w:pPr>
    </w:p>
    <w:p w14:paraId="497A73DC" w14:textId="77777777" w:rsidR="00BB5430" w:rsidRPr="00E7488D" w:rsidRDefault="00BB5430" w:rsidP="00E7488D">
      <w:pPr>
        <w:keepNext/>
        <w:keepLines/>
        <w:overflowPunct w:val="0"/>
        <w:autoSpaceDE w:val="0"/>
        <w:autoSpaceDN w:val="0"/>
        <w:adjustRightInd w:val="0"/>
        <w:spacing w:before="240"/>
        <w:ind w:left="794" w:hanging="794"/>
        <w:textAlignment w:val="baseline"/>
        <w:outlineLvl w:val="1"/>
        <w:rPr>
          <w:rFonts w:eastAsia="Times New Roman"/>
          <w:b/>
          <w:szCs w:val="20"/>
          <w:lang w:eastAsia="en-US"/>
        </w:rPr>
      </w:pPr>
      <w:r w:rsidRPr="00E7488D">
        <w:rPr>
          <w:rFonts w:eastAsia="Times New Roman"/>
          <w:b/>
          <w:szCs w:val="20"/>
          <w:lang w:eastAsia="en-US"/>
        </w:rPr>
        <w:t>3.1</w:t>
      </w:r>
      <w:r w:rsidRPr="00E7488D">
        <w:rPr>
          <w:rFonts w:eastAsia="Times New Roman"/>
          <w:b/>
          <w:szCs w:val="20"/>
          <w:lang w:eastAsia="en-US"/>
        </w:rPr>
        <w:tab/>
        <w:t>Terms defined elsewhere</w:t>
      </w:r>
    </w:p>
    <w:p w14:paraId="79BB9C5B" w14:textId="77777777" w:rsidR="00BB5430" w:rsidRPr="00E7488D" w:rsidRDefault="00BB5430" w:rsidP="00E7488D">
      <w:pPr>
        <w:overflowPunct w:val="0"/>
        <w:autoSpaceDE w:val="0"/>
        <w:autoSpaceDN w:val="0"/>
        <w:adjustRightInd w:val="0"/>
        <w:textAlignment w:val="baseline"/>
        <w:rPr>
          <w:rFonts w:eastAsia="Times New Roman"/>
          <w:szCs w:val="20"/>
          <w:lang w:eastAsia="en-US"/>
        </w:rPr>
      </w:pPr>
      <w:r w:rsidRPr="00E7488D">
        <w:rPr>
          <w:rFonts w:eastAsia="Times New Roman"/>
          <w:szCs w:val="20"/>
          <w:lang w:eastAsia="en-US"/>
        </w:rPr>
        <w:t>&lt;Normally, terms defined elsewhere will simply refer to the defining document. In certain cases, it may be desirable to quote the definition to allow for a stand-alone document&gt;</w:t>
      </w:r>
    </w:p>
    <w:p w14:paraId="2D6A3C4E" w14:textId="77777777" w:rsidR="00BB5430" w:rsidRPr="00E7488D" w:rsidRDefault="00BB5430" w:rsidP="00E7488D">
      <w:pPr>
        <w:overflowPunct w:val="0"/>
        <w:autoSpaceDE w:val="0"/>
        <w:autoSpaceDN w:val="0"/>
        <w:adjustRightInd w:val="0"/>
        <w:textAlignment w:val="baseline"/>
        <w:rPr>
          <w:rFonts w:eastAsia="Times New Roman"/>
          <w:szCs w:val="20"/>
          <w:lang w:eastAsia="en-US"/>
        </w:rPr>
      </w:pPr>
      <w:r w:rsidRPr="00E7488D">
        <w:rPr>
          <w:rFonts w:eastAsia="Times New Roman"/>
          <w:szCs w:val="20"/>
          <w:lang w:eastAsia="en-US"/>
        </w:rPr>
        <w:t>This Recommendation uses the following terms defined elsewhere:</w:t>
      </w:r>
    </w:p>
    <w:p w14:paraId="5F984FE1" w14:textId="77777777" w:rsidR="00BB5430" w:rsidRPr="00E7488D" w:rsidRDefault="00BB5430" w:rsidP="00E7488D">
      <w:pPr>
        <w:tabs>
          <w:tab w:val="left" w:pos="851"/>
        </w:tabs>
        <w:overflowPunct w:val="0"/>
        <w:autoSpaceDE w:val="0"/>
        <w:autoSpaceDN w:val="0"/>
        <w:adjustRightInd w:val="0"/>
        <w:textAlignment w:val="baseline"/>
        <w:rPr>
          <w:rFonts w:eastAsia="Times New Roman"/>
          <w:szCs w:val="20"/>
          <w:lang w:eastAsia="en-US"/>
        </w:rPr>
      </w:pPr>
      <w:r w:rsidRPr="00E7488D">
        <w:rPr>
          <w:rFonts w:eastAsia="Times New Roman"/>
          <w:b/>
          <w:bCs/>
          <w:szCs w:val="20"/>
          <w:lang w:eastAsia="en-US"/>
        </w:rPr>
        <w:t>3.1.1</w:t>
      </w:r>
      <w:r w:rsidRPr="00E7488D">
        <w:rPr>
          <w:rFonts w:eastAsia="Times New Roman"/>
          <w:b/>
          <w:bCs/>
          <w:szCs w:val="20"/>
          <w:lang w:eastAsia="en-US"/>
        </w:rPr>
        <w:tab/>
        <w:t>&lt;Term 1&gt;</w:t>
      </w:r>
      <w:r w:rsidRPr="00E7488D">
        <w:rPr>
          <w:rFonts w:eastAsia="Times New Roman"/>
          <w:szCs w:val="20"/>
          <w:lang w:eastAsia="en-US"/>
        </w:rPr>
        <w:t xml:space="preserve"> [Reference]: &lt;optional quoted definition&gt;.</w:t>
      </w:r>
    </w:p>
    <w:p w14:paraId="713D58E1" w14:textId="77777777" w:rsidR="00BB5430" w:rsidRPr="00E7488D" w:rsidRDefault="00BB5430" w:rsidP="00E7488D">
      <w:pPr>
        <w:tabs>
          <w:tab w:val="left" w:pos="851"/>
        </w:tabs>
        <w:overflowPunct w:val="0"/>
        <w:autoSpaceDE w:val="0"/>
        <w:autoSpaceDN w:val="0"/>
        <w:adjustRightInd w:val="0"/>
        <w:textAlignment w:val="baseline"/>
        <w:rPr>
          <w:rFonts w:eastAsia="Times New Roman"/>
          <w:szCs w:val="20"/>
          <w:lang w:eastAsia="en-US"/>
        </w:rPr>
      </w:pPr>
      <w:r w:rsidRPr="00E7488D">
        <w:rPr>
          <w:rFonts w:eastAsia="Times New Roman"/>
          <w:b/>
          <w:bCs/>
          <w:szCs w:val="20"/>
          <w:lang w:eastAsia="en-US"/>
        </w:rPr>
        <w:t>3.1.2</w:t>
      </w:r>
      <w:r w:rsidRPr="00E7488D">
        <w:rPr>
          <w:rFonts w:eastAsia="Times New Roman"/>
          <w:b/>
          <w:bCs/>
          <w:szCs w:val="20"/>
          <w:lang w:eastAsia="en-US"/>
        </w:rPr>
        <w:tab/>
        <w:t>&lt;Term 2&gt;</w:t>
      </w:r>
      <w:r w:rsidRPr="00E7488D">
        <w:rPr>
          <w:rFonts w:eastAsia="Times New Roman"/>
          <w:szCs w:val="20"/>
          <w:lang w:eastAsia="en-US"/>
        </w:rPr>
        <w:t xml:space="preserve"> [Reference]: &lt;optional quoted definition&gt;.</w:t>
      </w:r>
    </w:p>
    <w:p w14:paraId="5987B064" w14:textId="77777777" w:rsidR="00BB5430" w:rsidRPr="00E7488D" w:rsidRDefault="00BB5430" w:rsidP="00E7488D">
      <w:pPr>
        <w:keepNext/>
        <w:keepLines/>
        <w:overflowPunct w:val="0"/>
        <w:autoSpaceDE w:val="0"/>
        <w:autoSpaceDN w:val="0"/>
        <w:adjustRightInd w:val="0"/>
        <w:spacing w:before="240"/>
        <w:ind w:left="794" w:hanging="794"/>
        <w:textAlignment w:val="baseline"/>
        <w:outlineLvl w:val="1"/>
        <w:rPr>
          <w:rFonts w:eastAsia="Times New Roman"/>
          <w:b/>
          <w:szCs w:val="20"/>
          <w:lang w:eastAsia="en-US"/>
        </w:rPr>
      </w:pPr>
      <w:r w:rsidRPr="00E7488D">
        <w:rPr>
          <w:rFonts w:eastAsia="Times New Roman"/>
          <w:b/>
          <w:szCs w:val="20"/>
          <w:lang w:eastAsia="en-US"/>
        </w:rPr>
        <w:t>3.2</w:t>
      </w:r>
      <w:r w:rsidRPr="00E7488D">
        <w:rPr>
          <w:rFonts w:eastAsia="Times New Roman"/>
          <w:b/>
          <w:szCs w:val="20"/>
          <w:lang w:eastAsia="en-US"/>
        </w:rPr>
        <w:tab/>
        <w:t>Terms defined in this Recommendation</w:t>
      </w:r>
    </w:p>
    <w:p w14:paraId="4586C186" w14:textId="77777777" w:rsidR="00BB5430" w:rsidRPr="00E7488D" w:rsidRDefault="00BB5430" w:rsidP="00E7488D">
      <w:pPr>
        <w:overflowPunct w:val="0"/>
        <w:autoSpaceDE w:val="0"/>
        <w:autoSpaceDN w:val="0"/>
        <w:adjustRightInd w:val="0"/>
        <w:textAlignment w:val="baseline"/>
        <w:rPr>
          <w:rFonts w:eastAsia="Times New Roman"/>
          <w:szCs w:val="20"/>
          <w:lang w:eastAsia="en-US"/>
        </w:rPr>
      </w:pPr>
      <w:r w:rsidRPr="00E7488D">
        <w:rPr>
          <w:rFonts w:eastAsia="Times New Roman"/>
          <w:szCs w:val="20"/>
          <w:lang w:eastAsia="en-US"/>
        </w:rPr>
        <w:t>This Recommendation defines the following terms:</w:t>
      </w:r>
    </w:p>
    <w:p w14:paraId="5DBAF94F" w14:textId="77777777" w:rsidR="00BB5430" w:rsidRPr="00E7488D" w:rsidRDefault="00BB5430" w:rsidP="00E7488D">
      <w:pPr>
        <w:tabs>
          <w:tab w:val="left" w:pos="851"/>
        </w:tabs>
        <w:overflowPunct w:val="0"/>
        <w:autoSpaceDE w:val="0"/>
        <w:autoSpaceDN w:val="0"/>
        <w:adjustRightInd w:val="0"/>
        <w:textAlignment w:val="baseline"/>
        <w:rPr>
          <w:rFonts w:eastAsia="Times New Roman"/>
          <w:szCs w:val="20"/>
          <w:lang w:eastAsia="en-US"/>
        </w:rPr>
      </w:pPr>
      <w:r w:rsidRPr="00E7488D">
        <w:rPr>
          <w:rFonts w:eastAsia="Times New Roman"/>
          <w:b/>
          <w:bCs/>
          <w:szCs w:val="20"/>
          <w:lang w:eastAsia="en-US"/>
        </w:rPr>
        <w:t>3.2.1</w:t>
      </w:r>
      <w:r w:rsidRPr="00E7488D">
        <w:rPr>
          <w:rFonts w:eastAsia="Times New Roman"/>
          <w:b/>
          <w:bCs/>
          <w:szCs w:val="20"/>
          <w:lang w:eastAsia="en-US"/>
        </w:rPr>
        <w:tab/>
        <w:t>&lt;Term 3&gt;</w:t>
      </w:r>
      <w:r w:rsidRPr="00E7488D">
        <w:rPr>
          <w:rFonts w:eastAsia="Times New Roman"/>
          <w:szCs w:val="20"/>
          <w:lang w:eastAsia="en-US"/>
        </w:rPr>
        <w:t>: &lt;definition&gt;.</w:t>
      </w:r>
    </w:p>
    <w:p w14:paraId="68FB3E6A" w14:textId="77777777" w:rsidR="00BB5430" w:rsidRPr="00E7488D" w:rsidRDefault="00BB5430" w:rsidP="00E7488D">
      <w:pPr>
        <w:keepNext/>
        <w:keepLines/>
        <w:overflowPunct w:val="0"/>
        <w:autoSpaceDE w:val="0"/>
        <w:autoSpaceDN w:val="0"/>
        <w:adjustRightInd w:val="0"/>
        <w:spacing w:before="360"/>
        <w:ind w:left="794" w:hanging="794"/>
        <w:textAlignment w:val="baseline"/>
        <w:outlineLvl w:val="0"/>
        <w:rPr>
          <w:rFonts w:eastAsia="Times New Roman"/>
          <w:b/>
          <w:szCs w:val="20"/>
          <w:lang w:eastAsia="en-US"/>
        </w:rPr>
      </w:pPr>
      <w:r w:rsidRPr="00E7488D">
        <w:rPr>
          <w:rFonts w:eastAsia="Times New Roman"/>
          <w:b/>
          <w:szCs w:val="20"/>
          <w:lang w:eastAsia="en-US"/>
        </w:rPr>
        <w:t>4</w:t>
      </w:r>
      <w:r w:rsidRPr="00E7488D">
        <w:rPr>
          <w:rFonts w:eastAsia="Times New Roman"/>
          <w:b/>
          <w:szCs w:val="20"/>
          <w:lang w:eastAsia="en-US"/>
        </w:rPr>
        <w:tab/>
        <w:t>Abbreviations and acronyms</w:t>
      </w:r>
    </w:p>
    <w:p w14:paraId="099645DF" w14:textId="77777777" w:rsidR="00BB5430" w:rsidRPr="00E7488D" w:rsidRDefault="00BB5430" w:rsidP="00E7488D">
      <w:pPr>
        <w:overflowPunct w:val="0"/>
        <w:autoSpaceDE w:val="0"/>
        <w:autoSpaceDN w:val="0"/>
        <w:adjustRightInd w:val="0"/>
        <w:textAlignment w:val="baseline"/>
        <w:rPr>
          <w:rFonts w:eastAsia="Times New Roman"/>
          <w:szCs w:val="20"/>
          <w:lang w:eastAsia="en-US"/>
        </w:rPr>
      </w:pPr>
      <w:r w:rsidRPr="00E7488D">
        <w:rPr>
          <w:rFonts w:eastAsia="Times New Roman"/>
          <w:szCs w:val="20"/>
          <w:lang w:eastAsia="en-US"/>
        </w:rPr>
        <w:t>This Recommendation uses the following abbreviations and acronyms:</w:t>
      </w:r>
    </w:p>
    <w:p w14:paraId="65033BEC" w14:textId="77777777" w:rsidR="00BB5430" w:rsidRPr="00E7488D" w:rsidRDefault="00BB5430" w:rsidP="00E7488D">
      <w:pPr>
        <w:overflowPunct w:val="0"/>
        <w:autoSpaceDE w:val="0"/>
        <w:autoSpaceDN w:val="0"/>
        <w:adjustRightInd w:val="0"/>
        <w:textAlignment w:val="baseline"/>
        <w:rPr>
          <w:rFonts w:eastAsia="Times New Roman"/>
          <w:szCs w:val="20"/>
          <w:lang w:eastAsia="en-US"/>
        </w:rPr>
      </w:pPr>
      <w:r w:rsidRPr="00E7488D">
        <w:rPr>
          <w:rFonts w:eastAsia="Times New Roman"/>
          <w:szCs w:val="20"/>
          <w:lang w:eastAsia="en-US"/>
        </w:rPr>
        <w:t>&lt;abbr&gt;</w:t>
      </w:r>
      <w:r w:rsidRPr="00E7488D">
        <w:rPr>
          <w:rFonts w:eastAsia="Times New Roman"/>
          <w:szCs w:val="20"/>
          <w:lang w:eastAsia="en-US"/>
        </w:rPr>
        <w:tab/>
        <w:t>&lt;expansion&gt;</w:t>
      </w:r>
    </w:p>
    <w:p w14:paraId="481ECA9D" w14:textId="77777777" w:rsidR="00BB5430" w:rsidRPr="00E7488D" w:rsidRDefault="00BB5430" w:rsidP="00E7488D">
      <w:pPr>
        <w:overflowPunct w:val="0"/>
        <w:autoSpaceDE w:val="0"/>
        <w:autoSpaceDN w:val="0"/>
        <w:adjustRightInd w:val="0"/>
        <w:textAlignment w:val="baseline"/>
        <w:rPr>
          <w:rFonts w:eastAsia="Times New Roman"/>
          <w:szCs w:val="20"/>
          <w:lang w:eastAsia="en-US"/>
        </w:rPr>
      </w:pPr>
      <w:r w:rsidRPr="00E7488D">
        <w:rPr>
          <w:rFonts w:eastAsia="Times New Roman"/>
          <w:szCs w:val="20"/>
          <w:lang w:eastAsia="en-US"/>
        </w:rPr>
        <w:t>&lt;Include all abbreviations and acronyms used in this Recommendation&gt;</w:t>
      </w:r>
    </w:p>
    <w:p w14:paraId="766E4AD4" w14:textId="77777777" w:rsidR="00BB5430" w:rsidRDefault="00BB5430" w:rsidP="001970BF">
      <w:pPr>
        <w:pStyle w:val="EndnoteText"/>
      </w:pPr>
    </w:p>
    <w:p w14:paraId="7BB60475" w14:textId="2C88DF8F" w:rsidR="00BB5430" w:rsidRPr="005C50D6" w:rsidRDefault="00BB5430" w:rsidP="00A04F7F">
      <w:pPr>
        <w:ind w:left="2160" w:firstLine="720"/>
        <w:rPr>
          <w:b/>
          <w:sz w:val="28"/>
          <w:szCs w:val="28"/>
        </w:rPr>
      </w:pPr>
      <w:r w:rsidRPr="005C50D6">
        <w:rPr>
          <w:b/>
          <w:sz w:val="28"/>
          <w:szCs w:val="28"/>
        </w:rPr>
        <w:t>List of Contributers</w:t>
      </w:r>
    </w:p>
    <w:p w14:paraId="10D60387" w14:textId="77777777" w:rsidR="00BB5430" w:rsidRDefault="00BB5430" w:rsidP="005C50D6">
      <w:pPr>
        <w:spacing w:before="240"/>
        <w:jc w:val="both"/>
        <w:rPr>
          <w:rFonts w:asciiTheme="majorBidi" w:eastAsia="Times New Roman" w:hAnsiTheme="majorBidi" w:cstheme="majorBidi"/>
          <w:lang w:val="en-US" w:eastAsia="en-US"/>
        </w:rPr>
      </w:pPr>
      <w:r w:rsidRPr="0071241B">
        <w:rPr>
          <w:rFonts w:asciiTheme="majorBidi" w:eastAsia="Times New Roman" w:hAnsiTheme="majorBidi" w:cstheme="majorBidi"/>
          <w:lang w:val="en-US" w:eastAsia="en-US"/>
        </w:rPr>
        <w:t>The following members of the FGNET2030 participated in the development of this document and have requested to be included in this list.</w:t>
      </w:r>
    </w:p>
    <w:p w14:paraId="7D5211CE" w14:textId="3A1B1553" w:rsidR="00BB5430" w:rsidRDefault="00BB5430" w:rsidP="005C50D6">
      <w:pPr>
        <w:spacing w:before="240"/>
        <w:jc w:val="both"/>
        <w:rPr>
          <w:rFonts w:asciiTheme="majorBidi" w:eastAsia="Times New Roman" w:hAnsiTheme="majorBidi" w:cstheme="majorBidi"/>
          <w:lang w:val="en-US" w:eastAsia="en-US"/>
        </w:rPr>
      </w:pPr>
      <w:r>
        <w:rPr>
          <w:rFonts w:asciiTheme="majorBidi" w:eastAsia="Times New Roman" w:hAnsiTheme="majorBidi" w:cstheme="majorBidi"/>
          <w:lang w:val="en-US" w:eastAsia="en-US"/>
        </w:rPr>
        <w:t>\</w:t>
      </w:r>
    </w:p>
    <w:p w14:paraId="5081FBC7" w14:textId="77777777" w:rsidR="00BB5430" w:rsidRPr="0071241B" w:rsidRDefault="00BB5430" w:rsidP="005C50D6">
      <w:pPr>
        <w:spacing w:before="240"/>
        <w:jc w:val="both"/>
        <w:rPr>
          <w:rFonts w:asciiTheme="majorBidi" w:eastAsia="Times New Roman" w:hAnsiTheme="majorBidi" w:cstheme="majorBidi"/>
          <w:lang w:val="en-US" w:eastAsia="en-US"/>
        </w:rPr>
      </w:pPr>
      <w:r>
        <w:rPr>
          <w:rFonts w:asciiTheme="majorBidi" w:eastAsia="Times New Roman" w:hAnsiTheme="majorBidi" w:cstheme="majorBidi"/>
          <w:lang w:val="en-US" w:eastAsia="en-US"/>
        </w:rPr>
        <w:t>…………….</w:t>
      </w:r>
    </w:p>
    <w:p w14:paraId="073447E0" w14:textId="77777777" w:rsidR="00BB5430" w:rsidRDefault="00BB5430" w:rsidP="001970BF">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
    <w:altName w:val="MS Mincho"/>
    <w:panose1 w:val="020B0604020202020204"/>
    <w:charset w:val="80"/>
    <w:family w:val="auto"/>
    <w:notTrueType/>
    <w:pitch w:val="variable"/>
    <w:sig w:usb0="00000000"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notTrueType/>
    <w:pitch w:val="variable"/>
    <w:sig w:usb0="B00002AF" w:usb1="69D77CFB" w:usb2="00000030" w:usb3="00000000" w:csb0="0008009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7"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B0604020202020204"/>
    <w:charset w:val="00"/>
    <w:family w:val="auto"/>
    <w:pitch w:val="variable"/>
    <w:sig w:usb0="E0002AFF" w:usb1="C0007841"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0A03A" w14:textId="77777777" w:rsidR="00282605" w:rsidRDefault="00282605" w:rsidP="00C42125">
      <w:pPr>
        <w:spacing w:before="0"/>
      </w:pPr>
      <w:r>
        <w:separator/>
      </w:r>
    </w:p>
  </w:footnote>
  <w:footnote w:type="continuationSeparator" w:id="0">
    <w:p w14:paraId="73D4C6E8" w14:textId="77777777" w:rsidR="00282605" w:rsidRDefault="00282605" w:rsidP="00C4212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1B36C" w14:textId="6CB714FB" w:rsidR="00BB5430" w:rsidRPr="00913241" w:rsidRDefault="00BB5430" w:rsidP="00913241">
    <w:pPr>
      <w:pStyle w:val="Header"/>
      <w:rPr>
        <w:sz w:val="18"/>
      </w:rPr>
    </w:pPr>
    <w:r w:rsidRPr="00913241">
      <w:rPr>
        <w:sz w:val="18"/>
      </w:rPr>
      <w:t xml:space="preserve">- </w:t>
    </w:r>
    <w:r w:rsidRPr="00913241">
      <w:rPr>
        <w:sz w:val="18"/>
      </w:rPr>
      <w:fldChar w:fldCharType="begin"/>
    </w:r>
    <w:r w:rsidRPr="00913241">
      <w:rPr>
        <w:sz w:val="18"/>
      </w:rPr>
      <w:instrText xml:space="preserve"> PAGE  \* MERGEFORMAT </w:instrText>
    </w:r>
    <w:r w:rsidRPr="00913241">
      <w:rPr>
        <w:sz w:val="18"/>
      </w:rPr>
      <w:fldChar w:fldCharType="separate"/>
    </w:r>
    <w:r>
      <w:rPr>
        <w:noProof/>
        <w:sz w:val="18"/>
      </w:rPr>
      <w:t>4</w:t>
    </w:r>
    <w:r w:rsidRPr="00913241">
      <w:rPr>
        <w:sz w:val="18"/>
      </w:rPr>
      <w:fldChar w:fldCharType="end"/>
    </w:r>
    <w:r w:rsidRPr="00913241">
      <w:rPr>
        <w:sz w:val="18"/>
      </w:rPr>
      <w:t xml:space="preserve"> -</w:t>
    </w:r>
  </w:p>
  <w:p w14:paraId="4ED175A3" w14:textId="549CD9F5" w:rsidR="00BB5430" w:rsidRPr="00913241" w:rsidRDefault="00BB5430" w:rsidP="00913241">
    <w:pPr>
      <w:pStyle w:val="Header"/>
      <w:spacing w:after="240"/>
      <w:rPr>
        <w:sz w:val="18"/>
      </w:rPr>
    </w:pPr>
    <w:r>
      <w:rPr>
        <w:sz w:val="18"/>
      </w:rPr>
      <w:t>NET2030-I-017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396C750C"/>
    <w:lvl w:ilvl="0">
      <w:numFmt w:val="bullet"/>
      <w:pStyle w:val="StyleHeading2h22ndlevelLevel12l2I214ptNotItalicB"/>
      <w:lvlText w:val="*"/>
      <w:lvlJc w:val="left"/>
    </w:lvl>
  </w:abstractNum>
  <w:abstractNum w:abstractNumId="1" w15:restartNumberingAfterBreak="0">
    <w:nsid w:val="00027B07"/>
    <w:multiLevelType w:val="hybridMultilevel"/>
    <w:tmpl w:val="2D76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B622C"/>
    <w:multiLevelType w:val="hybridMultilevel"/>
    <w:tmpl w:val="3A8EDE8C"/>
    <w:lvl w:ilvl="0" w:tplc="B4C2E8E4">
      <w:start w:val="1"/>
      <w:numFmt w:val="decimal"/>
      <w:lvlText w:val="6.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602286"/>
    <w:multiLevelType w:val="hybridMultilevel"/>
    <w:tmpl w:val="6D70ED38"/>
    <w:lvl w:ilvl="0" w:tplc="BFB2801A">
      <w:start w:val="4"/>
      <w:numFmt w:val="decimal"/>
      <w:lvlText w:val="Table %1"/>
      <w:lvlJc w:val="left"/>
      <w:pPr>
        <w:ind w:left="3150" w:hanging="360"/>
      </w:pPr>
      <w:rPr>
        <w:rFonts w:hint="default"/>
      </w:rPr>
    </w:lvl>
    <w:lvl w:ilvl="1" w:tplc="04090019" w:tentative="1">
      <w:start w:val="1"/>
      <w:numFmt w:val="lowerLetter"/>
      <w:lvlText w:val="%2."/>
      <w:lvlJc w:val="left"/>
      <w:pPr>
        <w:ind w:left="3008" w:hanging="360"/>
      </w:pPr>
    </w:lvl>
    <w:lvl w:ilvl="2" w:tplc="0409001B" w:tentative="1">
      <w:start w:val="1"/>
      <w:numFmt w:val="lowerRoman"/>
      <w:lvlText w:val="%3."/>
      <w:lvlJc w:val="right"/>
      <w:pPr>
        <w:ind w:left="3728" w:hanging="180"/>
      </w:pPr>
    </w:lvl>
    <w:lvl w:ilvl="3" w:tplc="0409000F" w:tentative="1">
      <w:start w:val="1"/>
      <w:numFmt w:val="decimal"/>
      <w:lvlText w:val="%4."/>
      <w:lvlJc w:val="left"/>
      <w:pPr>
        <w:ind w:left="4448" w:hanging="360"/>
      </w:pPr>
    </w:lvl>
    <w:lvl w:ilvl="4" w:tplc="04090019" w:tentative="1">
      <w:start w:val="1"/>
      <w:numFmt w:val="lowerLetter"/>
      <w:lvlText w:val="%5."/>
      <w:lvlJc w:val="left"/>
      <w:pPr>
        <w:ind w:left="5168" w:hanging="360"/>
      </w:pPr>
    </w:lvl>
    <w:lvl w:ilvl="5" w:tplc="0409001B" w:tentative="1">
      <w:start w:val="1"/>
      <w:numFmt w:val="lowerRoman"/>
      <w:lvlText w:val="%6."/>
      <w:lvlJc w:val="right"/>
      <w:pPr>
        <w:ind w:left="5888" w:hanging="180"/>
      </w:pPr>
    </w:lvl>
    <w:lvl w:ilvl="6" w:tplc="0409000F" w:tentative="1">
      <w:start w:val="1"/>
      <w:numFmt w:val="decimal"/>
      <w:lvlText w:val="%7."/>
      <w:lvlJc w:val="left"/>
      <w:pPr>
        <w:ind w:left="6608" w:hanging="360"/>
      </w:pPr>
    </w:lvl>
    <w:lvl w:ilvl="7" w:tplc="04090019" w:tentative="1">
      <w:start w:val="1"/>
      <w:numFmt w:val="lowerLetter"/>
      <w:lvlText w:val="%8."/>
      <w:lvlJc w:val="left"/>
      <w:pPr>
        <w:ind w:left="7328" w:hanging="360"/>
      </w:pPr>
    </w:lvl>
    <w:lvl w:ilvl="8" w:tplc="0409001B" w:tentative="1">
      <w:start w:val="1"/>
      <w:numFmt w:val="lowerRoman"/>
      <w:lvlText w:val="%9."/>
      <w:lvlJc w:val="right"/>
      <w:pPr>
        <w:ind w:left="8048" w:hanging="180"/>
      </w:pPr>
    </w:lvl>
  </w:abstractNum>
  <w:abstractNum w:abstractNumId="4" w15:restartNumberingAfterBreak="0">
    <w:nsid w:val="012921DB"/>
    <w:multiLevelType w:val="hybridMultilevel"/>
    <w:tmpl w:val="6C1E454E"/>
    <w:lvl w:ilvl="0" w:tplc="EE886FA4">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B06C51"/>
    <w:multiLevelType w:val="hybridMultilevel"/>
    <w:tmpl w:val="8E3C3A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26B7D9B"/>
    <w:multiLevelType w:val="hybridMultilevel"/>
    <w:tmpl w:val="5810B7A0"/>
    <w:lvl w:ilvl="0" w:tplc="D7209578">
      <w:start w:val="1"/>
      <w:numFmt w:val="decimal"/>
      <w:lvlText w:val="11.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E53DAF"/>
    <w:multiLevelType w:val="hybridMultilevel"/>
    <w:tmpl w:val="49362BCC"/>
    <w:lvl w:ilvl="0" w:tplc="4D1EE176">
      <w:start w:val="7"/>
      <w:numFmt w:val="decimal"/>
      <w:lvlText w:val="%1"/>
      <w:lvlJc w:val="left"/>
      <w:pPr>
        <w:ind w:left="425"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15:restartNumberingAfterBreak="0">
    <w:nsid w:val="03CF42CE"/>
    <w:multiLevelType w:val="hybridMultilevel"/>
    <w:tmpl w:val="4A1A431C"/>
    <w:lvl w:ilvl="0" w:tplc="C9E6231A">
      <w:start w:val="12"/>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9327E7"/>
    <w:multiLevelType w:val="hybridMultilevel"/>
    <w:tmpl w:val="EF3201A4"/>
    <w:lvl w:ilvl="0" w:tplc="A38CBE7A">
      <w:start w:val="1"/>
      <w:numFmt w:val="decimal"/>
      <w:lvlText w:val="5.%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B77B36"/>
    <w:multiLevelType w:val="hybridMultilevel"/>
    <w:tmpl w:val="4462EC0C"/>
    <w:lvl w:ilvl="0" w:tplc="5A446BAC">
      <w:start w:val="4"/>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B4632E"/>
    <w:multiLevelType w:val="hybridMultilevel"/>
    <w:tmpl w:val="72E41B2A"/>
    <w:lvl w:ilvl="0" w:tplc="1C9CECEE">
      <w:start w:val="4"/>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7C44CE"/>
    <w:multiLevelType w:val="hybridMultilevel"/>
    <w:tmpl w:val="B546D8FE"/>
    <w:lvl w:ilvl="0" w:tplc="7E4E0174">
      <w:start w:val="2"/>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DE6D71"/>
    <w:multiLevelType w:val="hybridMultilevel"/>
    <w:tmpl w:val="A8509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ED4951"/>
    <w:multiLevelType w:val="hybridMultilevel"/>
    <w:tmpl w:val="55EEEB98"/>
    <w:lvl w:ilvl="0" w:tplc="6186BAB4">
      <w:start w:val="5"/>
      <w:numFmt w:val="decimal"/>
      <w:lvlText w:val="10.%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1F4787"/>
    <w:multiLevelType w:val="hybridMultilevel"/>
    <w:tmpl w:val="9D2E84A6"/>
    <w:lvl w:ilvl="0" w:tplc="D80E2412">
      <w:start w:val="7"/>
      <w:numFmt w:val="decimal"/>
      <w:lvlText w:val="10.%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346D33"/>
    <w:multiLevelType w:val="hybridMultilevel"/>
    <w:tmpl w:val="ED321502"/>
    <w:numStyleLink w:val="ImportedStyle2"/>
  </w:abstractNum>
  <w:abstractNum w:abstractNumId="17" w15:restartNumberingAfterBreak="0">
    <w:nsid w:val="08887A53"/>
    <w:multiLevelType w:val="hybridMultilevel"/>
    <w:tmpl w:val="F9DAC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964707D"/>
    <w:multiLevelType w:val="hybridMultilevel"/>
    <w:tmpl w:val="195C5CC0"/>
    <w:lvl w:ilvl="0" w:tplc="E42C17A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1908D9"/>
    <w:multiLevelType w:val="hybridMultilevel"/>
    <w:tmpl w:val="609EF79A"/>
    <w:lvl w:ilvl="0" w:tplc="4878B788">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0AF332E5"/>
    <w:multiLevelType w:val="multilevel"/>
    <w:tmpl w:val="0E0ADBE4"/>
    <w:styleLink w:val="ImportedStyle1"/>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992"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418"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98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551" w:hanging="8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3260"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3827" w:hanging="127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4394" w:hanging="141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5102" w:hanging="17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0B3D6417"/>
    <w:multiLevelType w:val="hybridMultilevel"/>
    <w:tmpl w:val="09A42EBE"/>
    <w:lvl w:ilvl="0" w:tplc="87F441FE">
      <w:start w:val="4"/>
      <w:numFmt w:val="decimal"/>
      <w:lvlText w:val="10.%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B7B2531"/>
    <w:multiLevelType w:val="hybridMultilevel"/>
    <w:tmpl w:val="11623F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0BF27CF3"/>
    <w:multiLevelType w:val="hybridMultilevel"/>
    <w:tmpl w:val="9634E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EA27DD0"/>
    <w:multiLevelType w:val="hybridMultilevel"/>
    <w:tmpl w:val="17D83F62"/>
    <w:lvl w:ilvl="0" w:tplc="E4EE37B8">
      <w:start w:val="1"/>
      <w:numFmt w:val="lowerLetter"/>
      <w:lvlText w:val="(%1)"/>
      <w:lvlJc w:val="left"/>
      <w:pPr>
        <w:ind w:left="1334" w:hanging="360"/>
      </w:pPr>
      <w:rPr>
        <w:rFonts w:hint="default"/>
        <w:b/>
      </w:rPr>
    </w:lvl>
    <w:lvl w:ilvl="1" w:tplc="04090019" w:tentative="1">
      <w:start w:val="1"/>
      <w:numFmt w:val="lowerLetter"/>
      <w:lvlText w:val="%2."/>
      <w:lvlJc w:val="left"/>
      <w:pPr>
        <w:ind w:left="2054" w:hanging="360"/>
      </w:pPr>
    </w:lvl>
    <w:lvl w:ilvl="2" w:tplc="0409001B" w:tentative="1">
      <w:start w:val="1"/>
      <w:numFmt w:val="lowerRoman"/>
      <w:lvlText w:val="%3."/>
      <w:lvlJc w:val="right"/>
      <w:pPr>
        <w:ind w:left="2774" w:hanging="180"/>
      </w:pPr>
    </w:lvl>
    <w:lvl w:ilvl="3" w:tplc="0409000F" w:tentative="1">
      <w:start w:val="1"/>
      <w:numFmt w:val="decimal"/>
      <w:lvlText w:val="%4."/>
      <w:lvlJc w:val="left"/>
      <w:pPr>
        <w:ind w:left="3494" w:hanging="360"/>
      </w:pPr>
    </w:lvl>
    <w:lvl w:ilvl="4" w:tplc="04090019" w:tentative="1">
      <w:start w:val="1"/>
      <w:numFmt w:val="lowerLetter"/>
      <w:lvlText w:val="%5."/>
      <w:lvlJc w:val="left"/>
      <w:pPr>
        <w:ind w:left="4214" w:hanging="360"/>
      </w:pPr>
    </w:lvl>
    <w:lvl w:ilvl="5" w:tplc="0409001B" w:tentative="1">
      <w:start w:val="1"/>
      <w:numFmt w:val="lowerRoman"/>
      <w:lvlText w:val="%6."/>
      <w:lvlJc w:val="right"/>
      <w:pPr>
        <w:ind w:left="4934" w:hanging="180"/>
      </w:pPr>
    </w:lvl>
    <w:lvl w:ilvl="6" w:tplc="0409000F" w:tentative="1">
      <w:start w:val="1"/>
      <w:numFmt w:val="decimal"/>
      <w:lvlText w:val="%7."/>
      <w:lvlJc w:val="left"/>
      <w:pPr>
        <w:ind w:left="5654" w:hanging="360"/>
      </w:pPr>
    </w:lvl>
    <w:lvl w:ilvl="7" w:tplc="04090019" w:tentative="1">
      <w:start w:val="1"/>
      <w:numFmt w:val="lowerLetter"/>
      <w:lvlText w:val="%8."/>
      <w:lvlJc w:val="left"/>
      <w:pPr>
        <w:ind w:left="6374" w:hanging="360"/>
      </w:pPr>
    </w:lvl>
    <w:lvl w:ilvl="8" w:tplc="0409001B" w:tentative="1">
      <w:start w:val="1"/>
      <w:numFmt w:val="lowerRoman"/>
      <w:lvlText w:val="%9."/>
      <w:lvlJc w:val="right"/>
      <w:pPr>
        <w:ind w:left="7094" w:hanging="180"/>
      </w:pPr>
    </w:lvl>
  </w:abstractNum>
  <w:abstractNum w:abstractNumId="25" w15:restartNumberingAfterBreak="0">
    <w:nsid w:val="0FE27CBF"/>
    <w:multiLevelType w:val="hybridMultilevel"/>
    <w:tmpl w:val="E90AA852"/>
    <w:lvl w:ilvl="0" w:tplc="FFFFFFFF">
      <w:start w:val="1"/>
      <w:numFmt w:val="decimal"/>
      <w:pStyle w:val="Editorsnote"/>
      <w:lvlText w:val="Ed. Note %1:"/>
      <w:lvlJc w:val="right"/>
      <w:pPr>
        <w:tabs>
          <w:tab w:val="num" w:pos="1368"/>
        </w:tabs>
        <w:ind w:left="1368" w:hanging="7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114E1E1C"/>
    <w:multiLevelType w:val="hybridMultilevel"/>
    <w:tmpl w:val="9FD2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1E1870"/>
    <w:multiLevelType w:val="hybridMultilevel"/>
    <w:tmpl w:val="D06A12A8"/>
    <w:lvl w:ilvl="0" w:tplc="EA4ADAB6">
      <w:start w:val="1"/>
      <w:numFmt w:val="decimal"/>
      <w:lvlText w:val="10.9.%1"/>
      <w:lvlJc w:val="left"/>
      <w:pPr>
        <w:ind w:left="1440" w:hanging="360"/>
      </w:pPr>
      <w:rPr>
        <w:rFonts w:hint="default"/>
      </w:rPr>
    </w:lvl>
    <w:lvl w:ilvl="1" w:tplc="DCCE7E9C">
      <w:start w:val="1"/>
      <w:numFmt w:val="decimal"/>
      <w:lvlText w:val="10.9.%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42B7C02"/>
    <w:multiLevelType w:val="hybridMultilevel"/>
    <w:tmpl w:val="3CF04602"/>
    <w:lvl w:ilvl="0" w:tplc="B7BAE49E">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4B346D6"/>
    <w:multiLevelType w:val="hybridMultilevel"/>
    <w:tmpl w:val="636CA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742A79"/>
    <w:multiLevelType w:val="hybridMultilevel"/>
    <w:tmpl w:val="7A6AD214"/>
    <w:lvl w:ilvl="0" w:tplc="1C928576">
      <w:start w:val="1"/>
      <w:numFmt w:val="decimal"/>
      <w:lvlText w:val="3.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6197575"/>
    <w:multiLevelType w:val="hybridMultilevel"/>
    <w:tmpl w:val="81C8385C"/>
    <w:lvl w:ilvl="0" w:tplc="09CE9D44">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8911855"/>
    <w:multiLevelType w:val="hybridMultilevel"/>
    <w:tmpl w:val="D868A13E"/>
    <w:lvl w:ilvl="0" w:tplc="C71CF22C">
      <w:start w:val="1"/>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BF4CBA"/>
    <w:multiLevelType w:val="hybridMultilevel"/>
    <w:tmpl w:val="48126460"/>
    <w:lvl w:ilvl="0" w:tplc="3C12015A">
      <w:start w:val="7"/>
      <w:numFmt w:val="decimal"/>
      <w:lvlText w:val="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BC1EE3"/>
    <w:multiLevelType w:val="hybridMultilevel"/>
    <w:tmpl w:val="69100EEA"/>
    <w:lvl w:ilvl="0" w:tplc="08090005">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210033CE"/>
    <w:multiLevelType w:val="hybridMultilevel"/>
    <w:tmpl w:val="00400FC6"/>
    <w:lvl w:ilvl="0" w:tplc="0409000F">
      <w:start w:val="1"/>
      <w:numFmt w:val="decimal"/>
      <w:pStyle w:val="WorkItem"/>
      <w:lvlText w:val="Work Item %1."/>
      <w:lvlJc w:val="left"/>
      <w:pPr>
        <w:tabs>
          <w:tab w:val="num" w:pos="2507"/>
        </w:tabs>
        <w:ind w:left="2507" w:hanging="1656"/>
      </w:pPr>
      <w:rPr>
        <w:rFonts w:ascii="Arial" w:hAnsi="Arial" w:hint="default"/>
        <w:b w:val="0"/>
        <w:i w:val="0"/>
        <w:strike w:val="0"/>
        <w:color w:val="auto"/>
        <w:sz w:val="24"/>
      </w:rPr>
    </w:lvl>
    <w:lvl w:ilvl="1" w:tplc="04090019">
      <w:start w:val="1"/>
      <w:numFmt w:val="decimal"/>
      <w:pStyle w:val="WorkItem"/>
      <w:lvlText w:val="Work Item %2."/>
      <w:lvlJc w:val="left"/>
      <w:pPr>
        <w:tabs>
          <w:tab w:val="num" w:pos="3276"/>
        </w:tabs>
        <w:ind w:left="3276" w:hanging="1656"/>
      </w:pPr>
      <w:rPr>
        <w:rFonts w:ascii="Times New Roman" w:hAnsi="Times New Roman" w:hint="default"/>
        <w:b w:val="0"/>
        <w:i w:val="0"/>
        <w:strike w:val="0"/>
        <w:sz w:val="24"/>
        <w:szCs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21736639"/>
    <w:multiLevelType w:val="hybridMultilevel"/>
    <w:tmpl w:val="DBD8A2D6"/>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37" w15:restartNumberingAfterBreak="0">
    <w:nsid w:val="22850FD3"/>
    <w:multiLevelType w:val="hybridMultilevel"/>
    <w:tmpl w:val="7A102CFA"/>
    <w:lvl w:ilvl="0" w:tplc="3DB494C2">
      <w:start w:val="1"/>
      <w:numFmt w:val="decimal"/>
      <w:lvlText w:val="6.4.%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AC4684"/>
    <w:multiLevelType w:val="multilevel"/>
    <w:tmpl w:val="EE70F76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EB212B"/>
    <w:multiLevelType w:val="multilevel"/>
    <w:tmpl w:val="3DD46948"/>
    <w:lvl w:ilvl="0">
      <w:start w:val="10"/>
      <w:numFmt w:val="decimal"/>
      <w:lvlText w:val="%1"/>
      <w:lvlJc w:val="left"/>
      <w:pPr>
        <w:ind w:left="425" w:hanging="425"/>
      </w:pPr>
      <w:rPr>
        <w:rFonts w:hint="eastAsia"/>
      </w:rPr>
    </w:lvl>
    <w:lvl w:ilvl="1">
      <w:start w:val="1"/>
      <w:numFmt w:val="decimal"/>
      <w:lvlText w:val="8.%2"/>
      <w:lvlJc w:val="left"/>
      <w:pPr>
        <w:ind w:left="992" w:hanging="567"/>
      </w:pPr>
      <w:rPr>
        <w:rFonts w:hint="default"/>
        <w:b/>
        <w:bCs/>
      </w:rPr>
    </w:lvl>
    <w:lvl w:ilvl="2">
      <w:start w:val="10"/>
      <w:numFmt w:val="decimal"/>
      <w:lvlText w:val="8.%3"/>
      <w:lvlJc w:val="left"/>
      <w:pPr>
        <w:ind w:left="1418" w:hanging="567"/>
      </w:pPr>
      <w:rPr>
        <w:rFonts w:hint="default"/>
        <w:b/>
        <w:bCs/>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2417308A"/>
    <w:multiLevelType w:val="multilevel"/>
    <w:tmpl w:val="5430500C"/>
    <w:lvl w:ilvl="0">
      <w:start w:val="10"/>
      <w:numFmt w:val="decimal"/>
      <w:lvlText w:val="%1"/>
      <w:lvlJc w:val="left"/>
      <w:pPr>
        <w:ind w:left="425" w:hanging="425"/>
      </w:pPr>
      <w:rPr>
        <w:rFonts w:hint="eastAsia"/>
      </w:rPr>
    </w:lvl>
    <w:lvl w:ilvl="1">
      <w:start w:val="3"/>
      <w:numFmt w:val="decimal"/>
      <w:lvlText w:val="8.%2"/>
      <w:lvlJc w:val="left"/>
      <w:pPr>
        <w:ind w:left="992" w:hanging="567"/>
      </w:pPr>
      <w:rPr>
        <w:rFonts w:hint="default"/>
        <w:b/>
        <w:bCs/>
      </w:rPr>
    </w:lvl>
    <w:lvl w:ilvl="2">
      <w:start w:val="4"/>
      <w:numFmt w:val="decimal"/>
      <w:lvlText w:val="8.%3"/>
      <w:lvlJc w:val="left"/>
      <w:pPr>
        <w:ind w:left="1418" w:hanging="567"/>
      </w:pPr>
      <w:rPr>
        <w:rFonts w:hint="default"/>
        <w:b/>
        <w:bCs/>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24AF79F3"/>
    <w:multiLevelType w:val="hybridMultilevel"/>
    <w:tmpl w:val="68E482D8"/>
    <w:lvl w:ilvl="0" w:tplc="94F63FC2">
      <w:start w:val="1"/>
      <w:numFmt w:val="decimal"/>
      <w:lvlText w:val="6.4.1.%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5417AEE"/>
    <w:multiLevelType w:val="hybridMultilevel"/>
    <w:tmpl w:val="B8F06A94"/>
    <w:lvl w:ilvl="0" w:tplc="84FC1C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7F775EA"/>
    <w:multiLevelType w:val="hybridMultilevel"/>
    <w:tmpl w:val="A31E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A71A6A"/>
    <w:multiLevelType w:val="hybridMultilevel"/>
    <w:tmpl w:val="25D27632"/>
    <w:lvl w:ilvl="0" w:tplc="42784BF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2E227B33"/>
    <w:multiLevelType w:val="hybridMultilevel"/>
    <w:tmpl w:val="40C8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0D63C03"/>
    <w:multiLevelType w:val="hybridMultilevel"/>
    <w:tmpl w:val="4180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E31FF7"/>
    <w:multiLevelType w:val="hybridMultilevel"/>
    <w:tmpl w:val="F75AD01A"/>
    <w:lvl w:ilvl="0" w:tplc="909C1B36">
      <w:start w:val="3"/>
      <w:numFmt w:val="decimal"/>
      <w:lvlText w:val="10.%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246C88"/>
    <w:multiLevelType w:val="hybridMultilevel"/>
    <w:tmpl w:val="6440440C"/>
    <w:lvl w:ilvl="0" w:tplc="D61C86FE">
      <w:start w:val="11"/>
      <w:numFmt w:val="decimal"/>
      <w:lvlText w:val="11.%1"/>
      <w:lvlJc w:val="left"/>
      <w:pPr>
        <w:ind w:left="1440" w:hanging="360"/>
      </w:pPr>
      <w:rPr>
        <w:rFonts w:hint="default"/>
      </w:rPr>
    </w:lvl>
    <w:lvl w:ilvl="1" w:tplc="F2100004">
      <w:start w:val="1"/>
      <w:numFmt w:val="decimal"/>
      <w:lvlText w:val="1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2B0FD6"/>
    <w:multiLevelType w:val="hybridMultilevel"/>
    <w:tmpl w:val="FF805C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3457344A"/>
    <w:multiLevelType w:val="hybridMultilevel"/>
    <w:tmpl w:val="966AD7AE"/>
    <w:lvl w:ilvl="0" w:tplc="E2E063F2">
      <w:start w:val="8"/>
      <w:numFmt w:val="decimal"/>
      <w:lvlText w:val="%1."/>
      <w:lvlJc w:val="left"/>
      <w:pPr>
        <w:ind w:left="441" w:hanging="341"/>
      </w:pPr>
      <w:rPr>
        <w:rFonts w:ascii="Calibri" w:eastAsia="Calibri" w:hAnsi="Calibri" w:cs="Calibri" w:hint="default"/>
        <w:b/>
        <w:bCs/>
        <w:spacing w:val="-1"/>
        <w:w w:val="100"/>
        <w:sz w:val="28"/>
        <w:szCs w:val="28"/>
        <w:lang w:val="en-US" w:eastAsia="en-US" w:bidi="en-US"/>
      </w:rPr>
    </w:lvl>
    <w:lvl w:ilvl="1" w:tplc="B8425C9C">
      <w:numFmt w:val="bullet"/>
      <w:lvlText w:val="•"/>
      <w:lvlJc w:val="left"/>
      <w:pPr>
        <w:ind w:left="820" w:hanging="360"/>
      </w:pPr>
      <w:rPr>
        <w:rFonts w:ascii="Arial" w:eastAsia="Arial" w:hAnsi="Arial" w:cs="Arial" w:hint="default"/>
        <w:w w:val="131"/>
        <w:sz w:val="22"/>
        <w:szCs w:val="22"/>
        <w:lang w:val="en-US" w:eastAsia="en-US" w:bidi="en-US"/>
      </w:rPr>
    </w:lvl>
    <w:lvl w:ilvl="2" w:tplc="4522B1C2">
      <w:numFmt w:val="bullet"/>
      <w:lvlText w:val="•"/>
      <w:lvlJc w:val="left"/>
      <w:pPr>
        <w:ind w:left="1802" w:hanging="360"/>
      </w:pPr>
      <w:rPr>
        <w:rFonts w:hint="default"/>
        <w:lang w:val="en-US" w:eastAsia="en-US" w:bidi="en-US"/>
      </w:rPr>
    </w:lvl>
    <w:lvl w:ilvl="3" w:tplc="DB2A61D0">
      <w:numFmt w:val="bullet"/>
      <w:lvlText w:val="•"/>
      <w:lvlJc w:val="left"/>
      <w:pPr>
        <w:ind w:left="2785" w:hanging="360"/>
      </w:pPr>
      <w:rPr>
        <w:rFonts w:hint="default"/>
        <w:lang w:val="en-US" w:eastAsia="en-US" w:bidi="en-US"/>
      </w:rPr>
    </w:lvl>
    <w:lvl w:ilvl="4" w:tplc="DF1E096C">
      <w:numFmt w:val="bullet"/>
      <w:lvlText w:val="•"/>
      <w:lvlJc w:val="left"/>
      <w:pPr>
        <w:ind w:left="3768" w:hanging="360"/>
      </w:pPr>
      <w:rPr>
        <w:rFonts w:hint="default"/>
        <w:lang w:val="en-US" w:eastAsia="en-US" w:bidi="en-US"/>
      </w:rPr>
    </w:lvl>
    <w:lvl w:ilvl="5" w:tplc="C2DE5D56">
      <w:numFmt w:val="bullet"/>
      <w:lvlText w:val="•"/>
      <w:lvlJc w:val="left"/>
      <w:pPr>
        <w:ind w:left="4751" w:hanging="360"/>
      </w:pPr>
      <w:rPr>
        <w:rFonts w:hint="default"/>
        <w:lang w:val="en-US" w:eastAsia="en-US" w:bidi="en-US"/>
      </w:rPr>
    </w:lvl>
    <w:lvl w:ilvl="6" w:tplc="396677AE">
      <w:numFmt w:val="bullet"/>
      <w:lvlText w:val="•"/>
      <w:lvlJc w:val="left"/>
      <w:pPr>
        <w:ind w:left="5734" w:hanging="360"/>
      </w:pPr>
      <w:rPr>
        <w:rFonts w:hint="default"/>
        <w:lang w:val="en-US" w:eastAsia="en-US" w:bidi="en-US"/>
      </w:rPr>
    </w:lvl>
    <w:lvl w:ilvl="7" w:tplc="B0A889D0">
      <w:numFmt w:val="bullet"/>
      <w:lvlText w:val="•"/>
      <w:lvlJc w:val="left"/>
      <w:pPr>
        <w:ind w:left="6717" w:hanging="360"/>
      </w:pPr>
      <w:rPr>
        <w:rFonts w:hint="default"/>
        <w:lang w:val="en-US" w:eastAsia="en-US" w:bidi="en-US"/>
      </w:rPr>
    </w:lvl>
    <w:lvl w:ilvl="8" w:tplc="5740ADAC">
      <w:numFmt w:val="bullet"/>
      <w:lvlText w:val="•"/>
      <w:lvlJc w:val="left"/>
      <w:pPr>
        <w:ind w:left="7700" w:hanging="360"/>
      </w:pPr>
      <w:rPr>
        <w:rFonts w:hint="default"/>
        <w:lang w:val="en-US" w:eastAsia="en-US" w:bidi="en-US"/>
      </w:rPr>
    </w:lvl>
  </w:abstractNum>
  <w:abstractNum w:abstractNumId="51" w15:restartNumberingAfterBreak="0">
    <w:nsid w:val="34B70679"/>
    <w:multiLevelType w:val="hybridMultilevel"/>
    <w:tmpl w:val="0D98EEF0"/>
    <w:lvl w:ilvl="0" w:tplc="EBD4B5FE">
      <w:start w:val="9"/>
      <w:numFmt w:val="decimal"/>
      <w:lvlText w:val="10.%1"/>
      <w:lvlJc w:val="left"/>
      <w:pPr>
        <w:ind w:left="1582" w:hanging="360"/>
      </w:pPr>
      <w:rPr>
        <w:rFonts w:hint="default"/>
      </w:rPr>
    </w:lvl>
    <w:lvl w:ilvl="1" w:tplc="E33045D0">
      <w:start w:val="1"/>
      <w:numFmt w:val="decimal"/>
      <w:lvlText w:val="10.%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2754A9"/>
    <w:multiLevelType w:val="hybridMultilevel"/>
    <w:tmpl w:val="3D4AABC2"/>
    <w:lvl w:ilvl="0" w:tplc="4878B788">
      <w:start w:val="1"/>
      <w:numFmt w:val="lowerLetter"/>
      <w:lvlText w:val="%1-"/>
      <w:lvlJc w:val="left"/>
      <w:pPr>
        <w:ind w:left="720" w:hanging="360"/>
      </w:pPr>
      <w:rPr>
        <w:rFonts w:hint="default"/>
      </w:r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5C80964"/>
    <w:multiLevelType w:val="hybridMultilevel"/>
    <w:tmpl w:val="CD3CFD1E"/>
    <w:lvl w:ilvl="0" w:tplc="1C8A313A">
      <w:start w:val="1"/>
      <w:numFmt w:val="decimal"/>
      <w:pStyle w:val="BN"/>
      <w:lvlText w:val="%1)"/>
      <w:lvlJc w:val="left"/>
      <w:pPr>
        <w:tabs>
          <w:tab w:val="num" w:pos="453"/>
        </w:tabs>
        <w:ind w:left="453" w:hanging="453"/>
      </w:pPr>
      <w:rPr>
        <w:rFonts w:hint="default"/>
      </w:rPr>
    </w:lvl>
    <w:lvl w:ilvl="1" w:tplc="04090019">
      <w:start w:val="1"/>
      <w:numFmt w:val="lowerLetter"/>
      <w:lvlText w:val="%2."/>
      <w:lvlJc w:val="left"/>
      <w:pPr>
        <w:tabs>
          <w:tab w:val="num" w:pos="1156"/>
        </w:tabs>
        <w:ind w:left="1156" w:hanging="360"/>
      </w:pPr>
    </w:lvl>
    <w:lvl w:ilvl="2" w:tplc="0409001B" w:tentative="1">
      <w:start w:val="1"/>
      <w:numFmt w:val="lowerRoman"/>
      <w:lvlText w:val="%3."/>
      <w:lvlJc w:val="right"/>
      <w:pPr>
        <w:tabs>
          <w:tab w:val="num" w:pos="1876"/>
        </w:tabs>
        <w:ind w:left="1876" w:hanging="180"/>
      </w:pPr>
    </w:lvl>
    <w:lvl w:ilvl="3" w:tplc="0409000F" w:tentative="1">
      <w:start w:val="1"/>
      <w:numFmt w:val="decimal"/>
      <w:lvlText w:val="%4."/>
      <w:lvlJc w:val="left"/>
      <w:pPr>
        <w:tabs>
          <w:tab w:val="num" w:pos="2596"/>
        </w:tabs>
        <w:ind w:left="2596" w:hanging="360"/>
      </w:pPr>
    </w:lvl>
    <w:lvl w:ilvl="4" w:tplc="04090019" w:tentative="1">
      <w:start w:val="1"/>
      <w:numFmt w:val="lowerLetter"/>
      <w:lvlText w:val="%5."/>
      <w:lvlJc w:val="left"/>
      <w:pPr>
        <w:tabs>
          <w:tab w:val="num" w:pos="3316"/>
        </w:tabs>
        <w:ind w:left="3316" w:hanging="360"/>
      </w:pPr>
    </w:lvl>
    <w:lvl w:ilvl="5" w:tplc="0409001B" w:tentative="1">
      <w:start w:val="1"/>
      <w:numFmt w:val="lowerRoman"/>
      <w:lvlText w:val="%6."/>
      <w:lvlJc w:val="right"/>
      <w:pPr>
        <w:tabs>
          <w:tab w:val="num" w:pos="4036"/>
        </w:tabs>
        <w:ind w:left="4036" w:hanging="180"/>
      </w:pPr>
    </w:lvl>
    <w:lvl w:ilvl="6" w:tplc="0409000F" w:tentative="1">
      <w:start w:val="1"/>
      <w:numFmt w:val="decimal"/>
      <w:lvlText w:val="%7."/>
      <w:lvlJc w:val="left"/>
      <w:pPr>
        <w:tabs>
          <w:tab w:val="num" w:pos="4756"/>
        </w:tabs>
        <w:ind w:left="4756" w:hanging="360"/>
      </w:pPr>
    </w:lvl>
    <w:lvl w:ilvl="7" w:tplc="04090019" w:tentative="1">
      <w:start w:val="1"/>
      <w:numFmt w:val="lowerLetter"/>
      <w:lvlText w:val="%8."/>
      <w:lvlJc w:val="left"/>
      <w:pPr>
        <w:tabs>
          <w:tab w:val="num" w:pos="5476"/>
        </w:tabs>
        <w:ind w:left="5476" w:hanging="360"/>
      </w:pPr>
    </w:lvl>
    <w:lvl w:ilvl="8" w:tplc="0409001B" w:tentative="1">
      <w:start w:val="1"/>
      <w:numFmt w:val="lowerRoman"/>
      <w:lvlText w:val="%9."/>
      <w:lvlJc w:val="right"/>
      <w:pPr>
        <w:tabs>
          <w:tab w:val="num" w:pos="6196"/>
        </w:tabs>
        <w:ind w:left="6196" w:hanging="180"/>
      </w:pPr>
    </w:lvl>
  </w:abstractNum>
  <w:abstractNum w:abstractNumId="54" w15:restartNumberingAfterBreak="0">
    <w:nsid w:val="36133E6B"/>
    <w:multiLevelType w:val="hybridMultilevel"/>
    <w:tmpl w:val="99E0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5A1600"/>
    <w:multiLevelType w:val="hybridMultilevel"/>
    <w:tmpl w:val="5B16F26A"/>
    <w:lvl w:ilvl="0" w:tplc="6FFA404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AC5125"/>
    <w:multiLevelType w:val="hybridMultilevel"/>
    <w:tmpl w:val="7896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146E8B"/>
    <w:multiLevelType w:val="hybridMultilevel"/>
    <w:tmpl w:val="2BC6D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95D6839"/>
    <w:multiLevelType w:val="hybridMultilevel"/>
    <w:tmpl w:val="1E96A322"/>
    <w:lvl w:ilvl="0" w:tplc="738AD010">
      <w:start w:val="5"/>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9DE33FF"/>
    <w:multiLevelType w:val="hybridMultilevel"/>
    <w:tmpl w:val="E62CE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A5922FE"/>
    <w:multiLevelType w:val="hybridMultilevel"/>
    <w:tmpl w:val="6ABAD3AC"/>
    <w:lvl w:ilvl="0" w:tplc="693A64C0">
      <w:start w:val="1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A645724"/>
    <w:multiLevelType w:val="hybridMultilevel"/>
    <w:tmpl w:val="84CCFA6A"/>
    <w:lvl w:ilvl="0" w:tplc="56986632">
      <w:start w:val="1"/>
      <w:numFmt w:val="bullet"/>
      <w:lvlText w:val="•"/>
      <w:lvlJc w:val="left"/>
      <w:pPr>
        <w:tabs>
          <w:tab w:val="num" w:pos="720"/>
        </w:tabs>
        <w:ind w:left="720" w:hanging="360"/>
      </w:pPr>
      <w:rPr>
        <w:rFonts w:ascii="Arial" w:hAnsi="Arial" w:hint="default"/>
      </w:rPr>
    </w:lvl>
    <w:lvl w:ilvl="1" w:tplc="273A3E9E">
      <w:numFmt w:val="bullet"/>
      <w:lvlText w:val="•"/>
      <w:lvlJc w:val="left"/>
      <w:pPr>
        <w:tabs>
          <w:tab w:val="num" w:pos="1440"/>
        </w:tabs>
        <w:ind w:left="1440" w:hanging="360"/>
      </w:pPr>
      <w:rPr>
        <w:rFonts w:ascii="Arial" w:hAnsi="Arial" w:hint="default"/>
      </w:rPr>
    </w:lvl>
    <w:lvl w:ilvl="2" w:tplc="9F3C676A" w:tentative="1">
      <w:start w:val="1"/>
      <w:numFmt w:val="bullet"/>
      <w:lvlText w:val="•"/>
      <w:lvlJc w:val="left"/>
      <w:pPr>
        <w:tabs>
          <w:tab w:val="num" w:pos="2160"/>
        </w:tabs>
        <w:ind w:left="2160" w:hanging="360"/>
      </w:pPr>
      <w:rPr>
        <w:rFonts w:ascii="Arial" w:hAnsi="Arial" w:hint="default"/>
      </w:rPr>
    </w:lvl>
    <w:lvl w:ilvl="3" w:tplc="AEA441AC" w:tentative="1">
      <w:start w:val="1"/>
      <w:numFmt w:val="bullet"/>
      <w:lvlText w:val="•"/>
      <w:lvlJc w:val="left"/>
      <w:pPr>
        <w:tabs>
          <w:tab w:val="num" w:pos="2880"/>
        </w:tabs>
        <w:ind w:left="2880" w:hanging="360"/>
      </w:pPr>
      <w:rPr>
        <w:rFonts w:ascii="Arial" w:hAnsi="Arial" w:hint="default"/>
      </w:rPr>
    </w:lvl>
    <w:lvl w:ilvl="4" w:tplc="E41465C8" w:tentative="1">
      <w:start w:val="1"/>
      <w:numFmt w:val="bullet"/>
      <w:lvlText w:val="•"/>
      <w:lvlJc w:val="left"/>
      <w:pPr>
        <w:tabs>
          <w:tab w:val="num" w:pos="3600"/>
        </w:tabs>
        <w:ind w:left="3600" w:hanging="360"/>
      </w:pPr>
      <w:rPr>
        <w:rFonts w:ascii="Arial" w:hAnsi="Arial" w:hint="default"/>
      </w:rPr>
    </w:lvl>
    <w:lvl w:ilvl="5" w:tplc="097646D8" w:tentative="1">
      <w:start w:val="1"/>
      <w:numFmt w:val="bullet"/>
      <w:lvlText w:val="•"/>
      <w:lvlJc w:val="left"/>
      <w:pPr>
        <w:tabs>
          <w:tab w:val="num" w:pos="4320"/>
        </w:tabs>
        <w:ind w:left="4320" w:hanging="360"/>
      </w:pPr>
      <w:rPr>
        <w:rFonts w:ascii="Arial" w:hAnsi="Arial" w:hint="default"/>
      </w:rPr>
    </w:lvl>
    <w:lvl w:ilvl="6" w:tplc="309E9A54" w:tentative="1">
      <w:start w:val="1"/>
      <w:numFmt w:val="bullet"/>
      <w:lvlText w:val="•"/>
      <w:lvlJc w:val="left"/>
      <w:pPr>
        <w:tabs>
          <w:tab w:val="num" w:pos="5040"/>
        </w:tabs>
        <w:ind w:left="5040" w:hanging="360"/>
      </w:pPr>
      <w:rPr>
        <w:rFonts w:ascii="Arial" w:hAnsi="Arial" w:hint="default"/>
      </w:rPr>
    </w:lvl>
    <w:lvl w:ilvl="7" w:tplc="F86288EC" w:tentative="1">
      <w:start w:val="1"/>
      <w:numFmt w:val="bullet"/>
      <w:lvlText w:val="•"/>
      <w:lvlJc w:val="left"/>
      <w:pPr>
        <w:tabs>
          <w:tab w:val="num" w:pos="5760"/>
        </w:tabs>
        <w:ind w:left="5760" w:hanging="360"/>
      </w:pPr>
      <w:rPr>
        <w:rFonts w:ascii="Arial" w:hAnsi="Arial" w:hint="default"/>
      </w:rPr>
    </w:lvl>
    <w:lvl w:ilvl="8" w:tplc="46604646"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3C537E81"/>
    <w:multiLevelType w:val="hybridMultilevel"/>
    <w:tmpl w:val="01FC76A0"/>
    <w:lvl w:ilvl="0" w:tplc="2048EDF6">
      <w:start w:val="11"/>
      <w:numFmt w:val="decimal"/>
      <w:lvlText w:val="11.1.%1"/>
      <w:lvlJc w:val="left"/>
      <w:pPr>
        <w:ind w:left="1440" w:hanging="360"/>
      </w:pPr>
      <w:rPr>
        <w:rFonts w:hint="default"/>
      </w:rPr>
    </w:lvl>
    <w:lvl w:ilvl="1" w:tplc="01BE4B96">
      <w:start w:val="1"/>
      <w:numFmt w:val="decimal"/>
      <w:lvlText w:val="11.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CF37794"/>
    <w:multiLevelType w:val="hybridMultilevel"/>
    <w:tmpl w:val="779E801E"/>
    <w:lvl w:ilvl="0" w:tplc="04090003">
      <w:start w:val="1"/>
      <w:numFmt w:val="bullet"/>
      <w:lvlText w:val="o"/>
      <w:lvlJc w:val="left"/>
      <w:pPr>
        <w:ind w:left="927" w:hanging="360"/>
      </w:pPr>
      <w:rPr>
        <w:rFonts w:ascii="Courier New" w:hAnsi="Courier New" w:cs="Courier New" w:hint="default"/>
      </w:rPr>
    </w:lvl>
    <w:lvl w:ilvl="1" w:tplc="AA20FB60" w:tentative="1">
      <w:start w:val="1"/>
      <w:numFmt w:val="bullet"/>
      <w:lvlText w:val="•"/>
      <w:lvlJc w:val="left"/>
      <w:pPr>
        <w:tabs>
          <w:tab w:val="num" w:pos="1647"/>
        </w:tabs>
        <w:ind w:left="1647" w:hanging="360"/>
      </w:pPr>
      <w:rPr>
        <w:rFonts w:ascii="Arial" w:hAnsi="Arial" w:hint="default"/>
      </w:rPr>
    </w:lvl>
    <w:lvl w:ilvl="2" w:tplc="1AD85210" w:tentative="1">
      <w:start w:val="1"/>
      <w:numFmt w:val="bullet"/>
      <w:lvlText w:val="•"/>
      <w:lvlJc w:val="left"/>
      <w:pPr>
        <w:tabs>
          <w:tab w:val="num" w:pos="2367"/>
        </w:tabs>
        <w:ind w:left="2367" w:hanging="360"/>
      </w:pPr>
      <w:rPr>
        <w:rFonts w:ascii="Arial" w:hAnsi="Arial" w:hint="default"/>
      </w:rPr>
    </w:lvl>
    <w:lvl w:ilvl="3" w:tplc="85348144" w:tentative="1">
      <w:start w:val="1"/>
      <w:numFmt w:val="bullet"/>
      <w:lvlText w:val="•"/>
      <w:lvlJc w:val="left"/>
      <w:pPr>
        <w:tabs>
          <w:tab w:val="num" w:pos="3087"/>
        </w:tabs>
        <w:ind w:left="3087" w:hanging="360"/>
      </w:pPr>
      <w:rPr>
        <w:rFonts w:ascii="Arial" w:hAnsi="Arial" w:hint="default"/>
      </w:rPr>
    </w:lvl>
    <w:lvl w:ilvl="4" w:tplc="6F00F3FE" w:tentative="1">
      <w:start w:val="1"/>
      <w:numFmt w:val="bullet"/>
      <w:lvlText w:val="•"/>
      <w:lvlJc w:val="left"/>
      <w:pPr>
        <w:tabs>
          <w:tab w:val="num" w:pos="3807"/>
        </w:tabs>
        <w:ind w:left="3807" w:hanging="360"/>
      </w:pPr>
      <w:rPr>
        <w:rFonts w:ascii="Arial" w:hAnsi="Arial" w:hint="default"/>
      </w:rPr>
    </w:lvl>
    <w:lvl w:ilvl="5" w:tplc="04AED902" w:tentative="1">
      <w:start w:val="1"/>
      <w:numFmt w:val="bullet"/>
      <w:lvlText w:val="•"/>
      <w:lvlJc w:val="left"/>
      <w:pPr>
        <w:tabs>
          <w:tab w:val="num" w:pos="4527"/>
        </w:tabs>
        <w:ind w:left="4527" w:hanging="360"/>
      </w:pPr>
      <w:rPr>
        <w:rFonts w:ascii="Arial" w:hAnsi="Arial" w:hint="default"/>
      </w:rPr>
    </w:lvl>
    <w:lvl w:ilvl="6" w:tplc="C65C5E86" w:tentative="1">
      <w:start w:val="1"/>
      <w:numFmt w:val="bullet"/>
      <w:lvlText w:val="•"/>
      <w:lvlJc w:val="left"/>
      <w:pPr>
        <w:tabs>
          <w:tab w:val="num" w:pos="5247"/>
        </w:tabs>
        <w:ind w:left="5247" w:hanging="360"/>
      </w:pPr>
      <w:rPr>
        <w:rFonts w:ascii="Arial" w:hAnsi="Arial" w:hint="default"/>
      </w:rPr>
    </w:lvl>
    <w:lvl w:ilvl="7" w:tplc="8FCAD780" w:tentative="1">
      <w:start w:val="1"/>
      <w:numFmt w:val="bullet"/>
      <w:lvlText w:val="•"/>
      <w:lvlJc w:val="left"/>
      <w:pPr>
        <w:tabs>
          <w:tab w:val="num" w:pos="5967"/>
        </w:tabs>
        <w:ind w:left="5967" w:hanging="360"/>
      </w:pPr>
      <w:rPr>
        <w:rFonts w:ascii="Arial" w:hAnsi="Arial" w:hint="default"/>
      </w:rPr>
    </w:lvl>
    <w:lvl w:ilvl="8" w:tplc="FE2CA8A4" w:tentative="1">
      <w:start w:val="1"/>
      <w:numFmt w:val="bullet"/>
      <w:lvlText w:val="•"/>
      <w:lvlJc w:val="left"/>
      <w:pPr>
        <w:tabs>
          <w:tab w:val="num" w:pos="6687"/>
        </w:tabs>
        <w:ind w:left="6687" w:hanging="360"/>
      </w:pPr>
      <w:rPr>
        <w:rFonts w:ascii="Arial" w:hAnsi="Arial" w:hint="default"/>
      </w:rPr>
    </w:lvl>
  </w:abstractNum>
  <w:abstractNum w:abstractNumId="64" w15:restartNumberingAfterBreak="0">
    <w:nsid w:val="3D31336D"/>
    <w:multiLevelType w:val="hybridMultilevel"/>
    <w:tmpl w:val="450C34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5" w15:restartNumberingAfterBreak="0">
    <w:nsid w:val="3D3A14EE"/>
    <w:multiLevelType w:val="multilevel"/>
    <w:tmpl w:val="ADD08CCE"/>
    <w:styleLink w:val="ImportedStyle12"/>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992"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418"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98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551" w:hanging="8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3260"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3827" w:hanging="127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4394" w:hanging="141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5102" w:hanging="17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6" w15:restartNumberingAfterBreak="0">
    <w:nsid w:val="3DD314AE"/>
    <w:multiLevelType w:val="hybridMultilevel"/>
    <w:tmpl w:val="01CC6422"/>
    <w:lvl w:ilvl="0" w:tplc="4C280F9E">
      <w:start w:val="8"/>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EC5588C"/>
    <w:multiLevelType w:val="hybridMultilevel"/>
    <w:tmpl w:val="3D22A110"/>
    <w:lvl w:ilvl="0" w:tplc="F2625AC4">
      <w:start w:val="4"/>
      <w:numFmt w:val="decimal"/>
      <w:lvlText w:val="4.%1"/>
      <w:lvlJc w:val="left"/>
      <w:pPr>
        <w:ind w:left="18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EE519F6"/>
    <w:multiLevelType w:val="hybridMultilevel"/>
    <w:tmpl w:val="2B861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19A6220"/>
    <w:multiLevelType w:val="hybridMultilevel"/>
    <w:tmpl w:val="9A623EAE"/>
    <w:lvl w:ilvl="0" w:tplc="08090001">
      <w:start w:val="1"/>
      <w:numFmt w:val="bullet"/>
      <w:lvlText w:val=""/>
      <w:lvlJc w:val="left"/>
      <w:pPr>
        <w:ind w:left="360" w:hanging="360"/>
      </w:pPr>
      <w:rPr>
        <w:rFonts w:ascii="Symbol" w:hAnsi="Symbol" w:hint="default"/>
      </w:rPr>
    </w:lvl>
    <w:lvl w:ilvl="1" w:tplc="1F44D772">
      <w:numFmt w:val="bullet"/>
      <w:lvlText w:val="•"/>
      <w:lvlJc w:val="left"/>
      <w:pPr>
        <w:ind w:left="1440" w:hanging="720"/>
      </w:pPr>
      <w:rPr>
        <w:rFonts w:ascii="Calibri" w:eastAsiaTheme="minorEastAsia"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420D26A8"/>
    <w:multiLevelType w:val="hybridMultilevel"/>
    <w:tmpl w:val="7A7C71E4"/>
    <w:lvl w:ilvl="0" w:tplc="D4068F20">
      <w:start w:val="1"/>
      <w:numFmt w:val="decimal"/>
      <w:pStyle w:val="referencelist"/>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15:restartNumberingAfterBreak="0">
    <w:nsid w:val="432A70C8"/>
    <w:multiLevelType w:val="hybridMultilevel"/>
    <w:tmpl w:val="EFCE4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4692A9C"/>
    <w:multiLevelType w:val="hybridMultilevel"/>
    <w:tmpl w:val="BF7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5755E4B"/>
    <w:multiLevelType w:val="hybridMultilevel"/>
    <w:tmpl w:val="71EE41E6"/>
    <w:lvl w:ilvl="0" w:tplc="AD169656">
      <w:start w:val="1"/>
      <w:numFmt w:val="decimal"/>
      <w:lvlText w:val="6.5.%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596467F"/>
    <w:multiLevelType w:val="hybridMultilevel"/>
    <w:tmpl w:val="C9AED1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8231F5F"/>
    <w:multiLevelType w:val="hybridMultilevel"/>
    <w:tmpl w:val="519C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91D251D"/>
    <w:multiLevelType w:val="hybridMultilevel"/>
    <w:tmpl w:val="08143676"/>
    <w:lvl w:ilvl="0" w:tplc="200239F4">
      <w:start w:val="5"/>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ABF3BA7"/>
    <w:multiLevelType w:val="hybridMultilevel"/>
    <w:tmpl w:val="671AE0EA"/>
    <w:lvl w:ilvl="0" w:tplc="608C6C7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4D1E376A"/>
    <w:multiLevelType w:val="hybridMultilevel"/>
    <w:tmpl w:val="BAAC00E6"/>
    <w:lvl w:ilvl="0" w:tplc="6290C8D2">
      <w:start w:val="1"/>
      <w:numFmt w:val="decimal"/>
      <w:lvlText w:val="6.%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D6D07C0"/>
    <w:multiLevelType w:val="hybridMultilevel"/>
    <w:tmpl w:val="DE0CF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DBB3588"/>
    <w:multiLevelType w:val="hybridMultilevel"/>
    <w:tmpl w:val="B34CE3DE"/>
    <w:lvl w:ilvl="0" w:tplc="001EE82C">
      <w:start w:val="1"/>
      <w:numFmt w:val="decimal"/>
      <w:lvlText w:val="10.8.%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EAD0435"/>
    <w:multiLevelType w:val="hybridMultilevel"/>
    <w:tmpl w:val="40D0BB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FB10ADB"/>
    <w:multiLevelType w:val="hybridMultilevel"/>
    <w:tmpl w:val="8D603358"/>
    <w:lvl w:ilvl="0" w:tplc="E7A4FF44">
      <w:start w:val="1"/>
      <w:numFmt w:val="decimal"/>
      <w:lvlText w:val="11.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0A46392"/>
    <w:multiLevelType w:val="hybridMultilevel"/>
    <w:tmpl w:val="6C62469E"/>
    <w:lvl w:ilvl="0" w:tplc="6F06BBAC">
      <w:start w:val="1"/>
      <w:numFmt w:val="bullet"/>
      <w:lvlText w:val="•"/>
      <w:lvlJc w:val="left"/>
      <w:pPr>
        <w:tabs>
          <w:tab w:val="num" w:pos="720"/>
        </w:tabs>
        <w:ind w:left="720" w:hanging="360"/>
      </w:pPr>
      <w:rPr>
        <w:rFonts w:ascii="Arial" w:hAnsi="Arial" w:hint="default"/>
      </w:rPr>
    </w:lvl>
    <w:lvl w:ilvl="1" w:tplc="2D6A9608" w:tentative="1">
      <w:start w:val="1"/>
      <w:numFmt w:val="bullet"/>
      <w:lvlText w:val="•"/>
      <w:lvlJc w:val="left"/>
      <w:pPr>
        <w:tabs>
          <w:tab w:val="num" w:pos="1440"/>
        </w:tabs>
        <w:ind w:left="1440" w:hanging="360"/>
      </w:pPr>
      <w:rPr>
        <w:rFonts w:ascii="Arial" w:hAnsi="Arial" w:hint="default"/>
      </w:rPr>
    </w:lvl>
    <w:lvl w:ilvl="2" w:tplc="24EA81DA" w:tentative="1">
      <w:start w:val="1"/>
      <w:numFmt w:val="bullet"/>
      <w:lvlText w:val="•"/>
      <w:lvlJc w:val="left"/>
      <w:pPr>
        <w:tabs>
          <w:tab w:val="num" w:pos="2160"/>
        </w:tabs>
        <w:ind w:left="2160" w:hanging="360"/>
      </w:pPr>
      <w:rPr>
        <w:rFonts w:ascii="Arial" w:hAnsi="Arial" w:hint="default"/>
      </w:rPr>
    </w:lvl>
    <w:lvl w:ilvl="3" w:tplc="0784A634" w:tentative="1">
      <w:start w:val="1"/>
      <w:numFmt w:val="bullet"/>
      <w:lvlText w:val="•"/>
      <w:lvlJc w:val="left"/>
      <w:pPr>
        <w:tabs>
          <w:tab w:val="num" w:pos="2880"/>
        </w:tabs>
        <w:ind w:left="2880" w:hanging="360"/>
      </w:pPr>
      <w:rPr>
        <w:rFonts w:ascii="Arial" w:hAnsi="Arial" w:hint="default"/>
      </w:rPr>
    </w:lvl>
    <w:lvl w:ilvl="4" w:tplc="831422DE" w:tentative="1">
      <w:start w:val="1"/>
      <w:numFmt w:val="bullet"/>
      <w:lvlText w:val="•"/>
      <w:lvlJc w:val="left"/>
      <w:pPr>
        <w:tabs>
          <w:tab w:val="num" w:pos="3600"/>
        </w:tabs>
        <w:ind w:left="3600" w:hanging="360"/>
      </w:pPr>
      <w:rPr>
        <w:rFonts w:ascii="Arial" w:hAnsi="Arial" w:hint="default"/>
      </w:rPr>
    </w:lvl>
    <w:lvl w:ilvl="5" w:tplc="1E1A441A" w:tentative="1">
      <w:start w:val="1"/>
      <w:numFmt w:val="bullet"/>
      <w:lvlText w:val="•"/>
      <w:lvlJc w:val="left"/>
      <w:pPr>
        <w:tabs>
          <w:tab w:val="num" w:pos="4320"/>
        </w:tabs>
        <w:ind w:left="4320" w:hanging="360"/>
      </w:pPr>
      <w:rPr>
        <w:rFonts w:ascii="Arial" w:hAnsi="Arial" w:hint="default"/>
      </w:rPr>
    </w:lvl>
    <w:lvl w:ilvl="6" w:tplc="1BECB0BE" w:tentative="1">
      <w:start w:val="1"/>
      <w:numFmt w:val="bullet"/>
      <w:lvlText w:val="•"/>
      <w:lvlJc w:val="left"/>
      <w:pPr>
        <w:tabs>
          <w:tab w:val="num" w:pos="5040"/>
        </w:tabs>
        <w:ind w:left="5040" w:hanging="360"/>
      </w:pPr>
      <w:rPr>
        <w:rFonts w:ascii="Arial" w:hAnsi="Arial" w:hint="default"/>
      </w:rPr>
    </w:lvl>
    <w:lvl w:ilvl="7" w:tplc="1480F32C" w:tentative="1">
      <w:start w:val="1"/>
      <w:numFmt w:val="bullet"/>
      <w:lvlText w:val="•"/>
      <w:lvlJc w:val="left"/>
      <w:pPr>
        <w:tabs>
          <w:tab w:val="num" w:pos="5760"/>
        </w:tabs>
        <w:ind w:left="5760" w:hanging="360"/>
      </w:pPr>
      <w:rPr>
        <w:rFonts w:ascii="Arial" w:hAnsi="Arial" w:hint="default"/>
      </w:rPr>
    </w:lvl>
    <w:lvl w:ilvl="8" w:tplc="7B3E8148"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520C4F8B"/>
    <w:multiLevelType w:val="hybridMultilevel"/>
    <w:tmpl w:val="2CC27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28E4F26"/>
    <w:multiLevelType w:val="multilevel"/>
    <w:tmpl w:val="E690D56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6" w15:restartNumberingAfterBreak="0">
    <w:nsid w:val="53547A18"/>
    <w:multiLevelType w:val="hybridMultilevel"/>
    <w:tmpl w:val="4544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5055A2"/>
    <w:multiLevelType w:val="hybridMultilevel"/>
    <w:tmpl w:val="6B0C2016"/>
    <w:lvl w:ilvl="0" w:tplc="4878B788">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56500CF7"/>
    <w:multiLevelType w:val="hybridMultilevel"/>
    <w:tmpl w:val="DBE21F52"/>
    <w:lvl w:ilvl="0" w:tplc="D24894BE">
      <w:start w:val="9"/>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6DD2D67"/>
    <w:multiLevelType w:val="hybridMultilevel"/>
    <w:tmpl w:val="E5EC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72B5476"/>
    <w:multiLevelType w:val="hybridMultilevel"/>
    <w:tmpl w:val="1662019A"/>
    <w:lvl w:ilvl="0" w:tplc="E2FC7A34">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AAC3D16"/>
    <w:multiLevelType w:val="hybridMultilevel"/>
    <w:tmpl w:val="8024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DE97032"/>
    <w:multiLevelType w:val="hybridMultilevel"/>
    <w:tmpl w:val="ED321502"/>
    <w:styleLink w:val="ImportedStyle2"/>
    <w:lvl w:ilvl="0" w:tplc="4B06A19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DEAC7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FEAA45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C040D1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290635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8D60A0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C9CCD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EBEDE5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27C238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3" w15:restartNumberingAfterBreak="0">
    <w:nsid w:val="5E6D5293"/>
    <w:multiLevelType w:val="hybridMultilevel"/>
    <w:tmpl w:val="0F1CF050"/>
    <w:lvl w:ilvl="0" w:tplc="9056B94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EBD465D"/>
    <w:multiLevelType w:val="hybridMultilevel"/>
    <w:tmpl w:val="2B9A3BC6"/>
    <w:lvl w:ilvl="0" w:tplc="B6B8675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F2D1A46"/>
    <w:multiLevelType w:val="hybridMultilevel"/>
    <w:tmpl w:val="0C00C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07D5657"/>
    <w:multiLevelType w:val="hybridMultilevel"/>
    <w:tmpl w:val="27122BE0"/>
    <w:lvl w:ilvl="0" w:tplc="0A5233C6">
      <w:start w:val="4"/>
      <w:numFmt w:val="decimal"/>
      <w:lvlText w:val="%1"/>
      <w:lvlJc w:val="left"/>
      <w:pPr>
        <w:ind w:left="18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0A5610B"/>
    <w:multiLevelType w:val="hybridMultilevel"/>
    <w:tmpl w:val="5FA487A6"/>
    <w:lvl w:ilvl="0" w:tplc="84A055BE">
      <w:start w:val="4"/>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50C4458"/>
    <w:multiLevelType w:val="hybridMultilevel"/>
    <w:tmpl w:val="54B644CA"/>
    <w:lvl w:ilvl="0" w:tplc="8396821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66161D5C"/>
    <w:multiLevelType w:val="hybridMultilevel"/>
    <w:tmpl w:val="FBF48566"/>
    <w:lvl w:ilvl="0" w:tplc="AEA8F5AE">
      <w:start w:val="4"/>
      <w:numFmt w:val="decimal"/>
      <w:lvlText w:val="Table %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6A04F6E"/>
    <w:multiLevelType w:val="hybridMultilevel"/>
    <w:tmpl w:val="0404712C"/>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01" w15:restartNumberingAfterBreak="0">
    <w:nsid w:val="67283C10"/>
    <w:multiLevelType w:val="hybridMultilevel"/>
    <w:tmpl w:val="1B9A431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462904"/>
    <w:multiLevelType w:val="hybridMultilevel"/>
    <w:tmpl w:val="A1F4963E"/>
    <w:lvl w:ilvl="0" w:tplc="93E2DA06">
      <w:start w:val="1"/>
      <w:numFmt w:val="decimal"/>
      <w:lvlText w:val="2.%1"/>
      <w:lvlJc w:val="left"/>
      <w:pPr>
        <w:ind w:left="191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8530897"/>
    <w:multiLevelType w:val="hybridMultilevel"/>
    <w:tmpl w:val="7102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8A671BD"/>
    <w:multiLevelType w:val="hybridMultilevel"/>
    <w:tmpl w:val="E690D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A8367D7"/>
    <w:multiLevelType w:val="hybridMultilevel"/>
    <w:tmpl w:val="12CA19B0"/>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6B3B7BF0"/>
    <w:multiLevelType w:val="hybridMultilevel"/>
    <w:tmpl w:val="37B80850"/>
    <w:lvl w:ilvl="0" w:tplc="53A8E728">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07" w15:restartNumberingAfterBreak="0">
    <w:nsid w:val="6BFB386A"/>
    <w:multiLevelType w:val="hybridMultilevel"/>
    <w:tmpl w:val="0E9AA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F3D5480"/>
    <w:multiLevelType w:val="hybridMultilevel"/>
    <w:tmpl w:val="5AC23ACE"/>
    <w:lvl w:ilvl="0" w:tplc="8A4C233A">
      <w:start w:val="1"/>
      <w:numFmt w:val="decimal"/>
      <w:lvlText w:val="7.%1"/>
      <w:lvlJc w:val="left"/>
      <w:pPr>
        <w:ind w:left="862"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FA37F03"/>
    <w:multiLevelType w:val="hybridMultilevel"/>
    <w:tmpl w:val="DC925BA6"/>
    <w:lvl w:ilvl="0" w:tplc="F780B096">
      <w:start w:val="2"/>
      <w:numFmt w:val="decimal"/>
      <w:lvlText w:val="10.%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FEA446C"/>
    <w:multiLevelType w:val="hybridMultilevel"/>
    <w:tmpl w:val="5D50574C"/>
    <w:lvl w:ilvl="0" w:tplc="378C61DE">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1870BD9"/>
    <w:multiLevelType w:val="hybridMultilevel"/>
    <w:tmpl w:val="87AC38CA"/>
    <w:lvl w:ilvl="0" w:tplc="501EDF58">
      <w:start w:val="3"/>
      <w:numFmt w:val="decimal"/>
      <w:lvlText w:val="7.%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2" w15:restartNumberingAfterBreak="0">
    <w:nsid w:val="723F272B"/>
    <w:multiLevelType w:val="hybridMultilevel"/>
    <w:tmpl w:val="B764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27833C5"/>
    <w:multiLevelType w:val="hybridMultilevel"/>
    <w:tmpl w:val="F1865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74941DCB"/>
    <w:multiLevelType w:val="hybridMultilevel"/>
    <w:tmpl w:val="23C45A10"/>
    <w:lvl w:ilvl="0" w:tplc="586C88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5" w15:restartNumberingAfterBreak="0">
    <w:nsid w:val="76015FD3"/>
    <w:multiLevelType w:val="hybridMultilevel"/>
    <w:tmpl w:val="A0988EB0"/>
    <w:lvl w:ilvl="0" w:tplc="14DEE7DE">
      <w:start w:val="1"/>
      <w:numFmt w:val="decimal"/>
      <w:lvlText w:val="11.3.%1"/>
      <w:lvlJc w:val="left"/>
      <w:pPr>
        <w:ind w:left="1440" w:hanging="360"/>
      </w:pPr>
      <w:rPr>
        <w:rFonts w:hint="default"/>
      </w:rPr>
    </w:lvl>
    <w:lvl w:ilvl="1" w:tplc="D7209578">
      <w:start w:val="1"/>
      <w:numFmt w:val="decimal"/>
      <w:lvlText w:val="11.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7C8754A"/>
    <w:multiLevelType w:val="hybridMultilevel"/>
    <w:tmpl w:val="B3D468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78952BBE"/>
    <w:multiLevelType w:val="hybridMultilevel"/>
    <w:tmpl w:val="FE8852F2"/>
    <w:lvl w:ilvl="0" w:tplc="C7E06B9E">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99C38B7"/>
    <w:multiLevelType w:val="hybridMultilevel"/>
    <w:tmpl w:val="0EC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A5A1EF7"/>
    <w:multiLevelType w:val="hybridMultilevel"/>
    <w:tmpl w:val="B336C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ADF0C59"/>
    <w:multiLevelType w:val="hybridMultilevel"/>
    <w:tmpl w:val="D5526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AE03852"/>
    <w:multiLevelType w:val="hybridMultilevel"/>
    <w:tmpl w:val="DE528592"/>
    <w:lvl w:ilvl="0" w:tplc="6DC80C80">
      <w:start w:val="9"/>
      <w:numFmt w:val="decimal"/>
      <w:lvlText w:val="%1."/>
      <w:lvlJc w:val="left"/>
      <w:pPr>
        <w:ind w:left="12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E7D578F"/>
    <w:multiLevelType w:val="hybridMultilevel"/>
    <w:tmpl w:val="832A7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5"/>
  </w:num>
  <w:num w:numId="3">
    <w:abstractNumId w:val="70"/>
  </w:num>
  <w:num w:numId="4">
    <w:abstractNumId w:val="0"/>
    <w:lvlOverride w:ilvl="0">
      <w:lvl w:ilvl="0">
        <w:start w:val="1"/>
        <w:numFmt w:val="bullet"/>
        <w:pStyle w:val="StyleHeading2h22ndlevelLevel12l2I214ptNotItalicB"/>
        <w:lvlText w:val="3) "/>
        <w:legacy w:legacy="1" w:legacySpace="0" w:legacyIndent="0"/>
        <w:lvlJc w:val="left"/>
        <w:pPr>
          <w:ind w:left="160" w:firstLine="0"/>
        </w:pPr>
        <w:rPr>
          <w:rFonts w:ascii="Arial" w:hAnsi="Arial" w:cs="Arial" w:hint="default"/>
          <w:b w:val="0"/>
          <w:i w:val="0"/>
          <w:strike w:val="0"/>
          <w:color w:val="000000"/>
          <w:sz w:val="20"/>
          <w:u w:val="none"/>
        </w:rPr>
      </w:lvl>
    </w:lvlOverride>
  </w:num>
  <w:num w:numId="5">
    <w:abstractNumId w:val="4"/>
  </w:num>
  <w:num w:numId="6">
    <w:abstractNumId w:val="86"/>
  </w:num>
  <w:num w:numId="7">
    <w:abstractNumId w:val="30"/>
  </w:num>
  <w:num w:numId="8">
    <w:abstractNumId w:val="54"/>
  </w:num>
  <w:num w:numId="9">
    <w:abstractNumId w:val="24"/>
  </w:num>
  <w:num w:numId="10">
    <w:abstractNumId w:val="61"/>
  </w:num>
  <w:num w:numId="11">
    <w:abstractNumId w:val="68"/>
  </w:num>
  <w:num w:numId="12">
    <w:abstractNumId w:val="122"/>
  </w:num>
  <w:num w:numId="13">
    <w:abstractNumId w:val="78"/>
  </w:num>
  <w:num w:numId="14">
    <w:abstractNumId w:val="2"/>
  </w:num>
  <w:num w:numId="15">
    <w:abstractNumId w:val="100"/>
  </w:num>
  <w:num w:numId="16">
    <w:abstractNumId w:val="120"/>
  </w:num>
  <w:num w:numId="17">
    <w:abstractNumId w:val="106"/>
  </w:num>
  <w:num w:numId="18">
    <w:abstractNumId w:val="117"/>
  </w:num>
  <w:num w:numId="19">
    <w:abstractNumId w:val="105"/>
  </w:num>
  <w:num w:numId="20">
    <w:abstractNumId w:val="22"/>
  </w:num>
  <w:num w:numId="21">
    <w:abstractNumId w:val="57"/>
  </w:num>
  <w:num w:numId="22">
    <w:abstractNumId w:val="29"/>
  </w:num>
  <w:num w:numId="23">
    <w:abstractNumId w:val="46"/>
  </w:num>
  <w:num w:numId="24">
    <w:abstractNumId w:val="1"/>
  </w:num>
  <w:num w:numId="25">
    <w:abstractNumId w:val="107"/>
  </w:num>
  <w:num w:numId="26">
    <w:abstractNumId w:val="75"/>
  </w:num>
  <w:num w:numId="27">
    <w:abstractNumId w:val="50"/>
  </w:num>
  <w:num w:numId="28">
    <w:abstractNumId w:val="69"/>
  </w:num>
  <w:num w:numId="29">
    <w:abstractNumId w:val="34"/>
  </w:num>
  <w:num w:numId="30">
    <w:abstractNumId w:val="49"/>
  </w:num>
  <w:num w:numId="31">
    <w:abstractNumId w:val="83"/>
  </w:num>
  <w:num w:numId="32">
    <w:abstractNumId w:val="92"/>
  </w:num>
  <w:num w:numId="33">
    <w:abstractNumId w:val="16"/>
  </w:num>
  <w:num w:numId="34">
    <w:abstractNumId w:val="20"/>
  </w:num>
  <w:num w:numId="35">
    <w:abstractNumId w:val="37"/>
  </w:num>
  <w:num w:numId="36">
    <w:abstractNumId w:val="41"/>
  </w:num>
  <w:num w:numId="37">
    <w:abstractNumId w:val="73"/>
  </w:num>
  <w:num w:numId="38">
    <w:abstractNumId w:val="102"/>
  </w:num>
  <w:num w:numId="39">
    <w:abstractNumId w:val="101"/>
  </w:num>
  <w:num w:numId="40">
    <w:abstractNumId w:val="59"/>
  </w:num>
  <w:num w:numId="41">
    <w:abstractNumId w:val="56"/>
  </w:num>
  <w:num w:numId="42">
    <w:abstractNumId w:val="112"/>
  </w:num>
  <w:num w:numId="43">
    <w:abstractNumId w:val="43"/>
  </w:num>
  <w:num w:numId="44">
    <w:abstractNumId w:val="39"/>
  </w:num>
  <w:num w:numId="45">
    <w:abstractNumId w:val="36"/>
  </w:num>
  <w:num w:numId="46">
    <w:abstractNumId w:val="64"/>
  </w:num>
  <w:num w:numId="47">
    <w:abstractNumId w:val="26"/>
  </w:num>
  <w:num w:numId="48">
    <w:abstractNumId w:val="118"/>
  </w:num>
  <w:num w:numId="49">
    <w:abstractNumId w:val="89"/>
  </w:num>
  <w:num w:numId="50">
    <w:abstractNumId w:val="13"/>
  </w:num>
  <w:num w:numId="51">
    <w:abstractNumId w:val="113"/>
  </w:num>
  <w:num w:numId="52">
    <w:abstractNumId w:val="38"/>
  </w:num>
  <w:num w:numId="53">
    <w:abstractNumId w:val="103"/>
  </w:num>
  <w:num w:numId="54">
    <w:abstractNumId w:val="72"/>
  </w:num>
  <w:num w:numId="55">
    <w:abstractNumId w:val="5"/>
  </w:num>
  <w:num w:numId="56">
    <w:abstractNumId w:val="17"/>
  </w:num>
  <w:num w:numId="57">
    <w:abstractNumId w:val="104"/>
  </w:num>
  <w:num w:numId="58">
    <w:abstractNumId w:val="85"/>
  </w:num>
  <w:num w:numId="59">
    <w:abstractNumId w:val="32"/>
  </w:num>
  <w:num w:numId="60">
    <w:abstractNumId w:val="67"/>
  </w:num>
  <w:num w:numId="61">
    <w:abstractNumId w:val="58"/>
  </w:num>
  <w:num w:numId="62">
    <w:abstractNumId w:val="96"/>
  </w:num>
  <w:num w:numId="63">
    <w:abstractNumId w:val="108"/>
  </w:num>
  <w:num w:numId="64">
    <w:abstractNumId w:val="7"/>
  </w:num>
  <w:num w:numId="65">
    <w:abstractNumId w:val="111"/>
  </w:num>
  <w:num w:numId="66">
    <w:abstractNumId w:val="66"/>
  </w:num>
  <w:num w:numId="67">
    <w:abstractNumId w:val="40"/>
  </w:num>
  <w:num w:numId="68">
    <w:abstractNumId w:val="121"/>
  </w:num>
  <w:num w:numId="69">
    <w:abstractNumId w:val="88"/>
  </w:num>
  <w:num w:numId="70">
    <w:abstractNumId w:val="51"/>
  </w:num>
  <w:num w:numId="71">
    <w:abstractNumId w:val="109"/>
  </w:num>
  <w:num w:numId="72">
    <w:abstractNumId w:val="95"/>
  </w:num>
  <w:num w:numId="73">
    <w:abstractNumId w:val="47"/>
  </w:num>
  <w:num w:numId="74">
    <w:abstractNumId w:val="21"/>
  </w:num>
  <w:num w:numId="75">
    <w:abstractNumId w:val="14"/>
  </w:num>
  <w:num w:numId="76">
    <w:abstractNumId w:val="15"/>
  </w:num>
  <w:num w:numId="77">
    <w:abstractNumId w:val="60"/>
  </w:num>
  <w:num w:numId="78">
    <w:abstractNumId w:val="48"/>
  </w:num>
  <w:num w:numId="79">
    <w:abstractNumId w:val="62"/>
  </w:num>
  <w:num w:numId="80">
    <w:abstractNumId w:val="80"/>
  </w:num>
  <w:num w:numId="81">
    <w:abstractNumId w:val="27"/>
  </w:num>
  <w:num w:numId="82">
    <w:abstractNumId w:val="82"/>
  </w:num>
  <w:num w:numId="83">
    <w:abstractNumId w:val="115"/>
  </w:num>
  <w:num w:numId="84">
    <w:abstractNumId w:val="6"/>
  </w:num>
  <w:num w:numId="85">
    <w:abstractNumId w:val="65"/>
  </w:num>
  <w:num w:numId="86">
    <w:abstractNumId w:val="119"/>
  </w:num>
  <w:num w:numId="87">
    <w:abstractNumId w:val="31"/>
  </w:num>
  <w:num w:numId="88">
    <w:abstractNumId w:val="98"/>
  </w:num>
  <w:num w:numId="89">
    <w:abstractNumId w:val="77"/>
  </w:num>
  <w:num w:numId="90">
    <w:abstractNumId w:val="114"/>
  </w:num>
  <w:num w:numId="91">
    <w:abstractNumId w:val="116"/>
  </w:num>
  <w:num w:numId="92">
    <w:abstractNumId w:val="87"/>
  </w:num>
  <w:num w:numId="93">
    <w:abstractNumId w:val="52"/>
  </w:num>
  <w:num w:numId="94">
    <w:abstractNumId w:val="23"/>
  </w:num>
  <w:num w:numId="95">
    <w:abstractNumId w:val="71"/>
  </w:num>
  <w:num w:numId="96">
    <w:abstractNumId w:val="79"/>
  </w:num>
  <w:num w:numId="97">
    <w:abstractNumId w:val="42"/>
  </w:num>
  <w:num w:numId="98">
    <w:abstractNumId w:val="9"/>
  </w:num>
  <w:num w:numId="99">
    <w:abstractNumId w:val="19"/>
  </w:num>
  <w:num w:numId="100">
    <w:abstractNumId w:val="18"/>
  </w:num>
  <w:num w:numId="101">
    <w:abstractNumId w:val="97"/>
  </w:num>
  <w:num w:numId="102">
    <w:abstractNumId w:val="12"/>
  </w:num>
  <w:num w:numId="103">
    <w:abstractNumId w:val="63"/>
  </w:num>
  <w:num w:numId="104">
    <w:abstractNumId w:val="81"/>
  </w:num>
  <w:num w:numId="105">
    <w:abstractNumId w:val="53"/>
  </w:num>
  <w:num w:numId="106">
    <w:abstractNumId w:val="45"/>
  </w:num>
  <w:num w:numId="107">
    <w:abstractNumId w:val="74"/>
  </w:num>
  <w:num w:numId="108">
    <w:abstractNumId w:val="53"/>
    <w:lvlOverride w:ilvl="0">
      <w:startOverride w:val="1"/>
    </w:lvlOverride>
  </w:num>
  <w:num w:numId="109">
    <w:abstractNumId w:val="84"/>
  </w:num>
  <w:num w:numId="110">
    <w:abstractNumId w:val="91"/>
  </w:num>
  <w:num w:numId="111">
    <w:abstractNumId w:val="44"/>
  </w:num>
  <w:num w:numId="112">
    <w:abstractNumId w:val="94"/>
  </w:num>
  <w:num w:numId="113">
    <w:abstractNumId w:val="11"/>
  </w:num>
  <w:num w:numId="114">
    <w:abstractNumId w:val="10"/>
  </w:num>
  <w:num w:numId="115">
    <w:abstractNumId w:val="90"/>
  </w:num>
  <w:num w:numId="116">
    <w:abstractNumId w:val="110"/>
  </w:num>
  <w:num w:numId="117">
    <w:abstractNumId w:val="76"/>
  </w:num>
  <w:num w:numId="118">
    <w:abstractNumId w:val="33"/>
  </w:num>
  <w:num w:numId="119">
    <w:abstractNumId w:val="99"/>
  </w:num>
  <w:num w:numId="120">
    <w:abstractNumId w:val="3"/>
  </w:num>
  <w:num w:numId="121">
    <w:abstractNumId w:val="55"/>
  </w:num>
  <w:num w:numId="122">
    <w:abstractNumId w:val="28"/>
  </w:num>
  <w:num w:numId="123">
    <w:abstractNumId w:val="8"/>
  </w:num>
  <w:num w:numId="124">
    <w:abstractNumId w:val="93"/>
  </w:num>
  <w:numIdMacAtCleanup w:val="1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y, Mehmet">
    <w15:presenceInfo w15:providerId="AD" w15:userId="S-1-5-21-877977181-1648625342-1381635096-3337483"/>
  </w15:person>
  <w15:person w15:author="Dirk Trossen">
    <w15:presenceInfo w15:providerId="AD" w15:userId="S::trossedx@InterDigital.com::df224dc2-59d1-489f-b982-8514ae0c17ed"/>
  </w15:person>
  <w15:person w15:author="Uma Chunduri">
    <w15:presenceInfo w15:providerId="AD" w15:userId="S::uchundur@futurewei.com::63ea13ec-ee34-405d-820f-949e504e19ba"/>
  </w15:person>
  <w15:person w15:author="Yingzhen Qu">
    <w15:presenceInfo w15:providerId="AD" w15:userId="S::yqu@futurewei.com::e5869ba9-66f9-430e-9c36-9ec0017e859b"/>
  </w15:person>
  <w15:person w15:author="Stewart Bryant">
    <w15:presenceInfo w15:providerId="AD" w15:userId="S::sb@stewartbryant.com::85168ec8-bc42-4477-9294-d5f930ad3d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899"/>
    <w:rsid w:val="0000015B"/>
    <w:rsid w:val="00000D08"/>
    <w:rsid w:val="00002D8B"/>
    <w:rsid w:val="00004960"/>
    <w:rsid w:val="00004F72"/>
    <w:rsid w:val="00005D6D"/>
    <w:rsid w:val="00007F96"/>
    <w:rsid w:val="00010B54"/>
    <w:rsid w:val="0001301F"/>
    <w:rsid w:val="000134AA"/>
    <w:rsid w:val="00014500"/>
    <w:rsid w:val="00014D01"/>
    <w:rsid w:val="00014F69"/>
    <w:rsid w:val="000171DB"/>
    <w:rsid w:val="00021C31"/>
    <w:rsid w:val="00023D9A"/>
    <w:rsid w:val="000253BE"/>
    <w:rsid w:val="00027A10"/>
    <w:rsid w:val="00030475"/>
    <w:rsid w:val="000331BC"/>
    <w:rsid w:val="0003334F"/>
    <w:rsid w:val="00034DB5"/>
    <w:rsid w:val="0003512E"/>
    <w:rsid w:val="0003582E"/>
    <w:rsid w:val="00036180"/>
    <w:rsid w:val="0004056B"/>
    <w:rsid w:val="0004338F"/>
    <w:rsid w:val="00043D75"/>
    <w:rsid w:val="0004467E"/>
    <w:rsid w:val="00044CC5"/>
    <w:rsid w:val="00047930"/>
    <w:rsid w:val="00051493"/>
    <w:rsid w:val="000564DC"/>
    <w:rsid w:val="000564F5"/>
    <w:rsid w:val="0005681B"/>
    <w:rsid w:val="00057000"/>
    <w:rsid w:val="000601DF"/>
    <w:rsid w:val="000616D4"/>
    <w:rsid w:val="00062E61"/>
    <w:rsid w:val="00062FDB"/>
    <w:rsid w:val="00063D10"/>
    <w:rsid w:val="000640E0"/>
    <w:rsid w:val="00065828"/>
    <w:rsid w:val="00071456"/>
    <w:rsid w:val="00073B7A"/>
    <w:rsid w:val="00074C6B"/>
    <w:rsid w:val="00074F08"/>
    <w:rsid w:val="000756E4"/>
    <w:rsid w:val="00080247"/>
    <w:rsid w:val="00086876"/>
    <w:rsid w:val="00086D80"/>
    <w:rsid w:val="00087678"/>
    <w:rsid w:val="00087AC7"/>
    <w:rsid w:val="00092523"/>
    <w:rsid w:val="0009331B"/>
    <w:rsid w:val="0009560D"/>
    <w:rsid w:val="00095E2D"/>
    <w:rsid w:val="00096109"/>
    <w:rsid w:val="000966A8"/>
    <w:rsid w:val="000968FF"/>
    <w:rsid w:val="00096B7E"/>
    <w:rsid w:val="00096E2C"/>
    <w:rsid w:val="000A0683"/>
    <w:rsid w:val="000A0A5C"/>
    <w:rsid w:val="000A0E7C"/>
    <w:rsid w:val="000A1995"/>
    <w:rsid w:val="000A1E87"/>
    <w:rsid w:val="000A21E2"/>
    <w:rsid w:val="000A261E"/>
    <w:rsid w:val="000A3C09"/>
    <w:rsid w:val="000A52D5"/>
    <w:rsid w:val="000A5678"/>
    <w:rsid w:val="000A5CA2"/>
    <w:rsid w:val="000A5E1C"/>
    <w:rsid w:val="000A6246"/>
    <w:rsid w:val="000A784F"/>
    <w:rsid w:val="000B064A"/>
    <w:rsid w:val="000B2CFF"/>
    <w:rsid w:val="000B596E"/>
    <w:rsid w:val="000B77D7"/>
    <w:rsid w:val="000C08E4"/>
    <w:rsid w:val="000C1786"/>
    <w:rsid w:val="000C5752"/>
    <w:rsid w:val="000C62FD"/>
    <w:rsid w:val="000C6414"/>
    <w:rsid w:val="000D1232"/>
    <w:rsid w:val="000D19EB"/>
    <w:rsid w:val="000D2304"/>
    <w:rsid w:val="000D2BEA"/>
    <w:rsid w:val="000D333B"/>
    <w:rsid w:val="000D383E"/>
    <w:rsid w:val="000D4554"/>
    <w:rsid w:val="000D4DD0"/>
    <w:rsid w:val="000D53F6"/>
    <w:rsid w:val="000D7B37"/>
    <w:rsid w:val="000D7DD8"/>
    <w:rsid w:val="000E08FD"/>
    <w:rsid w:val="000E1328"/>
    <w:rsid w:val="000E1378"/>
    <w:rsid w:val="000E252F"/>
    <w:rsid w:val="000E3C61"/>
    <w:rsid w:val="000E3E55"/>
    <w:rsid w:val="000E47E6"/>
    <w:rsid w:val="000E4F6F"/>
    <w:rsid w:val="000E6081"/>
    <w:rsid w:val="000E6083"/>
    <w:rsid w:val="000E6125"/>
    <w:rsid w:val="000E6400"/>
    <w:rsid w:val="000F2449"/>
    <w:rsid w:val="000F297C"/>
    <w:rsid w:val="000F497F"/>
    <w:rsid w:val="000F5625"/>
    <w:rsid w:val="000F583A"/>
    <w:rsid w:val="0010042F"/>
    <w:rsid w:val="00100BAF"/>
    <w:rsid w:val="001035AE"/>
    <w:rsid w:val="00105929"/>
    <w:rsid w:val="00111EBD"/>
    <w:rsid w:val="0011242D"/>
    <w:rsid w:val="00113705"/>
    <w:rsid w:val="001138CE"/>
    <w:rsid w:val="00113C84"/>
    <w:rsid w:val="00113DBE"/>
    <w:rsid w:val="001200A6"/>
    <w:rsid w:val="00121400"/>
    <w:rsid w:val="00122396"/>
    <w:rsid w:val="001242AD"/>
    <w:rsid w:val="001251DA"/>
    <w:rsid w:val="00125432"/>
    <w:rsid w:val="00125CD5"/>
    <w:rsid w:val="001331DD"/>
    <w:rsid w:val="0013470D"/>
    <w:rsid w:val="001361F3"/>
    <w:rsid w:val="00136DDD"/>
    <w:rsid w:val="00137F40"/>
    <w:rsid w:val="00143654"/>
    <w:rsid w:val="00144BDF"/>
    <w:rsid w:val="001469D6"/>
    <w:rsid w:val="00150245"/>
    <w:rsid w:val="0015135E"/>
    <w:rsid w:val="00151CB0"/>
    <w:rsid w:val="00151D28"/>
    <w:rsid w:val="00151E2B"/>
    <w:rsid w:val="0015305A"/>
    <w:rsid w:val="001546E0"/>
    <w:rsid w:val="00154730"/>
    <w:rsid w:val="00155DDC"/>
    <w:rsid w:val="001562A3"/>
    <w:rsid w:val="001572BE"/>
    <w:rsid w:val="0016032A"/>
    <w:rsid w:val="001606BB"/>
    <w:rsid w:val="001612A0"/>
    <w:rsid w:val="001616B7"/>
    <w:rsid w:val="00161A21"/>
    <w:rsid w:val="00161A85"/>
    <w:rsid w:val="00162722"/>
    <w:rsid w:val="00162843"/>
    <w:rsid w:val="00162D5B"/>
    <w:rsid w:val="00165150"/>
    <w:rsid w:val="00166287"/>
    <w:rsid w:val="001668E3"/>
    <w:rsid w:val="00170580"/>
    <w:rsid w:val="00171197"/>
    <w:rsid w:val="00176FFF"/>
    <w:rsid w:val="001808E7"/>
    <w:rsid w:val="00181560"/>
    <w:rsid w:val="001822A7"/>
    <w:rsid w:val="0018261B"/>
    <w:rsid w:val="001841A7"/>
    <w:rsid w:val="001871EC"/>
    <w:rsid w:val="001879E5"/>
    <w:rsid w:val="00192579"/>
    <w:rsid w:val="00194085"/>
    <w:rsid w:val="00194552"/>
    <w:rsid w:val="001970BF"/>
    <w:rsid w:val="001A1597"/>
    <w:rsid w:val="001A1CA7"/>
    <w:rsid w:val="001A20C3"/>
    <w:rsid w:val="001A2320"/>
    <w:rsid w:val="001A31E6"/>
    <w:rsid w:val="001A670F"/>
    <w:rsid w:val="001B106D"/>
    <w:rsid w:val="001B6289"/>
    <w:rsid w:val="001B6A45"/>
    <w:rsid w:val="001C03D3"/>
    <w:rsid w:val="001C0EAB"/>
    <w:rsid w:val="001C1003"/>
    <w:rsid w:val="001C3FE6"/>
    <w:rsid w:val="001C4EA4"/>
    <w:rsid w:val="001C5EB1"/>
    <w:rsid w:val="001C62B8"/>
    <w:rsid w:val="001C74AF"/>
    <w:rsid w:val="001C7982"/>
    <w:rsid w:val="001D22D8"/>
    <w:rsid w:val="001D3160"/>
    <w:rsid w:val="001D4296"/>
    <w:rsid w:val="001D58FF"/>
    <w:rsid w:val="001D5E3A"/>
    <w:rsid w:val="001D60ED"/>
    <w:rsid w:val="001D7190"/>
    <w:rsid w:val="001D7975"/>
    <w:rsid w:val="001E12D0"/>
    <w:rsid w:val="001E1EB2"/>
    <w:rsid w:val="001E30A1"/>
    <w:rsid w:val="001E3EDA"/>
    <w:rsid w:val="001E5931"/>
    <w:rsid w:val="001E668B"/>
    <w:rsid w:val="001E756B"/>
    <w:rsid w:val="001E7B0E"/>
    <w:rsid w:val="001E7E83"/>
    <w:rsid w:val="001F141D"/>
    <w:rsid w:val="001F6824"/>
    <w:rsid w:val="00200A06"/>
    <w:rsid w:val="00200A98"/>
    <w:rsid w:val="00200ABB"/>
    <w:rsid w:val="00201AFA"/>
    <w:rsid w:val="00201B0B"/>
    <w:rsid w:val="00205854"/>
    <w:rsid w:val="002069F7"/>
    <w:rsid w:val="0020785B"/>
    <w:rsid w:val="00207953"/>
    <w:rsid w:val="002143ED"/>
    <w:rsid w:val="00216324"/>
    <w:rsid w:val="00216F86"/>
    <w:rsid w:val="00217246"/>
    <w:rsid w:val="00217D8D"/>
    <w:rsid w:val="00217E97"/>
    <w:rsid w:val="002205BF"/>
    <w:rsid w:val="00220E88"/>
    <w:rsid w:val="00221E02"/>
    <w:rsid w:val="00222150"/>
    <w:rsid w:val="002229F1"/>
    <w:rsid w:val="00224BE0"/>
    <w:rsid w:val="002259DB"/>
    <w:rsid w:val="00231894"/>
    <w:rsid w:val="00232508"/>
    <w:rsid w:val="00233EC4"/>
    <w:rsid w:val="00233F75"/>
    <w:rsid w:val="00235E78"/>
    <w:rsid w:val="002362F0"/>
    <w:rsid w:val="0023648E"/>
    <w:rsid w:val="0024111E"/>
    <w:rsid w:val="00244E06"/>
    <w:rsid w:val="00244F8B"/>
    <w:rsid w:val="0025064D"/>
    <w:rsid w:val="0025078B"/>
    <w:rsid w:val="00251DEE"/>
    <w:rsid w:val="002529F1"/>
    <w:rsid w:val="00253DBE"/>
    <w:rsid w:val="00253DC6"/>
    <w:rsid w:val="0025489C"/>
    <w:rsid w:val="00257FE4"/>
    <w:rsid w:val="002600E5"/>
    <w:rsid w:val="00261DD1"/>
    <w:rsid w:val="002622FA"/>
    <w:rsid w:val="00263518"/>
    <w:rsid w:val="002652D6"/>
    <w:rsid w:val="00265E7E"/>
    <w:rsid w:val="002678D4"/>
    <w:rsid w:val="002707D3"/>
    <w:rsid w:val="0027139B"/>
    <w:rsid w:val="00273D8F"/>
    <w:rsid w:val="0027466C"/>
    <w:rsid w:val="002748AB"/>
    <w:rsid w:val="002759E7"/>
    <w:rsid w:val="00276097"/>
    <w:rsid w:val="00276436"/>
    <w:rsid w:val="00277326"/>
    <w:rsid w:val="002773E1"/>
    <w:rsid w:val="002814B2"/>
    <w:rsid w:val="00282605"/>
    <w:rsid w:val="00282CEF"/>
    <w:rsid w:val="00283890"/>
    <w:rsid w:val="00285D87"/>
    <w:rsid w:val="002867CB"/>
    <w:rsid w:val="00290EFD"/>
    <w:rsid w:val="002940B0"/>
    <w:rsid w:val="002949E1"/>
    <w:rsid w:val="0029533E"/>
    <w:rsid w:val="002976D9"/>
    <w:rsid w:val="00297C74"/>
    <w:rsid w:val="002A11C4"/>
    <w:rsid w:val="002A30C7"/>
    <w:rsid w:val="002A33E2"/>
    <w:rsid w:val="002A399B"/>
    <w:rsid w:val="002A3DDD"/>
    <w:rsid w:val="002A44EC"/>
    <w:rsid w:val="002A6162"/>
    <w:rsid w:val="002A70B0"/>
    <w:rsid w:val="002B0103"/>
    <w:rsid w:val="002B4D33"/>
    <w:rsid w:val="002C0098"/>
    <w:rsid w:val="002C0AC9"/>
    <w:rsid w:val="002C26C0"/>
    <w:rsid w:val="002C2BC5"/>
    <w:rsid w:val="002C303A"/>
    <w:rsid w:val="002D0496"/>
    <w:rsid w:val="002D059A"/>
    <w:rsid w:val="002D0800"/>
    <w:rsid w:val="002D2A59"/>
    <w:rsid w:val="002D6D1B"/>
    <w:rsid w:val="002E0407"/>
    <w:rsid w:val="002E0854"/>
    <w:rsid w:val="002E25A8"/>
    <w:rsid w:val="002E33E1"/>
    <w:rsid w:val="002E5FFC"/>
    <w:rsid w:val="002E6336"/>
    <w:rsid w:val="002E6A68"/>
    <w:rsid w:val="002E71EC"/>
    <w:rsid w:val="002E79CB"/>
    <w:rsid w:val="002E7B00"/>
    <w:rsid w:val="002F0471"/>
    <w:rsid w:val="002F0B76"/>
    <w:rsid w:val="002F1714"/>
    <w:rsid w:val="002F332A"/>
    <w:rsid w:val="002F444F"/>
    <w:rsid w:val="002F4D89"/>
    <w:rsid w:val="002F5170"/>
    <w:rsid w:val="002F5491"/>
    <w:rsid w:val="002F7E6B"/>
    <w:rsid w:val="002F7F55"/>
    <w:rsid w:val="00300C45"/>
    <w:rsid w:val="0030224E"/>
    <w:rsid w:val="00302D8A"/>
    <w:rsid w:val="00303D11"/>
    <w:rsid w:val="00304EDF"/>
    <w:rsid w:val="0030710E"/>
    <w:rsid w:val="0030745F"/>
    <w:rsid w:val="00313B85"/>
    <w:rsid w:val="00314630"/>
    <w:rsid w:val="00316EA1"/>
    <w:rsid w:val="003202CE"/>
    <w:rsid w:val="003203F0"/>
    <w:rsid w:val="003205C2"/>
    <w:rsid w:val="0032090A"/>
    <w:rsid w:val="00321CDE"/>
    <w:rsid w:val="00325B0C"/>
    <w:rsid w:val="00325B96"/>
    <w:rsid w:val="003267A1"/>
    <w:rsid w:val="003277F8"/>
    <w:rsid w:val="00331543"/>
    <w:rsid w:val="00332AC5"/>
    <w:rsid w:val="00333A03"/>
    <w:rsid w:val="00333E15"/>
    <w:rsid w:val="00333E93"/>
    <w:rsid w:val="0033588E"/>
    <w:rsid w:val="00337407"/>
    <w:rsid w:val="00340328"/>
    <w:rsid w:val="0034212B"/>
    <w:rsid w:val="00342A16"/>
    <w:rsid w:val="003463CA"/>
    <w:rsid w:val="0034647E"/>
    <w:rsid w:val="0035042D"/>
    <w:rsid w:val="003528E9"/>
    <w:rsid w:val="00352A1E"/>
    <w:rsid w:val="00354D4C"/>
    <w:rsid w:val="0035516E"/>
    <w:rsid w:val="003571BC"/>
    <w:rsid w:val="00357D3F"/>
    <w:rsid w:val="0036090C"/>
    <w:rsid w:val="00362167"/>
    <w:rsid w:val="00362C55"/>
    <w:rsid w:val="00364979"/>
    <w:rsid w:val="003712D1"/>
    <w:rsid w:val="0037408D"/>
    <w:rsid w:val="00376198"/>
    <w:rsid w:val="00376E23"/>
    <w:rsid w:val="0038064D"/>
    <w:rsid w:val="00383808"/>
    <w:rsid w:val="00385B9C"/>
    <w:rsid w:val="00385FB5"/>
    <w:rsid w:val="00386150"/>
    <w:rsid w:val="00386426"/>
    <w:rsid w:val="0038715D"/>
    <w:rsid w:val="00387ACE"/>
    <w:rsid w:val="003918ED"/>
    <w:rsid w:val="00392E84"/>
    <w:rsid w:val="003947D3"/>
    <w:rsid w:val="00394DBF"/>
    <w:rsid w:val="003957A6"/>
    <w:rsid w:val="00396C02"/>
    <w:rsid w:val="003A0ED5"/>
    <w:rsid w:val="003A0FAD"/>
    <w:rsid w:val="003A22FA"/>
    <w:rsid w:val="003A43EF"/>
    <w:rsid w:val="003A4534"/>
    <w:rsid w:val="003A5BCF"/>
    <w:rsid w:val="003A7558"/>
    <w:rsid w:val="003B25D1"/>
    <w:rsid w:val="003B292D"/>
    <w:rsid w:val="003B60A2"/>
    <w:rsid w:val="003B6E2B"/>
    <w:rsid w:val="003C0E0D"/>
    <w:rsid w:val="003C1C3E"/>
    <w:rsid w:val="003C36C0"/>
    <w:rsid w:val="003C403C"/>
    <w:rsid w:val="003C4760"/>
    <w:rsid w:val="003C7445"/>
    <w:rsid w:val="003D07EA"/>
    <w:rsid w:val="003D33A1"/>
    <w:rsid w:val="003D6AA7"/>
    <w:rsid w:val="003D76D0"/>
    <w:rsid w:val="003D7ACB"/>
    <w:rsid w:val="003E022D"/>
    <w:rsid w:val="003E0C33"/>
    <w:rsid w:val="003E2554"/>
    <w:rsid w:val="003E2A9B"/>
    <w:rsid w:val="003E39A2"/>
    <w:rsid w:val="003E4BEB"/>
    <w:rsid w:val="003E57AB"/>
    <w:rsid w:val="003E5A3F"/>
    <w:rsid w:val="003F08EA"/>
    <w:rsid w:val="003F16C4"/>
    <w:rsid w:val="003F2BED"/>
    <w:rsid w:val="003F3DFA"/>
    <w:rsid w:val="003F6C5A"/>
    <w:rsid w:val="003F725B"/>
    <w:rsid w:val="003F7862"/>
    <w:rsid w:val="004002C0"/>
    <w:rsid w:val="00400B49"/>
    <w:rsid w:val="0040170D"/>
    <w:rsid w:val="004032C6"/>
    <w:rsid w:val="00403486"/>
    <w:rsid w:val="00404BA4"/>
    <w:rsid w:val="0041010D"/>
    <w:rsid w:val="00411938"/>
    <w:rsid w:val="00412E85"/>
    <w:rsid w:val="004136E2"/>
    <w:rsid w:val="00415CB7"/>
    <w:rsid w:val="00417B69"/>
    <w:rsid w:val="00417FAE"/>
    <w:rsid w:val="004202ED"/>
    <w:rsid w:val="00422F4D"/>
    <w:rsid w:val="00424ED8"/>
    <w:rsid w:val="00425DF0"/>
    <w:rsid w:val="00432D6C"/>
    <w:rsid w:val="00433C95"/>
    <w:rsid w:val="0043493C"/>
    <w:rsid w:val="00435889"/>
    <w:rsid w:val="00436F8E"/>
    <w:rsid w:val="00437FAD"/>
    <w:rsid w:val="0044002B"/>
    <w:rsid w:val="00442F96"/>
    <w:rsid w:val="00443878"/>
    <w:rsid w:val="00445770"/>
    <w:rsid w:val="004476AA"/>
    <w:rsid w:val="00450165"/>
    <w:rsid w:val="00450B75"/>
    <w:rsid w:val="00452126"/>
    <w:rsid w:val="0045337C"/>
    <w:rsid w:val="00453749"/>
    <w:rsid w:val="004539A8"/>
    <w:rsid w:val="00453CD0"/>
    <w:rsid w:val="00460BB6"/>
    <w:rsid w:val="00461BC8"/>
    <w:rsid w:val="0046213B"/>
    <w:rsid w:val="00466613"/>
    <w:rsid w:val="00467078"/>
    <w:rsid w:val="004677AE"/>
    <w:rsid w:val="00467839"/>
    <w:rsid w:val="004712CA"/>
    <w:rsid w:val="004726B8"/>
    <w:rsid w:val="0047422E"/>
    <w:rsid w:val="00476050"/>
    <w:rsid w:val="00477DA1"/>
    <w:rsid w:val="0048006A"/>
    <w:rsid w:val="004805E3"/>
    <w:rsid w:val="0048087C"/>
    <w:rsid w:val="00480CA8"/>
    <w:rsid w:val="0048177D"/>
    <w:rsid w:val="00483C5A"/>
    <w:rsid w:val="00484A9B"/>
    <w:rsid w:val="00485F43"/>
    <w:rsid w:val="00487569"/>
    <w:rsid w:val="004911A6"/>
    <w:rsid w:val="00491BEA"/>
    <w:rsid w:val="00492166"/>
    <w:rsid w:val="00493711"/>
    <w:rsid w:val="0049674B"/>
    <w:rsid w:val="0049774D"/>
    <w:rsid w:val="004A102D"/>
    <w:rsid w:val="004A1CF9"/>
    <w:rsid w:val="004A3413"/>
    <w:rsid w:val="004A455F"/>
    <w:rsid w:val="004A4921"/>
    <w:rsid w:val="004A5994"/>
    <w:rsid w:val="004B2813"/>
    <w:rsid w:val="004B34DA"/>
    <w:rsid w:val="004B3656"/>
    <w:rsid w:val="004B3787"/>
    <w:rsid w:val="004B4FEF"/>
    <w:rsid w:val="004B5A14"/>
    <w:rsid w:val="004B75AD"/>
    <w:rsid w:val="004C0673"/>
    <w:rsid w:val="004C34D4"/>
    <w:rsid w:val="004C4538"/>
    <w:rsid w:val="004C4E4E"/>
    <w:rsid w:val="004C6220"/>
    <w:rsid w:val="004D0721"/>
    <w:rsid w:val="004D0A4E"/>
    <w:rsid w:val="004D4EED"/>
    <w:rsid w:val="004D5747"/>
    <w:rsid w:val="004D587E"/>
    <w:rsid w:val="004D5964"/>
    <w:rsid w:val="004D6B5B"/>
    <w:rsid w:val="004D6EAF"/>
    <w:rsid w:val="004E1524"/>
    <w:rsid w:val="004E163D"/>
    <w:rsid w:val="004E194E"/>
    <w:rsid w:val="004E2E6C"/>
    <w:rsid w:val="004E319A"/>
    <w:rsid w:val="004E4249"/>
    <w:rsid w:val="004E5A4B"/>
    <w:rsid w:val="004E5E06"/>
    <w:rsid w:val="004E7201"/>
    <w:rsid w:val="004F0C09"/>
    <w:rsid w:val="004F2255"/>
    <w:rsid w:val="004F3816"/>
    <w:rsid w:val="004F3BD3"/>
    <w:rsid w:val="004F4418"/>
    <w:rsid w:val="004F44CA"/>
    <w:rsid w:val="004F500A"/>
    <w:rsid w:val="004F5AED"/>
    <w:rsid w:val="004F607C"/>
    <w:rsid w:val="004F7ABF"/>
    <w:rsid w:val="00501328"/>
    <w:rsid w:val="00502A93"/>
    <w:rsid w:val="00502B0A"/>
    <w:rsid w:val="0050441C"/>
    <w:rsid w:val="00504CD4"/>
    <w:rsid w:val="005068E6"/>
    <w:rsid w:val="00510BE1"/>
    <w:rsid w:val="005110A1"/>
    <w:rsid w:val="005126A0"/>
    <w:rsid w:val="00513400"/>
    <w:rsid w:val="00515FB3"/>
    <w:rsid w:val="00516987"/>
    <w:rsid w:val="0052009B"/>
    <w:rsid w:val="00522576"/>
    <w:rsid w:val="00523587"/>
    <w:rsid w:val="00523C3D"/>
    <w:rsid w:val="00525528"/>
    <w:rsid w:val="00525856"/>
    <w:rsid w:val="00526E7D"/>
    <w:rsid w:val="00527F0B"/>
    <w:rsid w:val="005301AC"/>
    <w:rsid w:val="005306D7"/>
    <w:rsid w:val="005342BA"/>
    <w:rsid w:val="005343F3"/>
    <w:rsid w:val="00536753"/>
    <w:rsid w:val="00537E5A"/>
    <w:rsid w:val="00541C18"/>
    <w:rsid w:val="00542EFD"/>
    <w:rsid w:val="00543D41"/>
    <w:rsid w:val="00545472"/>
    <w:rsid w:val="00545745"/>
    <w:rsid w:val="00552925"/>
    <w:rsid w:val="00552B0D"/>
    <w:rsid w:val="00554C8F"/>
    <w:rsid w:val="0055532B"/>
    <w:rsid w:val="00556301"/>
    <w:rsid w:val="005571A4"/>
    <w:rsid w:val="005571D8"/>
    <w:rsid w:val="00557F22"/>
    <w:rsid w:val="00560586"/>
    <w:rsid w:val="00562FA3"/>
    <w:rsid w:val="00566EDA"/>
    <w:rsid w:val="005674D9"/>
    <w:rsid w:val="00567F33"/>
    <w:rsid w:val="00570583"/>
    <w:rsid w:val="0057081A"/>
    <w:rsid w:val="00570982"/>
    <w:rsid w:val="00571D86"/>
    <w:rsid w:val="00572654"/>
    <w:rsid w:val="005727E7"/>
    <w:rsid w:val="00572851"/>
    <w:rsid w:val="005728F1"/>
    <w:rsid w:val="00574367"/>
    <w:rsid w:val="00574CB7"/>
    <w:rsid w:val="0057574C"/>
    <w:rsid w:val="00576A75"/>
    <w:rsid w:val="00581572"/>
    <w:rsid w:val="00582D7B"/>
    <w:rsid w:val="00587453"/>
    <w:rsid w:val="00590289"/>
    <w:rsid w:val="00592114"/>
    <w:rsid w:val="00596B2F"/>
    <w:rsid w:val="00597340"/>
    <w:rsid w:val="005976A1"/>
    <w:rsid w:val="005A2209"/>
    <w:rsid w:val="005A34E7"/>
    <w:rsid w:val="005A47E0"/>
    <w:rsid w:val="005A4851"/>
    <w:rsid w:val="005A4F74"/>
    <w:rsid w:val="005A6163"/>
    <w:rsid w:val="005B1C71"/>
    <w:rsid w:val="005B3711"/>
    <w:rsid w:val="005B5629"/>
    <w:rsid w:val="005B5918"/>
    <w:rsid w:val="005B718A"/>
    <w:rsid w:val="005B72D5"/>
    <w:rsid w:val="005C0300"/>
    <w:rsid w:val="005C1D62"/>
    <w:rsid w:val="005C2023"/>
    <w:rsid w:val="005C2584"/>
    <w:rsid w:val="005C27A2"/>
    <w:rsid w:val="005C2ACB"/>
    <w:rsid w:val="005C30F4"/>
    <w:rsid w:val="005C3557"/>
    <w:rsid w:val="005C4D7C"/>
    <w:rsid w:val="005C50D6"/>
    <w:rsid w:val="005C522B"/>
    <w:rsid w:val="005C63DA"/>
    <w:rsid w:val="005D1397"/>
    <w:rsid w:val="005D4FEB"/>
    <w:rsid w:val="005D65ED"/>
    <w:rsid w:val="005D6D33"/>
    <w:rsid w:val="005D7508"/>
    <w:rsid w:val="005E069F"/>
    <w:rsid w:val="005E0E6C"/>
    <w:rsid w:val="005E2E5C"/>
    <w:rsid w:val="005E37E8"/>
    <w:rsid w:val="005E506A"/>
    <w:rsid w:val="005E7F08"/>
    <w:rsid w:val="005F3DE1"/>
    <w:rsid w:val="005F4B6A"/>
    <w:rsid w:val="005F4DFE"/>
    <w:rsid w:val="005F6A4A"/>
    <w:rsid w:val="005F721E"/>
    <w:rsid w:val="00600CD5"/>
    <w:rsid w:val="006010F3"/>
    <w:rsid w:val="00602451"/>
    <w:rsid w:val="00603D94"/>
    <w:rsid w:val="00605522"/>
    <w:rsid w:val="00606341"/>
    <w:rsid w:val="0060679E"/>
    <w:rsid w:val="00613FBE"/>
    <w:rsid w:val="00615A0A"/>
    <w:rsid w:val="00617D0C"/>
    <w:rsid w:val="006200EE"/>
    <w:rsid w:val="00620D93"/>
    <w:rsid w:val="006241C5"/>
    <w:rsid w:val="0062537A"/>
    <w:rsid w:val="00632889"/>
    <w:rsid w:val="006333D4"/>
    <w:rsid w:val="00634645"/>
    <w:rsid w:val="00636141"/>
    <w:rsid w:val="0063622A"/>
    <w:rsid w:val="0063667B"/>
    <w:rsid w:val="006369B2"/>
    <w:rsid w:val="00636E97"/>
    <w:rsid w:val="0063718D"/>
    <w:rsid w:val="006403FA"/>
    <w:rsid w:val="00641174"/>
    <w:rsid w:val="00641CD7"/>
    <w:rsid w:val="00643F74"/>
    <w:rsid w:val="00645766"/>
    <w:rsid w:val="006459D1"/>
    <w:rsid w:val="00646E76"/>
    <w:rsid w:val="00647525"/>
    <w:rsid w:val="00647A71"/>
    <w:rsid w:val="00650720"/>
    <w:rsid w:val="00651532"/>
    <w:rsid w:val="006516B4"/>
    <w:rsid w:val="006530A8"/>
    <w:rsid w:val="00654161"/>
    <w:rsid w:val="006564AE"/>
    <w:rsid w:val="006566A2"/>
    <w:rsid w:val="006570B0"/>
    <w:rsid w:val="0066022F"/>
    <w:rsid w:val="006623D5"/>
    <w:rsid w:val="00665C06"/>
    <w:rsid w:val="00666C5C"/>
    <w:rsid w:val="00667086"/>
    <w:rsid w:val="00670596"/>
    <w:rsid w:val="006716B4"/>
    <w:rsid w:val="00672B61"/>
    <w:rsid w:val="00673B07"/>
    <w:rsid w:val="006744F6"/>
    <w:rsid w:val="00675118"/>
    <w:rsid w:val="0067555D"/>
    <w:rsid w:val="00677A9F"/>
    <w:rsid w:val="006818BC"/>
    <w:rsid w:val="006823F3"/>
    <w:rsid w:val="00683A60"/>
    <w:rsid w:val="00684EE9"/>
    <w:rsid w:val="0068573B"/>
    <w:rsid w:val="00687A71"/>
    <w:rsid w:val="00690575"/>
    <w:rsid w:val="00690A19"/>
    <w:rsid w:val="0069210B"/>
    <w:rsid w:val="00695DD7"/>
    <w:rsid w:val="006A0888"/>
    <w:rsid w:val="006A0BC1"/>
    <w:rsid w:val="006A1243"/>
    <w:rsid w:val="006A3090"/>
    <w:rsid w:val="006A4055"/>
    <w:rsid w:val="006A695F"/>
    <w:rsid w:val="006A7103"/>
    <w:rsid w:val="006A7C27"/>
    <w:rsid w:val="006B05F4"/>
    <w:rsid w:val="006B0975"/>
    <w:rsid w:val="006B2F9C"/>
    <w:rsid w:val="006B2FE4"/>
    <w:rsid w:val="006B37B0"/>
    <w:rsid w:val="006B3F56"/>
    <w:rsid w:val="006B5C86"/>
    <w:rsid w:val="006B6607"/>
    <w:rsid w:val="006C17B4"/>
    <w:rsid w:val="006C3602"/>
    <w:rsid w:val="006C4282"/>
    <w:rsid w:val="006C4A3C"/>
    <w:rsid w:val="006C5641"/>
    <w:rsid w:val="006D0943"/>
    <w:rsid w:val="006D0F9E"/>
    <w:rsid w:val="006D1089"/>
    <w:rsid w:val="006D1B86"/>
    <w:rsid w:val="006D3CB6"/>
    <w:rsid w:val="006D7355"/>
    <w:rsid w:val="006D7ED6"/>
    <w:rsid w:val="006E0536"/>
    <w:rsid w:val="006E210C"/>
    <w:rsid w:val="006E23CE"/>
    <w:rsid w:val="006E3126"/>
    <w:rsid w:val="006E3970"/>
    <w:rsid w:val="006E57C5"/>
    <w:rsid w:val="006E733B"/>
    <w:rsid w:val="006F0F90"/>
    <w:rsid w:val="006F38E0"/>
    <w:rsid w:val="006F6056"/>
    <w:rsid w:val="006F7DEE"/>
    <w:rsid w:val="00700258"/>
    <w:rsid w:val="007005CC"/>
    <w:rsid w:val="007009E2"/>
    <w:rsid w:val="00702A34"/>
    <w:rsid w:val="007036A6"/>
    <w:rsid w:val="007044F6"/>
    <w:rsid w:val="007064CA"/>
    <w:rsid w:val="00706EBE"/>
    <w:rsid w:val="00707D4B"/>
    <w:rsid w:val="0071241B"/>
    <w:rsid w:val="00713D2B"/>
    <w:rsid w:val="00714A2D"/>
    <w:rsid w:val="00714FD7"/>
    <w:rsid w:val="00715CA6"/>
    <w:rsid w:val="007174EF"/>
    <w:rsid w:val="007212B0"/>
    <w:rsid w:val="00722F1D"/>
    <w:rsid w:val="00731078"/>
    <w:rsid w:val="00731135"/>
    <w:rsid w:val="0073164F"/>
    <w:rsid w:val="00731731"/>
    <w:rsid w:val="007324AF"/>
    <w:rsid w:val="00734D1B"/>
    <w:rsid w:val="00735A1C"/>
    <w:rsid w:val="00736493"/>
    <w:rsid w:val="0073739A"/>
    <w:rsid w:val="007409B4"/>
    <w:rsid w:val="00741974"/>
    <w:rsid w:val="00742EE9"/>
    <w:rsid w:val="00743157"/>
    <w:rsid w:val="00745C92"/>
    <w:rsid w:val="007466EA"/>
    <w:rsid w:val="007523EC"/>
    <w:rsid w:val="0075338C"/>
    <w:rsid w:val="00754153"/>
    <w:rsid w:val="0075525E"/>
    <w:rsid w:val="00756D3D"/>
    <w:rsid w:val="00761026"/>
    <w:rsid w:val="00761F24"/>
    <w:rsid w:val="00763ED4"/>
    <w:rsid w:val="007647F1"/>
    <w:rsid w:val="00765303"/>
    <w:rsid w:val="00765DA5"/>
    <w:rsid w:val="00767988"/>
    <w:rsid w:val="00770509"/>
    <w:rsid w:val="007738ED"/>
    <w:rsid w:val="00773FAF"/>
    <w:rsid w:val="007750B7"/>
    <w:rsid w:val="0077539F"/>
    <w:rsid w:val="00776240"/>
    <w:rsid w:val="00776469"/>
    <w:rsid w:val="007806C2"/>
    <w:rsid w:val="00781DF6"/>
    <w:rsid w:val="00781FEE"/>
    <w:rsid w:val="00782F49"/>
    <w:rsid w:val="0078416A"/>
    <w:rsid w:val="00784849"/>
    <w:rsid w:val="00784885"/>
    <w:rsid w:val="00790110"/>
    <w:rsid w:val="007903F8"/>
    <w:rsid w:val="007903FE"/>
    <w:rsid w:val="00794AC2"/>
    <w:rsid w:val="00794F4F"/>
    <w:rsid w:val="0079589C"/>
    <w:rsid w:val="00796E0C"/>
    <w:rsid w:val="007974BE"/>
    <w:rsid w:val="007A0916"/>
    <w:rsid w:val="007A0DFD"/>
    <w:rsid w:val="007A19C6"/>
    <w:rsid w:val="007A43DD"/>
    <w:rsid w:val="007A4495"/>
    <w:rsid w:val="007A5741"/>
    <w:rsid w:val="007A58F8"/>
    <w:rsid w:val="007A5DB0"/>
    <w:rsid w:val="007A7A3C"/>
    <w:rsid w:val="007A7FD6"/>
    <w:rsid w:val="007B148E"/>
    <w:rsid w:val="007B4F95"/>
    <w:rsid w:val="007C0B8C"/>
    <w:rsid w:val="007C0D51"/>
    <w:rsid w:val="007C1529"/>
    <w:rsid w:val="007C2539"/>
    <w:rsid w:val="007C29F8"/>
    <w:rsid w:val="007C4517"/>
    <w:rsid w:val="007C5EF0"/>
    <w:rsid w:val="007C6F7A"/>
    <w:rsid w:val="007C7122"/>
    <w:rsid w:val="007D093E"/>
    <w:rsid w:val="007D3F11"/>
    <w:rsid w:val="007D4CCA"/>
    <w:rsid w:val="007D5D71"/>
    <w:rsid w:val="007D7589"/>
    <w:rsid w:val="007E04E8"/>
    <w:rsid w:val="007E2C69"/>
    <w:rsid w:val="007E53E4"/>
    <w:rsid w:val="007E6428"/>
    <w:rsid w:val="007E648B"/>
    <w:rsid w:val="007E656A"/>
    <w:rsid w:val="007F12C5"/>
    <w:rsid w:val="007F2495"/>
    <w:rsid w:val="007F3CAA"/>
    <w:rsid w:val="007F664D"/>
    <w:rsid w:val="007F794C"/>
    <w:rsid w:val="00801178"/>
    <w:rsid w:val="0080208D"/>
    <w:rsid w:val="00806A9C"/>
    <w:rsid w:val="00807AF8"/>
    <w:rsid w:val="0081027F"/>
    <w:rsid w:val="00811E39"/>
    <w:rsid w:val="008126FC"/>
    <w:rsid w:val="00813BD5"/>
    <w:rsid w:val="00814663"/>
    <w:rsid w:val="008146C2"/>
    <w:rsid w:val="008146E9"/>
    <w:rsid w:val="008148F5"/>
    <w:rsid w:val="00816923"/>
    <w:rsid w:val="00826926"/>
    <w:rsid w:val="00826D0A"/>
    <w:rsid w:val="00827B02"/>
    <w:rsid w:val="008347D8"/>
    <w:rsid w:val="00834B68"/>
    <w:rsid w:val="008360C6"/>
    <w:rsid w:val="008369EC"/>
    <w:rsid w:val="008370D7"/>
    <w:rsid w:val="00837203"/>
    <w:rsid w:val="00837D40"/>
    <w:rsid w:val="00840E0A"/>
    <w:rsid w:val="00842137"/>
    <w:rsid w:val="0084321A"/>
    <w:rsid w:val="008440D9"/>
    <w:rsid w:val="00845DE0"/>
    <w:rsid w:val="00846DCF"/>
    <w:rsid w:val="00853F5F"/>
    <w:rsid w:val="00856C7A"/>
    <w:rsid w:val="00860131"/>
    <w:rsid w:val="008623ED"/>
    <w:rsid w:val="00862DDB"/>
    <w:rsid w:val="00865473"/>
    <w:rsid w:val="00866218"/>
    <w:rsid w:val="00866224"/>
    <w:rsid w:val="008669C5"/>
    <w:rsid w:val="00870078"/>
    <w:rsid w:val="0087056E"/>
    <w:rsid w:val="00870A6C"/>
    <w:rsid w:val="0087211B"/>
    <w:rsid w:val="0087231B"/>
    <w:rsid w:val="00872E07"/>
    <w:rsid w:val="00874429"/>
    <w:rsid w:val="00875AA6"/>
    <w:rsid w:val="00876776"/>
    <w:rsid w:val="00876E8C"/>
    <w:rsid w:val="008776FD"/>
    <w:rsid w:val="00880890"/>
    <w:rsid w:val="00880944"/>
    <w:rsid w:val="00880CEB"/>
    <w:rsid w:val="00883AE2"/>
    <w:rsid w:val="008865BD"/>
    <w:rsid w:val="0088675E"/>
    <w:rsid w:val="0089088E"/>
    <w:rsid w:val="00890F47"/>
    <w:rsid w:val="00891FC3"/>
    <w:rsid w:val="00892297"/>
    <w:rsid w:val="00893508"/>
    <w:rsid w:val="00893783"/>
    <w:rsid w:val="0089519E"/>
    <w:rsid w:val="008964D6"/>
    <w:rsid w:val="008A29D8"/>
    <w:rsid w:val="008A3FE4"/>
    <w:rsid w:val="008A5F6A"/>
    <w:rsid w:val="008A6D03"/>
    <w:rsid w:val="008B29D5"/>
    <w:rsid w:val="008B3EA9"/>
    <w:rsid w:val="008B503B"/>
    <w:rsid w:val="008B5123"/>
    <w:rsid w:val="008B73A8"/>
    <w:rsid w:val="008C2101"/>
    <w:rsid w:val="008C23C0"/>
    <w:rsid w:val="008C26C7"/>
    <w:rsid w:val="008C3F84"/>
    <w:rsid w:val="008C691D"/>
    <w:rsid w:val="008C7053"/>
    <w:rsid w:val="008D11C0"/>
    <w:rsid w:val="008D1DC1"/>
    <w:rsid w:val="008D4488"/>
    <w:rsid w:val="008D6D34"/>
    <w:rsid w:val="008E0172"/>
    <w:rsid w:val="008E1FC1"/>
    <w:rsid w:val="008E22EE"/>
    <w:rsid w:val="008E2F1A"/>
    <w:rsid w:val="008E35C4"/>
    <w:rsid w:val="008E696C"/>
    <w:rsid w:val="008E6D7B"/>
    <w:rsid w:val="008E7A1A"/>
    <w:rsid w:val="008F2141"/>
    <w:rsid w:val="008F2D5F"/>
    <w:rsid w:val="008F437A"/>
    <w:rsid w:val="008F4763"/>
    <w:rsid w:val="008F4BBF"/>
    <w:rsid w:val="008F5E73"/>
    <w:rsid w:val="00903CA0"/>
    <w:rsid w:val="0090421D"/>
    <w:rsid w:val="00904349"/>
    <w:rsid w:val="00906108"/>
    <w:rsid w:val="0091027E"/>
    <w:rsid w:val="00910ACE"/>
    <w:rsid w:val="009116C0"/>
    <w:rsid w:val="0091237F"/>
    <w:rsid w:val="00913241"/>
    <w:rsid w:val="0091773B"/>
    <w:rsid w:val="0091775F"/>
    <w:rsid w:val="00922B30"/>
    <w:rsid w:val="009243BE"/>
    <w:rsid w:val="00934017"/>
    <w:rsid w:val="00936852"/>
    <w:rsid w:val="00937363"/>
    <w:rsid w:val="0094045D"/>
    <w:rsid w:val="009406B5"/>
    <w:rsid w:val="00941421"/>
    <w:rsid w:val="00944F85"/>
    <w:rsid w:val="0094576D"/>
    <w:rsid w:val="00945822"/>
    <w:rsid w:val="00946166"/>
    <w:rsid w:val="00951A39"/>
    <w:rsid w:val="0095464C"/>
    <w:rsid w:val="009550D1"/>
    <w:rsid w:val="009553A4"/>
    <w:rsid w:val="00955783"/>
    <w:rsid w:val="00956D1F"/>
    <w:rsid w:val="00957F02"/>
    <w:rsid w:val="009602DB"/>
    <w:rsid w:val="00966D0C"/>
    <w:rsid w:val="00967151"/>
    <w:rsid w:val="009671DE"/>
    <w:rsid w:val="00967999"/>
    <w:rsid w:val="00967F9A"/>
    <w:rsid w:val="00970648"/>
    <w:rsid w:val="00971F53"/>
    <w:rsid w:val="009739CD"/>
    <w:rsid w:val="00973C34"/>
    <w:rsid w:val="00974821"/>
    <w:rsid w:val="00975F7B"/>
    <w:rsid w:val="009771CF"/>
    <w:rsid w:val="00983164"/>
    <w:rsid w:val="0098378A"/>
    <w:rsid w:val="00983F96"/>
    <w:rsid w:val="00986A1A"/>
    <w:rsid w:val="00986A9B"/>
    <w:rsid w:val="009914E7"/>
    <w:rsid w:val="009918A0"/>
    <w:rsid w:val="00995D81"/>
    <w:rsid w:val="009972EF"/>
    <w:rsid w:val="00997CF7"/>
    <w:rsid w:val="009A0DE5"/>
    <w:rsid w:val="009A2899"/>
    <w:rsid w:val="009A2F06"/>
    <w:rsid w:val="009A33A9"/>
    <w:rsid w:val="009A5E35"/>
    <w:rsid w:val="009A5FBE"/>
    <w:rsid w:val="009A7C38"/>
    <w:rsid w:val="009B044F"/>
    <w:rsid w:val="009B0FF5"/>
    <w:rsid w:val="009B12B0"/>
    <w:rsid w:val="009B21CE"/>
    <w:rsid w:val="009B2FDA"/>
    <w:rsid w:val="009B37C9"/>
    <w:rsid w:val="009B3E63"/>
    <w:rsid w:val="009B3EB2"/>
    <w:rsid w:val="009B4C9B"/>
    <w:rsid w:val="009B5035"/>
    <w:rsid w:val="009B5670"/>
    <w:rsid w:val="009B745A"/>
    <w:rsid w:val="009B7533"/>
    <w:rsid w:val="009C21C1"/>
    <w:rsid w:val="009C3160"/>
    <w:rsid w:val="009C411F"/>
    <w:rsid w:val="009C43EF"/>
    <w:rsid w:val="009C4E22"/>
    <w:rsid w:val="009C6D5C"/>
    <w:rsid w:val="009D01A7"/>
    <w:rsid w:val="009D03B6"/>
    <w:rsid w:val="009D08E7"/>
    <w:rsid w:val="009D127D"/>
    <w:rsid w:val="009D2B68"/>
    <w:rsid w:val="009D37CD"/>
    <w:rsid w:val="009D45C8"/>
    <w:rsid w:val="009D644B"/>
    <w:rsid w:val="009E1B59"/>
    <w:rsid w:val="009E316F"/>
    <w:rsid w:val="009E7230"/>
    <w:rsid w:val="009E766E"/>
    <w:rsid w:val="009F1960"/>
    <w:rsid w:val="009F31E6"/>
    <w:rsid w:val="009F4B1A"/>
    <w:rsid w:val="009F4E39"/>
    <w:rsid w:val="009F5581"/>
    <w:rsid w:val="009F60AD"/>
    <w:rsid w:val="009F715E"/>
    <w:rsid w:val="009F73FA"/>
    <w:rsid w:val="00A00A8A"/>
    <w:rsid w:val="00A00BDB"/>
    <w:rsid w:val="00A01785"/>
    <w:rsid w:val="00A04F7F"/>
    <w:rsid w:val="00A0757E"/>
    <w:rsid w:val="00A10118"/>
    <w:rsid w:val="00A10DBB"/>
    <w:rsid w:val="00A11720"/>
    <w:rsid w:val="00A129CB"/>
    <w:rsid w:val="00A17F1E"/>
    <w:rsid w:val="00A21247"/>
    <w:rsid w:val="00A21729"/>
    <w:rsid w:val="00A21EF4"/>
    <w:rsid w:val="00A230B7"/>
    <w:rsid w:val="00A25511"/>
    <w:rsid w:val="00A274D7"/>
    <w:rsid w:val="00A277FF"/>
    <w:rsid w:val="00A31D47"/>
    <w:rsid w:val="00A32B19"/>
    <w:rsid w:val="00A35933"/>
    <w:rsid w:val="00A363D7"/>
    <w:rsid w:val="00A3755C"/>
    <w:rsid w:val="00A37BDE"/>
    <w:rsid w:val="00A4013E"/>
    <w:rsid w:val="00A4045F"/>
    <w:rsid w:val="00A40728"/>
    <w:rsid w:val="00A41E0A"/>
    <w:rsid w:val="00A427CD"/>
    <w:rsid w:val="00A440DD"/>
    <w:rsid w:val="00A44202"/>
    <w:rsid w:val="00A445AF"/>
    <w:rsid w:val="00A44742"/>
    <w:rsid w:val="00A45FEE"/>
    <w:rsid w:val="00A4600B"/>
    <w:rsid w:val="00A47320"/>
    <w:rsid w:val="00A47DD0"/>
    <w:rsid w:val="00A50506"/>
    <w:rsid w:val="00A50DEE"/>
    <w:rsid w:val="00A51408"/>
    <w:rsid w:val="00A51EF0"/>
    <w:rsid w:val="00A53F02"/>
    <w:rsid w:val="00A54454"/>
    <w:rsid w:val="00A54F46"/>
    <w:rsid w:val="00A57591"/>
    <w:rsid w:val="00A62739"/>
    <w:rsid w:val="00A64B13"/>
    <w:rsid w:val="00A64BF0"/>
    <w:rsid w:val="00A650CB"/>
    <w:rsid w:val="00A65A09"/>
    <w:rsid w:val="00A66087"/>
    <w:rsid w:val="00A66727"/>
    <w:rsid w:val="00A67931"/>
    <w:rsid w:val="00A67A81"/>
    <w:rsid w:val="00A730A6"/>
    <w:rsid w:val="00A731E8"/>
    <w:rsid w:val="00A751DD"/>
    <w:rsid w:val="00A75E1A"/>
    <w:rsid w:val="00A7686A"/>
    <w:rsid w:val="00A82CB1"/>
    <w:rsid w:val="00A84506"/>
    <w:rsid w:val="00A857DC"/>
    <w:rsid w:val="00A906A5"/>
    <w:rsid w:val="00A90803"/>
    <w:rsid w:val="00A92E20"/>
    <w:rsid w:val="00A93E8B"/>
    <w:rsid w:val="00A96899"/>
    <w:rsid w:val="00A971A0"/>
    <w:rsid w:val="00AA1186"/>
    <w:rsid w:val="00AA1A98"/>
    <w:rsid w:val="00AA1F22"/>
    <w:rsid w:val="00AA23B2"/>
    <w:rsid w:val="00AA6258"/>
    <w:rsid w:val="00AA68DC"/>
    <w:rsid w:val="00AA7402"/>
    <w:rsid w:val="00AA743D"/>
    <w:rsid w:val="00AB1F81"/>
    <w:rsid w:val="00AB2911"/>
    <w:rsid w:val="00AB3A8E"/>
    <w:rsid w:val="00AB570B"/>
    <w:rsid w:val="00AB5B4D"/>
    <w:rsid w:val="00AB5C20"/>
    <w:rsid w:val="00AB610A"/>
    <w:rsid w:val="00AB70F1"/>
    <w:rsid w:val="00AB721D"/>
    <w:rsid w:val="00AC145B"/>
    <w:rsid w:val="00AC1B4A"/>
    <w:rsid w:val="00AC5FB2"/>
    <w:rsid w:val="00AD4207"/>
    <w:rsid w:val="00AD4ABA"/>
    <w:rsid w:val="00AD73E3"/>
    <w:rsid w:val="00AE045C"/>
    <w:rsid w:val="00AE1769"/>
    <w:rsid w:val="00AE1E2A"/>
    <w:rsid w:val="00AE2422"/>
    <w:rsid w:val="00AF0602"/>
    <w:rsid w:val="00AF1EC8"/>
    <w:rsid w:val="00AF4391"/>
    <w:rsid w:val="00AF7563"/>
    <w:rsid w:val="00B0154A"/>
    <w:rsid w:val="00B01C78"/>
    <w:rsid w:val="00B02D24"/>
    <w:rsid w:val="00B05821"/>
    <w:rsid w:val="00B100D6"/>
    <w:rsid w:val="00B10FDB"/>
    <w:rsid w:val="00B1365C"/>
    <w:rsid w:val="00B13E3D"/>
    <w:rsid w:val="00B14C9E"/>
    <w:rsid w:val="00B164C9"/>
    <w:rsid w:val="00B16887"/>
    <w:rsid w:val="00B17197"/>
    <w:rsid w:val="00B17E47"/>
    <w:rsid w:val="00B250B3"/>
    <w:rsid w:val="00B2566F"/>
    <w:rsid w:val="00B26C28"/>
    <w:rsid w:val="00B302D0"/>
    <w:rsid w:val="00B315F4"/>
    <w:rsid w:val="00B32783"/>
    <w:rsid w:val="00B339AB"/>
    <w:rsid w:val="00B34B0E"/>
    <w:rsid w:val="00B3731E"/>
    <w:rsid w:val="00B4174C"/>
    <w:rsid w:val="00B43535"/>
    <w:rsid w:val="00B43E07"/>
    <w:rsid w:val="00B443E2"/>
    <w:rsid w:val="00B453F5"/>
    <w:rsid w:val="00B45942"/>
    <w:rsid w:val="00B45A44"/>
    <w:rsid w:val="00B45AF4"/>
    <w:rsid w:val="00B45F06"/>
    <w:rsid w:val="00B54290"/>
    <w:rsid w:val="00B549C5"/>
    <w:rsid w:val="00B55621"/>
    <w:rsid w:val="00B5611E"/>
    <w:rsid w:val="00B567D8"/>
    <w:rsid w:val="00B569D5"/>
    <w:rsid w:val="00B60646"/>
    <w:rsid w:val="00B607DF"/>
    <w:rsid w:val="00B61624"/>
    <w:rsid w:val="00B6435D"/>
    <w:rsid w:val="00B66481"/>
    <w:rsid w:val="00B66904"/>
    <w:rsid w:val="00B67628"/>
    <w:rsid w:val="00B7189C"/>
    <w:rsid w:val="00B718A5"/>
    <w:rsid w:val="00B71F6F"/>
    <w:rsid w:val="00B733C2"/>
    <w:rsid w:val="00B808BD"/>
    <w:rsid w:val="00B827FF"/>
    <w:rsid w:val="00B831CD"/>
    <w:rsid w:val="00B858FE"/>
    <w:rsid w:val="00B874D0"/>
    <w:rsid w:val="00B90923"/>
    <w:rsid w:val="00B90F86"/>
    <w:rsid w:val="00B933C0"/>
    <w:rsid w:val="00B94212"/>
    <w:rsid w:val="00BA0BB9"/>
    <w:rsid w:val="00BA2D2F"/>
    <w:rsid w:val="00BA3212"/>
    <w:rsid w:val="00BA41ED"/>
    <w:rsid w:val="00BA48A3"/>
    <w:rsid w:val="00BA788A"/>
    <w:rsid w:val="00BA788C"/>
    <w:rsid w:val="00BB1644"/>
    <w:rsid w:val="00BB1789"/>
    <w:rsid w:val="00BB2F4B"/>
    <w:rsid w:val="00BB4983"/>
    <w:rsid w:val="00BB5430"/>
    <w:rsid w:val="00BB5D6D"/>
    <w:rsid w:val="00BB6F87"/>
    <w:rsid w:val="00BB7597"/>
    <w:rsid w:val="00BC389D"/>
    <w:rsid w:val="00BC53D7"/>
    <w:rsid w:val="00BC544C"/>
    <w:rsid w:val="00BC5C32"/>
    <w:rsid w:val="00BC612D"/>
    <w:rsid w:val="00BC62E2"/>
    <w:rsid w:val="00BC6A98"/>
    <w:rsid w:val="00BD5876"/>
    <w:rsid w:val="00BD5A0D"/>
    <w:rsid w:val="00BD5B2E"/>
    <w:rsid w:val="00BD6242"/>
    <w:rsid w:val="00BD6994"/>
    <w:rsid w:val="00BD7383"/>
    <w:rsid w:val="00BE1239"/>
    <w:rsid w:val="00BE304B"/>
    <w:rsid w:val="00BE32AA"/>
    <w:rsid w:val="00BE5247"/>
    <w:rsid w:val="00BE5FA4"/>
    <w:rsid w:val="00BE6749"/>
    <w:rsid w:val="00BE6C89"/>
    <w:rsid w:val="00BF3EC3"/>
    <w:rsid w:val="00BF4433"/>
    <w:rsid w:val="00BF51FD"/>
    <w:rsid w:val="00BF6701"/>
    <w:rsid w:val="00C043E3"/>
    <w:rsid w:val="00C100DC"/>
    <w:rsid w:val="00C12617"/>
    <w:rsid w:val="00C13942"/>
    <w:rsid w:val="00C150CD"/>
    <w:rsid w:val="00C15839"/>
    <w:rsid w:val="00C166E3"/>
    <w:rsid w:val="00C16D08"/>
    <w:rsid w:val="00C17AB4"/>
    <w:rsid w:val="00C201DC"/>
    <w:rsid w:val="00C21C49"/>
    <w:rsid w:val="00C2398D"/>
    <w:rsid w:val="00C250DA"/>
    <w:rsid w:val="00C25EA9"/>
    <w:rsid w:val="00C32093"/>
    <w:rsid w:val="00C32DE5"/>
    <w:rsid w:val="00C338D2"/>
    <w:rsid w:val="00C34595"/>
    <w:rsid w:val="00C36266"/>
    <w:rsid w:val="00C3663B"/>
    <w:rsid w:val="00C37EEE"/>
    <w:rsid w:val="00C408F8"/>
    <w:rsid w:val="00C40BFB"/>
    <w:rsid w:val="00C42125"/>
    <w:rsid w:val="00C42463"/>
    <w:rsid w:val="00C4374A"/>
    <w:rsid w:val="00C50313"/>
    <w:rsid w:val="00C51B88"/>
    <w:rsid w:val="00C53325"/>
    <w:rsid w:val="00C61611"/>
    <w:rsid w:val="00C62814"/>
    <w:rsid w:val="00C62CAF"/>
    <w:rsid w:val="00C632BF"/>
    <w:rsid w:val="00C64BEF"/>
    <w:rsid w:val="00C65261"/>
    <w:rsid w:val="00C65BA5"/>
    <w:rsid w:val="00C65CA3"/>
    <w:rsid w:val="00C65D0A"/>
    <w:rsid w:val="00C67B25"/>
    <w:rsid w:val="00C700E3"/>
    <w:rsid w:val="00C73CAB"/>
    <w:rsid w:val="00C748F7"/>
    <w:rsid w:val="00C74937"/>
    <w:rsid w:val="00C7569F"/>
    <w:rsid w:val="00C7599F"/>
    <w:rsid w:val="00C75A18"/>
    <w:rsid w:val="00C7615C"/>
    <w:rsid w:val="00C77D79"/>
    <w:rsid w:val="00C800BF"/>
    <w:rsid w:val="00C801E9"/>
    <w:rsid w:val="00C803C7"/>
    <w:rsid w:val="00C82D87"/>
    <w:rsid w:val="00C843B4"/>
    <w:rsid w:val="00C84C80"/>
    <w:rsid w:val="00C860CD"/>
    <w:rsid w:val="00C865DB"/>
    <w:rsid w:val="00C86D97"/>
    <w:rsid w:val="00C9093F"/>
    <w:rsid w:val="00C943AE"/>
    <w:rsid w:val="00C94873"/>
    <w:rsid w:val="00C9609E"/>
    <w:rsid w:val="00CA0155"/>
    <w:rsid w:val="00CA1B18"/>
    <w:rsid w:val="00CA2959"/>
    <w:rsid w:val="00CA2B85"/>
    <w:rsid w:val="00CA429C"/>
    <w:rsid w:val="00CA44FE"/>
    <w:rsid w:val="00CA508B"/>
    <w:rsid w:val="00CA6A81"/>
    <w:rsid w:val="00CB2574"/>
    <w:rsid w:val="00CB2599"/>
    <w:rsid w:val="00CB4100"/>
    <w:rsid w:val="00CB4F8E"/>
    <w:rsid w:val="00CB5223"/>
    <w:rsid w:val="00CB5483"/>
    <w:rsid w:val="00CB5B2E"/>
    <w:rsid w:val="00CB7E8E"/>
    <w:rsid w:val="00CC0C82"/>
    <w:rsid w:val="00CC386F"/>
    <w:rsid w:val="00CC4090"/>
    <w:rsid w:val="00CC723C"/>
    <w:rsid w:val="00CD0A74"/>
    <w:rsid w:val="00CD19A5"/>
    <w:rsid w:val="00CD2139"/>
    <w:rsid w:val="00CD45BE"/>
    <w:rsid w:val="00CD5036"/>
    <w:rsid w:val="00CD5C51"/>
    <w:rsid w:val="00CD6C18"/>
    <w:rsid w:val="00CE1018"/>
    <w:rsid w:val="00CE1F25"/>
    <w:rsid w:val="00CE23B2"/>
    <w:rsid w:val="00CE2542"/>
    <w:rsid w:val="00CE2DB6"/>
    <w:rsid w:val="00CE3CFC"/>
    <w:rsid w:val="00CE44AB"/>
    <w:rsid w:val="00CE48BE"/>
    <w:rsid w:val="00CE4F4D"/>
    <w:rsid w:val="00CE5002"/>
    <w:rsid w:val="00CE5986"/>
    <w:rsid w:val="00CF1621"/>
    <w:rsid w:val="00CF5F20"/>
    <w:rsid w:val="00CF624C"/>
    <w:rsid w:val="00D006BC"/>
    <w:rsid w:val="00D00A46"/>
    <w:rsid w:val="00D010A5"/>
    <w:rsid w:val="00D026D0"/>
    <w:rsid w:val="00D0345C"/>
    <w:rsid w:val="00D05F25"/>
    <w:rsid w:val="00D10164"/>
    <w:rsid w:val="00D11FBB"/>
    <w:rsid w:val="00D124D5"/>
    <w:rsid w:val="00D14486"/>
    <w:rsid w:val="00D146CC"/>
    <w:rsid w:val="00D147E9"/>
    <w:rsid w:val="00D15412"/>
    <w:rsid w:val="00D17657"/>
    <w:rsid w:val="00D2005B"/>
    <w:rsid w:val="00D20C67"/>
    <w:rsid w:val="00D21B7F"/>
    <w:rsid w:val="00D22B7C"/>
    <w:rsid w:val="00D236A5"/>
    <w:rsid w:val="00D2615A"/>
    <w:rsid w:val="00D26477"/>
    <w:rsid w:val="00D27615"/>
    <w:rsid w:val="00D27CEB"/>
    <w:rsid w:val="00D31519"/>
    <w:rsid w:val="00D31B4D"/>
    <w:rsid w:val="00D3464F"/>
    <w:rsid w:val="00D37C6B"/>
    <w:rsid w:val="00D37D6D"/>
    <w:rsid w:val="00D40553"/>
    <w:rsid w:val="00D4066A"/>
    <w:rsid w:val="00D40F9F"/>
    <w:rsid w:val="00D4496B"/>
    <w:rsid w:val="00D44DA9"/>
    <w:rsid w:val="00D541D5"/>
    <w:rsid w:val="00D60D92"/>
    <w:rsid w:val="00D60EBB"/>
    <w:rsid w:val="00D6262B"/>
    <w:rsid w:val="00D62DA4"/>
    <w:rsid w:val="00D63374"/>
    <w:rsid w:val="00D647EF"/>
    <w:rsid w:val="00D64CEF"/>
    <w:rsid w:val="00D73137"/>
    <w:rsid w:val="00D73C4B"/>
    <w:rsid w:val="00D7414D"/>
    <w:rsid w:val="00D74D27"/>
    <w:rsid w:val="00D7561E"/>
    <w:rsid w:val="00D76215"/>
    <w:rsid w:val="00D80AAF"/>
    <w:rsid w:val="00D848F0"/>
    <w:rsid w:val="00D84D9E"/>
    <w:rsid w:val="00D92C9F"/>
    <w:rsid w:val="00D9519F"/>
    <w:rsid w:val="00D957D6"/>
    <w:rsid w:val="00D95A2A"/>
    <w:rsid w:val="00D97592"/>
    <w:rsid w:val="00D977A2"/>
    <w:rsid w:val="00DA02DF"/>
    <w:rsid w:val="00DA0508"/>
    <w:rsid w:val="00DA1D47"/>
    <w:rsid w:val="00DA3A06"/>
    <w:rsid w:val="00DA3C46"/>
    <w:rsid w:val="00DA3DFA"/>
    <w:rsid w:val="00DA3EEA"/>
    <w:rsid w:val="00DA44CE"/>
    <w:rsid w:val="00DA48CA"/>
    <w:rsid w:val="00DA6306"/>
    <w:rsid w:val="00DB01E6"/>
    <w:rsid w:val="00DB0706"/>
    <w:rsid w:val="00DB0B82"/>
    <w:rsid w:val="00DB5466"/>
    <w:rsid w:val="00DB6286"/>
    <w:rsid w:val="00DC4E25"/>
    <w:rsid w:val="00DC605D"/>
    <w:rsid w:val="00DC6217"/>
    <w:rsid w:val="00DC6CBA"/>
    <w:rsid w:val="00DC7A8F"/>
    <w:rsid w:val="00DD0990"/>
    <w:rsid w:val="00DD0E25"/>
    <w:rsid w:val="00DD506F"/>
    <w:rsid w:val="00DD50DE"/>
    <w:rsid w:val="00DD5843"/>
    <w:rsid w:val="00DE0883"/>
    <w:rsid w:val="00DE0D3F"/>
    <w:rsid w:val="00DE2726"/>
    <w:rsid w:val="00DE3062"/>
    <w:rsid w:val="00DE3764"/>
    <w:rsid w:val="00DE3C8A"/>
    <w:rsid w:val="00DE5226"/>
    <w:rsid w:val="00DF025C"/>
    <w:rsid w:val="00DF0476"/>
    <w:rsid w:val="00DF11A4"/>
    <w:rsid w:val="00DF2150"/>
    <w:rsid w:val="00DF2CF7"/>
    <w:rsid w:val="00DF46EB"/>
    <w:rsid w:val="00E0031E"/>
    <w:rsid w:val="00E004C5"/>
    <w:rsid w:val="00E00ECC"/>
    <w:rsid w:val="00E036B0"/>
    <w:rsid w:val="00E045D5"/>
    <w:rsid w:val="00E0581D"/>
    <w:rsid w:val="00E06870"/>
    <w:rsid w:val="00E12228"/>
    <w:rsid w:val="00E12CC8"/>
    <w:rsid w:val="00E12FBB"/>
    <w:rsid w:val="00E15429"/>
    <w:rsid w:val="00E15475"/>
    <w:rsid w:val="00E156D0"/>
    <w:rsid w:val="00E1590B"/>
    <w:rsid w:val="00E16793"/>
    <w:rsid w:val="00E2016D"/>
    <w:rsid w:val="00E204DD"/>
    <w:rsid w:val="00E21191"/>
    <w:rsid w:val="00E22584"/>
    <w:rsid w:val="00E228B7"/>
    <w:rsid w:val="00E23578"/>
    <w:rsid w:val="00E237A3"/>
    <w:rsid w:val="00E24C10"/>
    <w:rsid w:val="00E2516E"/>
    <w:rsid w:val="00E2591D"/>
    <w:rsid w:val="00E25C4C"/>
    <w:rsid w:val="00E26436"/>
    <w:rsid w:val="00E2692D"/>
    <w:rsid w:val="00E314AE"/>
    <w:rsid w:val="00E31CF2"/>
    <w:rsid w:val="00E32C81"/>
    <w:rsid w:val="00E353EC"/>
    <w:rsid w:val="00E3644E"/>
    <w:rsid w:val="00E4265F"/>
    <w:rsid w:val="00E43997"/>
    <w:rsid w:val="00E47932"/>
    <w:rsid w:val="00E51F61"/>
    <w:rsid w:val="00E53C24"/>
    <w:rsid w:val="00E54715"/>
    <w:rsid w:val="00E563C5"/>
    <w:rsid w:val="00E56A02"/>
    <w:rsid w:val="00E56E77"/>
    <w:rsid w:val="00E57752"/>
    <w:rsid w:val="00E61037"/>
    <w:rsid w:val="00E61381"/>
    <w:rsid w:val="00E63D26"/>
    <w:rsid w:val="00E660B8"/>
    <w:rsid w:val="00E66F74"/>
    <w:rsid w:val="00E72D73"/>
    <w:rsid w:val="00E73296"/>
    <w:rsid w:val="00E732B9"/>
    <w:rsid w:val="00E73D3D"/>
    <w:rsid w:val="00E7488D"/>
    <w:rsid w:val="00E80354"/>
    <w:rsid w:val="00E82413"/>
    <w:rsid w:val="00E82443"/>
    <w:rsid w:val="00E82FA7"/>
    <w:rsid w:val="00E83476"/>
    <w:rsid w:val="00E92156"/>
    <w:rsid w:val="00E93D7F"/>
    <w:rsid w:val="00E971B1"/>
    <w:rsid w:val="00EA0BE7"/>
    <w:rsid w:val="00EA1A6B"/>
    <w:rsid w:val="00EA2412"/>
    <w:rsid w:val="00EA2BAD"/>
    <w:rsid w:val="00EA4C78"/>
    <w:rsid w:val="00EA6588"/>
    <w:rsid w:val="00EA77FA"/>
    <w:rsid w:val="00EA79BD"/>
    <w:rsid w:val="00EA7F44"/>
    <w:rsid w:val="00EB00CE"/>
    <w:rsid w:val="00EB0D92"/>
    <w:rsid w:val="00EB15C1"/>
    <w:rsid w:val="00EB28D0"/>
    <w:rsid w:val="00EB2D1A"/>
    <w:rsid w:val="00EB3AF6"/>
    <w:rsid w:val="00EB444D"/>
    <w:rsid w:val="00EB5AD0"/>
    <w:rsid w:val="00EB7E11"/>
    <w:rsid w:val="00EC1A3C"/>
    <w:rsid w:val="00EC1E94"/>
    <w:rsid w:val="00EC5AC2"/>
    <w:rsid w:val="00EC5D17"/>
    <w:rsid w:val="00EC6779"/>
    <w:rsid w:val="00EC6F67"/>
    <w:rsid w:val="00EC70D5"/>
    <w:rsid w:val="00ED0CB3"/>
    <w:rsid w:val="00ED1D34"/>
    <w:rsid w:val="00EE0DF7"/>
    <w:rsid w:val="00EE1A06"/>
    <w:rsid w:val="00EE1A81"/>
    <w:rsid w:val="00EE22A9"/>
    <w:rsid w:val="00EE2833"/>
    <w:rsid w:val="00EE3C34"/>
    <w:rsid w:val="00EE47D3"/>
    <w:rsid w:val="00EE53F9"/>
    <w:rsid w:val="00EE5794"/>
    <w:rsid w:val="00EE5C0D"/>
    <w:rsid w:val="00EE6E0F"/>
    <w:rsid w:val="00EF0F7B"/>
    <w:rsid w:val="00EF4792"/>
    <w:rsid w:val="00EF7517"/>
    <w:rsid w:val="00F004D0"/>
    <w:rsid w:val="00F015EE"/>
    <w:rsid w:val="00F02294"/>
    <w:rsid w:val="00F03741"/>
    <w:rsid w:val="00F0393E"/>
    <w:rsid w:val="00F06112"/>
    <w:rsid w:val="00F13337"/>
    <w:rsid w:val="00F15909"/>
    <w:rsid w:val="00F1662C"/>
    <w:rsid w:val="00F175AE"/>
    <w:rsid w:val="00F21275"/>
    <w:rsid w:val="00F22080"/>
    <w:rsid w:val="00F22757"/>
    <w:rsid w:val="00F260E4"/>
    <w:rsid w:val="00F30792"/>
    <w:rsid w:val="00F30DE7"/>
    <w:rsid w:val="00F323FB"/>
    <w:rsid w:val="00F336A5"/>
    <w:rsid w:val="00F35F57"/>
    <w:rsid w:val="00F37142"/>
    <w:rsid w:val="00F37CDA"/>
    <w:rsid w:val="00F43144"/>
    <w:rsid w:val="00F43A69"/>
    <w:rsid w:val="00F4420D"/>
    <w:rsid w:val="00F47D68"/>
    <w:rsid w:val="00F47E76"/>
    <w:rsid w:val="00F50467"/>
    <w:rsid w:val="00F51C78"/>
    <w:rsid w:val="00F5221A"/>
    <w:rsid w:val="00F5327D"/>
    <w:rsid w:val="00F5434E"/>
    <w:rsid w:val="00F562A0"/>
    <w:rsid w:val="00F573C9"/>
    <w:rsid w:val="00F57FA4"/>
    <w:rsid w:val="00F57FEC"/>
    <w:rsid w:val="00F60A3D"/>
    <w:rsid w:val="00F613FC"/>
    <w:rsid w:val="00F617CE"/>
    <w:rsid w:val="00F62AA2"/>
    <w:rsid w:val="00F62FE2"/>
    <w:rsid w:val="00F633E7"/>
    <w:rsid w:val="00F64836"/>
    <w:rsid w:val="00F65046"/>
    <w:rsid w:val="00F66C65"/>
    <w:rsid w:val="00F67A53"/>
    <w:rsid w:val="00F707E6"/>
    <w:rsid w:val="00F70D77"/>
    <w:rsid w:val="00F71967"/>
    <w:rsid w:val="00F71B51"/>
    <w:rsid w:val="00F7498E"/>
    <w:rsid w:val="00F75C2B"/>
    <w:rsid w:val="00F76040"/>
    <w:rsid w:val="00F7769B"/>
    <w:rsid w:val="00F77BFA"/>
    <w:rsid w:val="00F83A4E"/>
    <w:rsid w:val="00F84D02"/>
    <w:rsid w:val="00F85ED1"/>
    <w:rsid w:val="00F86C32"/>
    <w:rsid w:val="00F86D2C"/>
    <w:rsid w:val="00F874CE"/>
    <w:rsid w:val="00F87B9E"/>
    <w:rsid w:val="00F87C59"/>
    <w:rsid w:val="00F90547"/>
    <w:rsid w:val="00F90D13"/>
    <w:rsid w:val="00F92728"/>
    <w:rsid w:val="00F93B4F"/>
    <w:rsid w:val="00F95892"/>
    <w:rsid w:val="00FA02CB"/>
    <w:rsid w:val="00FA0534"/>
    <w:rsid w:val="00FA2177"/>
    <w:rsid w:val="00FA3A2D"/>
    <w:rsid w:val="00FA64AF"/>
    <w:rsid w:val="00FA7D70"/>
    <w:rsid w:val="00FB0783"/>
    <w:rsid w:val="00FB176A"/>
    <w:rsid w:val="00FB1D78"/>
    <w:rsid w:val="00FB699D"/>
    <w:rsid w:val="00FB7A8B"/>
    <w:rsid w:val="00FC2485"/>
    <w:rsid w:val="00FC4020"/>
    <w:rsid w:val="00FC4D94"/>
    <w:rsid w:val="00FC7AEC"/>
    <w:rsid w:val="00FD0F58"/>
    <w:rsid w:val="00FD22CA"/>
    <w:rsid w:val="00FD4336"/>
    <w:rsid w:val="00FD439E"/>
    <w:rsid w:val="00FD45AC"/>
    <w:rsid w:val="00FD565B"/>
    <w:rsid w:val="00FD7150"/>
    <w:rsid w:val="00FD76CB"/>
    <w:rsid w:val="00FE152B"/>
    <w:rsid w:val="00FE239E"/>
    <w:rsid w:val="00FE2922"/>
    <w:rsid w:val="00FE5E9C"/>
    <w:rsid w:val="00FE7A2E"/>
    <w:rsid w:val="00FF1151"/>
    <w:rsid w:val="00FF119A"/>
    <w:rsid w:val="00FF243B"/>
    <w:rsid w:val="00FF2B4F"/>
    <w:rsid w:val="00FF3690"/>
    <w:rsid w:val="00FF4546"/>
    <w:rsid w:val="00FF538F"/>
    <w:rsid w:val="00FF5676"/>
    <w:rsid w:val="00FF5C21"/>
    <w:rsid w:val="00FF5C53"/>
    <w:rsid w:val="00FF638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765556"/>
  <w15:docId w15:val="{E52C90B7-8018-4340-AA31-B3737EC56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DEE"/>
    <w:pPr>
      <w:spacing w:before="120" w:after="0" w:line="240" w:lineRule="auto"/>
    </w:pPr>
    <w:rPr>
      <w:rFonts w:ascii="Times New Roman" w:hAnsi="Times New Roman" w:cs="Times New Roman"/>
      <w:sz w:val="24"/>
      <w:szCs w:val="24"/>
      <w:lang w:val="en-GB" w:eastAsia="ja-JP"/>
    </w:rPr>
  </w:style>
  <w:style w:type="paragraph" w:styleId="Heading1">
    <w:name w:val="heading 1"/>
    <w:aliases w:val="H1"/>
    <w:basedOn w:val="Normal"/>
    <w:next w:val="Normal"/>
    <w:link w:val="Heading1Char"/>
    <w:qFormat/>
    <w:rsid w:val="005D65ED"/>
    <w:pPr>
      <w:keepNext/>
      <w:keepLines/>
      <w:tabs>
        <w:tab w:val="left" w:pos="794"/>
        <w:tab w:val="left" w:pos="1191"/>
        <w:tab w:val="left" w:pos="1588"/>
        <w:tab w:val="left" w:pos="1985"/>
      </w:tabs>
      <w:overflowPunct w:val="0"/>
      <w:autoSpaceDE w:val="0"/>
      <w:autoSpaceDN w:val="0"/>
      <w:adjustRightInd w:val="0"/>
      <w:spacing w:before="360"/>
      <w:ind w:left="794" w:hanging="794"/>
      <w:textAlignment w:val="baseline"/>
      <w:outlineLvl w:val="0"/>
    </w:pPr>
    <w:rPr>
      <w:rFonts w:eastAsia="Times New Roman"/>
      <w:b/>
      <w:szCs w:val="20"/>
      <w:lang w:eastAsia="en-US"/>
    </w:rPr>
  </w:style>
  <w:style w:type="paragraph" w:styleId="Heading2">
    <w:name w:val="heading 2"/>
    <w:aliases w:val="H2"/>
    <w:basedOn w:val="Heading1"/>
    <w:next w:val="Normal"/>
    <w:link w:val="Heading2Char"/>
    <w:qFormat/>
    <w:rsid w:val="005D65ED"/>
    <w:pPr>
      <w:spacing w:before="240"/>
      <w:outlineLvl w:val="1"/>
    </w:pPr>
  </w:style>
  <w:style w:type="paragraph" w:styleId="Heading3">
    <w:name w:val="heading 3"/>
    <w:aliases w:val="3H"/>
    <w:basedOn w:val="Heading1"/>
    <w:next w:val="Normal"/>
    <w:link w:val="Heading3Char"/>
    <w:qFormat/>
    <w:rsid w:val="005D65ED"/>
    <w:pPr>
      <w:spacing w:before="160"/>
      <w:outlineLvl w:val="2"/>
    </w:pPr>
  </w:style>
  <w:style w:type="paragraph" w:styleId="Heading4">
    <w:name w:val="heading 4"/>
    <w:aliases w:val="H4"/>
    <w:basedOn w:val="Heading3"/>
    <w:next w:val="Normal"/>
    <w:link w:val="Heading4Char"/>
    <w:qFormat/>
    <w:rsid w:val="005D65ED"/>
    <w:pPr>
      <w:tabs>
        <w:tab w:val="clear" w:pos="794"/>
        <w:tab w:val="left" w:pos="1021"/>
      </w:tabs>
      <w:ind w:left="1021" w:hanging="1021"/>
      <w:outlineLvl w:val="3"/>
    </w:pPr>
  </w:style>
  <w:style w:type="paragraph" w:styleId="Heading5">
    <w:name w:val="heading 5"/>
    <w:basedOn w:val="Heading4"/>
    <w:next w:val="Normal"/>
    <w:link w:val="Heading5Char"/>
    <w:qFormat/>
    <w:rsid w:val="005D65ED"/>
    <w:pPr>
      <w:outlineLvl w:val="4"/>
    </w:pPr>
  </w:style>
  <w:style w:type="paragraph" w:styleId="Heading6">
    <w:name w:val="heading 6"/>
    <w:basedOn w:val="Heading4"/>
    <w:next w:val="Normal"/>
    <w:link w:val="Heading6Char"/>
    <w:qFormat/>
    <w:rsid w:val="005D65ED"/>
    <w:pPr>
      <w:tabs>
        <w:tab w:val="clear" w:pos="1021"/>
        <w:tab w:val="clear" w:pos="1191"/>
      </w:tabs>
      <w:ind w:left="1588" w:hanging="1588"/>
      <w:outlineLvl w:val="5"/>
    </w:pPr>
  </w:style>
  <w:style w:type="paragraph" w:styleId="Heading7">
    <w:name w:val="heading 7"/>
    <w:basedOn w:val="Heading6"/>
    <w:next w:val="Normal"/>
    <w:link w:val="Heading7Char"/>
    <w:qFormat/>
    <w:rsid w:val="005D65ED"/>
    <w:pPr>
      <w:outlineLvl w:val="6"/>
    </w:pPr>
  </w:style>
  <w:style w:type="paragraph" w:styleId="Heading8">
    <w:name w:val="heading 8"/>
    <w:basedOn w:val="Heading6"/>
    <w:next w:val="Normal"/>
    <w:link w:val="Heading8Char"/>
    <w:qFormat/>
    <w:rsid w:val="005D65ED"/>
    <w:pPr>
      <w:outlineLvl w:val="7"/>
    </w:pPr>
  </w:style>
  <w:style w:type="paragraph" w:styleId="Heading9">
    <w:name w:val="heading 9"/>
    <w:basedOn w:val="Heading6"/>
    <w:next w:val="Normal"/>
    <w:link w:val="Heading9Char"/>
    <w:qFormat/>
    <w:rsid w:val="005D65ED"/>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65ED"/>
    <w:rPr>
      <w:rFonts w:ascii="Times New Roman" w:hAnsi="Times New Roman"/>
      <w:color w:val="808080"/>
    </w:rPr>
  </w:style>
  <w:style w:type="paragraph" w:customStyle="1" w:styleId="Docnumber">
    <w:name w:val="Docnumber"/>
    <w:basedOn w:val="Normal"/>
    <w:link w:val="DocnumberChar"/>
    <w:qFormat/>
    <w:rsid w:val="005D65ED"/>
    <w:pPr>
      <w:tabs>
        <w:tab w:val="left" w:pos="794"/>
        <w:tab w:val="left" w:pos="1191"/>
        <w:tab w:val="left" w:pos="1588"/>
        <w:tab w:val="left" w:pos="1985"/>
      </w:tabs>
      <w:overflowPunct w:val="0"/>
      <w:autoSpaceDE w:val="0"/>
      <w:autoSpaceDN w:val="0"/>
      <w:adjustRightInd w:val="0"/>
      <w:jc w:val="right"/>
      <w:textAlignment w:val="baseline"/>
    </w:pPr>
    <w:rPr>
      <w:rFonts w:eastAsia="SimSun"/>
      <w:b/>
      <w:sz w:val="32"/>
      <w:szCs w:val="20"/>
      <w:lang w:eastAsia="en-US"/>
    </w:rPr>
  </w:style>
  <w:style w:type="character" w:customStyle="1" w:styleId="DocnumberChar">
    <w:name w:val="Docnumber Char"/>
    <w:link w:val="Docnumber"/>
    <w:rsid w:val="005D65ED"/>
    <w:rPr>
      <w:rFonts w:ascii="Times New Roman" w:eastAsia="SimSun" w:hAnsi="Times New Roman" w:cs="Times New Roman"/>
      <w:b/>
      <w:sz w:val="32"/>
      <w:szCs w:val="20"/>
      <w:lang w:val="en-GB" w:eastAsia="en-US"/>
    </w:rPr>
  </w:style>
  <w:style w:type="paragraph" w:customStyle="1" w:styleId="AnnexNotitle">
    <w:name w:val="Annex_No &amp; 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480"/>
      <w:jc w:val="center"/>
      <w:textAlignment w:val="baseline"/>
      <w:outlineLvl w:val="0"/>
    </w:pPr>
    <w:rPr>
      <w:rFonts w:eastAsia="Times New Roman"/>
      <w:b/>
      <w:sz w:val="28"/>
      <w:szCs w:val="20"/>
      <w:lang w:eastAsia="en-US"/>
    </w:rPr>
  </w:style>
  <w:style w:type="paragraph" w:customStyle="1" w:styleId="AppendixNotitle">
    <w:name w:val="Appendix_No &amp; title"/>
    <w:basedOn w:val="AnnexNotitle"/>
    <w:next w:val="Normal"/>
    <w:rsid w:val="005D65ED"/>
  </w:style>
  <w:style w:type="paragraph" w:customStyle="1" w:styleId="CorrectionSeparatorBegin">
    <w:name w:val="Correction Separator Begin"/>
    <w:basedOn w:val="Normal"/>
    <w:rsid w:val="005D65ED"/>
    <w:pPr>
      <w:keepNext/>
      <w:pBdr>
        <w:bottom w:val="single" w:sz="12" w:space="1" w:color="auto"/>
      </w:pBdr>
      <w:spacing w:before="240" w:after="240"/>
      <w:ind w:left="1440" w:right="1440"/>
      <w:jc w:val="center"/>
    </w:pPr>
    <w:rPr>
      <w:rFonts w:eastAsia="Times New Roman"/>
      <w:b/>
      <w:i/>
      <w:sz w:val="20"/>
      <w:szCs w:val="20"/>
      <w:lang w:val="en-US" w:eastAsia="en-US"/>
    </w:rPr>
  </w:style>
  <w:style w:type="paragraph" w:customStyle="1" w:styleId="CorrectionSeparatorEnd">
    <w:name w:val="Correction Separator End"/>
    <w:basedOn w:val="Normal"/>
    <w:rsid w:val="005D65ED"/>
    <w:pPr>
      <w:pBdr>
        <w:top w:val="single" w:sz="12" w:space="1" w:color="auto"/>
      </w:pBdr>
      <w:spacing w:before="240" w:after="240"/>
      <w:ind w:left="1440" w:right="1440"/>
      <w:jc w:val="center"/>
    </w:pPr>
    <w:rPr>
      <w:rFonts w:eastAsia="Times New Roman"/>
      <w:b/>
      <w:i/>
      <w:sz w:val="20"/>
      <w:szCs w:val="20"/>
      <w:lang w:val="en-US" w:eastAsia="en-US"/>
    </w:rPr>
  </w:style>
  <w:style w:type="paragraph" w:customStyle="1" w:styleId="Figure">
    <w:name w:val="Figur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Times New Roman"/>
      <w:szCs w:val="20"/>
      <w:lang w:eastAsia="en-US"/>
    </w:rPr>
  </w:style>
  <w:style w:type="paragraph" w:customStyle="1" w:styleId="FigureNotitle">
    <w:name w:val="Figure_No &amp; title"/>
    <w:basedOn w:val="Normal"/>
    <w:next w:val="Normal"/>
    <w:qFormat/>
    <w:rsid w:val="005D65ED"/>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b/>
      <w:szCs w:val="20"/>
    </w:rPr>
  </w:style>
  <w:style w:type="paragraph" w:customStyle="1" w:styleId="Formal">
    <w:name w:val="Formal"/>
    <w:basedOn w:val="Normal"/>
    <w:rsid w:val="005D65ED"/>
    <w:pPr>
      <w:tabs>
        <w:tab w:val="left" w:pos="567"/>
        <w:tab w:val="left" w:pos="1134"/>
        <w:tab w:val="left" w:pos="1701"/>
        <w:tab w:val="left" w:pos="2268"/>
        <w:tab w:val="left" w:pos="2835"/>
        <w:tab w:val="left" w:pos="3402"/>
        <w:tab w:val="left" w:pos="3969"/>
        <w:tab w:val="left" w:pos="4536"/>
        <w:tab w:val="left" w:pos="5103"/>
        <w:tab w:val="left" w:pos="5670"/>
      </w:tabs>
      <w:spacing w:before="0"/>
    </w:pPr>
    <w:rPr>
      <w:rFonts w:ascii="Courier New" w:eastAsia="SimSun" w:hAnsi="Courier New"/>
      <w:noProof/>
      <w:sz w:val="20"/>
      <w:szCs w:val="20"/>
      <w:lang w:val="en-US" w:eastAsia="en-US"/>
    </w:rPr>
  </w:style>
  <w:style w:type="paragraph" w:customStyle="1" w:styleId="Headingb">
    <w:name w:val="Heading_b"/>
    <w:basedOn w:val="Normal"/>
    <w:next w:val="Normal"/>
    <w:qFormat/>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b/>
      <w:szCs w:val="20"/>
      <w:lang w:eastAsia="en-US"/>
    </w:rPr>
  </w:style>
  <w:style w:type="paragraph" w:customStyle="1" w:styleId="Headingi">
    <w:name w:val="Heading_i"/>
    <w:basedOn w:val="Normal"/>
    <w:next w:val="Normal"/>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i/>
      <w:szCs w:val="20"/>
      <w:lang w:eastAsia="en-US"/>
    </w:rPr>
  </w:style>
  <w:style w:type="paragraph" w:customStyle="1" w:styleId="Headingib">
    <w:name w:val="Heading_ib"/>
    <w:basedOn w:val="Headingi"/>
    <w:next w:val="Normal"/>
    <w:qFormat/>
    <w:rsid w:val="005D65ED"/>
    <w:rPr>
      <w:rFonts w:eastAsiaTheme="minorEastAsia"/>
      <w:b/>
      <w:bCs/>
      <w:lang w:eastAsia="ja-JP"/>
    </w:rPr>
  </w:style>
  <w:style w:type="paragraph" w:customStyle="1" w:styleId="Normalbeforetable">
    <w:name w:val="Normal before table"/>
    <w:basedOn w:val="Normal"/>
    <w:rsid w:val="005D65ED"/>
    <w:pPr>
      <w:keepNext/>
      <w:spacing w:after="120"/>
    </w:pPr>
    <w:rPr>
      <w:rFonts w:eastAsia="????"/>
      <w:lang w:eastAsia="en-US"/>
    </w:rPr>
  </w:style>
  <w:style w:type="paragraph" w:customStyle="1" w:styleId="RecNo">
    <w:name w:val="Rec_No"/>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0"/>
      <w:textAlignment w:val="baseline"/>
    </w:pPr>
    <w:rPr>
      <w:b/>
      <w:sz w:val="28"/>
      <w:szCs w:val="20"/>
    </w:rPr>
  </w:style>
  <w:style w:type="paragraph" w:customStyle="1" w:styleId="Rectitle">
    <w:name w:val="Rec_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360"/>
      <w:jc w:val="center"/>
      <w:textAlignment w:val="baseline"/>
    </w:pPr>
    <w:rPr>
      <w:b/>
      <w:sz w:val="28"/>
      <w:szCs w:val="20"/>
    </w:rPr>
  </w:style>
  <w:style w:type="paragraph" w:customStyle="1" w:styleId="Reftext">
    <w:name w:val="Ref_text"/>
    <w:basedOn w:val="Normal"/>
    <w:rsid w:val="005D65ED"/>
    <w:pPr>
      <w:overflowPunct w:val="0"/>
      <w:autoSpaceDE w:val="0"/>
      <w:autoSpaceDN w:val="0"/>
      <w:adjustRightInd w:val="0"/>
      <w:ind w:left="2268" w:hanging="2268"/>
      <w:textAlignment w:val="baseline"/>
    </w:pPr>
    <w:rPr>
      <w:rFonts w:eastAsia="Times New Roman"/>
      <w:szCs w:val="20"/>
      <w:lang w:eastAsia="en-US"/>
    </w:rPr>
  </w:style>
  <w:style w:type="paragraph" w:customStyle="1" w:styleId="Tablehead">
    <w:name w:val="Table_head"/>
    <w:basedOn w:val="Normal"/>
    <w:next w:val="Normal"/>
    <w:rsid w:val="005D65ED"/>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b/>
      <w:sz w:val="22"/>
      <w:szCs w:val="20"/>
      <w:lang w:eastAsia="en-US"/>
    </w:rPr>
  </w:style>
  <w:style w:type="paragraph" w:customStyle="1" w:styleId="Tablelegend">
    <w:name w:val="Table_legend"/>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40"/>
      <w:textAlignment w:val="baseline"/>
    </w:pPr>
    <w:rPr>
      <w:rFonts w:eastAsia="Times New Roman"/>
      <w:sz w:val="22"/>
      <w:szCs w:val="20"/>
      <w:lang w:eastAsia="en-US"/>
    </w:rPr>
  </w:style>
  <w:style w:type="paragraph" w:customStyle="1" w:styleId="TableNotitle">
    <w:name w:val="Table_No &amp; title"/>
    <w:basedOn w:val="Normal"/>
    <w:next w:val="Normal"/>
    <w:qFormat/>
    <w:rsid w:val="005D65ED"/>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b/>
      <w:szCs w:val="20"/>
    </w:rPr>
  </w:style>
  <w:style w:type="paragraph" w:customStyle="1" w:styleId="Tabletext">
    <w:name w:val="Table_text"/>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sz w:val="22"/>
      <w:szCs w:val="20"/>
      <w:lang w:eastAsia="en-US"/>
    </w:rPr>
  </w:style>
  <w:style w:type="paragraph" w:styleId="TableofFigures">
    <w:name w:val="table of figures"/>
    <w:basedOn w:val="Normal"/>
    <w:next w:val="Normal"/>
    <w:uiPriority w:val="99"/>
    <w:rsid w:val="005D65ED"/>
    <w:pPr>
      <w:tabs>
        <w:tab w:val="right" w:leader="dot" w:pos="9639"/>
      </w:tabs>
    </w:pPr>
    <w:rPr>
      <w:rFonts w:eastAsia="MS Mincho"/>
    </w:rPr>
  </w:style>
  <w:style w:type="paragraph" w:styleId="TOC1">
    <w:name w:val="toc 1"/>
    <w:basedOn w:val="Normal"/>
    <w:uiPriority w:val="39"/>
    <w:rsid w:val="005D65ED"/>
    <w:pPr>
      <w:keepLines/>
      <w:tabs>
        <w:tab w:val="left" w:pos="964"/>
        <w:tab w:val="left" w:leader="dot" w:pos="9356"/>
        <w:tab w:val="right" w:pos="9639"/>
      </w:tabs>
      <w:overflowPunct w:val="0"/>
      <w:autoSpaceDE w:val="0"/>
      <w:autoSpaceDN w:val="0"/>
      <w:adjustRightInd w:val="0"/>
      <w:spacing w:before="240"/>
      <w:ind w:left="680" w:right="851" w:hanging="680"/>
      <w:textAlignment w:val="baseline"/>
    </w:pPr>
    <w:rPr>
      <w:rFonts w:eastAsia="Batang"/>
      <w:noProof/>
      <w:szCs w:val="20"/>
      <w:lang w:eastAsia="en-US"/>
    </w:rPr>
  </w:style>
  <w:style w:type="paragraph" w:styleId="TOC2">
    <w:name w:val="toc 2"/>
    <w:basedOn w:val="TOC1"/>
    <w:uiPriority w:val="39"/>
    <w:rsid w:val="005D65ED"/>
    <w:pPr>
      <w:tabs>
        <w:tab w:val="clear" w:pos="964"/>
      </w:tabs>
      <w:spacing w:before="80"/>
      <w:ind w:left="1531" w:hanging="851"/>
    </w:pPr>
  </w:style>
  <w:style w:type="paragraph" w:styleId="TOC3">
    <w:name w:val="toc 3"/>
    <w:basedOn w:val="TOC2"/>
    <w:uiPriority w:val="39"/>
    <w:rsid w:val="005D65ED"/>
    <w:pPr>
      <w:ind w:left="2269"/>
    </w:pPr>
  </w:style>
  <w:style w:type="character" w:styleId="Hyperlink">
    <w:name w:val="Hyperlink"/>
    <w:basedOn w:val="DefaultParagraphFont"/>
    <w:uiPriority w:val="99"/>
    <w:rsid w:val="005D65ED"/>
    <w:rPr>
      <w:rFonts w:asciiTheme="majorBidi" w:hAnsiTheme="majorBidi"/>
      <w:color w:val="0000FF"/>
      <w:u w:val="single"/>
    </w:rPr>
  </w:style>
  <w:style w:type="character" w:customStyle="1" w:styleId="Heading1Char">
    <w:name w:val="Heading 1 Char"/>
    <w:aliases w:val="H1 Char"/>
    <w:basedOn w:val="DefaultParagraphFont"/>
    <w:link w:val="Heading1"/>
    <w:rsid w:val="005D65ED"/>
    <w:rPr>
      <w:rFonts w:ascii="Times New Roman" w:eastAsia="Times New Roman" w:hAnsi="Times New Roman" w:cs="Times New Roman"/>
      <w:b/>
      <w:sz w:val="24"/>
      <w:szCs w:val="20"/>
      <w:lang w:val="en-GB" w:eastAsia="en-US"/>
    </w:rPr>
  </w:style>
  <w:style w:type="character" w:customStyle="1" w:styleId="Heading2Char">
    <w:name w:val="Heading 2 Char"/>
    <w:aliases w:val="H2 Char"/>
    <w:basedOn w:val="DefaultParagraphFont"/>
    <w:link w:val="Heading2"/>
    <w:rsid w:val="005D65ED"/>
    <w:rPr>
      <w:rFonts w:ascii="Times New Roman" w:eastAsia="Times New Roman" w:hAnsi="Times New Roman" w:cs="Times New Roman"/>
      <w:b/>
      <w:sz w:val="24"/>
      <w:szCs w:val="20"/>
      <w:lang w:val="en-GB" w:eastAsia="en-US"/>
    </w:rPr>
  </w:style>
  <w:style w:type="character" w:customStyle="1" w:styleId="Heading3Char">
    <w:name w:val="Heading 3 Char"/>
    <w:aliases w:val="3H Char"/>
    <w:basedOn w:val="DefaultParagraphFont"/>
    <w:link w:val="Heading3"/>
    <w:rsid w:val="005D65ED"/>
    <w:rPr>
      <w:rFonts w:ascii="Times New Roman" w:eastAsia="Times New Roman" w:hAnsi="Times New Roman" w:cs="Times New Roman"/>
      <w:b/>
      <w:sz w:val="24"/>
      <w:szCs w:val="20"/>
      <w:lang w:val="en-GB" w:eastAsia="en-US"/>
    </w:rPr>
  </w:style>
  <w:style w:type="character" w:customStyle="1" w:styleId="Heading4Char">
    <w:name w:val="Heading 4 Char"/>
    <w:aliases w:val="H4 Char"/>
    <w:basedOn w:val="DefaultParagraphFont"/>
    <w:link w:val="Heading4"/>
    <w:rsid w:val="005D65ED"/>
    <w:rPr>
      <w:rFonts w:ascii="Times New Roman" w:eastAsia="Times New Roman" w:hAnsi="Times New Roman" w:cs="Times New Roman"/>
      <w:b/>
      <w:sz w:val="24"/>
      <w:szCs w:val="20"/>
      <w:lang w:val="en-GB" w:eastAsia="en-US"/>
    </w:rPr>
  </w:style>
  <w:style w:type="character" w:customStyle="1" w:styleId="Heading5Char">
    <w:name w:val="Heading 5 Char"/>
    <w:basedOn w:val="DefaultParagraphFont"/>
    <w:link w:val="Heading5"/>
    <w:rsid w:val="005D65ED"/>
    <w:rPr>
      <w:rFonts w:ascii="Times New Roman" w:eastAsia="Times New Roman" w:hAnsi="Times New Roman" w:cs="Times New Roman"/>
      <w:b/>
      <w:sz w:val="24"/>
      <w:szCs w:val="20"/>
      <w:lang w:val="en-GB" w:eastAsia="en-US"/>
    </w:rPr>
  </w:style>
  <w:style w:type="character" w:customStyle="1" w:styleId="Heading6Char">
    <w:name w:val="Heading 6 Char"/>
    <w:basedOn w:val="DefaultParagraphFont"/>
    <w:link w:val="Heading6"/>
    <w:rsid w:val="005D65ED"/>
    <w:rPr>
      <w:rFonts w:ascii="Times New Roman" w:eastAsia="Times New Roman" w:hAnsi="Times New Roman" w:cs="Times New Roman"/>
      <w:b/>
      <w:sz w:val="24"/>
      <w:szCs w:val="20"/>
      <w:lang w:val="en-GB" w:eastAsia="en-US"/>
    </w:rPr>
  </w:style>
  <w:style w:type="character" w:customStyle="1" w:styleId="Heading7Char">
    <w:name w:val="Heading 7 Char"/>
    <w:basedOn w:val="DefaultParagraphFont"/>
    <w:link w:val="Heading7"/>
    <w:rsid w:val="005D65ED"/>
    <w:rPr>
      <w:rFonts w:ascii="Times New Roman" w:eastAsia="Times New Roman" w:hAnsi="Times New Roman" w:cs="Times New Roman"/>
      <w:b/>
      <w:sz w:val="24"/>
      <w:szCs w:val="20"/>
      <w:lang w:val="en-GB" w:eastAsia="en-US"/>
    </w:rPr>
  </w:style>
  <w:style w:type="character" w:customStyle="1" w:styleId="Heading8Char">
    <w:name w:val="Heading 8 Char"/>
    <w:basedOn w:val="DefaultParagraphFont"/>
    <w:link w:val="Heading8"/>
    <w:rsid w:val="005D65ED"/>
    <w:rPr>
      <w:rFonts w:ascii="Times New Roman" w:eastAsia="Times New Roman" w:hAnsi="Times New Roman" w:cs="Times New Roman"/>
      <w:b/>
      <w:sz w:val="24"/>
      <w:szCs w:val="20"/>
      <w:lang w:val="en-GB" w:eastAsia="en-US"/>
    </w:rPr>
  </w:style>
  <w:style w:type="character" w:customStyle="1" w:styleId="Heading9Char">
    <w:name w:val="Heading 9 Char"/>
    <w:basedOn w:val="DefaultParagraphFont"/>
    <w:link w:val="Heading9"/>
    <w:rsid w:val="005D65ED"/>
    <w:rPr>
      <w:rFonts w:ascii="Times New Roman" w:eastAsia="Times New Roman" w:hAnsi="Times New Roman" w:cs="Times New Roman"/>
      <w:b/>
      <w:sz w:val="24"/>
      <w:szCs w:val="20"/>
      <w:lang w:val="en-GB" w:eastAsia="en-US"/>
    </w:rPr>
  </w:style>
  <w:style w:type="paragraph" w:styleId="Caption">
    <w:name w:val="caption"/>
    <w:basedOn w:val="Normal"/>
    <w:next w:val="Normal"/>
    <w:uiPriority w:val="35"/>
    <w:unhideWhenUsed/>
    <w:qFormat/>
    <w:rsid w:val="005D65ED"/>
    <w:pPr>
      <w:spacing w:before="0" w:after="200"/>
    </w:pPr>
    <w:rPr>
      <w:i/>
      <w:iCs/>
      <w:color w:val="44546A" w:themeColor="text2"/>
      <w:sz w:val="18"/>
      <w:szCs w:val="18"/>
    </w:rPr>
  </w:style>
  <w:style w:type="paragraph" w:styleId="Header">
    <w:name w:val="header"/>
    <w:basedOn w:val="Normal"/>
    <w:link w:val="HeaderChar"/>
    <w:unhideWhenUsed/>
    <w:rsid w:val="005D65ED"/>
    <w:pPr>
      <w:tabs>
        <w:tab w:val="center" w:pos="4680"/>
        <w:tab w:val="right" w:pos="9360"/>
      </w:tabs>
      <w:spacing w:before="0"/>
      <w:jc w:val="center"/>
    </w:pPr>
    <w:rPr>
      <w:sz w:val="20"/>
      <w:szCs w:val="20"/>
    </w:rPr>
  </w:style>
  <w:style w:type="character" w:customStyle="1" w:styleId="HeaderChar">
    <w:name w:val="Header Char"/>
    <w:basedOn w:val="DefaultParagraphFont"/>
    <w:link w:val="Header"/>
    <w:rsid w:val="005D65ED"/>
    <w:rPr>
      <w:rFonts w:ascii="Times New Roman" w:hAnsi="Times New Roman" w:cs="Times New Roman"/>
      <w:sz w:val="20"/>
      <w:szCs w:val="20"/>
      <w:lang w:val="en-GB" w:eastAsia="ja-JP"/>
    </w:rPr>
  </w:style>
  <w:style w:type="paragraph" w:styleId="Footer">
    <w:name w:val="footer"/>
    <w:basedOn w:val="Normal"/>
    <w:link w:val="FooterChar"/>
    <w:unhideWhenUsed/>
    <w:rsid w:val="005D65ED"/>
    <w:pPr>
      <w:tabs>
        <w:tab w:val="center" w:pos="4680"/>
        <w:tab w:val="right" w:pos="9360"/>
      </w:tabs>
      <w:spacing w:before="0"/>
    </w:pPr>
    <w:rPr>
      <w:sz w:val="20"/>
    </w:rPr>
  </w:style>
  <w:style w:type="character" w:customStyle="1" w:styleId="FooterChar">
    <w:name w:val="Footer Char"/>
    <w:basedOn w:val="DefaultParagraphFont"/>
    <w:link w:val="Footer"/>
    <w:uiPriority w:val="99"/>
    <w:rsid w:val="005D65ED"/>
    <w:rPr>
      <w:rFonts w:ascii="Times New Roman" w:hAnsi="Times New Roman" w:cs="Times New Roman"/>
      <w:sz w:val="20"/>
      <w:szCs w:val="24"/>
      <w:lang w:val="en-GB" w:eastAsia="ja-JP"/>
    </w:rPr>
  </w:style>
  <w:style w:type="character" w:styleId="Emphasis">
    <w:name w:val="Emphasis"/>
    <w:basedOn w:val="DefaultParagraphFont"/>
    <w:qFormat/>
    <w:rsid w:val="005D65ED"/>
    <w:rPr>
      <w:i/>
      <w:iCs/>
    </w:rPr>
  </w:style>
  <w:style w:type="paragraph" w:styleId="Quote">
    <w:name w:val="Quote"/>
    <w:basedOn w:val="Normal"/>
    <w:next w:val="Normal"/>
    <w:link w:val="QuoteChar"/>
    <w:uiPriority w:val="29"/>
    <w:rsid w:val="005D65E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D65ED"/>
    <w:rPr>
      <w:rFonts w:ascii="Times New Roman" w:hAnsi="Times New Roman" w:cs="Times New Roman"/>
      <w:i/>
      <w:iCs/>
      <w:color w:val="404040" w:themeColor="text1" w:themeTint="BF"/>
      <w:sz w:val="24"/>
      <w:szCs w:val="24"/>
      <w:lang w:val="en-GB" w:eastAsia="ja-JP"/>
    </w:rPr>
  </w:style>
  <w:style w:type="paragraph" w:styleId="BalloonText">
    <w:name w:val="Balloon Text"/>
    <w:basedOn w:val="Normal"/>
    <w:link w:val="BalloonTextChar"/>
    <w:semiHidden/>
    <w:unhideWhenUsed/>
    <w:rsid w:val="006A7C27"/>
    <w:pPr>
      <w:spacing w:before="0"/>
    </w:pPr>
    <w:rPr>
      <w:rFonts w:ascii="Segoe UI" w:hAnsi="Segoe UI" w:cs="Segoe UI"/>
      <w:sz w:val="18"/>
      <w:szCs w:val="18"/>
    </w:rPr>
  </w:style>
  <w:style w:type="character" w:customStyle="1" w:styleId="BalloonTextChar">
    <w:name w:val="Balloon Text Char"/>
    <w:basedOn w:val="DefaultParagraphFont"/>
    <w:link w:val="BalloonText"/>
    <w:semiHidden/>
    <w:rsid w:val="006A7C27"/>
    <w:rPr>
      <w:rFonts w:ascii="Segoe UI" w:hAnsi="Segoe UI" w:cs="Segoe UI"/>
      <w:sz w:val="18"/>
      <w:szCs w:val="18"/>
      <w:lang w:val="en-GB" w:eastAsia="ja-JP"/>
    </w:rPr>
  </w:style>
  <w:style w:type="paragraph" w:customStyle="1" w:styleId="enumlev1">
    <w:name w:val="enumlev1"/>
    <w:basedOn w:val="Normal"/>
    <w:rsid w:val="005D65ED"/>
    <w:pPr>
      <w:tabs>
        <w:tab w:val="left" w:pos="794"/>
        <w:tab w:val="left" w:pos="1191"/>
        <w:tab w:val="left" w:pos="1588"/>
        <w:tab w:val="left" w:pos="1985"/>
      </w:tabs>
      <w:overflowPunct w:val="0"/>
      <w:autoSpaceDE w:val="0"/>
      <w:autoSpaceDN w:val="0"/>
      <w:adjustRightInd w:val="0"/>
      <w:spacing w:before="80"/>
      <w:ind w:left="794" w:hanging="794"/>
      <w:textAlignment w:val="baseline"/>
    </w:pPr>
    <w:rPr>
      <w:rFonts w:eastAsia="Times New Roman"/>
      <w:szCs w:val="20"/>
      <w:lang w:eastAsia="en-US"/>
    </w:rPr>
  </w:style>
  <w:style w:type="paragraph" w:customStyle="1" w:styleId="enumlev2">
    <w:name w:val="enumlev2"/>
    <w:basedOn w:val="enumlev1"/>
    <w:rsid w:val="005D65ED"/>
    <w:pPr>
      <w:ind w:left="1191" w:hanging="397"/>
    </w:pPr>
  </w:style>
  <w:style w:type="paragraph" w:customStyle="1" w:styleId="enumlev3">
    <w:name w:val="enumlev3"/>
    <w:basedOn w:val="enumlev2"/>
    <w:rsid w:val="005D65ED"/>
    <w:pPr>
      <w:ind w:left="1588"/>
    </w:pPr>
  </w:style>
  <w:style w:type="paragraph" w:styleId="ListParagraph">
    <w:name w:val="List Paragraph"/>
    <w:basedOn w:val="Normal"/>
    <w:link w:val="ListParagraphChar"/>
    <w:uiPriority w:val="34"/>
    <w:qFormat/>
    <w:rsid w:val="00E2516E"/>
    <w:pPr>
      <w:ind w:left="720"/>
      <w:contextualSpacing/>
    </w:pPr>
  </w:style>
  <w:style w:type="table" w:styleId="TableGrid">
    <w:name w:val="Table Grid"/>
    <w:basedOn w:val="TableNormal"/>
    <w:uiPriority w:val="39"/>
    <w:rsid w:val="00B87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40328"/>
    <w:pPr>
      <w:spacing w:before="100" w:beforeAutospacing="1" w:after="100" w:afterAutospacing="1"/>
    </w:pPr>
    <w:rPr>
      <w:rFonts w:eastAsia="Times New Roman"/>
      <w:lang w:val="en-US" w:eastAsia="en-US"/>
    </w:rPr>
  </w:style>
  <w:style w:type="table" w:customStyle="1" w:styleId="TableGrid1">
    <w:name w:val="Table Grid1"/>
    <w:basedOn w:val="TableNormal"/>
    <w:next w:val="TableGrid"/>
    <w:rsid w:val="00986A1A"/>
    <w:pPr>
      <w:spacing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53325"/>
    <w:pPr>
      <w:spacing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nhideWhenUsed/>
    <w:rsid w:val="00D22B7C"/>
    <w:rPr>
      <w:color w:val="954F72" w:themeColor="followedHyperlink"/>
      <w:u w:val="single"/>
    </w:rPr>
  </w:style>
  <w:style w:type="numbering" w:customStyle="1" w:styleId="NoList1">
    <w:name w:val="No List1"/>
    <w:next w:val="NoList"/>
    <w:semiHidden/>
    <w:rsid w:val="00484A9B"/>
  </w:style>
  <w:style w:type="paragraph" w:customStyle="1" w:styleId="Copyrightpage">
    <w:name w:val="Copyright page"/>
    <w:basedOn w:val="Normal"/>
    <w:rsid w:val="00484A9B"/>
    <w:pPr>
      <w:spacing w:before="0" w:after="240" w:line="200" w:lineRule="atLeast"/>
    </w:pPr>
    <w:rPr>
      <w:rFonts w:ascii="Times" w:eastAsia="Times New Roman" w:hAnsi="Times"/>
      <w:noProof/>
      <w:szCs w:val="20"/>
      <w:lang w:val="en-US" w:eastAsia="en-US"/>
    </w:rPr>
  </w:style>
  <w:style w:type="paragraph" w:customStyle="1" w:styleId="Body">
    <w:name w:val="Body"/>
    <w:basedOn w:val="Normal"/>
    <w:link w:val="BodyChar"/>
    <w:qFormat/>
    <w:rsid w:val="00484A9B"/>
    <w:pPr>
      <w:spacing w:before="240"/>
      <w:jc w:val="both"/>
    </w:pPr>
    <w:rPr>
      <w:rFonts w:ascii="Arial" w:eastAsia="Times New Roman" w:hAnsi="Arial"/>
      <w:lang w:val="en-US" w:eastAsia="en-US"/>
    </w:rPr>
  </w:style>
  <w:style w:type="paragraph" w:styleId="TOC4">
    <w:name w:val="toc 4"/>
    <w:basedOn w:val="Normal"/>
    <w:next w:val="Normal"/>
    <w:autoRedefine/>
    <w:uiPriority w:val="39"/>
    <w:rsid w:val="00484A9B"/>
    <w:pPr>
      <w:spacing w:before="0"/>
      <w:ind w:left="720"/>
    </w:pPr>
    <w:rPr>
      <w:rFonts w:eastAsia="Times New Roman"/>
      <w:lang w:val="en-US" w:eastAsia="en-US"/>
    </w:rPr>
  </w:style>
  <w:style w:type="paragraph" w:styleId="TOC5">
    <w:name w:val="toc 5"/>
    <w:basedOn w:val="Normal"/>
    <w:next w:val="Normal"/>
    <w:autoRedefine/>
    <w:uiPriority w:val="39"/>
    <w:rsid w:val="00484A9B"/>
    <w:pPr>
      <w:spacing w:before="0"/>
      <w:ind w:left="960"/>
    </w:pPr>
    <w:rPr>
      <w:rFonts w:eastAsia="Times New Roman"/>
      <w:lang w:val="en-US" w:eastAsia="en-US"/>
    </w:rPr>
  </w:style>
  <w:style w:type="paragraph" w:styleId="TOC6">
    <w:name w:val="toc 6"/>
    <w:basedOn w:val="Normal"/>
    <w:next w:val="Normal"/>
    <w:autoRedefine/>
    <w:uiPriority w:val="39"/>
    <w:rsid w:val="00484A9B"/>
    <w:pPr>
      <w:spacing w:before="0"/>
      <w:ind w:left="1200"/>
    </w:pPr>
    <w:rPr>
      <w:rFonts w:eastAsia="Times New Roman"/>
      <w:lang w:val="en-US" w:eastAsia="en-US"/>
    </w:rPr>
  </w:style>
  <w:style w:type="paragraph" w:styleId="TOC7">
    <w:name w:val="toc 7"/>
    <w:basedOn w:val="Normal"/>
    <w:next w:val="Normal"/>
    <w:autoRedefine/>
    <w:uiPriority w:val="39"/>
    <w:rsid w:val="00484A9B"/>
    <w:pPr>
      <w:spacing w:before="0"/>
      <w:ind w:left="1440"/>
    </w:pPr>
    <w:rPr>
      <w:rFonts w:eastAsia="Times New Roman"/>
      <w:lang w:val="en-US" w:eastAsia="en-US"/>
    </w:rPr>
  </w:style>
  <w:style w:type="paragraph" w:styleId="TOC8">
    <w:name w:val="toc 8"/>
    <w:basedOn w:val="Normal"/>
    <w:next w:val="Normal"/>
    <w:autoRedefine/>
    <w:uiPriority w:val="39"/>
    <w:rsid w:val="00484A9B"/>
    <w:pPr>
      <w:spacing w:before="0"/>
      <w:ind w:left="1680"/>
    </w:pPr>
    <w:rPr>
      <w:rFonts w:eastAsia="Times New Roman"/>
      <w:lang w:val="en-US" w:eastAsia="en-US"/>
    </w:rPr>
  </w:style>
  <w:style w:type="paragraph" w:styleId="TOC9">
    <w:name w:val="toc 9"/>
    <w:basedOn w:val="Normal"/>
    <w:next w:val="Normal"/>
    <w:autoRedefine/>
    <w:uiPriority w:val="39"/>
    <w:rsid w:val="00484A9B"/>
    <w:pPr>
      <w:spacing w:before="0"/>
      <w:ind w:left="1920"/>
    </w:pPr>
    <w:rPr>
      <w:rFonts w:eastAsia="Times New Roman"/>
      <w:lang w:val="en-US" w:eastAsia="en-US"/>
    </w:rPr>
  </w:style>
  <w:style w:type="character" w:styleId="PageNumber">
    <w:name w:val="page number"/>
    <w:basedOn w:val="DefaultParagraphFont"/>
    <w:rsid w:val="00484A9B"/>
  </w:style>
  <w:style w:type="paragraph" w:customStyle="1" w:styleId="Editorsnote">
    <w:name w:val="Editor's note"/>
    <w:basedOn w:val="Normal"/>
    <w:rsid w:val="00484A9B"/>
    <w:pPr>
      <w:numPr>
        <w:numId w:val="1"/>
      </w:numPr>
      <w:spacing w:before="0"/>
    </w:pPr>
    <w:rPr>
      <w:rFonts w:eastAsia="Times New Roman"/>
      <w:lang w:val="en-US" w:eastAsia="en-US"/>
    </w:rPr>
  </w:style>
  <w:style w:type="paragraph" w:customStyle="1" w:styleId="Style1">
    <w:name w:val="Style1"/>
    <w:basedOn w:val="Normal"/>
    <w:next w:val="Caption"/>
    <w:rsid w:val="00484A9B"/>
    <w:pPr>
      <w:spacing w:before="0"/>
      <w:jc w:val="center"/>
    </w:pPr>
    <w:rPr>
      <w:rFonts w:eastAsia="Times New Roman"/>
      <w:lang w:val="en-US" w:eastAsia="en-US"/>
    </w:rPr>
  </w:style>
  <w:style w:type="paragraph" w:customStyle="1" w:styleId="Level1Title">
    <w:name w:val="Level 1 Title"/>
    <w:basedOn w:val="Normal"/>
    <w:next w:val="Normal"/>
    <w:rsid w:val="00484A9B"/>
    <w:pPr>
      <w:spacing w:before="0"/>
      <w:jc w:val="center"/>
      <w:outlineLvl w:val="0"/>
    </w:pPr>
    <w:rPr>
      <w:rFonts w:ascii="Arial" w:eastAsia="Times New Roman" w:hAnsi="Arial" w:cs="Arial"/>
      <w:b/>
      <w:bCs/>
      <w:lang w:val="en-US" w:eastAsia="en-US"/>
    </w:rPr>
  </w:style>
  <w:style w:type="paragraph" w:customStyle="1" w:styleId="EdNote">
    <w:name w:val="Ed Note"/>
    <w:basedOn w:val="Body"/>
    <w:rsid w:val="00484A9B"/>
    <w:rPr>
      <w:i/>
    </w:rPr>
  </w:style>
  <w:style w:type="paragraph" w:customStyle="1" w:styleId="WorkItem">
    <w:name w:val="Work Item"/>
    <w:basedOn w:val="Body"/>
    <w:rsid w:val="00484A9B"/>
    <w:pPr>
      <w:numPr>
        <w:ilvl w:val="1"/>
        <w:numId w:val="2"/>
      </w:numPr>
      <w:tabs>
        <w:tab w:val="clear" w:pos="3276"/>
        <w:tab w:val="num" w:pos="1209"/>
        <w:tab w:val="left" w:pos="1701"/>
      </w:tabs>
      <w:ind w:left="1701" w:hanging="1701"/>
    </w:pPr>
  </w:style>
  <w:style w:type="paragraph" w:styleId="FootnoteText">
    <w:name w:val="footnote text"/>
    <w:basedOn w:val="Normal"/>
    <w:link w:val="FootnoteTextChar"/>
    <w:semiHidden/>
    <w:rsid w:val="00484A9B"/>
    <w:pPr>
      <w:spacing w:before="0"/>
    </w:pPr>
    <w:rPr>
      <w:rFonts w:eastAsia="Times New Roman"/>
      <w:sz w:val="20"/>
      <w:szCs w:val="20"/>
      <w:lang w:val="en-US" w:eastAsia="en-US"/>
    </w:rPr>
  </w:style>
  <w:style w:type="character" w:customStyle="1" w:styleId="FootnoteTextChar">
    <w:name w:val="Footnote Text Char"/>
    <w:basedOn w:val="DefaultParagraphFont"/>
    <w:link w:val="FootnoteText"/>
    <w:semiHidden/>
    <w:rsid w:val="00484A9B"/>
    <w:rPr>
      <w:rFonts w:ascii="Times New Roman" w:eastAsia="Times New Roman" w:hAnsi="Times New Roman" w:cs="Times New Roman"/>
      <w:sz w:val="20"/>
      <w:szCs w:val="20"/>
      <w:lang w:eastAsia="en-US"/>
    </w:rPr>
  </w:style>
  <w:style w:type="character" w:styleId="FootnoteReference">
    <w:name w:val="footnote reference"/>
    <w:semiHidden/>
    <w:rsid w:val="00484A9B"/>
    <w:rPr>
      <w:vertAlign w:val="superscript"/>
    </w:rPr>
  </w:style>
  <w:style w:type="paragraph" w:styleId="Title">
    <w:name w:val="Title"/>
    <w:basedOn w:val="Normal"/>
    <w:link w:val="TitleChar"/>
    <w:qFormat/>
    <w:rsid w:val="00484A9B"/>
    <w:pPr>
      <w:spacing w:before="240" w:after="60"/>
      <w:jc w:val="center"/>
      <w:outlineLvl w:val="0"/>
    </w:pPr>
    <w:rPr>
      <w:rFonts w:ascii="Arial" w:eastAsia="Times New Roman" w:hAnsi="Arial" w:cs="Arial"/>
      <w:b/>
      <w:bCs/>
      <w:kern w:val="28"/>
      <w:sz w:val="32"/>
      <w:szCs w:val="32"/>
      <w:lang w:val="en-US" w:eastAsia="en-US"/>
    </w:rPr>
  </w:style>
  <w:style w:type="character" w:customStyle="1" w:styleId="TitleChar">
    <w:name w:val="Title Char"/>
    <w:basedOn w:val="DefaultParagraphFont"/>
    <w:link w:val="Title"/>
    <w:rsid w:val="00484A9B"/>
    <w:rPr>
      <w:rFonts w:ascii="Arial" w:eastAsia="Times New Roman" w:hAnsi="Arial" w:cs="Arial"/>
      <w:b/>
      <w:bCs/>
      <w:kern w:val="28"/>
      <w:sz w:val="32"/>
      <w:szCs w:val="32"/>
      <w:lang w:eastAsia="en-US"/>
    </w:rPr>
  </w:style>
  <w:style w:type="paragraph" w:styleId="DocumentMap">
    <w:name w:val="Document Map"/>
    <w:basedOn w:val="Normal"/>
    <w:link w:val="DocumentMapChar"/>
    <w:semiHidden/>
    <w:rsid w:val="00484A9B"/>
    <w:pPr>
      <w:shd w:val="clear" w:color="auto" w:fill="000080"/>
      <w:spacing w:before="0"/>
    </w:pPr>
    <w:rPr>
      <w:rFonts w:ascii="Tahoma" w:eastAsia="Times New Roman" w:hAnsi="Tahoma" w:cs="Tahoma"/>
      <w:lang w:val="en-US" w:eastAsia="en-US"/>
    </w:rPr>
  </w:style>
  <w:style w:type="character" w:customStyle="1" w:styleId="DocumentMapChar">
    <w:name w:val="Document Map Char"/>
    <w:basedOn w:val="DefaultParagraphFont"/>
    <w:link w:val="DocumentMap"/>
    <w:semiHidden/>
    <w:rsid w:val="00484A9B"/>
    <w:rPr>
      <w:rFonts w:ascii="Tahoma" w:eastAsia="Times New Roman" w:hAnsi="Tahoma" w:cs="Tahoma"/>
      <w:sz w:val="24"/>
      <w:szCs w:val="24"/>
      <w:shd w:val="clear" w:color="auto" w:fill="000080"/>
      <w:lang w:eastAsia="en-US"/>
    </w:rPr>
  </w:style>
  <w:style w:type="character" w:styleId="CommentReference">
    <w:name w:val="annotation reference"/>
    <w:rsid w:val="00484A9B"/>
    <w:rPr>
      <w:sz w:val="16"/>
      <w:szCs w:val="16"/>
    </w:rPr>
  </w:style>
  <w:style w:type="paragraph" w:styleId="CommentText">
    <w:name w:val="annotation text"/>
    <w:basedOn w:val="Normal"/>
    <w:link w:val="CommentTextChar"/>
    <w:rsid w:val="00484A9B"/>
    <w:pPr>
      <w:spacing w:before="0"/>
    </w:pPr>
    <w:rPr>
      <w:rFonts w:eastAsia="Times New Roman"/>
      <w:sz w:val="20"/>
      <w:szCs w:val="20"/>
      <w:lang w:val="en-US" w:eastAsia="en-US"/>
    </w:rPr>
  </w:style>
  <w:style w:type="character" w:customStyle="1" w:styleId="CommentTextChar">
    <w:name w:val="Comment Text Char"/>
    <w:basedOn w:val="DefaultParagraphFont"/>
    <w:link w:val="CommentText"/>
    <w:rsid w:val="00484A9B"/>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semiHidden/>
    <w:rsid w:val="00484A9B"/>
    <w:rPr>
      <w:b/>
      <w:bCs/>
    </w:rPr>
  </w:style>
  <w:style w:type="character" w:customStyle="1" w:styleId="CommentSubjectChar">
    <w:name w:val="Comment Subject Char"/>
    <w:basedOn w:val="CommentTextChar"/>
    <w:link w:val="CommentSubject"/>
    <w:semiHidden/>
    <w:rsid w:val="00484A9B"/>
    <w:rPr>
      <w:rFonts w:ascii="Times New Roman" w:eastAsia="Times New Roman" w:hAnsi="Times New Roman" w:cs="Times New Roman"/>
      <w:b/>
      <w:bCs/>
      <w:sz w:val="20"/>
      <w:szCs w:val="20"/>
      <w:lang w:eastAsia="en-US"/>
    </w:rPr>
  </w:style>
  <w:style w:type="paragraph" w:customStyle="1" w:styleId="Table-Title">
    <w:name w:val="Table-Title"/>
    <w:basedOn w:val="Normal"/>
    <w:autoRedefine/>
    <w:rsid w:val="00484A9B"/>
    <w:pPr>
      <w:keepNext/>
      <w:keepLines/>
      <w:spacing w:before="0"/>
    </w:pPr>
    <w:rPr>
      <w:rFonts w:eastAsia="Times New Roman"/>
      <w:b/>
      <w:bCs/>
      <w:noProof/>
      <w:lang w:val="en-US" w:eastAsia="en-US"/>
    </w:rPr>
  </w:style>
  <w:style w:type="paragraph" w:styleId="BodyText">
    <w:name w:val="Body Text"/>
    <w:basedOn w:val="Normal"/>
    <w:link w:val="BodyTextChar"/>
    <w:autoRedefine/>
    <w:rsid w:val="00484A9B"/>
    <w:pPr>
      <w:spacing w:after="120"/>
      <w:jc w:val="both"/>
    </w:pPr>
    <w:rPr>
      <w:rFonts w:ascii="Arial" w:eastAsia="Times New Roman" w:hAnsi="Arial" w:cs="Arial"/>
      <w:iCs/>
      <w:noProof/>
      <w:sz w:val="22"/>
      <w:szCs w:val="22"/>
      <w:lang w:val="en-US" w:eastAsia="en-US"/>
    </w:rPr>
  </w:style>
  <w:style w:type="character" w:customStyle="1" w:styleId="BodyTextChar">
    <w:name w:val="Body Text Char"/>
    <w:basedOn w:val="DefaultParagraphFont"/>
    <w:link w:val="BodyText"/>
    <w:rsid w:val="00484A9B"/>
    <w:rPr>
      <w:rFonts w:ascii="Arial" w:eastAsia="Times New Roman" w:hAnsi="Arial" w:cs="Arial"/>
      <w:iCs/>
      <w:noProof/>
      <w:lang w:eastAsia="en-US"/>
    </w:rPr>
  </w:style>
  <w:style w:type="paragraph" w:customStyle="1" w:styleId="referencelist">
    <w:name w:val="reference list"/>
    <w:basedOn w:val="Normal"/>
    <w:rsid w:val="00484A9B"/>
    <w:pPr>
      <w:numPr>
        <w:numId w:val="3"/>
      </w:numPr>
      <w:spacing w:before="240"/>
      <w:jc w:val="both"/>
    </w:pPr>
    <w:rPr>
      <w:rFonts w:eastAsia="Times New Roman"/>
      <w:noProof/>
      <w:lang w:val="en-US" w:eastAsia="en-US"/>
    </w:rPr>
  </w:style>
  <w:style w:type="character" w:customStyle="1" w:styleId="BodyChar">
    <w:name w:val="Body Char"/>
    <w:link w:val="Body"/>
    <w:rsid w:val="00484A9B"/>
    <w:rPr>
      <w:rFonts w:ascii="Arial" w:eastAsia="Times New Roman" w:hAnsi="Arial" w:cs="Times New Roman"/>
      <w:sz w:val="24"/>
      <w:szCs w:val="24"/>
      <w:lang w:eastAsia="en-US"/>
    </w:rPr>
  </w:style>
  <w:style w:type="table" w:customStyle="1" w:styleId="TableGrid3">
    <w:name w:val="Table Grid3"/>
    <w:basedOn w:val="TableNormal"/>
    <w:next w:val="TableGrid"/>
    <w:rsid w:val="00484A9B"/>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Arial">
    <w:name w:val="Normal + Arial"/>
    <w:basedOn w:val="Normal"/>
    <w:rsid w:val="00484A9B"/>
    <w:pPr>
      <w:spacing w:before="240"/>
      <w:jc w:val="both"/>
    </w:pPr>
    <w:rPr>
      <w:rFonts w:ascii="Arial" w:eastAsia="Times New Roman" w:hAnsi="Arial"/>
      <w:b/>
      <w:sz w:val="22"/>
      <w:lang w:val="en-US" w:eastAsia="en-US"/>
    </w:rPr>
  </w:style>
  <w:style w:type="paragraph" w:customStyle="1" w:styleId="RecTitle0">
    <w:name w:val="Rec_Title"/>
    <w:basedOn w:val="Normal"/>
    <w:rsid w:val="00484A9B"/>
    <w:pPr>
      <w:keepNext/>
      <w:keepLines/>
      <w:tabs>
        <w:tab w:val="left" w:pos="794"/>
        <w:tab w:val="left" w:pos="1191"/>
        <w:tab w:val="left" w:pos="1588"/>
        <w:tab w:val="left" w:pos="1985"/>
      </w:tabs>
      <w:spacing w:before="240"/>
      <w:jc w:val="center"/>
    </w:pPr>
    <w:rPr>
      <w:rFonts w:eastAsia="Batang"/>
      <w:b/>
      <w:caps/>
      <w:szCs w:val="20"/>
      <w:lang w:eastAsia="ko-KR"/>
    </w:rPr>
  </w:style>
  <w:style w:type="paragraph" w:customStyle="1" w:styleId="StyleHeading2h22ndlevelLevel12l2I214ptNotItalicB">
    <w:name w:val="Style Heading 2h22nd levelLevel 12l2I2 + 14 pt Not Italic B..."/>
    <w:basedOn w:val="Heading2"/>
    <w:rsid w:val="00484A9B"/>
    <w:pPr>
      <w:keepLines w:val="0"/>
      <w:numPr>
        <w:numId w:val="4"/>
      </w:numPr>
      <w:pBdr>
        <w:bottom w:val="single" w:sz="18" w:space="1" w:color="000080"/>
      </w:pBdr>
      <w:tabs>
        <w:tab w:val="clear" w:pos="1191"/>
        <w:tab w:val="clear" w:pos="1588"/>
        <w:tab w:val="clear" w:pos="1985"/>
      </w:tabs>
      <w:overflowPunct/>
      <w:autoSpaceDE/>
      <w:autoSpaceDN/>
      <w:adjustRightInd/>
      <w:spacing w:before="600" w:after="240" w:line="240" w:lineRule="atLeast"/>
      <w:ind w:right="4320"/>
      <w:textAlignment w:val="auto"/>
    </w:pPr>
    <w:rPr>
      <w:rFonts w:ascii="Times New Roman Bold" w:hAnsi="Times New Roman Bold"/>
      <w:color w:val="000000"/>
      <w:spacing w:val="-15"/>
      <w:kern w:val="28"/>
      <w:sz w:val="36"/>
      <w:lang w:val="en-US"/>
    </w:rPr>
  </w:style>
  <w:style w:type="table" w:customStyle="1" w:styleId="TableGrid11">
    <w:name w:val="Table Grid11"/>
    <w:basedOn w:val="TableNormal"/>
    <w:next w:val="TableGrid"/>
    <w:uiPriority w:val="99"/>
    <w:rsid w:val="00484A9B"/>
    <w:pPr>
      <w:spacing w:before="120"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99"/>
    <w:rsid w:val="00484A9B"/>
    <w:pPr>
      <w:spacing w:before="120"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484A9B"/>
  </w:style>
  <w:style w:type="character" w:customStyle="1" w:styleId="ListParagraphChar">
    <w:name w:val="List Paragraph Char"/>
    <w:link w:val="ListParagraph"/>
    <w:uiPriority w:val="34"/>
    <w:locked/>
    <w:rsid w:val="005C522B"/>
    <w:rPr>
      <w:rFonts w:ascii="Times New Roman" w:hAnsi="Times New Roman" w:cs="Times New Roman"/>
      <w:sz w:val="24"/>
      <w:szCs w:val="24"/>
      <w:lang w:val="en-GB" w:eastAsia="ja-JP"/>
    </w:rPr>
  </w:style>
  <w:style w:type="table" w:customStyle="1" w:styleId="TableGrid4">
    <w:name w:val="Table Grid4"/>
    <w:basedOn w:val="TableNormal"/>
    <w:next w:val="TableGrid"/>
    <w:uiPriority w:val="39"/>
    <w:rsid w:val="008E696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125CD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2">
    <w:name w:val="Imported Style 2"/>
    <w:rsid w:val="008669C5"/>
    <w:pPr>
      <w:numPr>
        <w:numId w:val="32"/>
      </w:numPr>
    </w:pPr>
  </w:style>
  <w:style w:type="numbering" w:customStyle="1" w:styleId="ImportedStyle1">
    <w:name w:val="Imported Style 1"/>
    <w:rsid w:val="00E93D7F"/>
    <w:pPr>
      <w:numPr>
        <w:numId w:val="34"/>
      </w:numPr>
    </w:pPr>
  </w:style>
  <w:style w:type="numbering" w:customStyle="1" w:styleId="ImportedStyle11">
    <w:name w:val="Imported Style 11"/>
    <w:rsid w:val="0000015B"/>
  </w:style>
  <w:style w:type="paragraph" w:styleId="EndnoteText">
    <w:name w:val="endnote text"/>
    <w:basedOn w:val="Normal"/>
    <w:link w:val="EndnoteTextChar"/>
    <w:uiPriority w:val="99"/>
    <w:semiHidden/>
    <w:unhideWhenUsed/>
    <w:rsid w:val="001970BF"/>
    <w:pPr>
      <w:widowControl w:val="0"/>
      <w:spacing w:before="0"/>
      <w:jc w:val="both"/>
    </w:pPr>
    <w:rPr>
      <w:rFonts w:ascii="Calibri" w:hAnsi="Calibri"/>
      <w:kern w:val="2"/>
      <w:sz w:val="20"/>
      <w:szCs w:val="20"/>
      <w:lang w:val="en-US" w:eastAsia="zh-CN"/>
    </w:rPr>
  </w:style>
  <w:style w:type="character" w:customStyle="1" w:styleId="EndnoteTextChar">
    <w:name w:val="Endnote Text Char"/>
    <w:basedOn w:val="DefaultParagraphFont"/>
    <w:link w:val="EndnoteText"/>
    <w:uiPriority w:val="99"/>
    <w:semiHidden/>
    <w:rsid w:val="001970BF"/>
    <w:rPr>
      <w:rFonts w:ascii="Calibri" w:hAnsi="Calibri" w:cs="Times New Roman"/>
      <w:kern w:val="2"/>
      <w:sz w:val="20"/>
      <w:szCs w:val="20"/>
    </w:rPr>
  </w:style>
  <w:style w:type="character" w:styleId="EndnoteReference">
    <w:name w:val="endnote reference"/>
    <w:basedOn w:val="DefaultParagraphFont"/>
    <w:semiHidden/>
    <w:unhideWhenUsed/>
    <w:rsid w:val="001970BF"/>
    <w:rPr>
      <w:vertAlign w:val="superscript"/>
    </w:rPr>
  </w:style>
  <w:style w:type="table" w:customStyle="1" w:styleId="TableGrid6">
    <w:name w:val="Table Grid6"/>
    <w:basedOn w:val="TableNormal"/>
    <w:next w:val="TableGrid"/>
    <w:rsid w:val="00C3459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1E756B"/>
    <w:pPr>
      <w:tabs>
        <w:tab w:val="center" w:pos="5400"/>
        <w:tab w:val="center" w:pos="7200"/>
      </w:tabs>
      <w:spacing w:before="0" w:after="40"/>
    </w:pPr>
    <w:rPr>
      <w:rFonts w:eastAsia="MS Mincho"/>
      <w:sz w:val="22"/>
      <w:szCs w:val="20"/>
      <w:lang w:val="en-US" w:eastAsia="en-US"/>
    </w:rPr>
  </w:style>
  <w:style w:type="character" w:customStyle="1" w:styleId="TableChar">
    <w:name w:val="Table Char"/>
    <w:link w:val="Table"/>
    <w:rsid w:val="001E756B"/>
    <w:rPr>
      <w:rFonts w:ascii="Times New Roman" w:eastAsia="MS Mincho" w:hAnsi="Times New Roman" w:cs="Times New Roman"/>
      <w:szCs w:val="20"/>
      <w:lang w:eastAsia="en-US"/>
    </w:rPr>
  </w:style>
  <w:style w:type="numbering" w:customStyle="1" w:styleId="NoList2">
    <w:name w:val="No List2"/>
    <w:next w:val="NoList"/>
    <w:uiPriority w:val="99"/>
    <w:semiHidden/>
    <w:unhideWhenUsed/>
    <w:rsid w:val="00510BE1"/>
  </w:style>
  <w:style w:type="paragraph" w:customStyle="1" w:styleId="NormalITU">
    <w:name w:val="Normal_ITU"/>
    <w:basedOn w:val="Normal"/>
    <w:rsid w:val="00510BE1"/>
    <w:pPr>
      <w:autoSpaceDE w:val="0"/>
      <w:autoSpaceDN w:val="0"/>
      <w:adjustRightInd w:val="0"/>
    </w:pPr>
    <w:rPr>
      <w:rFonts w:eastAsia="SimSun" w:cs="Arial"/>
      <w:szCs w:val="20"/>
      <w:lang w:val="en-US" w:eastAsia="en-US"/>
    </w:rPr>
  </w:style>
  <w:style w:type="character" w:customStyle="1" w:styleId="ReftextArial9pt">
    <w:name w:val="Ref_text Arial 9 pt"/>
    <w:rsid w:val="00510BE1"/>
    <w:rPr>
      <w:rFonts w:ascii="Arial" w:hAnsi="Arial" w:cs="Arial"/>
      <w:sz w:val="18"/>
      <w:szCs w:val="18"/>
    </w:rPr>
  </w:style>
  <w:style w:type="paragraph" w:customStyle="1" w:styleId="FigureNoTitle0">
    <w:name w:val="Figure_NoTitle"/>
    <w:basedOn w:val="Normal"/>
    <w:next w:val="Normalaftertitle"/>
    <w:rsid w:val="00510BE1"/>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SimSun"/>
      <w:b/>
      <w:szCs w:val="20"/>
      <w:lang w:eastAsia="en-US"/>
    </w:rPr>
  </w:style>
  <w:style w:type="paragraph" w:customStyle="1" w:styleId="Normalaftertitle">
    <w:name w:val="Normal_after_title"/>
    <w:basedOn w:val="Normal"/>
    <w:next w:val="Normal"/>
    <w:rsid w:val="00510BE1"/>
    <w:pPr>
      <w:overflowPunct w:val="0"/>
      <w:autoSpaceDE w:val="0"/>
      <w:autoSpaceDN w:val="0"/>
      <w:adjustRightInd w:val="0"/>
      <w:spacing w:before="360"/>
      <w:textAlignment w:val="baseline"/>
    </w:pPr>
    <w:rPr>
      <w:rFonts w:eastAsia="SimSun"/>
      <w:szCs w:val="20"/>
      <w:lang w:eastAsia="en-US"/>
    </w:rPr>
  </w:style>
  <w:style w:type="paragraph" w:customStyle="1" w:styleId="ASN1">
    <w:name w:val="ASN.1"/>
    <w:basedOn w:val="Normal"/>
    <w:rsid w:val="00510BE1"/>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before="0"/>
      <w:textAlignment w:val="baseline"/>
    </w:pPr>
    <w:rPr>
      <w:rFonts w:ascii="Courier New" w:eastAsia="SimSun" w:hAnsi="Courier New"/>
      <w:b/>
      <w:noProof/>
      <w:sz w:val="20"/>
      <w:szCs w:val="20"/>
      <w:lang w:eastAsia="en-US"/>
    </w:rPr>
  </w:style>
  <w:style w:type="paragraph" w:customStyle="1" w:styleId="TableNoTitle0">
    <w:name w:val="Table_NoTitle"/>
    <w:basedOn w:val="Normal"/>
    <w:next w:val="Tablehead"/>
    <w:rsid w:val="00510BE1"/>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SimSun"/>
      <w:b/>
      <w:szCs w:val="20"/>
      <w:lang w:eastAsia="en-US"/>
    </w:rPr>
  </w:style>
  <w:style w:type="paragraph" w:customStyle="1" w:styleId="Equation">
    <w:name w:val="Equation"/>
    <w:basedOn w:val="Normal"/>
    <w:rsid w:val="00510BE1"/>
    <w:pPr>
      <w:tabs>
        <w:tab w:val="center" w:pos="4820"/>
        <w:tab w:val="right" w:pos="9639"/>
      </w:tabs>
      <w:overflowPunct w:val="0"/>
      <w:autoSpaceDE w:val="0"/>
      <w:autoSpaceDN w:val="0"/>
      <w:adjustRightInd w:val="0"/>
      <w:textAlignment w:val="baseline"/>
    </w:pPr>
    <w:rPr>
      <w:rFonts w:eastAsia="SimSun"/>
      <w:szCs w:val="20"/>
      <w:lang w:eastAsia="en-US"/>
    </w:rPr>
  </w:style>
  <w:style w:type="paragraph" w:customStyle="1" w:styleId="Equationlegend">
    <w:name w:val="Equation_legend"/>
    <w:basedOn w:val="Normal"/>
    <w:rsid w:val="00510BE1"/>
    <w:pPr>
      <w:tabs>
        <w:tab w:val="right" w:pos="1814"/>
      </w:tabs>
      <w:overflowPunct w:val="0"/>
      <w:autoSpaceDE w:val="0"/>
      <w:autoSpaceDN w:val="0"/>
      <w:adjustRightInd w:val="0"/>
      <w:spacing w:before="80"/>
      <w:ind w:left="1985" w:hanging="1985"/>
      <w:textAlignment w:val="baseline"/>
    </w:pPr>
    <w:rPr>
      <w:rFonts w:eastAsia="SimSun"/>
      <w:szCs w:val="20"/>
      <w:lang w:eastAsia="en-US"/>
    </w:rPr>
  </w:style>
  <w:style w:type="paragraph" w:customStyle="1" w:styleId="Figurelegend">
    <w:name w:val="Figure_legend"/>
    <w:basedOn w:val="Normal"/>
    <w:rsid w:val="00510BE1"/>
    <w:pPr>
      <w:keepNext/>
      <w:keepLines/>
      <w:overflowPunct w:val="0"/>
      <w:autoSpaceDE w:val="0"/>
      <w:autoSpaceDN w:val="0"/>
      <w:adjustRightInd w:val="0"/>
      <w:spacing w:before="20" w:after="20"/>
      <w:textAlignment w:val="baseline"/>
    </w:pPr>
    <w:rPr>
      <w:rFonts w:eastAsia="SimSun"/>
      <w:sz w:val="18"/>
      <w:szCs w:val="20"/>
      <w:lang w:eastAsia="en-US"/>
    </w:rPr>
  </w:style>
  <w:style w:type="paragraph" w:customStyle="1" w:styleId="FirstFooter">
    <w:name w:val="FirstFooter"/>
    <w:basedOn w:val="Footer"/>
    <w:rsid w:val="00510BE1"/>
    <w:pPr>
      <w:tabs>
        <w:tab w:val="clear" w:pos="4680"/>
        <w:tab w:val="clear" w:pos="9360"/>
      </w:tabs>
      <w:spacing w:before="40"/>
    </w:pPr>
    <w:rPr>
      <w:rFonts w:eastAsia="SimSun"/>
      <w:sz w:val="16"/>
      <w:szCs w:val="20"/>
      <w:lang w:eastAsia="en-US"/>
    </w:rPr>
  </w:style>
  <w:style w:type="paragraph" w:customStyle="1" w:styleId="Note">
    <w:name w:val="Note"/>
    <w:basedOn w:val="Normal"/>
    <w:rsid w:val="00510BE1"/>
    <w:pPr>
      <w:tabs>
        <w:tab w:val="left" w:pos="794"/>
        <w:tab w:val="left" w:pos="1191"/>
        <w:tab w:val="left" w:pos="1588"/>
        <w:tab w:val="left" w:pos="1985"/>
      </w:tabs>
      <w:overflowPunct w:val="0"/>
      <w:autoSpaceDE w:val="0"/>
      <w:autoSpaceDN w:val="0"/>
      <w:adjustRightInd w:val="0"/>
      <w:spacing w:before="80"/>
      <w:textAlignment w:val="baseline"/>
    </w:pPr>
    <w:rPr>
      <w:rFonts w:eastAsia="SimSun"/>
      <w:szCs w:val="20"/>
      <w:lang w:eastAsia="en-US"/>
    </w:rPr>
  </w:style>
  <w:style w:type="paragraph" w:customStyle="1" w:styleId="Title1">
    <w:name w:val="Title 1"/>
    <w:basedOn w:val="Normal"/>
    <w:next w:val="Normal"/>
    <w:rsid w:val="00510BE1"/>
    <w:pPr>
      <w:tabs>
        <w:tab w:val="left" w:pos="567"/>
        <w:tab w:val="left" w:pos="1134"/>
        <w:tab w:val="left" w:pos="1701"/>
        <w:tab w:val="left" w:pos="2268"/>
        <w:tab w:val="left" w:pos="2835"/>
      </w:tabs>
      <w:overflowPunct w:val="0"/>
      <w:autoSpaceDE w:val="0"/>
      <w:autoSpaceDN w:val="0"/>
      <w:adjustRightInd w:val="0"/>
      <w:spacing w:before="240"/>
      <w:jc w:val="center"/>
      <w:textAlignment w:val="baseline"/>
    </w:pPr>
    <w:rPr>
      <w:rFonts w:eastAsia="SimSun"/>
      <w:caps/>
      <w:sz w:val="28"/>
      <w:szCs w:val="20"/>
      <w:lang w:eastAsia="en-US"/>
    </w:rPr>
  </w:style>
  <w:style w:type="paragraph" w:customStyle="1" w:styleId="Title2">
    <w:name w:val="Title 2"/>
    <w:basedOn w:val="Title1"/>
    <w:next w:val="Normal"/>
    <w:rsid w:val="00510BE1"/>
  </w:style>
  <w:style w:type="paragraph" w:customStyle="1" w:styleId="Title3">
    <w:name w:val="Title 3"/>
    <w:basedOn w:val="Title2"/>
    <w:next w:val="Normal"/>
    <w:rsid w:val="00510BE1"/>
    <w:rPr>
      <w:caps w:val="0"/>
    </w:rPr>
  </w:style>
  <w:style w:type="paragraph" w:customStyle="1" w:styleId="Title4">
    <w:name w:val="Title 4"/>
    <w:basedOn w:val="Title3"/>
    <w:next w:val="Heading1"/>
    <w:rsid w:val="00510BE1"/>
    <w:rPr>
      <w:b/>
    </w:rPr>
  </w:style>
  <w:style w:type="paragraph" w:customStyle="1" w:styleId="toc0">
    <w:name w:val="toc 0"/>
    <w:basedOn w:val="Normal"/>
    <w:next w:val="TOC1"/>
    <w:rsid w:val="00510BE1"/>
    <w:pPr>
      <w:tabs>
        <w:tab w:val="right" w:pos="9639"/>
      </w:tabs>
      <w:overflowPunct w:val="0"/>
      <w:autoSpaceDE w:val="0"/>
      <w:autoSpaceDN w:val="0"/>
      <w:adjustRightInd w:val="0"/>
      <w:textAlignment w:val="baseline"/>
    </w:pPr>
    <w:rPr>
      <w:rFonts w:eastAsia="SimSun"/>
      <w:b/>
      <w:szCs w:val="20"/>
      <w:lang w:eastAsia="en-US"/>
    </w:rPr>
  </w:style>
  <w:style w:type="character" w:customStyle="1" w:styleId="UnresolvedMention1">
    <w:name w:val="Unresolved Mention1"/>
    <w:basedOn w:val="DefaultParagraphFont"/>
    <w:uiPriority w:val="99"/>
    <w:semiHidden/>
    <w:unhideWhenUsed/>
    <w:rsid w:val="00510BE1"/>
    <w:rPr>
      <w:color w:val="605E5C"/>
      <w:shd w:val="clear" w:color="auto" w:fill="E1DFDD"/>
    </w:rPr>
  </w:style>
  <w:style w:type="paragraph" w:styleId="HTMLPreformatted">
    <w:name w:val="HTML Preformatted"/>
    <w:basedOn w:val="Normal"/>
    <w:link w:val="HTMLPreformattedChar"/>
    <w:uiPriority w:val="99"/>
    <w:unhideWhenUsed/>
    <w:rsid w:val="00510B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SimSun" w:hAnsi="Courier New" w:cs="Courier New"/>
      <w:sz w:val="20"/>
      <w:szCs w:val="20"/>
      <w:lang w:val="en-US" w:eastAsia="zh-CN"/>
    </w:rPr>
  </w:style>
  <w:style w:type="character" w:customStyle="1" w:styleId="HTMLPreformattedChar">
    <w:name w:val="HTML Preformatted Char"/>
    <w:basedOn w:val="DefaultParagraphFont"/>
    <w:link w:val="HTMLPreformatted"/>
    <w:uiPriority w:val="99"/>
    <w:rsid w:val="00510BE1"/>
    <w:rPr>
      <w:rFonts w:ascii="Courier New" w:eastAsia="SimSun" w:hAnsi="Courier New" w:cs="Courier New"/>
      <w:sz w:val="20"/>
      <w:szCs w:val="20"/>
    </w:rPr>
  </w:style>
  <w:style w:type="table" w:customStyle="1" w:styleId="TableGrid7">
    <w:name w:val="Table Grid7"/>
    <w:basedOn w:val="TableNormal"/>
    <w:next w:val="TableGrid"/>
    <w:uiPriority w:val="39"/>
    <w:rsid w:val="00510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12">
    <w:name w:val="Imported Style 12"/>
    <w:rsid w:val="00AB570B"/>
    <w:pPr>
      <w:numPr>
        <w:numId w:val="85"/>
      </w:numPr>
    </w:pPr>
  </w:style>
  <w:style w:type="paragraph" w:customStyle="1" w:styleId="BN">
    <w:name w:val="BN"/>
    <w:basedOn w:val="Normal"/>
    <w:rsid w:val="00C65CA3"/>
    <w:pPr>
      <w:numPr>
        <w:numId w:val="105"/>
      </w:numPr>
      <w:overflowPunct w:val="0"/>
      <w:autoSpaceDE w:val="0"/>
      <w:autoSpaceDN w:val="0"/>
      <w:adjustRightInd w:val="0"/>
      <w:spacing w:before="0" w:after="180"/>
      <w:textAlignment w:val="baseline"/>
    </w:pPr>
    <w:rPr>
      <w:rFonts w:eastAsia="Times New Roman"/>
      <w:sz w:val="20"/>
      <w:szCs w:val="20"/>
      <w:lang w:eastAsia="en-US"/>
    </w:rPr>
  </w:style>
  <w:style w:type="paragraph" w:styleId="Revision">
    <w:name w:val="Revision"/>
    <w:hidden/>
    <w:uiPriority w:val="99"/>
    <w:semiHidden/>
    <w:rsid w:val="00B45AF4"/>
    <w:pPr>
      <w:spacing w:after="0" w:line="240" w:lineRule="auto"/>
    </w:pPr>
    <w:rPr>
      <w:rFonts w:ascii="Times New Roman" w:hAnsi="Times New Roman" w:cs="Times New Roman"/>
      <w:sz w:val="24"/>
      <w:szCs w:val="24"/>
      <w:lang w:val="en-GB" w:eastAsia="ja-JP"/>
    </w:rPr>
  </w:style>
  <w:style w:type="character" w:styleId="UnresolvedMention">
    <w:name w:val="Unresolved Mention"/>
    <w:basedOn w:val="DefaultParagraphFont"/>
    <w:uiPriority w:val="99"/>
    <w:semiHidden/>
    <w:unhideWhenUsed/>
    <w:rsid w:val="00D00A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791427">
      <w:bodyDiv w:val="1"/>
      <w:marLeft w:val="0"/>
      <w:marRight w:val="0"/>
      <w:marTop w:val="0"/>
      <w:marBottom w:val="0"/>
      <w:divBdr>
        <w:top w:val="none" w:sz="0" w:space="0" w:color="auto"/>
        <w:left w:val="none" w:sz="0" w:space="0" w:color="auto"/>
        <w:bottom w:val="none" w:sz="0" w:space="0" w:color="auto"/>
        <w:right w:val="none" w:sz="0" w:space="0" w:color="auto"/>
      </w:divBdr>
    </w:div>
    <w:div w:id="288559337">
      <w:bodyDiv w:val="1"/>
      <w:marLeft w:val="0"/>
      <w:marRight w:val="0"/>
      <w:marTop w:val="0"/>
      <w:marBottom w:val="0"/>
      <w:divBdr>
        <w:top w:val="none" w:sz="0" w:space="0" w:color="auto"/>
        <w:left w:val="none" w:sz="0" w:space="0" w:color="auto"/>
        <w:bottom w:val="none" w:sz="0" w:space="0" w:color="auto"/>
        <w:right w:val="none" w:sz="0" w:space="0" w:color="auto"/>
      </w:divBdr>
    </w:div>
    <w:div w:id="304090635">
      <w:bodyDiv w:val="1"/>
      <w:marLeft w:val="0"/>
      <w:marRight w:val="0"/>
      <w:marTop w:val="0"/>
      <w:marBottom w:val="0"/>
      <w:divBdr>
        <w:top w:val="none" w:sz="0" w:space="0" w:color="auto"/>
        <w:left w:val="none" w:sz="0" w:space="0" w:color="auto"/>
        <w:bottom w:val="none" w:sz="0" w:space="0" w:color="auto"/>
        <w:right w:val="none" w:sz="0" w:space="0" w:color="auto"/>
      </w:divBdr>
    </w:div>
    <w:div w:id="564531295">
      <w:bodyDiv w:val="1"/>
      <w:marLeft w:val="0"/>
      <w:marRight w:val="0"/>
      <w:marTop w:val="0"/>
      <w:marBottom w:val="0"/>
      <w:divBdr>
        <w:top w:val="none" w:sz="0" w:space="0" w:color="auto"/>
        <w:left w:val="none" w:sz="0" w:space="0" w:color="auto"/>
        <w:bottom w:val="none" w:sz="0" w:space="0" w:color="auto"/>
        <w:right w:val="none" w:sz="0" w:space="0" w:color="auto"/>
      </w:divBdr>
    </w:div>
    <w:div w:id="602037075">
      <w:bodyDiv w:val="1"/>
      <w:marLeft w:val="0"/>
      <w:marRight w:val="0"/>
      <w:marTop w:val="0"/>
      <w:marBottom w:val="0"/>
      <w:divBdr>
        <w:top w:val="none" w:sz="0" w:space="0" w:color="auto"/>
        <w:left w:val="none" w:sz="0" w:space="0" w:color="auto"/>
        <w:bottom w:val="none" w:sz="0" w:space="0" w:color="auto"/>
        <w:right w:val="none" w:sz="0" w:space="0" w:color="auto"/>
      </w:divBdr>
    </w:div>
    <w:div w:id="719746336">
      <w:bodyDiv w:val="1"/>
      <w:marLeft w:val="0"/>
      <w:marRight w:val="0"/>
      <w:marTop w:val="0"/>
      <w:marBottom w:val="0"/>
      <w:divBdr>
        <w:top w:val="none" w:sz="0" w:space="0" w:color="auto"/>
        <w:left w:val="none" w:sz="0" w:space="0" w:color="auto"/>
        <w:bottom w:val="none" w:sz="0" w:space="0" w:color="auto"/>
        <w:right w:val="none" w:sz="0" w:space="0" w:color="auto"/>
      </w:divBdr>
    </w:div>
    <w:div w:id="810025654">
      <w:bodyDiv w:val="1"/>
      <w:marLeft w:val="0"/>
      <w:marRight w:val="0"/>
      <w:marTop w:val="0"/>
      <w:marBottom w:val="0"/>
      <w:divBdr>
        <w:top w:val="none" w:sz="0" w:space="0" w:color="auto"/>
        <w:left w:val="none" w:sz="0" w:space="0" w:color="auto"/>
        <w:bottom w:val="none" w:sz="0" w:space="0" w:color="auto"/>
        <w:right w:val="none" w:sz="0" w:space="0" w:color="auto"/>
      </w:divBdr>
    </w:div>
    <w:div w:id="870264216">
      <w:bodyDiv w:val="1"/>
      <w:marLeft w:val="0"/>
      <w:marRight w:val="0"/>
      <w:marTop w:val="0"/>
      <w:marBottom w:val="0"/>
      <w:divBdr>
        <w:top w:val="none" w:sz="0" w:space="0" w:color="auto"/>
        <w:left w:val="none" w:sz="0" w:space="0" w:color="auto"/>
        <w:bottom w:val="none" w:sz="0" w:space="0" w:color="auto"/>
        <w:right w:val="none" w:sz="0" w:space="0" w:color="auto"/>
      </w:divBdr>
    </w:div>
    <w:div w:id="942883330">
      <w:bodyDiv w:val="1"/>
      <w:marLeft w:val="0"/>
      <w:marRight w:val="0"/>
      <w:marTop w:val="0"/>
      <w:marBottom w:val="0"/>
      <w:divBdr>
        <w:top w:val="none" w:sz="0" w:space="0" w:color="auto"/>
        <w:left w:val="none" w:sz="0" w:space="0" w:color="auto"/>
        <w:bottom w:val="none" w:sz="0" w:space="0" w:color="auto"/>
        <w:right w:val="none" w:sz="0" w:space="0" w:color="auto"/>
      </w:divBdr>
    </w:div>
    <w:div w:id="1068500078">
      <w:bodyDiv w:val="1"/>
      <w:marLeft w:val="0"/>
      <w:marRight w:val="0"/>
      <w:marTop w:val="0"/>
      <w:marBottom w:val="0"/>
      <w:divBdr>
        <w:top w:val="none" w:sz="0" w:space="0" w:color="auto"/>
        <w:left w:val="none" w:sz="0" w:space="0" w:color="auto"/>
        <w:bottom w:val="none" w:sz="0" w:space="0" w:color="auto"/>
        <w:right w:val="none" w:sz="0" w:space="0" w:color="auto"/>
      </w:divBdr>
    </w:div>
    <w:div w:id="1197042864">
      <w:bodyDiv w:val="1"/>
      <w:marLeft w:val="0"/>
      <w:marRight w:val="0"/>
      <w:marTop w:val="0"/>
      <w:marBottom w:val="0"/>
      <w:divBdr>
        <w:top w:val="none" w:sz="0" w:space="0" w:color="auto"/>
        <w:left w:val="none" w:sz="0" w:space="0" w:color="auto"/>
        <w:bottom w:val="none" w:sz="0" w:space="0" w:color="auto"/>
        <w:right w:val="none" w:sz="0" w:space="0" w:color="auto"/>
      </w:divBdr>
    </w:div>
    <w:div w:id="1495412233">
      <w:bodyDiv w:val="1"/>
      <w:marLeft w:val="0"/>
      <w:marRight w:val="0"/>
      <w:marTop w:val="0"/>
      <w:marBottom w:val="0"/>
      <w:divBdr>
        <w:top w:val="none" w:sz="0" w:space="0" w:color="auto"/>
        <w:left w:val="none" w:sz="0" w:space="0" w:color="auto"/>
        <w:bottom w:val="none" w:sz="0" w:space="0" w:color="auto"/>
        <w:right w:val="none" w:sz="0" w:space="0" w:color="auto"/>
      </w:divBdr>
    </w:div>
    <w:div w:id="1671056402">
      <w:bodyDiv w:val="1"/>
      <w:marLeft w:val="0"/>
      <w:marRight w:val="0"/>
      <w:marTop w:val="0"/>
      <w:marBottom w:val="0"/>
      <w:divBdr>
        <w:top w:val="none" w:sz="0" w:space="0" w:color="auto"/>
        <w:left w:val="none" w:sz="0" w:space="0" w:color="auto"/>
        <w:bottom w:val="none" w:sz="0" w:space="0" w:color="auto"/>
        <w:right w:val="none" w:sz="0" w:space="0" w:color="auto"/>
      </w:divBdr>
      <w:divsChild>
        <w:div w:id="323700543">
          <w:marLeft w:val="446"/>
          <w:marRight w:val="0"/>
          <w:marTop w:val="0"/>
          <w:marBottom w:val="0"/>
          <w:divBdr>
            <w:top w:val="none" w:sz="0" w:space="0" w:color="auto"/>
            <w:left w:val="none" w:sz="0" w:space="0" w:color="auto"/>
            <w:bottom w:val="none" w:sz="0" w:space="0" w:color="auto"/>
            <w:right w:val="none" w:sz="0" w:space="0" w:color="auto"/>
          </w:divBdr>
        </w:div>
        <w:div w:id="2096974042">
          <w:marLeft w:val="1166"/>
          <w:marRight w:val="0"/>
          <w:marTop w:val="0"/>
          <w:marBottom w:val="0"/>
          <w:divBdr>
            <w:top w:val="none" w:sz="0" w:space="0" w:color="auto"/>
            <w:left w:val="none" w:sz="0" w:space="0" w:color="auto"/>
            <w:bottom w:val="none" w:sz="0" w:space="0" w:color="auto"/>
            <w:right w:val="none" w:sz="0" w:space="0" w:color="auto"/>
          </w:divBdr>
        </w:div>
        <w:div w:id="449010579">
          <w:marLeft w:val="1166"/>
          <w:marRight w:val="0"/>
          <w:marTop w:val="0"/>
          <w:marBottom w:val="0"/>
          <w:divBdr>
            <w:top w:val="none" w:sz="0" w:space="0" w:color="auto"/>
            <w:left w:val="none" w:sz="0" w:space="0" w:color="auto"/>
            <w:bottom w:val="none" w:sz="0" w:space="0" w:color="auto"/>
            <w:right w:val="none" w:sz="0" w:space="0" w:color="auto"/>
          </w:divBdr>
        </w:div>
        <w:div w:id="1480465378">
          <w:marLeft w:val="1166"/>
          <w:marRight w:val="0"/>
          <w:marTop w:val="0"/>
          <w:marBottom w:val="0"/>
          <w:divBdr>
            <w:top w:val="none" w:sz="0" w:space="0" w:color="auto"/>
            <w:left w:val="none" w:sz="0" w:space="0" w:color="auto"/>
            <w:bottom w:val="none" w:sz="0" w:space="0" w:color="auto"/>
            <w:right w:val="none" w:sz="0" w:space="0" w:color="auto"/>
          </w:divBdr>
        </w:div>
        <w:div w:id="1659651614">
          <w:marLeft w:val="1166"/>
          <w:marRight w:val="0"/>
          <w:marTop w:val="0"/>
          <w:marBottom w:val="0"/>
          <w:divBdr>
            <w:top w:val="none" w:sz="0" w:space="0" w:color="auto"/>
            <w:left w:val="none" w:sz="0" w:space="0" w:color="auto"/>
            <w:bottom w:val="none" w:sz="0" w:space="0" w:color="auto"/>
            <w:right w:val="none" w:sz="0" w:space="0" w:color="auto"/>
          </w:divBdr>
        </w:div>
        <w:div w:id="1411192839">
          <w:marLeft w:val="1166"/>
          <w:marRight w:val="0"/>
          <w:marTop w:val="0"/>
          <w:marBottom w:val="0"/>
          <w:divBdr>
            <w:top w:val="none" w:sz="0" w:space="0" w:color="auto"/>
            <w:left w:val="none" w:sz="0" w:space="0" w:color="auto"/>
            <w:bottom w:val="none" w:sz="0" w:space="0" w:color="auto"/>
            <w:right w:val="none" w:sz="0" w:space="0" w:color="auto"/>
          </w:divBdr>
        </w:div>
        <w:div w:id="548229812">
          <w:marLeft w:val="446"/>
          <w:marRight w:val="0"/>
          <w:marTop w:val="0"/>
          <w:marBottom w:val="0"/>
          <w:divBdr>
            <w:top w:val="none" w:sz="0" w:space="0" w:color="auto"/>
            <w:left w:val="none" w:sz="0" w:space="0" w:color="auto"/>
            <w:bottom w:val="none" w:sz="0" w:space="0" w:color="auto"/>
            <w:right w:val="none" w:sz="0" w:space="0" w:color="auto"/>
          </w:divBdr>
        </w:div>
        <w:div w:id="617488748">
          <w:marLeft w:val="446"/>
          <w:marRight w:val="0"/>
          <w:marTop w:val="0"/>
          <w:marBottom w:val="0"/>
          <w:divBdr>
            <w:top w:val="none" w:sz="0" w:space="0" w:color="auto"/>
            <w:left w:val="none" w:sz="0" w:space="0" w:color="auto"/>
            <w:bottom w:val="none" w:sz="0" w:space="0" w:color="auto"/>
            <w:right w:val="none" w:sz="0" w:space="0" w:color="auto"/>
          </w:divBdr>
        </w:div>
        <w:div w:id="1108769560">
          <w:marLeft w:val="446"/>
          <w:marRight w:val="0"/>
          <w:marTop w:val="0"/>
          <w:marBottom w:val="0"/>
          <w:divBdr>
            <w:top w:val="none" w:sz="0" w:space="0" w:color="auto"/>
            <w:left w:val="none" w:sz="0" w:space="0" w:color="auto"/>
            <w:bottom w:val="none" w:sz="0" w:space="0" w:color="auto"/>
            <w:right w:val="none" w:sz="0" w:space="0" w:color="auto"/>
          </w:divBdr>
        </w:div>
        <w:div w:id="2055810532">
          <w:marLeft w:val="446"/>
          <w:marRight w:val="0"/>
          <w:marTop w:val="0"/>
          <w:marBottom w:val="0"/>
          <w:divBdr>
            <w:top w:val="none" w:sz="0" w:space="0" w:color="auto"/>
            <w:left w:val="none" w:sz="0" w:space="0" w:color="auto"/>
            <w:bottom w:val="none" w:sz="0" w:space="0" w:color="auto"/>
            <w:right w:val="none" w:sz="0" w:space="0" w:color="auto"/>
          </w:divBdr>
        </w:div>
        <w:div w:id="1193881538">
          <w:marLeft w:val="446"/>
          <w:marRight w:val="0"/>
          <w:marTop w:val="0"/>
          <w:marBottom w:val="0"/>
          <w:divBdr>
            <w:top w:val="none" w:sz="0" w:space="0" w:color="auto"/>
            <w:left w:val="none" w:sz="0" w:space="0" w:color="auto"/>
            <w:bottom w:val="none" w:sz="0" w:space="0" w:color="auto"/>
            <w:right w:val="none" w:sz="0" w:space="0" w:color="auto"/>
          </w:divBdr>
        </w:div>
        <w:div w:id="11341304">
          <w:marLeft w:val="446"/>
          <w:marRight w:val="0"/>
          <w:marTop w:val="0"/>
          <w:marBottom w:val="0"/>
          <w:divBdr>
            <w:top w:val="none" w:sz="0" w:space="0" w:color="auto"/>
            <w:left w:val="none" w:sz="0" w:space="0" w:color="auto"/>
            <w:bottom w:val="none" w:sz="0" w:space="0" w:color="auto"/>
            <w:right w:val="none" w:sz="0" w:space="0" w:color="auto"/>
          </w:divBdr>
        </w:div>
        <w:div w:id="1217814691">
          <w:marLeft w:val="446"/>
          <w:marRight w:val="0"/>
          <w:marTop w:val="0"/>
          <w:marBottom w:val="0"/>
          <w:divBdr>
            <w:top w:val="none" w:sz="0" w:space="0" w:color="auto"/>
            <w:left w:val="none" w:sz="0" w:space="0" w:color="auto"/>
            <w:bottom w:val="none" w:sz="0" w:space="0" w:color="auto"/>
            <w:right w:val="none" w:sz="0" w:space="0" w:color="auto"/>
          </w:divBdr>
        </w:div>
        <w:div w:id="298805618">
          <w:marLeft w:val="446"/>
          <w:marRight w:val="0"/>
          <w:marTop w:val="0"/>
          <w:marBottom w:val="0"/>
          <w:divBdr>
            <w:top w:val="none" w:sz="0" w:space="0" w:color="auto"/>
            <w:left w:val="none" w:sz="0" w:space="0" w:color="auto"/>
            <w:bottom w:val="none" w:sz="0" w:space="0" w:color="auto"/>
            <w:right w:val="none" w:sz="0" w:space="0" w:color="auto"/>
          </w:divBdr>
        </w:div>
      </w:divsChild>
    </w:div>
    <w:div w:id="1808233767">
      <w:bodyDiv w:val="1"/>
      <w:marLeft w:val="0"/>
      <w:marRight w:val="0"/>
      <w:marTop w:val="0"/>
      <w:marBottom w:val="0"/>
      <w:divBdr>
        <w:top w:val="none" w:sz="0" w:space="0" w:color="auto"/>
        <w:left w:val="none" w:sz="0" w:space="0" w:color="auto"/>
        <w:bottom w:val="none" w:sz="0" w:space="0" w:color="auto"/>
        <w:right w:val="none" w:sz="0" w:space="0" w:color="auto"/>
      </w:divBdr>
    </w:div>
    <w:div w:id="182878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www.research.lancs.ac.uk/portal/en/publications/selforganization-and-resilience-for-networked-systems(daf45f32-f4f5-4adb-b16c-1dcc91d142a7).html" TargetMode="External"/><Relationship Id="rId21" Type="http://schemas.openxmlformats.org/officeDocument/2006/relationships/image" Target="media/image7.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7.png"/><Relationship Id="rId68" Type="http://schemas.openxmlformats.org/officeDocument/2006/relationships/image" Target="media/image52.tiff"/><Relationship Id="rId84" Type="http://schemas.openxmlformats.org/officeDocument/2006/relationships/image" Target="media/image65.png"/><Relationship Id="rId89" Type="http://schemas.openxmlformats.org/officeDocument/2006/relationships/image" Target="media/image560.png"/><Relationship Id="rId112" Type="http://schemas.openxmlformats.org/officeDocument/2006/relationships/hyperlink" Target="https://doi.org/10.1145/863955.863957" TargetMode="External"/><Relationship Id="rId16" Type="http://schemas.openxmlformats.org/officeDocument/2006/relationships/image" Target="media/image2.png"/><Relationship Id="rId107" Type="http://schemas.openxmlformats.org/officeDocument/2006/relationships/hyperlink" Target="https://www.semanticscholar.org/author/David-D.-Clark/144315925" TargetMode="External"/><Relationship Id="rId11" Type="http://schemas.openxmlformats.org/officeDocument/2006/relationships/hyperlink" Target="mailto:dabin@huawei.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8.png"/><Relationship Id="rId69" Type="http://schemas.openxmlformats.org/officeDocument/2006/relationships/image" Target="media/image53.tiff"/><Relationship Id="rId113" Type="http://schemas.openxmlformats.org/officeDocument/2006/relationships/hyperlink" Target="http://www.research.lancs.ac.uk/portal/en/people/david-hutchison(d9626480-b100-4b7b-a424-38cbb4de05cd).html" TargetMode="External"/><Relationship Id="rId118" Type="http://schemas.openxmlformats.org/officeDocument/2006/relationships/hyperlink" Target="http://www.research.lancs.ac.uk/portal/en/people/alberto-schaefferfilho(0b4a3a8b-e6fb-4aa8-9b94-a7503d241683).html" TargetMode="External"/><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hyperlink" Target="https://www.semanticscholar.org/author/David-D.-Clark/144315925" TargetMode="External"/><Relationship Id="rId124"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tiff"/><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hyperlink" Target="http://www.research.lancs.ac.uk/portal/en/people/andreas-mauthe(d54d4e1d-5eea-473c-851e-79ca8a1ceb05).html" TargetMode="External"/><Relationship Id="rId119" Type="http://schemas.openxmlformats.org/officeDocument/2006/relationships/hyperlink" Target="http://www.research.lancs.ac.uk/portal/en/people/david-hutchison(d9626480-b100-4b7b-a424-38cbb4de05cd).html" TargetMode="External"/><Relationship Id="rId44" Type="http://schemas.openxmlformats.org/officeDocument/2006/relationships/image" Target="media/image29.emf"/><Relationship Id="rId60" Type="http://schemas.openxmlformats.org/officeDocument/2006/relationships/image" Target="media/image44.png"/><Relationship Id="rId65" Type="http://schemas.openxmlformats.org/officeDocument/2006/relationships/image" Target="media/image49.tiff"/><Relationship Id="rId81" Type="http://schemas.openxmlformats.org/officeDocument/2006/relationships/hyperlink" Target="http://www.itu.int/go/terminology-database" TargetMode="External"/><Relationship Id="rId86" Type="http://schemas.openxmlformats.org/officeDocument/2006/relationships/image" Target="media/image67.png"/><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cid:image001.png@01D5A12F.CA64B4B0" TargetMode="External"/><Relationship Id="rId109" Type="http://schemas.openxmlformats.org/officeDocument/2006/relationships/hyperlink" Target="https://www.semanticscholar.org/author/Craig-Partridge/144599190" TargetMode="External"/><Relationship Id="rId34" Type="http://schemas.openxmlformats.org/officeDocument/2006/relationships/image" Target="media/image20.png"/><Relationship Id="rId50" Type="http://schemas.openxmlformats.org/officeDocument/2006/relationships/image" Target="media/image35.emf"/><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www.research.lancs.ac.uk/portal/en/people/andreas-mauthe(d54d4e1d-5eea-473c-851e-79ca8a1ceb05).html" TargetMode="External"/><Relationship Id="rId125" Type="http://schemas.microsoft.com/office/2011/relationships/people" Target="people.xml"/><Relationship Id="rId7" Type="http://schemas.openxmlformats.org/officeDocument/2006/relationships/settings" Target="settings.xml"/><Relationship Id="rId71" Type="http://schemas.openxmlformats.org/officeDocument/2006/relationships/hyperlink" Target="https://datatracker.ietf.org/meeting/103/materials/slides-103-rtgarea-rift-update" TargetMode="External"/><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tiff"/><Relationship Id="rId87" Type="http://schemas.openxmlformats.org/officeDocument/2006/relationships/image" Target="media/image68.png"/><Relationship Id="rId110" Type="http://schemas.openxmlformats.org/officeDocument/2006/relationships/hyperlink" Target="https://www.semanticscholar.org/author/J.-Christopher-Ramming/2087707" TargetMode="External"/><Relationship Id="rId115" Type="http://schemas.openxmlformats.org/officeDocument/2006/relationships/hyperlink" Target="http://www.research.lancs.ac.uk/portal/en/people/alberto-schaefferfilho(0b4a3a8b-e6fb-4aa8-9b94-a7503d241683).html" TargetMode="External"/><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6.emf"/><Relationship Id="rId72" Type="http://schemas.openxmlformats.org/officeDocument/2006/relationships/image" Target="media/image55.tiff"/><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www.research.lancs.ac.uk/portal/en/publications/management-patterns(62df2cec-64c0-4b42-a6ed-d160bd108377).html"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emf"/><Relationship Id="rId67" Type="http://schemas.openxmlformats.org/officeDocument/2006/relationships/image" Target="media/image51.tiff"/><Relationship Id="rId116" Type="http://schemas.openxmlformats.org/officeDocument/2006/relationships/hyperlink" Target="http://www.research.lancs.ac.uk/portal/en/people/paul-smith(27dba350-40d2-43bc-8697-8d932a458999).html" TargetMode="External"/><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www.semanticscholar.org/author/John-Wroclawski/2592660" TargetMode="External"/><Relationship Id="rId15" Type="http://schemas.openxmlformats.org/officeDocument/2006/relationships/image" Target="media/image1.emf"/><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javascript:void(0)" TargetMode="External"/><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hyperlink" Target="https://forge.etsi.org/" TargetMode="External"/><Relationship Id="rId73" Type="http://schemas.openxmlformats.org/officeDocument/2006/relationships/hyperlink" Target="https://datatracker.ietf.org/meeting/103/materials/slides-103-rtgarea-lsvr-update" TargetMode="External"/><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660.png"/><Relationship Id="rId101" Type="http://schemas.openxmlformats.org/officeDocument/2006/relationships/image" Target="media/image80.png"/><Relationship Id="rId122" Type="http://schemas.openxmlformats.org/officeDocument/2006/relationships/hyperlink" Target="https://www.itu.int/en/ITU-T/focusgroups/imt-2020/Pages/default.aspx"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endnotes.xml.rels><?xml version="1.0" encoding="UTF-8" standalone="yes"?>
<Relationships xmlns="http://schemas.openxmlformats.org/package/2006/relationships"><Relationship Id="rId3" Type="http://schemas.openxmlformats.org/officeDocument/2006/relationships/hyperlink" Target="http://www.itu.int/go/terminology-database" TargetMode="External"/><Relationship Id="rId2" Type="http://schemas.openxmlformats.org/officeDocument/2006/relationships/hyperlink" Target="https://tools.ietf.org/html/draft-clt-dmm-tn-aware-mobility-04" TargetMode="External"/><Relationship Id="rId1" Type="http://schemas.openxmlformats.org/officeDocument/2006/relationships/hyperlink" Target="https://www.etsi.org/images/files/ETSIWhitePapers/etsi_wp28_mec_in_5G_FINAL.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r\campos\_acloud\Dropbox\Work\T17-Templates\StudyGroup_Document-v2017040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DB0214E88354B5383670A0EDB892495"/>
        <w:category>
          <w:name w:val="General"/>
          <w:gallery w:val="placeholder"/>
        </w:category>
        <w:types>
          <w:type w:val="bbPlcHdr"/>
        </w:types>
        <w:behaviors>
          <w:behavior w:val="content"/>
        </w:behaviors>
        <w:guid w:val="{4EB31F1F-F194-4032-B546-D4499D5D0636}"/>
      </w:docPartPr>
      <w:docPartBody>
        <w:p w:rsidR="002D0B5E" w:rsidRDefault="002D0B5E" w:rsidP="002D0B5E">
          <w:pPr>
            <w:pStyle w:val="BDB0214E88354B5383670A0EDB892495"/>
          </w:pPr>
          <w:r w:rsidRPr="001229A4">
            <w:rPr>
              <w:rStyle w:val="PlaceholderText"/>
            </w:rPr>
            <w:t>Click here to enter text.</w:t>
          </w:r>
        </w:p>
      </w:docPartBody>
    </w:docPart>
    <w:docPart>
      <w:docPartPr>
        <w:name w:val="BC5F402A03BF4BA7B62F321AE8039A56"/>
        <w:category>
          <w:name w:val="General"/>
          <w:gallery w:val="placeholder"/>
        </w:category>
        <w:types>
          <w:type w:val="bbPlcHdr"/>
        </w:types>
        <w:behaviors>
          <w:behavior w:val="content"/>
        </w:behaviors>
        <w:guid w:val="{ED2A9D66-C7B8-4F80-B9EE-A17C02B096CB}"/>
      </w:docPartPr>
      <w:docPartBody>
        <w:p w:rsidR="002D0B5E" w:rsidRDefault="002D0B5E" w:rsidP="002D0B5E">
          <w:pPr>
            <w:pStyle w:val="BC5F402A03BF4BA7B62F321AE8039A56"/>
          </w:pPr>
          <w:r w:rsidRPr="001229A4">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
    <w:altName w:val="MS Mincho"/>
    <w:panose1 w:val="020B0604020202020204"/>
    <w:charset w:val="80"/>
    <w:family w:val="auto"/>
    <w:notTrueType/>
    <w:pitch w:val="variable"/>
    <w:sig w:usb0="00000000"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notTrueType/>
    <w:pitch w:val="variable"/>
    <w:sig w:usb0="B00002AF" w:usb1="69D77CFB" w:usb2="00000030" w:usb3="00000000" w:csb0="0008009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7"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B0604020202020204"/>
    <w:charset w:val="00"/>
    <w:family w:val="auto"/>
    <w:pitch w:val="variable"/>
    <w:sig w:usb0="E0002AFF" w:usb1="C0007841"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revisionView w:comments="0"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399B"/>
    <w:rsid w:val="000372A4"/>
    <w:rsid w:val="00043392"/>
    <w:rsid w:val="00057610"/>
    <w:rsid w:val="00057C13"/>
    <w:rsid w:val="00065FCC"/>
    <w:rsid w:val="000770B1"/>
    <w:rsid w:val="000A4DC8"/>
    <w:rsid w:val="000D0B34"/>
    <w:rsid w:val="000D3D98"/>
    <w:rsid w:val="000F2044"/>
    <w:rsid w:val="00190FC9"/>
    <w:rsid w:val="001A61B2"/>
    <w:rsid w:val="001B13BA"/>
    <w:rsid w:val="001C6168"/>
    <w:rsid w:val="001E71A5"/>
    <w:rsid w:val="001F3897"/>
    <w:rsid w:val="00223A02"/>
    <w:rsid w:val="00236807"/>
    <w:rsid w:val="0029689A"/>
    <w:rsid w:val="002A38FD"/>
    <w:rsid w:val="002D0B5E"/>
    <w:rsid w:val="002D50EB"/>
    <w:rsid w:val="002D5C1E"/>
    <w:rsid w:val="003202D9"/>
    <w:rsid w:val="00323C5D"/>
    <w:rsid w:val="003463B3"/>
    <w:rsid w:val="00362796"/>
    <w:rsid w:val="003E4F9A"/>
    <w:rsid w:val="003E62A5"/>
    <w:rsid w:val="003F1945"/>
    <w:rsid w:val="00415335"/>
    <w:rsid w:val="00441319"/>
    <w:rsid w:val="00452095"/>
    <w:rsid w:val="004571A4"/>
    <w:rsid w:val="00466F89"/>
    <w:rsid w:val="004A7086"/>
    <w:rsid w:val="004B31A4"/>
    <w:rsid w:val="004C3EF7"/>
    <w:rsid w:val="004F3742"/>
    <w:rsid w:val="0051131D"/>
    <w:rsid w:val="00575AE7"/>
    <w:rsid w:val="005806DA"/>
    <w:rsid w:val="005A1FC2"/>
    <w:rsid w:val="005B1CBC"/>
    <w:rsid w:val="005B40CB"/>
    <w:rsid w:val="005C0992"/>
    <w:rsid w:val="005F27A8"/>
    <w:rsid w:val="005F4921"/>
    <w:rsid w:val="005F6679"/>
    <w:rsid w:val="00655BAF"/>
    <w:rsid w:val="00683746"/>
    <w:rsid w:val="0068433B"/>
    <w:rsid w:val="006A0C02"/>
    <w:rsid w:val="006A23CB"/>
    <w:rsid w:val="0072209B"/>
    <w:rsid w:val="00756A22"/>
    <w:rsid w:val="007916AC"/>
    <w:rsid w:val="00792050"/>
    <w:rsid w:val="00792E87"/>
    <w:rsid w:val="0080529E"/>
    <w:rsid w:val="008103EB"/>
    <w:rsid w:val="00813643"/>
    <w:rsid w:val="00832277"/>
    <w:rsid w:val="008335D4"/>
    <w:rsid w:val="00845D11"/>
    <w:rsid w:val="0085296C"/>
    <w:rsid w:val="00855912"/>
    <w:rsid w:val="0085756A"/>
    <w:rsid w:val="00867AFC"/>
    <w:rsid w:val="00870ADA"/>
    <w:rsid w:val="0089265B"/>
    <w:rsid w:val="008F206C"/>
    <w:rsid w:val="00916F82"/>
    <w:rsid w:val="00933070"/>
    <w:rsid w:val="009452F1"/>
    <w:rsid w:val="0095163F"/>
    <w:rsid w:val="00954308"/>
    <w:rsid w:val="00974650"/>
    <w:rsid w:val="00982FD1"/>
    <w:rsid w:val="0099439A"/>
    <w:rsid w:val="009A46E4"/>
    <w:rsid w:val="009A72BF"/>
    <w:rsid w:val="009B0A47"/>
    <w:rsid w:val="009B0E4A"/>
    <w:rsid w:val="009C63CA"/>
    <w:rsid w:val="009E5507"/>
    <w:rsid w:val="009E72CB"/>
    <w:rsid w:val="009F327E"/>
    <w:rsid w:val="00A17B10"/>
    <w:rsid w:val="00A26C97"/>
    <w:rsid w:val="00A45C9B"/>
    <w:rsid w:val="00A517FB"/>
    <w:rsid w:val="00A80984"/>
    <w:rsid w:val="00A92A47"/>
    <w:rsid w:val="00AF7059"/>
    <w:rsid w:val="00B055C5"/>
    <w:rsid w:val="00B20559"/>
    <w:rsid w:val="00B957B8"/>
    <w:rsid w:val="00BA7DD7"/>
    <w:rsid w:val="00BC51B1"/>
    <w:rsid w:val="00BC55A8"/>
    <w:rsid w:val="00BD7F90"/>
    <w:rsid w:val="00BF5CEB"/>
    <w:rsid w:val="00C0107A"/>
    <w:rsid w:val="00C201D3"/>
    <w:rsid w:val="00C341DC"/>
    <w:rsid w:val="00C4626C"/>
    <w:rsid w:val="00C72F9C"/>
    <w:rsid w:val="00C953EE"/>
    <w:rsid w:val="00C960B9"/>
    <w:rsid w:val="00CA268E"/>
    <w:rsid w:val="00CF1FA0"/>
    <w:rsid w:val="00D1502A"/>
    <w:rsid w:val="00D16BE3"/>
    <w:rsid w:val="00D27F23"/>
    <w:rsid w:val="00D441F3"/>
    <w:rsid w:val="00DB0858"/>
    <w:rsid w:val="00DD0270"/>
    <w:rsid w:val="00DD6A26"/>
    <w:rsid w:val="00E6419C"/>
    <w:rsid w:val="00E666D6"/>
    <w:rsid w:val="00E93C66"/>
    <w:rsid w:val="00EC24F5"/>
    <w:rsid w:val="00ED76FD"/>
    <w:rsid w:val="00EE0618"/>
    <w:rsid w:val="00EF774A"/>
    <w:rsid w:val="00F26200"/>
    <w:rsid w:val="00F26277"/>
    <w:rsid w:val="00F40CA4"/>
    <w:rsid w:val="00F72EB1"/>
    <w:rsid w:val="00F9386D"/>
    <w:rsid w:val="00FD2FEE"/>
    <w:rsid w:val="00FE39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0B5E"/>
    <w:rPr>
      <w:rFonts w:ascii="Times New Roman" w:hAnsi="Times New Roman"/>
      <w:color w:val="808080"/>
    </w:rPr>
  </w:style>
  <w:style w:type="paragraph" w:customStyle="1" w:styleId="6BCFF663A1A4478B85DABE16B089F8C2">
    <w:name w:val="6BCFF663A1A4478B85DABE16B089F8C2"/>
  </w:style>
  <w:style w:type="paragraph" w:customStyle="1" w:styleId="F904D09AA5EE4A4489EE8DDBCD385FC6">
    <w:name w:val="F904D09AA5EE4A4489EE8DDBCD385FC6"/>
  </w:style>
  <w:style w:type="paragraph" w:customStyle="1" w:styleId="6D0FDD57E00E4FF994426B513F9C0CB9">
    <w:name w:val="6D0FDD57E00E4FF994426B513F9C0CB9"/>
  </w:style>
  <w:style w:type="paragraph" w:customStyle="1" w:styleId="9AB9E910FA0242D182C7C7D98CE5BDFA">
    <w:name w:val="9AB9E910FA0242D182C7C7D98CE5BDFA"/>
  </w:style>
  <w:style w:type="paragraph" w:customStyle="1" w:styleId="1778BD6C5D084ED7B76BC2C96783115B">
    <w:name w:val="1778BD6C5D084ED7B76BC2C96783115B"/>
  </w:style>
  <w:style w:type="paragraph" w:customStyle="1" w:styleId="2B4D4A15154A4F56A35A8A063E907690">
    <w:name w:val="2B4D4A15154A4F56A35A8A063E907690"/>
  </w:style>
  <w:style w:type="paragraph" w:customStyle="1" w:styleId="A91B5E6354D743CBB3191FC91212D428">
    <w:name w:val="A91B5E6354D743CBB3191FC91212D428"/>
  </w:style>
  <w:style w:type="paragraph" w:customStyle="1" w:styleId="437903216CDF42D8AFCFCB5DAA1ABCBD">
    <w:name w:val="437903216CDF42D8AFCFCB5DAA1ABCBD"/>
  </w:style>
  <w:style w:type="paragraph" w:customStyle="1" w:styleId="C259800AD439456F86001229E9F6B8CD">
    <w:name w:val="C259800AD439456F86001229E9F6B8CD"/>
  </w:style>
  <w:style w:type="paragraph" w:customStyle="1" w:styleId="492BE26494BC4227B909FEB578E10484">
    <w:name w:val="492BE26494BC4227B909FEB578E10484"/>
  </w:style>
  <w:style w:type="paragraph" w:customStyle="1" w:styleId="5B99522D615840B6A120378E32B5AEC3">
    <w:name w:val="5B99522D615840B6A120378E32B5AEC3"/>
    <w:rsid w:val="009A72BF"/>
  </w:style>
  <w:style w:type="paragraph" w:customStyle="1" w:styleId="75AC119585BE4DE2BDBC8770A20A7B86">
    <w:name w:val="75AC119585BE4DE2BDBC8770A20A7B86"/>
    <w:rsid w:val="009A72BF"/>
  </w:style>
  <w:style w:type="paragraph" w:customStyle="1" w:styleId="4EB48D8112BD4EDA9645F05250E3827D">
    <w:name w:val="4EB48D8112BD4EDA9645F05250E3827D"/>
    <w:rsid w:val="009A72BF"/>
  </w:style>
  <w:style w:type="paragraph" w:customStyle="1" w:styleId="298FB42E572442FFB4995CD857DF2E1C">
    <w:name w:val="298FB42E572442FFB4995CD857DF2E1C"/>
    <w:rsid w:val="00A26C97"/>
  </w:style>
  <w:style w:type="paragraph" w:customStyle="1" w:styleId="1A438DCC6A794E979D6B7F2DDD69B430">
    <w:name w:val="1A438DCC6A794E979D6B7F2DDD69B430"/>
    <w:rsid w:val="003202D9"/>
    <w:rPr>
      <w:lang w:val="de-DE" w:eastAsia="de-DE"/>
    </w:rPr>
  </w:style>
  <w:style w:type="paragraph" w:customStyle="1" w:styleId="6698023755B54F3BB69ED4C8462F2438">
    <w:name w:val="6698023755B54F3BB69ED4C8462F2438"/>
    <w:rsid w:val="003202D9"/>
    <w:rPr>
      <w:lang w:val="de-DE" w:eastAsia="de-DE"/>
    </w:rPr>
  </w:style>
  <w:style w:type="paragraph" w:customStyle="1" w:styleId="94CF1746D0254C9A84EF9950BC875898">
    <w:name w:val="94CF1746D0254C9A84EF9950BC875898"/>
    <w:rsid w:val="003202D9"/>
    <w:rPr>
      <w:lang w:val="de-DE" w:eastAsia="de-DE"/>
    </w:rPr>
  </w:style>
  <w:style w:type="paragraph" w:customStyle="1" w:styleId="A0501A226F204DB7A41B19ECE3F5C818">
    <w:name w:val="A0501A226F204DB7A41B19ECE3F5C818"/>
    <w:rsid w:val="003202D9"/>
    <w:rPr>
      <w:lang w:val="de-DE" w:eastAsia="de-DE"/>
    </w:rPr>
  </w:style>
  <w:style w:type="paragraph" w:customStyle="1" w:styleId="38AC4B8FC98243308926640066227D7F">
    <w:name w:val="38AC4B8FC98243308926640066227D7F"/>
    <w:rsid w:val="003202D9"/>
    <w:rPr>
      <w:lang w:val="de-DE" w:eastAsia="de-DE"/>
    </w:rPr>
  </w:style>
  <w:style w:type="paragraph" w:customStyle="1" w:styleId="FBE7B8687340492B9151198E5C73C47C">
    <w:name w:val="FBE7B8687340492B9151198E5C73C47C"/>
    <w:rsid w:val="003202D9"/>
    <w:rPr>
      <w:lang w:val="de-DE" w:eastAsia="de-DE"/>
    </w:rPr>
  </w:style>
  <w:style w:type="paragraph" w:customStyle="1" w:styleId="5FD7A46BBA46466C91E48401BE13080E">
    <w:name w:val="5FD7A46BBA46466C91E48401BE13080E"/>
    <w:rsid w:val="003202D9"/>
    <w:rPr>
      <w:lang w:val="de-DE" w:eastAsia="de-DE"/>
    </w:rPr>
  </w:style>
  <w:style w:type="paragraph" w:customStyle="1" w:styleId="9E2B9D8C7CC94C8B949EC05EF04E2C9E">
    <w:name w:val="9E2B9D8C7CC94C8B949EC05EF04E2C9E"/>
    <w:rsid w:val="003202D9"/>
    <w:rPr>
      <w:lang w:val="de-DE" w:eastAsia="de-DE"/>
    </w:rPr>
  </w:style>
  <w:style w:type="paragraph" w:customStyle="1" w:styleId="75A23A8F2B0645B2BD9751F310AD19CE">
    <w:name w:val="75A23A8F2B0645B2BD9751F310AD19CE"/>
    <w:rsid w:val="009E5507"/>
    <w:pPr>
      <w:widowControl w:val="0"/>
      <w:wordWrap w:val="0"/>
      <w:autoSpaceDE w:val="0"/>
      <w:autoSpaceDN w:val="0"/>
      <w:jc w:val="both"/>
    </w:pPr>
    <w:rPr>
      <w:kern w:val="2"/>
      <w:sz w:val="20"/>
      <w:lang w:eastAsia="ko-KR"/>
    </w:rPr>
  </w:style>
  <w:style w:type="paragraph" w:customStyle="1" w:styleId="E14FBA9011F148A58BF9262A4339AB6E">
    <w:name w:val="E14FBA9011F148A58BF9262A4339AB6E"/>
    <w:rsid w:val="009E5507"/>
    <w:pPr>
      <w:widowControl w:val="0"/>
      <w:wordWrap w:val="0"/>
      <w:autoSpaceDE w:val="0"/>
      <w:autoSpaceDN w:val="0"/>
      <w:jc w:val="both"/>
    </w:pPr>
    <w:rPr>
      <w:kern w:val="2"/>
      <w:sz w:val="20"/>
      <w:lang w:eastAsia="ko-KR"/>
    </w:rPr>
  </w:style>
  <w:style w:type="paragraph" w:customStyle="1" w:styleId="FEE12147012D4226943250A3B41C7894">
    <w:name w:val="FEE12147012D4226943250A3B41C7894"/>
    <w:rsid w:val="00E6419C"/>
    <w:rPr>
      <w:lang w:val="en-GB" w:eastAsia="zh-CN"/>
    </w:rPr>
  </w:style>
  <w:style w:type="paragraph" w:customStyle="1" w:styleId="4B90DC25F4D04CA5AC103A4990598A91">
    <w:name w:val="4B90DC25F4D04CA5AC103A4990598A91"/>
    <w:rsid w:val="00E6419C"/>
    <w:rPr>
      <w:lang w:val="en-GB" w:eastAsia="zh-CN"/>
    </w:rPr>
  </w:style>
  <w:style w:type="paragraph" w:customStyle="1" w:styleId="982A2F99481E48719A0CEF6776EAABFB">
    <w:name w:val="982A2F99481E48719A0CEF6776EAABFB"/>
    <w:rsid w:val="00F26277"/>
    <w:rPr>
      <w:lang w:val="en-GB" w:eastAsia="zh-CN"/>
    </w:rPr>
  </w:style>
  <w:style w:type="paragraph" w:customStyle="1" w:styleId="44FD0890306F4CAD814E1ADE71A642CA">
    <w:name w:val="44FD0890306F4CAD814E1ADE71A642CA"/>
    <w:rsid w:val="00F26277"/>
    <w:rPr>
      <w:lang w:val="en-GB" w:eastAsia="zh-CN"/>
    </w:rPr>
  </w:style>
  <w:style w:type="paragraph" w:customStyle="1" w:styleId="3E55133C6D664147A0EE043D932BD126">
    <w:name w:val="3E55133C6D664147A0EE043D932BD126"/>
    <w:rsid w:val="00F26277"/>
    <w:rPr>
      <w:lang w:val="en-GB" w:eastAsia="zh-CN"/>
    </w:rPr>
  </w:style>
  <w:style w:type="paragraph" w:customStyle="1" w:styleId="FE59B4428C354E149A88E1B34636AA08">
    <w:name w:val="FE59B4428C354E149A88E1B34636AA08"/>
    <w:rsid w:val="00F26277"/>
    <w:rPr>
      <w:lang w:val="en-GB" w:eastAsia="zh-CN"/>
    </w:rPr>
  </w:style>
  <w:style w:type="paragraph" w:customStyle="1" w:styleId="036445E0CB294F5FACF6D9D8D7A111C0">
    <w:name w:val="036445E0CB294F5FACF6D9D8D7A111C0"/>
    <w:rsid w:val="00F26277"/>
    <w:rPr>
      <w:lang w:val="en-GB" w:eastAsia="zh-CN"/>
    </w:rPr>
  </w:style>
  <w:style w:type="paragraph" w:customStyle="1" w:styleId="BDB0214E88354B5383670A0EDB892495">
    <w:name w:val="BDB0214E88354B5383670A0EDB892495"/>
    <w:rsid w:val="002D0B5E"/>
  </w:style>
  <w:style w:type="paragraph" w:customStyle="1" w:styleId="BC5F402A03BF4BA7B62F321AE8039A56">
    <w:name w:val="BC5F402A03BF4BA7B62F321AE8039A56"/>
    <w:rsid w:val="002D0B5E"/>
  </w:style>
  <w:style w:type="paragraph" w:customStyle="1" w:styleId="3D37EC3734DB496B826FA6FCEDD52D21">
    <w:name w:val="3D37EC3734DB496B826FA6FCEDD52D21"/>
    <w:rsid w:val="002D0B5E"/>
  </w:style>
  <w:style w:type="paragraph" w:customStyle="1" w:styleId="69508BF288E44B6A846F9E8717C40042">
    <w:name w:val="69508BF288E44B6A846F9E8717C40042"/>
    <w:rsid w:val="002D0B5E"/>
  </w:style>
  <w:style w:type="paragraph" w:customStyle="1" w:styleId="39EF3869CE08488EB7354234BA89A9FF">
    <w:name w:val="39EF3869CE08488EB7354234BA89A9FF"/>
    <w:rsid w:val="002D0B5E"/>
  </w:style>
  <w:style w:type="paragraph" w:customStyle="1" w:styleId="6F97EC607673487F922D9C85E550EE43">
    <w:name w:val="6F97EC607673487F922D9C85E550EE43"/>
    <w:rsid w:val="002D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eting xmlns="61fea668-13e0-4ccc-b62a-c8dad04001c9">New York, 3-4 October 2018</Meeting>
    <Source xmlns="61fea668-13e0-4ccc-b62a-c8dad04001c9">Verizon</Source>
    <Meeting_x0020_document_x0020_number xmlns="61fea668-13e0-4ccc-b62a-c8dad04001c9">I-017</Meeting_x0020_document_x0020_number>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B939E3975833C4D9E97998CF69CD762" ma:contentTypeVersion="3" ma:contentTypeDescription="Create a new document." ma:contentTypeScope="" ma:versionID="3da41886e3bc471dce43bca520da5ce0">
  <xsd:schema xmlns:xsd="http://www.w3.org/2001/XMLSchema" xmlns:xs="http://www.w3.org/2001/XMLSchema" xmlns:p="http://schemas.microsoft.com/office/2006/metadata/properties" xmlns:ns2="61fea668-13e0-4ccc-b62a-c8dad04001c9" targetNamespace="http://schemas.microsoft.com/office/2006/metadata/properties" ma:root="true" ma:fieldsID="a8187b182be1770679417d2cb0b66d5d" ns2:_="">
    <xsd:import namespace="61fea668-13e0-4ccc-b62a-c8dad04001c9"/>
    <xsd:element name="properties">
      <xsd:complexType>
        <xsd:sequence>
          <xsd:element name="documentManagement">
            <xsd:complexType>
              <xsd:all>
                <xsd:element ref="ns2:Meeting"/>
                <xsd:element ref="ns2:Source" minOccurs="0"/>
                <xsd:element ref="ns2:Meeting_x0020_document_x0020_numb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fea668-13e0-4ccc-b62a-c8dad04001c9" elementFormDefault="qualified">
    <xsd:import namespace="http://schemas.microsoft.com/office/2006/documentManagement/types"/>
    <xsd:import namespace="http://schemas.microsoft.com/office/infopath/2007/PartnerControls"/>
    <xsd:element name="Meeting" ma:index="8" ma:displayName="Meeting" ma:default="New York, 3-4 October 2018" ma:description="Meeting location and date." ma:format="Dropdown" ma:internalName="Meeting">
      <xsd:simpleType>
        <xsd:restriction base="dms:Choice">
          <xsd:enumeration value="New York, 3-4 October 2018"/>
        </xsd:restriction>
      </xsd:simpleType>
    </xsd:element>
    <xsd:element name="Source" ma:index="9" nillable="true" ma:displayName="Source" ma:description="Source of the document." ma:internalName="Source">
      <xsd:simpleType>
        <xsd:restriction base="dms:Text">
          <xsd:maxLength value="255"/>
        </xsd:restriction>
      </xsd:simpleType>
    </xsd:element>
    <xsd:element name="Meeting_x0020_document_x0020_number" ma:index="10" nillable="true" ma:displayName="Meeting document number" ma:default="DOC-###" ma:description="Meeting document number - Format (DOC-Doc###) Example: DOC-001" ma:internalName="Meeting_x0020_document_x0020_number">
      <xsd:simpleType>
        <xsd:restriction base="dms:Text">
          <xsd:maxLength value="7"/>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523CC-DEB2-463D-9A27-DF0B8D2CAEC3}">
  <ds:schemaRefs>
    <ds:schemaRef ds:uri="http://schemas.microsoft.com/office/2006/metadata/properties"/>
    <ds:schemaRef ds:uri="http://schemas.microsoft.com/office/infopath/2007/PartnerControls"/>
    <ds:schemaRef ds:uri="61fea668-13e0-4ccc-b62a-c8dad04001c9"/>
  </ds:schemaRefs>
</ds:datastoreItem>
</file>

<file path=customXml/itemProps2.xml><?xml version="1.0" encoding="utf-8"?>
<ds:datastoreItem xmlns:ds="http://schemas.openxmlformats.org/officeDocument/2006/customXml" ds:itemID="{33751D69-C054-4D4D-81C3-C6AE3340C6F4}">
  <ds:schemaRefs>
    <ds:schemaRef ds:uri="http://schemas.microsoft.com/sharepoint/v3/contenttype/forms"/>
  </ds:schemaRefs>
</ds:datastoreItem>
</file>

<file path=customXml/itemProps3.xml><?xml version="1.0" encoding="utf-8"?>
<ds:datastoreItem xmlns:ds="http://schemas.openxmlformats.org/officeDocument/2006/customXml" ds:itemID="{7A2BE462-6CD5-4027-B1ED-F01840AE26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fea668-13e0-4ccc-b62a-c8dad04001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99F0DB-5186-854F-B81F-A5156B451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D:\usr\campos\_acloud\Dropbox\Work\T17-Templates\StudyGroup_Document-v20170405.dotx</Template>
  <TotalTime>420</TotalTime>
  <Pages>112</Pages>
  <Words>46400</Words>
  <Characters>264483</Characters>
  <Application>Microsoft Office Word</Application>
  <DocSecurity>0</DocSecurity>
  <Lines>2204</Lines>
  <Paragraphs>620</Paragraphs>
  <ScaleCrop>false</ScaleCrop>
  <HeadingPairs>
    <vt:vector size="6" baseType="variant">
      <vt:variant>
        <vt:lpstr>Title</vt:lpstr>
      </vt:variant>
      <vt:variant>
        <vt:i4>1</vt:i4>
      </vt:variant>
      <vt:variant>
        <vt:lpstr>제목</vt:lpstr>
      </vt:variant>
      <vt:variant>
        <vt:i4>1</vt:i4>
      </vt:variant>
      <vt:variant>
        <vt:lpstr>Titel</vt:lpstr>
      </vt:variant>
      <vt:variant>
        <vt:i4>1</vt:i4>
      </vt:variant>
    </vt:vector>
  </HeadingPairs>
  <TitlesOfParts>
    <vt:vector size="3" baseType="lpstr">
      <vt:lpstr>Future Internet Architectural Framework</vt:lpstr>
      <vt:lpstr>Draft Agenda</vt:lpstr>
      <vt:lpstr>5.5          European Financial Transparency                                                                         Gateway / Energy distribution with the use of smart contracts / Smart contracts for data accountability and provenance tracking</vt:lpstr>
    </vt:vector>
  </TitlesOfParts>
  <Manager>ITU-T</Manager>
  <Company>International Telecommunication Union (ITU)</Company>
  <LinksUpToDate>false</LinksUpToDate>
  <CharactersWithSpaces>310263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Internet Architectural Framework</dc:title>
  <dc:subject/>
  <dc:creator>Toy, Mehmet</dc:creator>
  <cp:keywords/>
  <dc:description/>
  <cp:lastModifiedBy>Yingzhen Qu</cp:lastModifiedBy>
  <cp:revision>12</cp:revision>
  <cp:lastPrinted>2018-09-27T20:01:00Z</cp:lastPrinted>
  <dcterms:created xsi:type="dcterms:W3CDTF">2020-05-04T00:21:00Z</dcterms:created>
  <dcterms:modified xsi:type="dcterms:W3CDTF">2020-05-06T22:32:00Z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DLT-I-038.docx</vt:lpwstr>
  </property>
  <property fmtid="{D5CDD505-2E9C-101B-9397-08002B2CF9AE}" pid="3" name="Docdate">
    <vt:lpwstr/>
  </property>
  <property fmtid="{D5CDD505-2E9C-101B-9397-08002B2CF9AE}" pid="4" name="Docorlang">
    <vt:lpwstr/>
  </property>
  <property fmtid="{D5CDD505-2E9C-101B-9397-08002B2CF9AE}" pid="5" name="Docbluepink">
    <vt:lpwstr>N/A</vt:lpwstr>
  </property>
  <property fmtid="{D5CDD505-2E9C-101B-9397-08002B2CF9AE}" pid="6" name="Docdest">
    <vt:lpwstr>Geneva, 17-19 October 2017</vt:lpwstr>
  </property>
  <property fmtid="{D5CDD505-2E9C-101B-9397-08002B2CF9AE}" pid="7" name="Docauthor">
    <vt:lpwstr>European Commission</vt:lpwstr>
  </property>
  <property fmtid="{D5CDD505-2E9C-101B-9397-08002B2CF9AE}" pid="8" name="ContentTypeId">
    <vt:lpwstr>0x010100EB939E3975833C4D9E97998CF69CD762</vt:lpwstr>
  </property>
</Properties>
</file>