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3DAC2" w14:textId="77777777" w:rsidR="00E12FBB" w:rsidRDefault="00E12FBB" w:rsidP="00E12FBB">
      <w:pPr>
        <w:spacing w:before="0" w:line="259" w:lineRule="auto"/>
        <w:rPr>
          <w:rFonts w:asciiTheme="minorHAnsi" w:eastAsiaTheme="minorHAnsi" w:hAnsiTheme="minorHAnsi" w:cstheme="minorBidi"/>
          <w:b/>
          <w:sz w:val="28"/>
          <w:szCs w:val="28"/>
          <w:lang w:val="en-US" w:eastAsia="en-US"/>
        </w:rPr>
      </w:pPr>
    </w:p>
    <w:tbl>
      <w:tblPr>
        <w:tblW w:w="9923" w:type="dxa"/>
        <w:tblLayout w:type="fixed"/>
        <w:tblCellMar>
          <w:left w:w="57" w:type="dxa"/>
          <w:right w:w="57" w:type="dxa"/>
        </w:tblCellMar>
        <w:tblLook w:val="0000" w:firstRow="0" w:lastRow="0" w:firstColumn="0" w:lastColumn="0" w:noHBand="0" w:noVBand="0"/>
      </w:tblPr>
      <w:tblGrid>
        <w:gridCol w:w="1617"/>
        <w:gridCol w:w="2551"/>
        <w:gridCol w:w="567"/>
        <w:gridCol w:w="1276"/>
        <w:gridCol w:w="3402"/>
        <w:gridCol w:w="510"/>
      </w:tblGrid>
      <w:tr w:rsidR="00CA508B" w:rsidRPr="00EC2A42" w14:paraId="0EFC4896" w14:textId="77777777" w:rsidTr="00F57FEC">
        <w:trPr>
          <w:cantSplit/>
          <w:trHeight w:val="357"/>
        </w:trPr>
        <w:tc>
          <w:tcPr>
            <w:tcW w:w="1617" w:type="dxa"/>
            <w:tcBorders>
              <w:top w:val="single" w:sz="12" w:space="0" w:color="auto"/>
            </w:tcBorders>
          </w:tcPr>
          <w:p w14:paraId="0825CEFF" w14:textId="608E527B" w:rsidR="00CA508B" w:rsidRPr="00EC2A42" w:rsidRDefault="00CA508B" w:rsidP="00F57FEC">
            <w:pPr>
              <w:rPr>
                <w:b/>
                <w:bCs/>
              </w:rPr>
            </w:pPr>
            <w:bookmarkStart w:id="0" w:name="dbluepink" w:colFirst="1" w:colLast="1"/>
            <w:bookmarkStart w:id="1" w:name="dtableau"/>
            <w:r>
              <w:rPr>
                <w:rFonts w:hint="eastAsia"/>
                <w:b/>
                <w:bCs/>
                <w:lang w:eastAsia="zh-CN"/>
              </w:rPr>
              <w:t>Sub-G</w:t>
            </w:r>
            <w:r>
              <w:rPr>
                <w:b/>
                <w:bCs/>
                <w:lang w:eastAsia="zh-CN"/>
              </w:rPr>
              <w:t>3</w:t>
            </w:r>
            <w:r w:rsidRPr="00EC2A42">
              <w:rPr>
                <w:b/>
                <w:bCs/>
              </w:rPr>
              <w:t>:</w:t>
            </w:r>
          </w:p>
        </w:tc>
        <w:tc>
          <w:tcPr>
            <w:tcW w:w="8306" w:type="dxa"/>
            <w:gridSpan w:val="5"/>
            <w:tcBorders>
              <w:top w:val="single" w:sz="12" w:space="0" w:color="auto"/>
            </w:tcBorders>
          </w:tcPr>
          <w:p w14:paraId="2D82D398" w14:textId="12FBC148" w:rsidR="00CA508B" w:rsidRPr="00EC2A42" w:rsidRDefault="00CA508B" w:rsidP="00CA508B">
            <w:r>
              <w:rPr>
                <w:lang w:eastAsia="zh-CN"/>
              </w:rPr>
              <w:t xml:space="preserve">Sub-Group Output, November 2018-May 2020, Face-to-Face and </w:t>
            </w:r>
            <w:r w:rsidRPr="00770A94">
              <w:rPr>
                <w:lang w:eastAsia="zh-CN"/>
              </w:rPr>
              <w:t>E-</w:t>
            </w:r>
            <w:proofErr w:type="gramStart"/>
            <w:r w:rsidRPr="00770A94">
              <w:rPr>
                <w:lang w:eastAsia="zh-CN"/>
              </w:rPr>
              <w:t>Meetings</w:t>
            </w:r>
            <w:r>
              <w:rPr>
                <w:lang w:eastAsia="zh-CN"/>
              </w:rPr>
              <w:t xml:space="preserve"> </w:t>
            </w:r>
            <w:r w:rsidRPr="00770A94">
              <w:rPr>
                <w:lang w:eastAsia="zh-CN"/>
              </w:rPr>
              <w:t>,</w:t>
            </w:r>
            <w:proofErr w:type="gramEnd"/>
            <w:r w:rsidRPr="00770A94">
              <w:rPr>
                <w:lang w:eastAsia="zh-CN"/>
              </w:rPr>
              <w:t xml:space="preserve"> 2020</w:t>
            </w:r>
          </w:p>
        </w:tc>
      </w:tr>
      <w:bookmarkEnd w:id="0"/>
      <w:tr w:rsidR="00CA508B" w:rsidRPr="00EC2A42" w14:paraId="4CA4ECD5" w14:textId="77777777" w:rsidTr="00F57FEC">
        <w:trPr>
          <w:cantSplit/>
          <w:trHeight w:val="357"/>
        </w:trPr>
        <w:tc>
          <w:tcPr>
            <w:tcW w:w="1617" w:type="dxa"/>
          </w:tcPr>
          <w:p w14:paraId="7F795836" w14:textId="77777777" w:rsidR="00CA508B" w:rsidRPr="00EC2A42" w:rsidRDefault="00CA508B" w:rsidP="00F57FEC">
            <w:pPr>
              <w:rPr>
                <w:b/>
                <w:bCs/>
              </w:rPr>
            </w:pPr>
            <w:r>
              <w:rPr>
                <w:b/>
                <w:bCs/>
              </w:rPr>
              <w:t>Focus</w:t>
            </w:r>
            <w:r w:rsidRPr="00EC2A42">
              <w:rPr>
                <w:b/>
                <w:bCs/>
              </w:rPr>
              <w:t xml:space="preserve"> </w:t>
            </w:r>
            <w:r>
              <w:rPr>
                <w:b/>
                <w:bCs/>
              </w:rPr>
              <w:t>G</w:t>
            </w:r>
            <w:r w:rsidRPr="00EC2A42">
              <w:rPr>
                <w:b/>
                <w:bCs/>
              </w:rPr>
              <w:t>roup:</w:t>
            </w:r>
          </w:p>
        </w:tc>
        <w:tc>
          <w:tcPr>
            <w:tcW w:w="2551" w:type="dxa"/>
          </w:tcPr>
          <w:p w14:paraId="6D3A18E2" w14:textId="77777777" w:rsidR="00CA508B" w:rsidRPr="00770A94" w:rsidRDefault="00CA508B" w:rsidP="00F57FEC">
            <w:pPr>
              <w:rPr>
                <w:bCs/>
              </w:rPr>
            </w:pPr>
            <w:r>
              <w:rPr>
                <w:bCs/>
              </w:rPr>
              <w:t xml:space="preserve">ITU-T </w:t>
            </w:r>
            <w:r w:rsidRPr="00770A94">
              <w:rPr>
                <w:bCs/>
              </w:rPr>
              <w:t xml:space="preserve">FG </w:t>
            </w:r>
            <w:r w:rsidRPr="00770A94">
              <w:rPr>
                <w:lang w:eastAsia="zh-CN"/>
              </w:rPr>
              <w:t>NET-2030</w:t>
            </w:r>
          </w:p>
        </w:tc>
        <w:tc>
          <w:tcPr>
            <w:tcW w:w="567" w:type="dxa"/>
          </w:tcPr>
          <w:p w14:paraId="68D98D4F" w14:textId="77777777" w:rsidR="00CA508B" w:rsidRPr="00EC2A42" w:rsidRDefault="00CA508B" w:rsidP="00F57FEC"/>
        </w:tc>
        <w:tc>
          <w:tcPr>
            <w:tcW w:w="4678" w:type="dxa"/>
            <w:gridSpan w:val="2"/>
          </w:tcPr>
          <w:p w14:paraId="7D0F0F99" w14:textId="77777777" w:rsidR="00CA508B" w:rsidRPr="00EC2A42" w:rsidRDefault="00CA508B" w:rsidP="00F57FEC">
            <w:r>
              <w:rPr>
                <w:b/>
                <w:bCs/>
              </w:rPr>
              <w:t xml:space="preserve"> </w:t>
            </w:r>
          </w:p>
        </w:tc>
        <w:tc>
          <w:tcPr>
            <w:tcW w:w="510" w:type="dxa"/>
          </w:tcPr>
          <w:p w14:paraId="45D6631B" w14:textId="77777777" w:rsidR="00CA508B" w:rsidRPr="00EC2A42" w:rsidRDefault="00CA508B" w:rsidP="00F57FEC"/>
        </w:tc>
      </w:tr>
      <w:tr w:rsidR="00CA508B" w:rsidRPr="00EC2A42" w14:paraId="0EFCE6B8" w14:textId="77777777" w:rsidTr="00F57FEC">
        <w:trPr>
          <w:cantSplit/>
          <w:trHeight w:val="357"/>
        </w:trPr>
        <w:tc>
          <w:tcPr>
            <w:tcW w:w="1617" w:type="dxa"/>
          </w:tcPr>
          <w:p w14:paraId="6E1E820A" w14:textId="77777777" w:rsidR="00CA508B" w:rsidRPr="00EC2A42" w:rsidRDefault="00CA508B" w:rsidP="00F57FEC">
            <w:pPr>
              <w:rPr>
                <w:b/>
                <w:bCs/>
              </w:rPr>
            </w:pPr>
            <w:bookmarkStart w:id="2" w:name="dsource" w:colFirst="1" w:colLast="1"/>
            <w:r w:rsidRPr="00EC2A42">
              <w:rPr>
                <w:b/>
                <w:bCs/>
              </w:rPr>
              <w:t>Source:</w:t>
            </w:r>
          </w:p>
        </w:tc>
        <w:tc>
          <w:tcPr>
            <w:tcW w:w="8306" w:type="dxa"/>
            <w:gridSpan w:val="5"/>
          </w:tcPr>
          <w:p w14:paraId="236FB198" w14:textId="7FAFAAF6" w:rsidR="00CA508B" w:rsidRPr="00EC2A42" w:rsidRDefault="00CA508B" w:rsidP="00F57FEC">
            <w:pPr>
              <w:rPr>
                <w:lang w:eastAsia="zh-CN"/>
              </w:rPr>
            </w:pPr>
            <w:r>
              <w:rPr>
                <w:lang w:eastAsia="zh-CN"/>
              </w:rPr>
              <w:t>Editor</w:t>
            </w:r>
          </w:p>
        </w:tc>
      </w:tr>
      <w:tr w:rsidR="00CA508B" w:rsidRPr="00EC2A42" w14:paraId="623FE605" w14:textId="77777777" w:rsidTr="00F57FEC">
        <w:trPr>
          <w:cantSplit/>
          <w:trHeight w:val="357"/>
        </w:trPr>
        <w:tc>
          <w:tcPr>
            <w:tcW w:w="1617" w:type="dxa"/>
            <w:tcBorders>
              <w:bottom w:val="single" w:sz="12" w:space="0" w:color="auto"/>
            </w:tcBorders>
          </w:tcPr>
          <w:p w14:paraId="172BD3CC" w14:textId="77777777" w:rsidR="00CA508B" w:rsidRPr="00EC2A42" w:rsidRDefault="00CA508B" w:rsidP="00F57FEC">
            <w:pPr>
              <w:rPr>
                <w:b/>
                <w:bCs/>
              </w:rPr>
            </w:pPr>
            <w:bookmarkStart w:id="3" w:name="dtitle1" w:colFirst="1" w:colLast="1"/>
            <w:bookmarkEnd w:id="2"/>
            <w:r w:rsidRPr="00EC2A42">
              <w:rPr>
                <w:b/>
                <w:bCs/>
              </w:rPr>
              <w:t xml:space="preserve">Title: </w:t>
            </w:r>
          </w:p>
        </w:tc>
        <w:tc>
          <w:tcPr>
            <w:tcW w:w="8306" w:type="dxa"/>
            <w:gridSpan w:val="5"/>
            <w:tcBorders>
              <w:bottom w:val="single" w:sz="12" w:space="0" w:color="auto"/>
            </w:tcBorders>
          </w:tcPr>
          <w:p w14:paraId="0769005F" w14:textId="77777777" w:rsidR="00CA508B" w:rsidRPr="00EC2A42" w:rsidRDefault="00CA508B" w:rsidP="00F57FEC">
            <w:pPr>
              <w:rPr>
                <w:lang w:eastAsia="zh-CN"/>
              </w:rPr>
            </w:pPr>
            <w:r>
              <w:rPr>
                <w:lang w:eastAsia="zh-CN"/>
              </w:rPr>
              <w:t xml:space="preserve">Technical Report </w:t>
            </w:r>
            <w:r w:rsidRPr="00E82D99">
              <w:rPr>
                <w:highlight w:val="yellow"/>
                <w:lang w:eastAsia="zh-CN"/>
              </w:rPr>
              <w:t>XXX</w:t>
            </w:r>
          </w:p>
        </w:tc>
      </w:tr>
      <w:tr w:rsidR="00CA508B" w:rsidRPr="00EC2A42" w14:paraId="54A6232C" w14:textId="77777777" w:rsidTr="00F57FEC">
        <w:trPr>
          <w:cantSplit/>
          <w:trHeight w:val="204"/>
        </w:trPr>
        <w:tc>
          <w:tcPr>
            <w:tcW w:w="1617" w:type="dxa"/>
            <w:tcBorders>
              <w:top w:val="single" w:sz="12" w:space="0" w:color="auto"/>
            </w:tcBorders>
          </w:tcPr>
          <w:p w14:paraId="48683FC8" w14:textId="77777777" w:rsidR="00CA508B" w:rsidRPr="002B5BE5" w:rsidRDefault="00CA508B" w:rsidP="00F57FEC">
            <w:pPr>
              <w:rPr>
                <w:b/>
                <w:bCs/>
                <w:color w:val="000000" w:themeColor="text1"/>
              </w:rPr>
            </w:pPr>
            <w:bookmarkStart w:id="4" w:name="dcontact"/>
            <w:bookmarkEnd w:id="3"/>
            <w:r w:rsidRPr="002B5BE5">
              <w:rPr>
                <w:b/>
                <w:bCs/>
                <w:color w:val="000000" w:themeColor="text1"/>
              </w:rPr>
              <w:t>Contact:</w:t>
            </w:r>
          </w:p>
        </w:tc>
        <w:tc>
          <w:tcPr>
            <w:tcW w:w="4394" w:type="dxa"/>
            <w:gridSpan w:val="3"/>
            <w:tcBorders>
              <w:top w:val="single" w:sz="12" w:space="0" w:color="auto"/>
            </w:tcBorders>
          </w:tcPr>
          <w:p w14:paraId="6263C00F" w14:textId="24C6EB66" w:rsidR="00CA508B" w:rsidRPr="002B5BE5" w:rsidRDefault="003E2A9B" w:rsidP="003E2A9B">
            <w:pPr>
              <w:tabs>
                <w:tab w:val="left" w:pos="794"/>
                <w:tab w:val="left" w:pos="1191"/>
                <w:tab w:val="left" w:pos="1588"/>
                <w:tab w:val="left" w:pos="1985"/>
              </w:tabs>
              <w:rPr>
                <w:rFonts w:eastAsia="Batang"/>
                <w:color w:val="000000" w:themeColor="text1"/>
              </w:rPr>
            </w:pPr>
            <w:r>
              <w:rPr>
                <w:rFonts w:eastAsia="Batang"/>
                <w:color w:val="000000" w:themeColor="text1"/>
              </w:rPr>
              <w:t>Mehmet Toy</w:t>
            </w:r>
            <w:r w:rsidR="00CA508B" w:rsidRPr="002B5BE5">
              <w:rPr>
                <w:rFonts w:eastAsia="Batang"/>
                <w:color w:val="000000" w:themeColor="text1"/>
              </w:rPr>
              <w:br/>
            </w:r>
            <w:r>
              <w:rPr>
                <w:rFonts w:eastAsia="Batang"/>
                <w:color w:val="000000" w:themeColor="text1"/>
              </w:rPr>
              <w:t>Verizon Co.</w:t>
            </w:r>
            <w:r w:rsidR="00CA508B" w:rsidRPr="002B5BE5">
              <w:rPr>
                <w:rFonts w:eastAsia="Batang"/>
                <w:color w:val="000000" w:themeColor="text1"/>
              </w:rPr>
              <w:br/>
            </w:r>
            <w:r w:rsidRPr="002B5BE5">
              <w:rPr>
                <w:color w:val="000000" w:themeColor="text1"/>
              </w:rPr>
              <w:t>B</w:t>
            </w:r>
            <w:r>
              <w:rPr>
                <w:color w:val="000000" w:themeColor="text1"/>
              </w:rPr>
              <w:t>asking Ridge</w:t>
            </w:r>
            <w:r w:rsidR="00CA508B" w:rsidRPr="002B5BE5">
              <w:rPr>
                <w:color w:val="000000" w:themeColor="text1"/>
              </w:rPr>
              <w:t xml:space="preserve">, </w:t>
            </w:r>
            <w:r>
              <w:rPr>
                <w:color w:val="000000" w:themeColor="text1"/>
              </w:rPr>
              <w:t xml:space="preserve">NJ </w:t>
            </w:r>
            <w:r w:rsidRPr="002B5BE5">
              <w:rPr>
                <w:color w:val="000000" w:themeColor="text1"/>
              </w:rPr>
              <w:t xml:space="preserve"> </w:t>
            </w:r>
          </w:p>
        </w:tc>
        <w:sdt>
          <w:sdtPr>
            <w:rPr>
              <w:color w:val="000000" w:themeColor="text1"/>
            </w:rPr>
            <w:alias w:val="ContactTelFaxEmail"/>
            <w:tag w:val="ContactTelFaxEmail"/>
            <w:id w:val="-1208639451"/>
            <w:placeholder>
              <w:docPart w:val="BDB0214E88354B5383670A0EDB892495"/>
            </w:placeholder>
          </w:sdtPr>
          <w:sdtContent>
            <w:sdt>
              <w:sdtPr>
                <w:rPr>
                  <w:color w:val="000000" w:themeColor="text1"/>
                </w:rPr>
                <w:alias w:val="ContactTelFaxEmail"/>
                <w:tag w:val="ContactTelFaxEmail"/>
                <w:id w:val="-22952854"/>
                <w:placeholder>
                  <w:docPart w:val="BC5F402A03BF4BA7B62F321AE8039A56"/>
                </w:placeholder>
              </w:sdtPr>
              <w:sdtContent>
                <w:tc>
                  <w:tcPr>
                    <w:tcW w:w="3912" w:type="dxa"/>
                    <w:gridSpan w:val="2"/>
                    <w:tcBorders>
                      <w:top w:val="single" w:sz="12" w:space="0" w:color="auto"/>
                    </w:tcBorders>
                  </w:tcPr>
                  <w:p w14:paraId="27CBE893" w14:textId="2DA453C9" w:rsidR="00CA508B" w:rsidRPr="002B5BE5" w:rsidRDefault="00CA508B" w:rsidP="003E2A9B">
                    <w:pPr>
                      <w:tabs>
                        <w:tab w:val="left" w:pos="794"/>
                        <w:tab w:val="left" w:pos="1191"/>
                        <w:tab w:val="left" w:pos="1588"/>
                        <w:tab w:val="left" w:pos="1985"/>
                      </w:tabs>
                      <w:rPr>
                        <w:color w:val="000000" w:themeColor="text1"/>
                        <w:lang w:val="fr-FR"/>
                      </w:rPr>
                    </w:pPr>
                    <w:proofErr w:type="gramStart"/>
                    <w:r w:rsidRPr="002B5BE5">
                      <w:rPr>
                        <w:rFonts w:eastAsia="Batang"/>
                        <w:color w:val="000000" w:themeColor="text1"/>
                        <w:lang w:val="fr-FR"/>
                      </w:rPr>
                      <w:t>Tel:</w:t>
                    </w:r>
                    <w:proofErr w:type="gramEnd"/>
                    <w:r w:rsidRPr="002B5BE5">
                      <w:rPr>
                        <w:rFonts w:eastAsia="Batang"/>
                        <w:color w:val="000000" w:themeColor="text1"/>
                        <w:lang w:val="fr-FR"/>
                      </w:rPr>
                      <w:t xml:space="preserve"> </w:t>
                    </w:r>
                    <w:r w:rsidRPr="002B5BE5">
                      <w:rPr>
                        <w:rFonts w:eastAsia="Batang"/>
                        <w:color w:val="000000" w:themeColor="text1"/>
                        <w:lang w:val="fr-FR"/>
                      </w:rPr>
                      <w:tab/>
                    </w:r>
                    <w:r w:rsidRPr="002B5BE5">
                      <w:rPr>
                        <w:color w:val="000000" w:themeColor="text1"/>
                        <w:lang w:val="fr-FR" w:eastAsia="zh-CN"/>
                      </w:rPr>
                      <w:t>+</w:t>
                    </w:r>
                    <w:r w:rsidR="003E2A9B">
                      <w:rPr>
                        <w:color w:val="000000" w:themeColor="text1"/>
                        <w:lang w:val="fr-FR" w:eastAsia="zh-CN"/>
                      </w:rPr>
                      <w:t>1 9082855589</w:t>
                    </w:r>
                    <w:r w:rsidRPr="002B5BE5">
                      <w:rPr>
                        <w:rFonts w:eastAsia="Batang"/>
                        <w:color w:val="000000" w:themeColor="text1"/>
                        <w:lang w:val="fr-FR"/>
                      </w:rPr>
                      <w:br/>
                      <w:t xml:space="preserve">Email: </w:t>
                    </w:r>
                    <w:r w:rsidRPr="002B5BE5">
                      <w:rPr>
                        <w:rFonts w:eastAsia="Batang"/>
                        <w:color w:val="000000" w:themeColor="text1"/>
                        <w:lang w:val="fr-FR"/>
                      </w:rPr>
                      <w:tab/>
                    </w:r>
                    <w:hyperlink r:id="rId11" w:history="1">
                      <w:r w:rsidR="003E2A9B">
                        <w:rPr>
                          <w:rStyle w:val="Hyperlink"/>
                          <w:lang w:val="fr-FR" w:eastAsia="zh-CN"/>
                        </w:rPr>
                        <w:t>mehmet.toy@verizon.com</w:t>
                      </w:r>
                    </w:hyperlink>
                    <w:r>
                      <w:rPr>
                        <w:rStyle w:val="Hyperlink"/>
                        <w:color w:val="000000" w:themeColor="text1"/>
                        <w:lang w:val="fr-FR" w:eastAsia="zh-CN"/>
                      </w:rPr>
                      <w:t xml:space="preserve"> </w:t>
                    </w:r>
                    <w:r w:rsidRPr="002B5BE5">
                      <w:rPr>
                        <w:rFonts w:eastAsia="Batang"/>
                        <w:color w:val="000000" w:themeColor="text1"/>
                        <w:lang w:val="fr-FR"/>
                      </w:rPr>
                      <w:t xml:space="preserve"> </w:t>
                    </w:r>
                    <w:r>
                      <w:rPr>
                        <w:rFonts w:eastAsia="Batang"/>
                        <w:color w:val="000000" w:themeColor="text1"/>
                        <w:lang w:val="fr-FR"/>
                      </w:rPr>
                      <w:t xml:space="preserve"> </w:t>
                    </w:r>
                    <w:r w:rsidRPr="002B5BE5">
                      <w:rPr>
                        <w:rFonts w:eastAsia="Batang"/>
                        <w:color w:val="000000" w:themeColor="text1"/>
                        <w:lang w:val="fr-FR"/>
                      </w:rPr>
                      <w:t xml:space="preserve"> </w:t>
                    </w:r>
                    <w:r w:rsidRPr="002B5BE5">
                      <w:rPr>
                        <w:color w:val="000000" w:themeColor="text1"/>
                        <w:lang w:val="fr-FR"/>
                      </w:rPr>
                      <w:t xml:space="preserve">  </w:t>
                    </w:r>
                  </w:p>
                </w:tc>
              </w:sdtContent>
            </w:sdt>
          </w:sdtContent>
        </w:sdt>
      </w:tr>
      <w:bookmarkEnd w:id="4"/>
      <w:tr w:rsidR="00CA508B" w:rsidRPr="00EC2A42" w14:paraId="3580E5C5" w14:textId="77777777" w:rsidTr="00F57FEC">
        <w:trPr>
          <w:cantSplit/>
          <w:trHeight w:val="204"/>
        </w:trPr>
        <w:tc>
          <w:tcPr>
            <w:tcW w:w="9923" w:type="dxa"/>
            <w:gridSpan w:val="6"/>
            <w:tcBorders>
              <w:top w:val="single" w:sz="12" w:space="0" w:color="auto"/>
            </w:tcBorders>
          </w:tcPr>
          <w:p w14:paraId="555B9571" w14:textId="77777777" w:rsidR="00CA508B" w:rsidRPr="00923D8B" w:rsidRDefault="00CA508B" w:rsidP="00F57FEC">
            <w:pPr>
              <w:spacing w:before="0"/>
              <w:rPr>
                <w:i/>
                <w:sz w:val="18"/>
                <w:szCs w:val="18"/>
              </w:rPr>
            </w:pPr>
            <w:r>
              <w:rPr>
                <w:i/>
                <w:sz w:val="18"/>
                <w:szCs w:val="18"/>
              </w:rPr>
              <w:t xml:space="preserve">Note: </w:t>
            </w:r>
            <w:r w:rsidRPr="00923D8B">
              <w:rPr>
                <w:i/>
                <w:sz w:val="18"/>
                <w:szCs w:val="18"/>
              </w:rPr>
              <w:t xml:space="preserve">The above table has been modified from ITU-T formal template, </w:t>
            </w:r>
            <w:r>
              <w:rPr>
                <w:i/>
                <w:sz w:val="18"/>
                <w:szCs w:val="18"/>
              </w:rPr>
              <w:t>which will be tailored for final output in FG NET-2030 in the future</w:t>
            </w:r>
            <w:r w:rsidRPr="00923D8B">
              <w:rPr>
                <w:i/>
                <w:sz w:val="18"/>
                <w:szCs w:val="18"/>
              </w:rPr>
              <w:t xml:space="preserve">. </w:t>
            </w:r>
          </w:p>
        </w:tc>
      </w:tr>
      <w:bookmarkEnd w:id="1"/>
    </w:tbl>
    <w:p w14:paraId="2CFB9414" w14:textId="77777777" w:rsidR="00CA508B" w:rsidRDefault="00CA508B" w:rsidP="00CA508B"/>
    <w:p w14:paraId="4A6C911E" w14:textId="77777777" w:rsidR="00CA508B" w:rsidRPr="00EC2A42" w:rsidRDefault="00CA508B" w:rsidP="00CA508B">
      <w:pPr>
        <w:pStyle w:val="RecNo"/>
      </w:pPr>
      <w:r>
        <w:t>FG NET-2030 Report on</w:t>
      </w:r>
    </w:p>
    <w:p w14:paraId="473BA791" w14:textId="10D9406C" w:rsidR="00CA508B" w:rsidRPr="009C0A3E" w:rsidRDefault="004B4FEF" w:rsidP="00CA508B">
      <w:pPr>
        <w:pStyle w:val="Rectitle"/>
        <w:rPr>
          <w:i/>
          <w:color w:val="000000" w:themeColor="text1"/>
        </w:rPr>
      </w:pPr>
      <w:bookmarkStart w:id="5" w:name="OLE_LINK3"/>
      <w:bookmarkStart w:id="6" w:name="OLE_LINK4"/>
      <w:r w:rsidRPr="009C0A3E">
        <w:rPr>
          <w:color w:val="000000" w:themeColor="text1"/>
          <w:lang w:eastAsia="zh-CN"/>
        </w:rPr>
        <w:t>Network2030 Architecture Framework</w:t>
      </w:r>
      <w:bookmarkEnd w:id="5"/>
      <w:bookmarkEnd w:id="6"/>
    </w:p>
    <w:p w14:paraId="20AF01A0" w14:textId="4647176D" w:rsidR="001E756B" w:rsidRDefault="001E756B" w:rsidP="00080247">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 xml:space="preserve"> </w:t>
      </w:r>
    </w:p>
    <w:sdt>
      <w:sdtPr>
        <w:rPr>
          <w:szCs w:val="20"/>
          <w:lang w:val="zh-CN" w:eastAsia="en-US"/>
        </w:rPr>
        <w:id w:val="145642272"/>
        <w:docPartObj>
          <w:docPartGallery w:val="Table of Contents"/>
          <w:docPartUnique/>
        </w:docPartObj>
      </w:sdtPr>
      <w:sdtEndPr>
        <w:rPr>
          <w:bCs/>
        </w:rPr>
      </w:sdtEndPr>
      <w:sdtContent>
        <w:p w14:paraId="0E816513" w14:textId="77777777" w:rsidR="00ED1D34" w:rsidRPr="00ED1D34" w:rsidRDefault="00ED1D34" w:rsidP="00ED1D34">
          <w:pPr>
            <w:keepNext/>
            <w:overflowPunct w:val="0"/>
            <w:autoSpaceDE w:val="0"/>
            <w:autoSpaceDN w:val="0"/>
            <w:adjustRightInd w:val="0"/>
            <w:spacing w:before="160"/>
            <w:jc w:val="center"/>
            <w:textAlignment w:val="baseline"/>
            <w:rPr>
              <w:b/>
              <w:szCs w:val="20"/>
              <w:lang w:eastAsia="en-US"/>
            </w:rPr>
          </w:pPr>
          <w:r w:rsidRPr="00ED1D34">
            <w:rPr>
              <w:b/>
              <w:szCs w:val="20"/>
              <w:lang w:eastAsia="en-US"/>
            </w:rPr>
            <w:t>Table of Contents</w:t>
          </w:r>
        </w:p>
        <w:p w14:paraId="6F68BA9D" w14:textId="77777777" w:rsidR="00EA3F06" w:rsidRDefault="00ED1D34">
          <w:pPr>
            <w:pStyle w:val="TOC1"/>
            <w:rPr>
              <w:rFonts w:asciiTheme="minorHAnsi" w:eastAsiaTheme="minorEastAsia" w:hAnsiTheme="minorHAnsi" w:cstheme="minorBidi"/>
              <w:sz w:val="22"/>
              <w:szCs w:val="22"/>
              <w:lang w:val="en-US"/>
            </w:rPr>
          </w:pPr>
          <w:r w:rsidRPr="00ED1D34">
            <w:rPr>
              <w:b/>
              <w:bCs/>
              <w:lang w:val="zh-CN"/>
            </w:rPr>
            <w:fldChar w:fldCharType="begin"/>
          </w:r>
          <w:r w:rsidRPr="00ED1D34">
            <w:rPr>
              <w:b/>
              <w:bCs/>
              <w:lang w:val="zh-CN"/>
            </w:rPr>
            <w:instrText xml:space="preserve"> TOC \o "1-3" \h \z \u </w:instrText>
          </w:r>
          <w:r w:rsidRPr="00ED1D34">
            <w:rPr>
              <w:b/>
              <w:bCs/>
              <w:lang w:val="zh-CN"/>
            </w:rPr>
            <w:fldChar w:fldCharType="separate"/>
          </w:r>
          <w:hyperlink w:anchor="_Toc39853833" w:history="1">
            <w:r w:rsidR="00EA3F06" w:rsidRPr="00985889">
              <w:rPr>
                <w:rStyle w:val="Hyperlink"/>
                <w:rFonts w:ascii="Times New Roman Bold" w:hAnsi="Times New Roman Bold"/>
                <w:snapToGrid w:val="0"/>
              </w:rPr>
              <w:t>1.</w:t>
            </w:r>
            <w:r w:rsidR="00EA3F06">
              <w:rPr>
                <w:rFonts w:asciiTheme="minorHAnsi" w:eastAsiaTheme="minorEastAsia" w:hAnsiTheme="minorHAnsi" w:cstheme="minorBidi"/>
                <w:sz w:val="22"/>
                <w:szCs w:val="22"/>
                <w:lang w:val="en-US"/>
              </w:rPr>
              <w:tab/>
            </w:r>
            <w:r w:rsidR="00EA3F06" w:rsidRPr="00985889">
              <w:rPr>
                <w:rStyle w:val="Hyperlink"/>
                <w:rFonts w:ascii="Times New Roman Bold" w:hAnsi="Times New Roman Bold"/>
                <w:snapToGrid w:val="0"/>
              </w:rPr>
              <w:t>Introduction</w:t>
            </w:r>
            <w:r w:rsidR="00EA3F06">
              <w:rPr>
                <w:webHidden/>
              </w:rPr>
              <w:tab/>
            </w:r>
            <w:r w:rsidR="00EA3F06">
              <w:rPr>
                <w:webHidden/>
              </w:rPr>
              <w:fldChar w:fldCharType="begin"/>
            </w:r>
            <w:r w:rsidR="00EA3F06">
              <w:rPr>
                <w:webHidden/>
              </w:rPr>
              <w:instrText xml:space="preserve"> PAGEREF _Toc39853833 \h </w:instrText>
            </w:r>
            <w:r w:rsidR="00EA3F06">
              <w:rPr>
                <w:webHidden/>
              </w:rPr>
            </w:r>
            <w:r w:rsidR="00EA3F06">
              <w:rPr>
                <w:webHidden/>
              </w:rPr>
              <w:fldChar w:fldCharType="separate"/>
            </w:r>
            <w:r w:rsidR="00EA3F06">
              <w:rPr>
                <w:webHidden/>
              </w:rPr>
              <w:t>7</w:t>
            </w:r>
            <w:r w:rsidR="00EA3F06">
              <w:rPr>
                <w:webHidden/>
              </w:rPr>
              <w:fldChar w:fldCharType="end"/>
            </w:r>
          </w:hyperlink>
        </w:p>
        <w:p w14:paraId="1FCC17BE" w14:textId="77777777" w:rsidR="00EA3F06" w:rsidRDefault="00BD48F7">
          <w:pPr>
            <w:pStyle w:val="TOC1"/>
            <w:rPr>
              <w:rFonts w:asciiTheme="minorHAnsi" w:eastAsiaTheme="minorEastAsia" w:hAnsiTheme="minorHAnsi" w:cstheme="minorBidi"/>
              <w:sz w:val="22"/>
              <w:szCs w:val="22"/>
              <w:lang w:val="en-US"/>
            </w:rPr>
          </w:pPr>
          <w:hyperlink w:anchor="_Toc39853834" w:history="1">
            <w:r w:rsidR="00EA3F06" w:rsidRPr="00985889">
              <w:rPr>
                <w:rStyle w:val="Hyperlink"/>
                <w:rFonts w:ascii="Times New Roman Bold" w:hAnsi="Times New Roman Bold"/>
                <w:snapToGrid w:val="0"/>
              </w:rPr>
              <w:t>2.</w:t>
            </w:r>
            <w:r w:rsidR="00EA3F06">
              <w:rPr>
                <w:rFonts w:asciiTheme="minorHAnsi" w:eastAsiaTheme="minorEastAsia" w:hAnsiTheme="minorHAnsi" w:cstheme="minorBidi"/>
                <w:sz w:val="22"/>
                <w:szCs w:val="22"/>
                <w:lang w:val="en-US"/>
              </w:rPr>
              <w:tab/>
            </w:r>
            <w:r w:rsidR="00EA3F06" w:rsidRPr="00985889">
              <w:rPr>
                <w:rStyle w:val="Hyperlink"/>
                <w:rFonts w:ascii="Times New Roman Bold" w:hAnsi="Times New Roman Bold"/>
                <w:snapToGrid w:val="0"/>
              </w:rPr>
              <w:t>Architecture Principles (Alex Galis, et al.)</w:t>
            </w:r>
            <w:r w:rsidR="00EA3F06">
              <w:rPr>
                <w:webHidden/>
              </w:rPr>
              <w:tab/>
            </w:r>
            <w:r w:rsidR="00EA3F06">
              <w:rPr>
                <w:webHidden/>
              </w:rPr>
              <w:fldChar w:fldCharType="begin"/>
            </w:r>
            <w:r w:rsidR="00EA3F06">
              <w:rPr>
                <w:webHidden/>
              </w:rPr>
              <w:instrText xml:space="preserve"> PAGEREF _Toc39853834 \h </w:instrText>
            </w:r>
            <w:r w:rsidR="00EA3F06">
              <w:rPr>
                <w:webHidden/>
              </w:rPr>
            </w:r>
            <w:r w:rsidR="00EA3F06">
              <w:rPr>
                <w:webHidden/>
              </w:rPr>
              <w:fldChar w:fldCharType="separate"/>
            </w:r>
            <w:r w:rsidR="00EA3F06">
              <w:rPr>
                <w:webHidden/>
              </w:rPr>
              <w:t>8</w:t>
            </w:r>
            <w:r w:rsidR="00EA3F06">
              <w:rPr>
                <w:webHidden/>
              </w:rPr>
              <w:fldChar w:fldCharType="end"/>
            </w:r>
          </w:hyperlink>
        </w:p>
        <w:p w14:paraId="73B78D7E" w14:textId="77777777" w:rsidR="00EA3F06" w:rsidRDefault="00BD48F7">
          <w:pPr>
            <w:pStyle w:val="TOC2"/>
            <w:rPr>
              <w:rFonts w:asciiTheme="minorHAnsi" w:eastAsiaTheme="minorEastAsia" w:hAnsiTheme="minorHAnsi" w:cstheme="minorBidi"/>
              <w:sz w:val="22"/>
              <w:szCs w:val="22"/>
              <w:lang w:val="en-US"/>
            </w:rPr>
          </w:pPr>
          <w:hyperlink w:anchor="_Toc39853835" w:history="1">
            <w:r w:rsidR="00EA3F06" w:rsidRPr="00985889">
              <w:rPr>
                <w:rStyle w:val="Hyperlink"/>
                <w:b/>
                <w:lang w:val="en-US"/>
              </w:rPr>
              <w:t>2.1</w:t>
            </w:r>
            <w:r w:rsidR="00EA3F06">
              <w:rPr>
                <w:rFonts w:asciiTheme="minorHAnsi" w:eastAsiaTheme="minorEastAsia" w:hAnsiTheme="minorHAnsi" w:cstheme="minorBidi"/>
                <w:sz w:val="22"/>
                <w:szCs w:val="22"/>
                <w:lang w:val="en-US"/>
              </w:rPr>
              <w:tab/>
            </w:r>
            <w:r w:rsidR="00EA3F06" w:rsidRPr="00985889">
              <w:rPr>
                <w:rStyle w:val="Hyperlink"/>
                <w:b/>
                <w:lang w:val="en-US"/>
              </w:rPr>
              <w:t>Simplicity</w:t>
            </w:r>
            <w:r w:rsidR="00EA3F06">
              <w:rPr>
                <w:webHidden/>
              </w:rPr>
              <w:tab/>
            </w:r>
            <w:r w:rsidR="00EA3F06">
              <w:rPr>
                <w:webHidden/>
              </w:rPr>
              <w:fldChar w:fldCharType="begin"/>
            </w:r>
            <w:r w:rsidR="00EA3F06">
              <w:rPr>
                <w:webHidden/>
              </w:rPr>
              <w:instrText xml:space="preserve"> PAGEREF _Toc39853835 \h </w:instrText>
            </w:r>
            <w:r w:rsidR="00EA3F06">
              <w:rPr>
                <w:webHidden/>
              </w:rPr>
            </w:r>
            <w:r w:rsidR="00EA3F06">
              <w:rPr>
                <w:webHidden/>
              </w:rPr>
              <w:fldChar w:fldCharType="separate"/>
            </w:r>
            <w:r w:rsidR="00EA3F06">
              <w:rPr>
                <w:webHidden/>
              </w:rPr>
              <w:t>9</w:t>
            </w:r>
            <w:r w:rsidR="00EA3F06">
              <w:rPr>
                <w:webHidden/>
              </w:rPr>
              <w:fldChar w:fldCharType="end"/>
            </w:r>
          </w:hyperlink>
        </w:p>
        <w:p w14:paraId="63BC00D3" w14:textId="77777777" w:rsidR="00EA3F06" w:rsidRDefault="00BD48F7">
          <w:pPr>
            <w:pStyle w:val="TOC2"/>
            <w:rPr>
              <w:rFonts w:asciiTheme="minorHAnsi" w:eastAsiaTheme="minorEastAsia" w:hAnsiTheme="minorHAnsi" w:cstheme="minorBidi"/>
              <w:sz w:val="22"/>
              <w:szCs w:val="22"/>
              <w:lang w:val="en-US"/>
            </w:rPr>
          </w:pPr>
          <w:hyperlink w:anchor="_Toc39853836" w:history="1">
            <w:r w:rsidR="00EA3F06" w:rsidRPr="00985889">
              <w:rPr>
                <w:rStyle w:val="Hyperlink"/>
                <w:b/>
                <w:lang w:val="en-US"/>
              </w:rPr>
              <w:t>2.2</w:t>
            </w:r>
            <w:r w:rsidR="00EA3F06">
              <w:rPr>
                <w:rFonts w:asciiTheme="minorHAnsi" w:eastAsiaTheme="minorEastAsia" w:hAnsiTheme="minorHAnsi" w:cstheme="minorBidi"/>
                <w:sz w:val="22"/>
                <w:szCs w:val="22"/>
                <w:lang w:val="en-US"/>
              </w:rPr>
              <w:tab/>
            </w:r>
            <w:r w:rsidR="00EA3F06" w:rsidRPr="00985889">
              <w:rPr>
                <w:rStyle w:val="Hyperlink"/>
                <w:b/>
                <w:lang w:val="en-US"/>
              </w:rPr>
              <w:t>Native Programmability and Soft re-architecting</w:t>
            </w:r>
            <w:r w:rsidR="00EA3F06">
              <w:rPr>
                <w:webHidden/>
              </w:rPr>
              <w:tab/>
            </w:r>
            <w:r w:rsidR="00EA3F06">
              <w:rPr>
                <w:webHidden/>
              </w:rPr>
              <w:fldChar w:fldCharType="begin"/>
            </w:r>
            <w:r w:rsidR="00EA3F06">
              <w:rPr>
                <w:webHidden/>
              </w:rPr>
              <w:instrText xml:space="preserve"> PAGEREF _Toc39853836 \h </w:instrText>
            </w:r>
            <w:r w:rsidR="00EA3F06">
              <w:rPr>
                <w:webHidden/>
              </w:rPr>
            </w:r>
            <w:r w:rsidR="00EA3F06">
              <w:rPr>
                <w:webHidden/>
              </w:rPr>
              <w:fldChar w:fldCharType="separate"/>
            </w:r>
            <w:r w:rsidR="00EA3F06">
              <w:rPr>
                <w:webHidden/>
              </w:rPr>
              <w:t>9</w:t>
            </w:r>
            <w:r w:rsidR="00EA3F06">
              <w:rPr>
                <w:webHidden/>
              </w:rPr>
              <w:fldChar w:fldCharType="end"/>
            </w:r>
          </w:hyperlink>
        </w:p>
        <w:p w14:paraId="3E7887C7" w14:textId="77777777" w:rsidR="00EA3F06" w:rsidRDefault="00BD48F7">
          <w:pPr>
            <w:pStyle w:val="TOC2"/>
            <w:rPr>
              <w:rFonts w:asciiTheme="minorHAnsi" w:eastAsiaTheme="minorEastAsia" w:hAnsiTheme="minorHAnsi" w:cstheme="minorBidi"/>
              <w:sz w:val="22"/>
              <w:szCs w:val="22"/>
              <w:lang w:val="en-US"/>
            </w:rPr>
          </w:pPr>
          <w:hyperlink w:anchor="_Toc39853837" w:history="1">
            <w:r w:rsidR="00EA3F06" w:rsidRPr="00985889">
              <w:rPr>
                <w:rStyle w:val="Hyperlink"/>
                <w:b/>
                <w:lang w:val="en-US"/>
              </w:rPr>
              <w:t>2.3</w:t>
            </w:r>
            <w:r w:rsidR="00EA3F06">
              <w:rPr>
                <w:rFonts w:asciiTheme="minorHAnsi" w:eastAsiaTheme="minorEastAsia" w:hAnsiTheme="minorHAnsi" w:cstheme="minorBidi"/>
                <w:sz w:val="22"/>
                <w:szCs w:val="22"/>
                <w:lang w:val="en-US"/>
              </w:rPr>
              <w:tab/>
            </w:r>
            <w:r w:rsidR="00EA3F06" w:rsidRPr="00985889">
              <w:rPr>
                <w:rStyle w:val="Hyperlink"/>
                <w:b/>
                <w:lang w:val="en-US"/>
              </w:rPr>
              <w:t>Backward Compatibility</w:t>
            </w:r>
            <w:r w:rsidR="00EA3F06">
              <w:rPr>
                <w:webHidden/>
              </w:rPr>
              <w:tab/>
            </w:r>
            <w:r w:rsidR="00EA3F06">
              <w:rPr>
                <w:webHidden/>
              </w:rPr>
              <w:fldChar w:fldCharType="begin"/>
            </w:r>
            <w:r w:rsidR="00EA3F06">
              <w:rPr>
                <w:webHidden/>
              </w:rPr>
              <w:instrText xml:space="preserve"> PAGEREF _Toc39853837 \h </w:instrText>
            </w:r>
            <w:r w:rsidR="00EA3F06">
              <w:rPr>
                <w:webHidden/>
              </w:rPr>
            </w:r>
            <w:r w:rsidR="00EA3F06">
              <w:rPr>
                <w:webHidden/>
              </w:rPr>
              <w:fldChar w:fldCharType="separate"/>
            </w:r>
            <w:r w:rsidR="00EA3F06">
              <w:rPr>
                <w:webHidden/>
              </w:rPr>
              <w:t>10</w:t>
            </w:r>
            <w:r w:rsidR="00EA3F06">
              <w:rPr>
                <w:webHidden/>
              </w:rPr>
              <w:fldChar w:fldCharType="end"/>
            </w:r>
          </w:hyperlink>
        </w:p>
        <w:p w14:paraId="30FDB110" w14:textId="77777777" w:rsidR="00EA3F06" w:rsidRDefault="00BD48F7">
          <w:pPr>
            <w:pStyle w:val="TOC2"/>
            <w:rPr>
              <w:rFonts w:asciiTheme="minorHAnsi" w:eastAsiaTheme="minorEastAsia" w:hAnsiTheme="minorHAnsi" w:cstheme="minorBidi"/>
              <w:sz w:val="22"/>
              <w:szCs w:val="22"/>
              <w:lang w:val="en-US"/>
            </w:rPr>
          </w:pPr>
          <w:hyperlink w:anchor="_Toc39853838" w:history="1">
            <w:r w:rsidR="00EA3F06" w:rsidRPr="00985889">
              <w:rPr>
                <w:rStyle w:val="Hyperlink"/>
                <w:b/>
                <w:lang w:val="en-US"/>
              </w:rPr>
              <w:t>2.4</w:t>
            </w:r>
            <w:r w:rsidR="00EA3F06">
              <w:rPr>
                <w:rFonts w:asciiTheme="minorHAnsi" w:eastAsiaTheme="minorEastAsia" w:hAnsiTheme="minorHAnsi" w:cstheme="minorBidi"/>
                <w:sz w:val="22"/>
                <w:szCs w:val="22"/>
                <w:lang w:val="en-US"/>
              </w:rPr>
              <w:tab/>
            </w:r>
            <w:r w:rsidR="00EA3F06" w:rsidRPr="00985889">
              <w:rPr>
                <w:rStyle w:val="Hyperlink"/>
                <w:b/>
                <w:lang w:val="en-US"/>
              </w:rPr>
              <w:t>Heterogeneity in communication, compute, storage, service and their integration</w:t>
            </w:r>
            <w:r w:rsidR="00EA3F06">
              <w:rPr>
                <w:webHidden/>
              </w:rPr>
              <w:tab/>
            </w:r>
            <w:r w:rsidR="00EA3F06">
              <w:rPr>
                <w:webHidden/>
              </w:rPr>
              <w:fldChar w:fldCharType="begin"/>
            </w:r>
            <w:r w:rsidR="00EA3F06">
              <w:rPr>
                <w:webHidden/>
              </w:rPr>
              <w:instrText xml:space="preserve"> PAGEREF _Toc39853838 \h </w:instrText>
            </w:r>
            <w:r w:rsidR="00EA3F06">
              <w:rPr>
                <w:webHidden/>
              </w:rPr>
            </w:r>
            <w:r w:rsidR="00EA3F06">
              <w:rPr>
                <w:webHidden/>
              </w:rPr>
              <w:fldChar w:fldCharType="separate"/>
            </w:r>
            <w:r w:rsidR="00EA3F06">
              <w:rPr>
                <w:webHidden/>
              </w:rPr>
              <w:t>10</w:t>
            </w:r>
            <w:r w:rsidR="00EA3F06">
              <w:rPr>
                <w:webHidden/>
              </w:rPr>
              <w:fldChar w:fldCharType="end"/>
            </w:r>
          </w:hyperlink>
        </w:p>
        <w:p w14:paraId="0F7E8F81" w14:textId="77777777" w:rsidR="00EA3F06" w:rsidRDefault="00BD48F7">
          <w:pPr>
            <w:pStyle w:val="TOC2"/>
            <w:rPr>
              <w:rFonts w:asciiTheme="minorHAnsi" w:eastAsiaTheme="minorEastAsia" w:hAnsiTheme="minorHAnsi" w:cstheme="minorBidi"/>
              <w:sz w:val="22"/>
              <w:szCs w:val="22"/>
              <w:lang w:val="en-US"/>
            </w:rPr>
          </w:pPr>
          <w:hyperlink w:anchor="_Toc39853839" w:history="1">
            <w:r w:rsidR="00EA3F06" w:rsidRPr="00985889">
              <w:rPr>
                <w:rStyle w:val="Hyperlink"/>
                <w:b/>
                <w:lang w:val="en-US"/>
              </w:rPr>
              <w:t>2.5</w:t>
            </w:r>
            <w:r w:rsidR="00EA3F06">
              <w:rPr>
                <w:rFonts w:asciiTheme="minorHAnsi" w:eastAsiaTheme="minorEastAsia" w:hAnsiTheme="minorHAnsi" w:cstheme="minorBidi"/>
                <w:sz w:val="22"/>
                <w:szCs w:val="22"/>
                <w:lang w:val="en-US"/>
              </w:rPr>
              <w:tab/>
            </w:r>
            <w:r w:rsidR="00EA3F06" w:rsidRPr="00985889">
              <w:rPr>
                <w:rStyle w:val="Hyperlink"/>
                <w:b/>
                <w:lang w:val="en-US"/>
              </w:rPr>
              <w:t>Native Slicing – for multiple and different types of Network 2030 services execution on the same infrastructure</w:t>
            </w:r>
            <w:r w:rsidR="00EA3F06">
              <w:rPr>
                <w:webHidden/>
              </w:rPr>
              <w:tab/>
            </w:r>
            <w:r w:rsidR="00EA3F06">
              <w:rPr>
                <w:webHidden/>
              </w:rPr>
              <w:fldChar w:fldCharType="begin"/>
            </w:r>
            <w:r w:rsidR="00EA3F06">
              <w:rPr>
                <w:webHidden/>
              </w:rPr>
              <w:instrText xml:space="preserve"> PAGEREF _Toc39853839 \h </w:instrText>
            </w:r>
            <w:r w:rsidR="00EA3F06">
              <w:rPr>
                <w:webHidden/>
              </w:rPr>
            </w:r>
            <w:r w:rsidR="00EA3F06">
              <w:rPr>
                <w:webHidden/>
              </w:rPr>
              <w:fldChar w:fldCharType="separate"/>
            </w:r>
            <w:r w:rsidR="00EA3F06">
              <w:rPr>
                <w:webHidden/>
              </w:rPr>
              <w:t>10</w:t>
            </w:r>
            <w:r w:rsidR="00EA3F06">
              <w:rPr>
                <w:webHidden/>
              </w:rPr>
              <w:fldChar w:fldCharType="end"/>
            </w:r>
          </w:hyperlink>
        </w:p>
        <w:p w14:paraId="0553EF6E" w14:textId="77777777" w:rsidR="00EA3F06" w:rsidRDefault="00BD48F7">
          <w:pPr>
            <w:pStyle w:val="TOC2"/>
            <w:rPr>
              <w:rFonts w:asciiTheme="minorHAnsi" w:eastAsiaTheme="minorEastAsia" w:hAnsiTheme="minorHAnsi" w:cstheme="minorBidi"/>
              <w:sz w:val="22"/>
              <w:szCs w:val="22"/>
              <w:lang w:val="en-US"/>
            </w:rPr>
          </w:pPr>
          <w:hyperlink w:anchor="_Toc39853840" w:history="1">
            <w:r w:rsidR="00EA3F06" w:rsidRPr="00985889">
              <w:rPr>
                <w:rStyle w:val="Hyperlink"/>
                <w:b/>
                <w:lang w:val="en-US"/>
              </w:rPr>
              <w:t>2.6</w:t>
            </w:r>
            <w:r w:rsidR="00EA3F06">
              <w:rPr>
                <w:rFonts w:asciiTheme="minorHAnsi" w:eastAsiaTheme="minorEastAsia" w:hAnsiTheme="minorHAnsi" w:cstheme="minorBidi"/>
                <w:sz w:val="22"/>
                <w:szCs w:val="22"/>
                <w:lang w:val="en-US"/>
              </w:rPr>
              <w:tab/>
            </w:r>
            <w:r w:rsidR="00EA3F06" w:rsidRPr="00985889">
              <w:rPr>
                <w:rStyle w:val="Hyperlink"/>
                <w:b/>
                <w:lang w:val="en-US"/>
              </w:rPr>
              <w:t>Unambiguous naming network functions and services</w:t>
            </w:r>
            <w:r w:rsidR="00EA3F06">
              <w:rPr>
                <w:webHidden/>
              </w:rPr>
              <w:tab/>
            </w:r>
            <w:r w:rsidR="00EA3F06">
              <w:rPr>
                <w:webHidden/>
              </w:rPr>
              <w:fldChar w:fldCharType="begin"/>
            </w:r>
            <w:r w:rsidR="00EA3F06">
              <w:rPr>
                <w:webHidden/>
              </w:rPr>
              <w:instrText xml:space="preserve"> PAGEREF _Toc39853840 \h </w:instrText>
            </w:r>
            <w:r w:rsidR="00EA3F06">
              <w:rPr>
                <w:webHidden/>
              </w:rPr>
            </w:r>
            <w:r w:rsidR="00EA3F06">
              <w:rPr>
                <w:webHidden/>
              </w:rPr>
              <w:fldChar w:fldCharType="separate"/>
            </w:r>
            <w:r w:rsidR="00EA3F06">
              <w:rPr>
                <w:webHidden/>
              </w:rPr>
              <w:t>11</w:t>
            </w:r>
            <w:r w:rsidR="00EA3F06">
              <w:rPr>
                <w:webHidden/>
              </w:rPr>
              <w:fldChar w:fldCharType="end"/>
            </w:r>
          </w:hyperlink>
        </w:p>
        <w:p w14:paraId="0014FED8" w14:textId="77777777" w:rsidR="00EA3F06" w:rsidRDefault="00BD48F7">
          <w:pPr>
            <w:pStyle w:val="TOC2"/>
            <w:rPr>
              <w:rFonts w:asciiTheme="minorHAnsi" w:eastAsiaTheme="minorEastAsia" w:hAnsiTheme="minorHAnsi" w:cstheme="minorBidi"/>
              <w:sz w:val="22"/>
              <w:szCs w:val="22"/>
              <w:lang w:val="en-US"/>
            </w:rPr>
          </w:pPr>
          <w:hyperlink w:anchor="_Toc39853841" w:history="1">
            <w:r w:rsidR="00EA3F06" w:rsidRPr="00985889">
              <w:rPr>
                <w:rStyle w:val="Hyperlink"/>
                <w:b/>
                <w:lang w:val="en-US"/>
              </w:rPr>
              <w:t>2.7</w:t>
            </w:r>
            <w:r w:rsidR="00EA3F06">
              <w:rPr>
                <w:rFonts w:asciiTheme="minorHAnsi" w:eastAsiaTheme="minorEastAsia" w:hAnsiTheme="minorHAnsi" w:cstheme="minorBidi"/>
                <w:sz w:val="22"/>
                <w:szCs w:val="22"/>
                <w:lang w:val="en-US"/>
              </w:rPr>
              <w:tab/>
            </w:r>
            <w:r w:rsidR="00EA3F06" w:rsidRPr="00985889">
              <w:rPr>
                <w:rStyle w:val="Hyperlink"/>
                <w:b/>
                <w:lang w:val="en-US"/>
              </w:rPr>
              <w:t>Intrinsic Anonymity and security support for all network operations</w:t>
            </w:r>
            <w:r w:rsidR="00EA3F06">
              <w:rPr>
                <w:webHidden/>
              </w:rPr>
              <w:tab/>
            </w:r>
            <w:r w:rsidR="00EA3F06">
              <w:rPr>
                <w:webHidden/>
              </w:rPr>
              <w:fldChar w:fldCharType="begin"/>
            </w:r>
            <w:r w:rsidR="00EA3F06">
              <w:rPr>
                <w:webHidden/>
              </w:rPr>
              <w:instrText xml:space="preserve"> PAGEREF _Toc39853841 \h </w:instrText>
            </w:r>
            <w:r w:rsidR="00EA3F06">
              <w:rPr>
                <w:webHidden/>
              </w:rPr>
            </w:r>
            <w:r w:rsidR="00EA3F06">
              <w:rPr>
                <w:webHidden/>
              </w:rPr>
              <w:fldChar w:fldCharType="separate"/>
            </w:r>
            <w:r w:rsidR="00EA3F06">
              <w:rPr>
                <w:webHidden/>
              </w:rPr>
              <w:t>11</w:t>
            </w:r>
            <w:r w:rsidR="00EA3F06">
              <w:rPr>
                <w:webHidden/>
              </w:rPr>
              <w:fldChar w:fldCharType="end"/>
            </w:r>
          </w:hyperlink>
        </w:p>
        <w:p w14:paraId="40815A91" w14:textId="77777777" w:rsidR="00EA3F06" w:rsidRDefault="00BD48F7">
          <w:pPr>
            <w:pStyle w:val="TOC2"/>
            <w:rPr>
              <w:rFonts w:asciiTheme="minorHAnsi" w:eastAsiaTheme="minorEastAsia" w:hAnsiTheme="minorHAnsi" w:cstheme="minorBidi"/>
              <w:sz w:val="22"/>
              <w:szCs w:val="22"/>
              <w:lang w:val="en-US"/>
            </w:rPr>
          </w:pPr>
          <w:hyperlink w:anchor="_Toc39853842" w:history="1">
            <w:r w:rsidR="00EA3F06" w:rsidRPr="00985889">
              <w:rPr>
                <w:rStyle w:val="Hyperlink"/>
                <w:b/>
                <w:lang w:val="en-US"/>
              </w:rPr>
              <w:t>2.8</w:t>
            </w:r>
            <w:r w:rsidR="00EA3F06">
              <w:rPr>
                <w:rFonts w:asciiTheme="minorHAnsi" w:eastAsiaTheme="minorEastAsia" w:hAnsiTheme="minorHAnsi" w:cstheme="minorBidi"/>
                <w:sz w:val="22"/>
                <w:szCs w:val="22"/>
                <w:lang w:val="en-US"/>
              </w:rPr>
              <w:tab/>
            </w:r>
            <w:r w:rsidR="00EA3F06" w:rsidRPr="00985889">
              <w:rPr>
                <w:rStyle w:val="Hyperlink"/>
                <w:b/>
                <w:lang w:val="en-US"/>
              </w:rPr>
              <w:t>Resilience</w:t>
            </w:r>
            <w:r w:rsidR="00EA3F06">
              <w:rPr>
                <w:webHidden/>
              </w:rPr>
              <w:tab/>
            </w:r>
            <w:r w:rsidR="00EA3F06">
              <w:rPr>
                <w:webHidden/>
              </w:rPr>
              <w:fldChar w:fldCharType="begin"/>
            </w:r>
            <w:r w:rsidR="00EA3F06">
              <w:rPr>
                <w:webHidden/>
              </w:rPr>
              <w:instrText xml:space="preserve"> PAGEREF _Toc39853842 \h </w:instrText>
            </w:r>
            <w:r w:rsidR="00EA3F06">
              <w:rPr>
                <w:webHidden/>
              </w:rPr>
            </w:r>
            <w:r w:rsidR="00EA3F06">
              <w:rPr>
                <w:webHidden/>
              </w:rPr>
              <w:fldChar w:fldCharType="separate"/>
            </w:r>
            <w:r w:rsidR="00EA3F06">
              <w:rPr>
                <w:webHidden/>
              </w:rPr>
              <w:t>11</w:t>
            </w:r>
            <w:r w:rsidR="00EA3F06">
              <w:rPr>
                <w:webHidden/>
              </w:rPr>
              <w:fldChar w:fldCharType="end"/>
            </w:r>
          </w:hyperlink>
        </w:p>
        <w:p w14:paraId="3D7C4C10" w14:textId="77777777" w:rsidR="00EA3F06" w:rsidRDefault="00BD48F7">
          <w:pPr>
            <w:pStyle w:val="TOC2"/>
            <w:rPr>
              <w:rFonts w:asciiTheme="minorHAnsi" w:eastAsiaTheme="minorEastAsia" w:hAnsiTheme="minorHAnsi" w:cstheme="minorBidi"/>
              <w:sz w:val="22"/>
              <w:szCs w:val="22"/>
              <w:lang w:val="en-US"/>
            </w:rPr>
          </w:pPr>
          <w:hyperlink w:anchor="_Toc39853843" w:history="1">
            <w:r w:rsidR="00EA3F06" w:rsidRPr="00985889">
              <w:rPr>
                <w:rStyle w:val="Hyperlink"/>
                <w:b/>
                <w:lang w:val="en-US"/>
              </w:rPr>
              <w:t>2.9</w:t>
            </w:r>
            <w:r w:rsidR="00EA3F06">
              <w:rPr>
                <w:rFonts w:asciiTheme="minorHAnsi" w:eastAsiaTheme="minorEastAsia" w:hAnsiTheme="minorHAnsi" w:cstheme="minorBidi"/>
                <w:sz w:val="22"/>
                <w:szCs w:val="22"/>
                <w:lang w:val="en-US"/>
              </w:rPr>
              <w:tab/>
            </w:r>
            <w:r w:rsidR="00EA3F06" w:rsidRPr="00985889">
              <w:rPr>
                <w:rStyle w:val="Hyperlink"/>
                <w:b/>
                <w:lang w:val="en-US"/>
              </w:rPr>
              <w:t>“Network Determinism” principle – specific principle to Network 2030</w:t>
            </w:r>
            <w:r w:rsidR="00EA3F06">
              <w:rPr>
                <w:webHidden/>
              </w:rPr>
              <w:tab/>
            </w:r>
            <w:r w:rsidR="00EA3F06">
              <w:rPr>
                <w:webHidden/>
              </w:rPr>
              <w:fldChar w:fldCharType="begin"/>
            </w:r>
            <w:r w:rsidR="00EA3F06">
              <w:rPr>
                <w:webHidden/>
              </w:rPr>
              <w:instrText xml:space="preserve"> PAGEREF _Toc39853843 \h </w:instrText>
            </w:r>
            <w:r w:rsidR="00EA3F06">
              <w:rPr>
                <w:webHidden/>
              </w:rPr>
            </w:r>
            <w:r w:rsidR="00EA3F06">
              <w:rPr>
                <w:webHidden/>
              </w:rPr>
              <w:fldChar w:fldCharType="separate"/>
            </w:r>
            <w:r w:rsidR="00EA3F06">
              <w:rPr>
                <w:webHidden/>
              </w:rPr>
              <w:t>12</w:t>
            </w:r>
            <w:r w:rsidR="00EA3F06">
              <w:rPr>
                <w:webHidden/>
              </w:rPr>
              <w:fldChar w:fldCharType="end"/>
            </w:r>
          </w:hyperlink>
        </w:p>
        <w:p w14:paraId="647ECBB1" w14:textId="77777777" w:rsidR="00EA3F06" w:rsidRDefault="00BD48F7">
          <w:pPr>
            <w:pStyle w:val="TOC1"/>
            <w:rPr>
              <w:rFonts w:asciiTheme="minorHAnsi" w:eastAsiaTheme="minorEastAsia" w:hAnsiTheme="minorHAnsi" w:cstheme="minorBidi"/>
              <w:sz w:val="22"/>
              <w:szCs w:val="22"/>
              <w:lang w:val="en-US"/>
            </w:rPr>
          </w:pPr>
          <w:hyperlink w:anchor="_Toc39853844" w:history="1">
            <w:r w:rsidR="00EA3F06" w:rsidRPr="00985889">
              <w:rPr>
                <w:rStyle w:val="Hyperlink"/>
                <w:rFonts w:cstheme="majorBidi"/>
                <w:b/>
              </w:rPr>
              <w:t>3.</w:t>
            </w:r>
            <w:r w:rsidR="00EA3F06">
              <w:rPr>
                <w:rFonts w:asciiTheme="minorHAnsi" w:eastAsiaTheme="minorEastAsia" w:hAnsiTheme="minorHAnsi" w:cstheme="minorBidi"/>
                <w:sz w:val="22"/>
                <w:szCs w:val="22"/>
                <w:lang w:val="en-US"/>
              </w:rPr>
              <w:tab/>
            </w:r>
            <w:r w:rsidR="00EA3F06" w:rsidRPr="00985889">
              <w:rPr>
                <w:rStyle w:val="Hyperlink"/>
                <w:rFonts w:cstheme="majorBidi"/>
                <w:b/>
              </w:rPr>
              <w:t>Overall Architecture (M. Toy)</w:t>
            </w:r>
            <w:r w:rsidR="00EA3F06">
              <w:rPr>
                <w:webHidden/>
              </w:rPr>
              <w:tab/>
            </w:r>
            <w:r w:rsidR="00EA3F06">
              <w:rPr>
                <w:webHidden/>
              </w:rPr>
              <w:fldChar w:fldCharType="begin"/>
            </w:r>
            <w:r w:rsidR="00EA3F06">
              <w:rPr>
                <w:webHidden/>
              </w:rPr>
              <w:instrText xml:space="preserve"> PAGEREF _Toc39853844 \h </w:instrText>
            </w:r>
            <w:r w:rsidR="00EA3F06">
              <w:rPr>
                <w:webHidden/>
              </w:rPr>
            </w:r>
            <w:r w:rsidR="00EA3F06">
              <w:rPr>
                <w:webHidden/>
              </w:rPr>
              <w:fldChar w:fldCharType="separate"/>
            </w:r>
            <w:r w:rsidR="00EA3F06">
              <w:rPr>
                <w:webHidden/>
              </w:rPr>
              <w:t>13</w:t>
            </w:r>
            <w:r w:rsidR="00EA3F06">
              <w:rPr>
                <w:webHidden/>
              </w:rPr>
              <w:fldChar w:fldCharType="end"/>
            </w:r>
          </w:hyperlink>
        </w:p>
        <w:p w14:paraId="6F5922E2" w14:textId="77777777" w:rsidR="00EA3F06" w:rsidRDefault="00BD48F7">
          <w:pPr>
            <w:pStyle w:val="TOC2"/>
            <w:rPr>
              <w:rFonts w:asciiTheme="minorHAnsi" w:eastAsiaTheme="minorEastAsia" w:hAnsiTheme="minorHAnsi" w:cstheme="minorBidi"/>
              <w:sz w:val="22"/>
              <w:szCs w:val="22"/>
              <w:lang w:val="en-US"/>
            </w:rPr>
          </w:pPr>
          <w:hyperlink w:anchor="_Toc39853845" w:history="1">
            <w:r w:rsidR="00EA3F06" w:rsidRPr="00985889">
              <w:rPr>
                <w:rStyle w:val="Hyperlink"/>
                <w:rFonts w:cstheme="majorBidi"/>
                <w:b/>
              </w:rPr>
              <w:t>3.1</w:t>
            </w:r>
            <w:r w:rsidR="00EA3F06">
              <w:rPr>
                <w:rFonts w:asciiTheme="minorHAnsi" w:eastAsiaTheme="minorEastAsia" w:hAnsiTheme="minorHAnsi" w:cstheme="minorBidi"/>
                <w:sz w:val="22"/>
                <w:szCs w:val="22"/>
                <w:lang w:val="en-US"/>
              </w:rPr>
              <w:tab/>
            </w:r>
            <w:r w:rsidR="00EA3F06" w:rsidRPr="00985889">
              <w:rPr>
                <w:rStyle w:val="Hyperlink"/>
                <w:rFonts w:cstheme="majorBidi"/>
                <w:b/>
              </w:rPr>
              <w:t>Network2030 Architecture</w:t>
            </w:r>
            <w:r w:rsidR="00EA3F06">
              <w:rPr>
                <w:webHidden/>
              </w:rPr>
              <w:tab/>
            </w:r>
            <w:r w:rsidR="00EA3F06">
              <w:rPr>
                <w:webHidden/>
              </w:rPr>
              <w:fldChar w:fldCharType="begin"/>
            </w:r>
            <w:r w:rsidR="00EA3F06">
              <w:rPr>
                <w:webHidden/>
              </w:rPr>
              <w:instrText xml:space="preserve"> PAGEREF _Toc39853845 \h </w:instrText>
            </w:r>
            <w:r w:rsidR="00EA3F06">
              <w:rPr>
                <w:webHidden/>
              </w:rPr>
            </w:r>
            <w:r w:rsidR="00EA3F06">
              <w:rPr>
                <w:webHidden/>
              </w:rPr>
              <w:fldChar w:fldCharType="separate"/>
            </w:r>
            <w:r w:rsidR="00EA3F06">
              <w:rPr>
                <w:webHidden/>
              </w:rPr>
              <w:t>14</w:t>
            </w:r>
            <w:r w:rsidR="00EA3F06">
              <w:rPr>
                <w:webHidden/>
              </w:rPr>
              <w:fldChar w:fldCharType="end"/>
            </w:r>
          </w:hyperlink>
        </w:p>
        <w:p w14:paraId="499C3349" w14:textId="77777777" w:rsidR="00EA3F06" w:rsidRDefault="00BD48F7">
          <w:pPr>
            <w:pStyle w:val="TOC3"/>
            <w:rPr>
              <w:rFonts w:asciiTheme="minorHAnsi" w:eastAsiaTheme="minorEastAsia" w:hAnsiTheme="minorHAnsi" w:cstheme="minorBidi"/>
              <w:sz w:val="22"/>
              <w:szCs w:val="22"/>
              <w:lang w:val="en-US"/>
            </w:rPr>
          </w:pPr>
          <w:hyperlink w:anchor="_Toc39853846" w:history="1">
            <w:r w:rsidR="00EA3F06" w:rsidRPr="00985889">
              <w:rPr>
                <w:rStyle w:val="Hyperlink"/>
                <w:rFonts w:cstheme="majorBidi"/>
                <w:b/>
              </w:rPr>
              <w:t>3.1.1</w:t>
            </w:r>
            <w:r w:rsidR="00EA3F06">
              <w:rPr>
                <w:rFonts w:asciiTheme="minorHAnsi" w:eastAsiaTheme="minorEastAsia" w:hAnsiTheme="minorHAnsi" w:cstheme="minorBidi"/>
                <w:sz w:val="22"/>
                <w:szCs w:val="22"/>
                <w:lang w:val="en-US"/>
              </w:rPr>
              <w:tab/>
            </w:r>
            <w:r w:rsidR="00EA3F06" w:rsidRPr="00985889">
              <w:rPr>
                <w:rStyle w:val="Hyperlink"/>
                <w:rFonts w:cstheme="majorBidi"/>
                <w:b/>
              </w:rPr>
              <w:t>Characteristics of Network2030</w:t>
            </w:r>
            <w:r w:rsidR="00EA3F06">
              <w:rPr>
                <w:webHidden/>
              </w:rPr>
              <w:tab/>
            </w:r>
            <w:r w:rsidR="00EA3F06">
              <w:rPr>
                <w:webHidden/>
              </w:rPr>
              <w:fldChar w:fldCharType="begin"/>
            </w:r>
            <w:r w:rsidR="00EA3F06">
              <w:rPr>
                <w:webHidden/>
              </w:rPr>
              <w:instrText xml:space="preserve"> PAGEREF _Toc39853846 \h </w:instrText>
            </w:r>
            <w:r w:rsidR="00EA3F06">
              <w:rPr>
                <w:webHidden/>
              </w:rPr>
            </w:r>
            <w:r w:rsidR="00EA3F06">
              <w:rPr>
                <w:webHidden/>
              </w:rPr>
              <w:fldChar w:fldCharType="separate"/>
            </w:r>
            <w:r w:rsidR="00EA3F06">
              <w:rPr>
                <w:webHidden/>
              </w:rPr>
              <w:t>15</w:t>
            </w:r>
            <w:r w:rsidR="00EA3F06">
              <w:rPr>
                <w:webHidden/>
              </w:rPr>
              <w:fldChar w:fldCharType="end"/>
            </w:r>
          </w:hyperlink>
        </w:p>
        <w:p w14:paraId="086842AD" w14:textId="77777777" w:rsidR="00EA3F06" w:rsidRDefault="00BD48F7">
          <w:pPr>
            <w:pStyle w:val="TOC3"/>
            <w:rPr>
              <w:rFonts w:asciiTheme="minorHAnsi" w:eastAsiaTheme="minorEastAsia" w:hAnsiTheme="minorHAnsi" w:cstheme="minorBidi"/>
              <w:sz w:val="22"/>
              <w:szCs w:val="22"/>
              <w:lang w:val="en-US"/>
            </w:rPr>
          </w:pPr>
          <w:hyperlink w:anchor="_Toc39853847" w:history="1">
            <w:r w:rsidR="00EA3F06" w:rsidRPr="00985889">
              <w:rPr>
                <w:rStyle w:val="Hyperlink"/>
                <w:rFonts w:cstheme="majorBidi"/>
                <w:b/>
              </w:rPr>
              <w:t>3.1.2</w:t>
            </w:r>
            <w:r w:rsidR="00EA3F06">
              <w:rPr>
                <w:rFonts w:asciiTheme="minorHAnsi" w:eastAsiaTheme="minorEastAsia" w:hAnsiTheme="minorHAnsi" w:cstheme="minorBidi"/>
                <w:sz w:val="22"/>
                <w:szCs w:val="22"/>
                <w:lang w:val="en-US"/>
              </w:rPr>
              <w:tab/>
            </w:r>
            <w:r w:rsidR="00EA3F06" w:rsidRPr="00985889">
              <w:rPr>
                <w:rStyle w:val="Hyperlink"/>
                <w:rFonts w:cstheme="majorBidi"/>
                <w:b/>
              </w:rPr>
              <w:t>Interfaces</w:t>
            </w:r>
            <w:r w:rsidR="00EA3F06">
              <w:rPr>
                <w:webHidden/>
              </w:rPr>
              <w:tab/>
            </w:r>
            <w:r w:rsidR="00EA3F06">
              <w:rPr>
                <w:webHidden/>
              </w:rPr>
              <w:fldChar w:fldCharType="begin"/>
            </w:r>
            <w:r w:rsidR="00EA3F06">
              <w:rPr>
                <w:webHidden/>
              </w:rPr>
              <w:instrText xml:space="preserve"> PAGEREF _Toc39853847 \h </w:instrText>
            </w:r>
            <w:r w:rsidR="00EA3F06">
              <w:rPr>
                <w:webHidden/>
              </w:rPr>
            </w:r>
            <w:r w:rsidR="00EA3F06">
              <w:rPr>
                <w:webHidden/>
              </w:rPr>
              <w:fldChar w:fldCharType="separate"/>
            </w:r>
            <w:r w:rsidR="00EA3F06">
              <w:rPr>
                <w:webHidden/>
              </w:rPr>
              <w:t>15</w:t>
            </w:r>
            <w:r w:rsidR="00EA3F06">
              <w:rPr>
                <w:webHidden/>
              </w:rPr>
              <w:fldChar w:fldCharType="end"/>
            </w:r>
          </w:hyperlink>
        </w:p>
        <w:p w14:paraId="22D2A172" w14:textId="77777777" w:rsidR="00EA3F06" w:rsidRDefault="00BD48F7">
          <w:pPr>
            <w:pStyle w:val="TOC3"/>
            <w:rPr>
              <w:rFonts w:asciiTheme="minorHAnsi" w:eastAsiaTheme="minorEastAsia" w:hAnsiTheme="minorHAnsi" w:cstheme="minorBidi"/>
              <w:sz w:val="22"/>
              <w:szCs w:val="22"/>
              <w:lang w:val="en-US"/>
            </w:rPr>
          </w:pPr>
          <w:hyperlink w:anchor="_Toc39853848" w:history="1">
            <w:r w:rsidR="00EA3F06" w:rsidRPr="00985889">
              <w:rPr>
                <w:rStyle w:val="Hyperlink"/>
                <w:rFonts w:cstheme="majorBidi"/>
                <w:b/>
              </w:rPr>
              <w:t>3.1.3</w:t>
            </w:r>
            <w:r w:rsidR="00EA3F06">
              <w:rPr>
                <w:rFonts w:asciiTheme="minorHAnsi" w:eastAsiaTheme="minorEastAsia" w:hAnsiTheme="minorHAnsi" w:cstheme="minorBidi"/>
                <w:sz w:val="22"/>
                <w:szCs w:val="22"/>
                <w:lang w:val="en-US"/>
              </w:rPr>
              <w:tab/>
            </w:r>
            <w:r w:rsidR="00EA3F06" w:rsidRPr="00985889">
              <w:rPr>
                <w:rStyle w:val="Hyperlink"/>
                <w:rFonts w:cstheme="majorBidi"/>
                <w:b/>
              </w:rPr>
              <w:t>Connections and Connection End Points</w:t>
            </w:r>
            <w:r w:rsidR="00EA3F06">
              <w:rPr>
                <w:webHidden/>
              </w:rPr>
              <w:tab/>
            </w:r>
            <w:r w:rsidR="00EA3F06">
              <w:rPr>
                <w:webHidden/>
              </w:rPr>
              <w:fldChar w:fldCharType="begin"/>
            </w:r>
            <w:r w:rsidR="00EA3F06">
              <w:rPr>
                <w:webHidden/>
              </w:rPr>
              <w:instrText xml:space="preserve"> PAGEREF _Toc39853848 \h </w:instrText>
            </w:r>
            <w:r w:rsidR="00EA3F06">
              <w:rPr>
                <w:webHidden/>
              </w:rPr>
            </w:r>
            <w:r w:rsidR="00EA3F06">
              <w:rPr>
                <w:webHidden/>
              </w:rPr>
              <w:fldChar w:fldCharType="separate"/>
            </w:r>
            <w:r w:rsidR="00EA3F06">
              <w:rPr>
                <w:webHidden/>
              </w:rPr>
              <w:t>22</w:t>
            </w:r>
            <w:r w:rsidR="00EA3F06">
              <w:rPr>
                <w:webHidden/>
              </w:rPr>
              <w:fldChar w:fldCharType="end"/>
            </w:r>
          </w:hyperlink>
        </w:p>
        <w:p w14:paraId="0588478B" w14:textId="77777777" w:rsidR="00EA3F06" w:rsidRDefault="00BD48F7">
          <w:pPr>
            <w:pStyle w:val="TOC2"/>
            <w:rPr>
              <w:rFonts w:asciiTheme="minorHAnsi" w:eastAsiaTheme="minorEastAsia" w:hAnsiTheme="minorHAnsi" w:cstheme="minorBidi"/>
              <w:sz w:val="22"/>
              <w:szCs w:val="22"/>
              <w:lang w:val="en-US"/>
            </w:rPr>
          </w:pPr>
          <w:hyperlink w:anchor="_Toc39853849" w:history="1">
            <w:r w:rsidR="00EA3F06" w:rsidRPr="00985889">
              <w:rPr>
                <w:rStyle w:val="Hyperlink"/>
                <w:rFonts w:cstheme="majorBidi"/>
                <w:b/>
              </w:rPr>
              <w:t>3.2</w:t>
            </w:r>
            <w:r w:rsidR="00EA3F06">
              <w:rPr>
                <w:rFonts w:asciiTheme="minorHAnsi" w:eastAsiaTheme="minorEastAsia" w:hAnsiTheme="minorHAnsi" w:cstheme="minorBidi"/>
                <w:sz w:val="22"/>
                <w:szCs w:val="22"/>
                <w:lang w:val="en-US"/>
              </w:rPr>
              <w:tab/>
            </w:r>
            <w:r w:rsidR="00EA3F06" w:rsidRPr="00985889">
              <w:rPr>
                <w:rStyle w:val="Hyperlink"/>
                <w:rFonts w:cstheme="majorBidi"/>
                <w:b/>
              </w:rPr>
              <w:t>Management Architecture for Network2030  (M. Toy, Alex Galis, David Hutchison, et all.)</w:t>
            </w:r>
            <w:r w:rsidR="00EA3F06">
              <w:rPr>
                <w:webHidden/>
              </w:rPr>
              <w:tab/>
            </w:r>
            <w:r w:rsidR="00EA3F06">
              <w:rPr>
                <w:webHidden/>
              </w:rPr>
              <w:fldChar w:fldCharType="begin"/>
            </w:r>
            <w:r w:rsidR="00EA3F06">
              <w:rPr>
                <w:webHidden/>
              </w:rPr>
              <w:instrText xml:space="preserve"> PAGEREF _Toc39853849 \h </w:instrText>
            </w:r>
            <w:r w:rsidR="00EA3F06">
              <w:rPr>
                <w:webHidden/>
              </w:rPr>
            </w:r>
            <w:r w:rsidR="00EA3F06">
              <w:rPr>
                <w:webHidden/>
              </w:rPr>
              <w:fldChar w:fldCharType="separate"/>
            </w:r>
            <w:r w:rsidR="00EA3F06">
              <w:rPr>
                <w:webHidden/>
              </w:rPr>
              <w:t>24</w:t>
            </w:r>
            <w:r w:rsidR="00EA3F06">
              <w:rPr>
                <w:webHidden/>
              </w:rPr>
              <w:fldChar w:fldCharType="end"/>
            </w:r>
          </w:hyperlink>
        </w:p>
        <w:p w14:paraId="582D4AA7" w14:textId="77777777" w:rsidR="00EA3F06" w:rsidRDefault="00BD48F7">
          <w:pPr>
            <w:pStyle w:val="TOC1"/>
            <w:rPr>
              <w:rFonts w:asciiTheme="minorHAnsi" w:eastAsiaTheme="minorEastAsia" w:hAnsiTheme="minorHAnsi" w:cstheme="minorBidi"/>
              <w:sz w:val="22"/>
              <w:szCs w:val="22"/>
              <w:lang w:val="en-US"/>
            </w:rPr>
          </w:pPr>
          <w:hyperlink w:anchor="_Toc39853850" w:history="1">
            <w:r w:rsidR="00EA3F06" w:rsidRPr="00985889">
              <w:rPr>
                <w:rStyle w:val="Hyperlink"/>
                <w:rFonts w:cstheme="majorBidi"/>
                <w:b/>
              </w:rPr>
              <w:t>4.</w:t>
            </w:r>
            <w:r w:rsidR="00EA3F06">
              <w:rPr>
                <w:rFonts w:asciiTheme="minorHAnsi" w:eastAsiaTheme="minorEastAsia" w:hAnsiTheme="minorHAnsi" w:cstheme="minorBidi"/>
                <w:sz w:val="22"/>
                <w:szCs w:val="22"/>
                <w:lang w:val="en-US"/>
              </w:rPr>
              <w:tab/>
            </w:r>
            <w:r w:rsidR="00EA3F06" w:rsidRPr="00985889">
              <w:rPr>
                <w:rStyle w:val="Hyperlink"/>
                <w:rFonts w:cstheme="majorBidi"/>
                <w:b/>
              </w:rPr>
              <w:t>Access Network and Edge (Dharmendra Misra and Dirk Trossen, Uma Chunduri  )</w:t>
            </w:r>
            <w:r w:rsidR="00EA3F06">
              <w:rPr>
                <w:webHidden/>
              </w:rPr>
              <w:tab/>
            </w:r>
            <w:r w:rsidR="00EA3F06">
              <w:rPr>
                <w:webHidden/>
              </w:rPr>
              <w:fldChar w:fldCharType="begin"/>
            </w:r>
            <w:r w:rsidR="00EA3F06">
              <w:rPr>
                <w:webHidden/>
              </w:rPr>
              <w:instrText xml:space="preserve"> PAGEREF _Toc39853850 \h </w:instrText>
            </w:r>
            <w:r w:rsidR="00EA3F06">
              <w:rPr>
                <w:webHidden/>
              </w:rPr>
            </w:r>
            <w:r w:rsidR="00EA3F06">
              <w:rPr>
                <w:webHidden/>
              </w:rPr>
              <w:fldChar w:fldCharType="separate"/>
            </w:r>
            <w:r w:rsidR="00EA3F06">
              <w:rPr>
                <w:webHidden/>
              </w:rPr>
              <w:t>27</w:t>
            </w:r>
            <w:r w:rsidR="00EA3F06">
              <w:rPr>
                <w:webHidden/>
              </w:rPr>
              <w:fldChar w:fldCharType="end"/>
            </w:r>
          </w:hyperlink>
        </w:p>
        <w:p w14:paraId="5C95DA7C" w14:textId="77777777" w:rsidR="00EA3F06" w:rsidRDefault="00BD48F7">
          <w:pPr>
            <w:pStyle w:val="TOC2"/>
            <w:rPr>
              <w:rFonts w:asciiTheme="minorHAnsi" w:eastAsiaTheme="minorEastAsia" w:hAnsiTheme="minorHAnsi" w:cstheme="minorBidi"/>
              <w:sz w:val="22"/>
              <w:szCs w:val="22"/>
              <w:lang w:val="en-US"/>
            </w:rPr>
          </w:pPr>
          <w:hyperlink w:anchor="_Toc39853851" w:history="1">
            <w:r w:rsidR="00EA3F06" w:rsidRPr="00985889">
              <w:rPr>
                <w:rStyle w:val="Hyperlink"/>
                <w:rFonts w:eastAsia="Times New Roman"/>
                <w:b/>
              </w:rPr>
              <w:t>4.1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Introduction</w:t>
            </w:r>
            <w:r w:rsidR="00EA3F06">
              <w:rPr>
                <w:webHidden/>
              </w:rPr>
              <w:tab/>
            </w:r>
            <w:r w:rsidR="00EA3F06">
              <w:rPr>
                <w:webHidden/>
              </w:rPr>
              <w:fldChar w:fldCharType="begin"/>
            </w:r>
            <w:r w:rsidR="00EA3F06">
              <w:rPr>
                <w:webHidden/>
              </w:rPr>
              <w:instrText xml:space="preserve"> PAGEREF _Toc39853851 \h </w:instrText>
            </w:r>
            <w:r w:rsidR="00EA3F06">
              <w:rPr>
                <w:webHidden/>
              </w:rPr>
            </w:r>
            <w:r w:rsidR="00EA3F06">
              <w:rPr>
                <w:webHidden/>
              </w:rPr>
              <w:fldChar w:fldCharType="separate"/>
            </w:r>
            <w:r w:rsidR="00EA3F06">
              <w:rPr>
                <w:webHidden/>
              </w:rPr>
              <w:t>27</w:t>
            </w:r>
            <w:r w:rsidR="00EA3F06">
              <w:rPr>
                <w:webHidden/>
              </w:rPr>
              <w:fldChar w:fldCharType="end"/>
            </w:r>
          </w:hyperlink>
        </w:p>
        <w:p w14:paraId="7BEB9D83" w14:textId="77777777" w:rsidR="00EA3F06" w:rsidRDefault="00BD48F7">
          <w:pPr>
            <w:pStyle w:val="TOC2"/>
            <w:rPr>
              <w:rFonts w:asciiTheme="minorHAnsi" w:eastAsiaTheme="minorEastAsia" w:hAnsiTheme="minorHAnsi" w:cstheme="minorBidi"/>
              <w:sz w:val="22"/>
              <w:szCs w:val="22"/>
              <w:lang w:val="en-US"/>
            </w:rPr>
          </w:pPr>
          <w:hyperlink w:anchor="_Toc39853852" w:history="1">
            <w:r w:rsidR="00EA3F06" w:rsidRPr="00985889">
              <w:rPr>
                <w:rStyle w:val="Hyperlink"/>
                <w:rFonts w:eastAsia="Times New Roman"/>
                <w:b/>
              </w:rPr>
              <w:t>4.2</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Requirements</w:t>
            </w:r>
            <w:r w:rsidR="00EA3F06">
              <w:rPr>
                <w:webHidden/>
              </w:rPr>
              <w:tab/>
            </w:r>
            <w:r w:rsidR="00EA3F06">
              <w:rPr>
                <w:webHidden/>
              </w:rPr>
              <w:fldChar w:fldCharType="begin"/>
            </w:r>
            <w:r w:rsidR="00EA3F06">
              <w:rPr>
                <w:webHidden/>
              </w:rPr>
              <w:instrText xml:space="preserve"> PAGEREF _Toc39853852 \h </w:instrText>
            </w:r>
            <w:r w:rsidR="00EA3F06">
              <w:rPr>
                <w:webHidden/>
              </w:rPr>
            </w:r>
            <w:r w:rsidR="00EA3F06">
              <w:rPr>
                <w:webHidden/>
              </w:rPr>
              <w:fldChar w:fldCharType="separate"/>
            </w:r>
            <w:r w:rsidR="00EA3F06">
              <w:rPr>
                <w:webHidden/>
              </w:rPr>
              <w:t>28</w:t>
            </w:r>
            <w:r w:rsidR="00EA3F06">
              <w:rPr>
                <w:webHidden/>
              </w:rPr>
              <w:fldChar w:fldCharType="end"/>
            </w:r>
          </w:hyperlink>
        </w:p>
        <w:p w14:paraId="19069BF6" w14:textId="77777777" w:rsidR="00EA3F06" w:rsidRDefault="00BD48F7">
          <w:pPr>
            <w:pStyle w:val="TOC2"/>
            <w:rPr>
              <w:rFonts w:asciiTheme="minorHAnsi" w:eastAsiaTheme="minorEastAsia" w:hAnsiTheme="minorHAnsi" w:cstheme="minorBidi"/>
              <w:sz w:val="22"/>
              <w:szCs w:val="22"/>
              <w:lang w:val="en-US"/>
            </w:rPr>
          </w:pPr>
          <w:hyperlink w:anchor="_Toc39853853" w:history="1">
            <w:r w:rsidR="00EA3F06" w:rsidRPr="00985889">
              <w:rPr>
                <w:rStyle w:val="Hyperlink"/>
                <w:rFonts w:cstheme="majorBidi"/>
                <w:b/>
              </w:rPr>
              <w:t>4.3</w:t>
            </w:r>
            <w:r w:rsidR="00EA3F06">
              <w:rPr>
                <w:rFonts w:asciiTheme="minorHAnsi" w:eastAsiaTheme="minorEastAsia" w:hAnsiTheme="minorHAnsi" w:cstheme="minorBidi"/>
                <w:sz w:val="22"/>
                <w:szCs w:val="22"/>
                <w:lang w:val="en-US"/>
              </w:rPr>
              <w:tab/>
            </w:r>
            <w:r w:rsidR="00EA3F06" w:rsidRPr="00985889">
              <w:rPr>
                <w:rStyle w:val="Hyperlink"/>
                <w:rFonts w:cstheme="majorBidi"/>
                <w:b/>
              </w:rPr>
              <w:t>Access and Edge Components</w:t>
            </w:r>
            <w:r w:rsidR="00EA3F06">
              <w:rPr>
                <w:webHidden/>
              </w:rPr>
              <w:tab/>
            </w:r>
            <w:r w:rsidR="00EA3F06">
              <w:rPr>
                <w:webHidden/>
              </w:rPr>
              <w:fldChar w:fldCharType="begin"/>
            </w:r>
            <w:r w:rsidR="00EA3F06">
              <w:rPr>
                <w:webHidden/>
              </w:rPr>
              <w:instrText xml:space="preserve"> PAGEREF _Toc39853853 \h </w:instrText>
            </w:r>
            <w:r w:rsidR="00EA3F06">
              <w:rPr>
                <w:webHidden/>
              </w:rPr>
            </w:r>
            <w:r w:rsidR="00EA3F06">
              <w:rPr>
                <w:webHidden/>
              </w:rPr>
              <w:fldChar w:fldCharType="separate"/>
            </w:r>
            <w:r w:rsidR="00EA3F06">
              <w:rPr>
                <w:webHidden/>
              </w:rPr>
              <w:t>29</w:t>
            </w:r>
            <w:r w:rsidR="00EA3F06">
              <w:rPr>
                <w:webHidden/>
              </w:rPr>
              <w:fldChar w:fldCharType="end"/>
            </w:r>
          </w:hyperlink>
        </w:p>
        <w:p w14:paraId="2D99D91A" w14:textId="77777777" w:rsidR="00EA3F06" w:rsidRDefault="00BD48F7">
          <w:pPr>
            <w:pStyle w:val="TOC2"/>
            <w:rPr>
              <w:rFonts w:asciiTheme="minorHAnsi" w:eastAsiaTheme="minorEastAsia" w:hAnsiTheme="minorHAnsi" w:cstheme="minorBidi"/>
              <w:sz w:val="22"/>
              <w:szCs w:val="22"/>
              <w:lang w:val="en-US"/>
            </w:rPr>
          </w:pPr>
          <w:hyperlink w:anchor="_Toc39853854" w:history="1">
            <w:r w:rsidR="00EA3F06" w:rsidRPr="00985889">
              <w:rPr>
                <w:rStyle w:val="Hyperlink"/>
                <w:rFonts w:cstheme="majorBidi"/>
                <w:b/>
              </w:rPr>
              <w:t>4.4</w:t>
            </w:r>
            <w:r w:rsidR="00EA3F06">
              <w:rPr>
                <w:rFonts w:asciiTheme="minorHAnsi" w:eastAsiaTheme="minorEastAsia" w:hAnsiTheme="minorHAnsi" w:cstheme="minorBidi"/>
                <w:sz w:val="22"/>
                <w:szCs w:val="22"/>
                <w:lang w:val="en-US"/>
              </w:rPr>
              <w:tab/>
            </w:r>
            <w:r w:rsidR="00EA3F06" w:rsidRPr="00985889">
              <w:rPr>
                <w:rStyle w:val="Hyperlink"/>
                <w:rFonts w:cstheme="majorBidi"/>
                <w:b/>
              </w:rPr>
              <w:t>Architecture</w:t>
            </w:r>
            <w:r w:rsidR="00EA3F06">
              <w:rPr>
                <w:webHidden/>
              </w:rPr>
              <w:tab/>
            </w:r>
            <w:r w:rsidR="00EA3F06">
              <w:rPr>
                <w:webHidden/>
              </w:rPr>
              <w:fldChar w:fldCharType="begin"/>
            </w:r>
            <w:r w:rsidR="00EA3F06">
              <w:rPr>
                <w:webHidden/>
              </w:rPr>
              <w:instrText xml:space="preserve"> PAGEREF _Toc39853854 \h </w:instrText>
            </w:r>
            <w:r w:rsidR="00EA3F06">
              <w:rPr>
                <w:webHidden/>
              </w:rPr>
            </w:r>
            <w:r w:rsidR="00EA3F06">
              <w:rPr>
                <w:webHidden/>
              </w:rPr>
              <w:fldChar w:fldCharType="separate"/>
            </w:r>
            <w:r w:rsidR="00EA3F06">
              <w:rPr>
                <w:webHidden/>
              </w:rPr>
              <w:t>31</w:t>
            </w:r>
            <w:r w:rsidR="00EA3F06">
              <w:rPr>
                <w:webHidden/>
              </w:rPr>
              <w:fldChar w:fldCharType="end"/>
            </w:r>
          </w:hyperlink>
        </w:p>
        <w:p w14:paraId="022A7EC9" w14:textId="77777777" w:rsidR="00EA3F06" w:rsidRDefault="00BD48F7">
          <w:pPr>
            <w:pStyle w:val="TOC2"/>
            <w:rPr>
              <w:rFonts w:asciiTheme="minorHAnsi" w:eastAsiaTheme="minorEastAsia" w:hAnsiTheme="minorHAnsi" w:cstheme="minorBidi"/>
              <w:sz w:val="22"/>
              <w:szCs w:val="22"/>
              <w:lang w:val="en-US"/>
            </w:rPr>
          </w:pPr>
          <w:hyperlink w:anchor="_Toc39853855" w:history="1">
            <w:r w:rsidR="00EA3F06" w:rsidRPr="00985889">
              <w:rPr>
                <w:rStyle w:val="Hyperlink"/>
                <w:rFonts w:eastAsia="Times New Roman"/>
                <w:b/>
              </w:rPr>
              <w:t>4.5</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Edge Computing and Analytics</w:t>
            </w:r>
            <w:r w:rsidR="00EA3F06">
              <w:rPr>
                <w:webHidden/>
              </w:rPr>
              <w:tab/>
            </w:r>
            <w:r w:rsidR="00EA3F06">
              <w:rPr>
                <w:webHidden/>
              </w:rPr>
              <w:fldChar w:fldCharType="begin"/>
            </w:r>
            <w:r w:rsidR="00EA3F06">
              <w:rPr>
                <w:webHidden/>
              </w:rPr>
              <w:instrText xml:space="preserve"> PAGEREF _Toc39853855 \h </w:instrText>
            </w:r>
            <w:r w:rsidR="00EA3F06">
              <w:rPr>
                <w:webHidden/>
              </w:rPr>
            </w:r>
            <w:r w:rsidR="00EA3F06">
              <w:rPr>
                <w:webHidden/>
              </w:rPr>
              <w:fldChar w:fldCharType="separate"/>
            </w:r>
            <w:r w:rsidR="00EA3F06">
              <w:rPr>
                <w:webHidden/>
              </w:rPr>
              <w:t>34</w:t>
            </w:r>
            <w:r w:rsidR="00EA3F06">
              <w:rPr>
                <w:webHidden/>
              </w:rPr>
              <w:fldChar w:fldCharType="end"/>
            </w:r>
          </w:hyperlink>
        </w:p>
        <w:p w14:paraId="334E8B4F" w14:textId="77777777" w:rsidR="00EA3F06" w:rsidRDefault="00BD48F7">
          <w:pPr>
            <w:pStyle w:val="TOC3"/>
            <w:rPr>
              <w:rFonts w:asciiTheme="minorHAnsi" w:eastAsiaTheme="minorEastAsia" w:hAnsiTheme="minorHAnsi" w:cstheme="minorBidi"/>
              <w:sz w:val="22"/>
              <w:szCs w:val="22"/>
              <w:lang w:val="en-US"/>
            </w:rPr>
          </w:pPr>
          <w:hyperlink w:anchor="_Toc39853856" w:history="1">
            <w:r w:rsidR="00EA3F06" w:rsidRPr="00985889">
              <w:rPr>
                <w:rStyle w:val="Hyperlink"/>
                <w:rFonts w:eastAsia="Times New Roman"/>
                <w:b/>
              </w:rPr>
              <w:t>4.5.1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ETSI proposed MEC architecture</w:t>
            </w:r>
            <w:r w:rsidR="00EA3F06">
              <w:rPr>
                <w:webHidden/>
              </w:rPr>
              <w:tab/>
            </w:r>
            <w:r w:rsidR="00EA3F06">
              <w:rPr>
                <w:webHidden/>
              </w:rPr>
              <w:fldChar w:fldCharType="begin"/>
            </w:r>
            <w:r w:rsidR="00EA3F06">
              <w:rPr>
                <w:webHidden/>
              </w:rPr>
              <w:instrText xml:space="preserve"> PAGEREF _Toc39853856 \h </w:instrText>
            </w:r>
            <w:r w:rsidR="00EA3F06">
              <w:rPr>
                <w:webHidden/>
              </w:rPr>
            </w:r>
            <w:r w:rsidR="00EA3F06">
              <w:rPr>
                <w:webHidden/>
              </w:rPr>
              <w:fldChar w:fldCharType="separate"/>
            </w:r>
            <w:r w:rsidR="00EA3F06">
              <w:rPr>
                <w:webHidden/>
              </w:rPr>
              <w:t>35</w:t>
            </w:r>
            <w:r w:rsidR="00EA3F06">
              <w:rPr>
                <w:webHidden/>
              </w:rPr>
              <w:fldChar w:fldCharType="end"/>
            </w:r>
          </w:hyperlink>
        </w:p>
        <w:p w14:paraId="67432892" w14:textId="77777777" w:rsidR="00EA3F06" w:rsidRDefault="00BD48F7">
          <w:pPr>
            <w:pStyle w:val="TOC2"/>
            <w:rPr>
              <w:rFonts w:asciiTheme="minorHAnsi" w:eastAsiaTheme="minorEastAsia" w:hAnsiTheme="minorHAnsi" w:cstheme="minorBidi"/>
              <w:sz w:val="22"/>
              <w:szCs w:val="22"/>
              <w:lang w:val="en-US"/>
            </w:rPr>
          </w:pPr>
          <w:hyperlink w:anchor="_Toc39853857" w:history="1">
            <w:r w:rsidR="00EA3F06" w:rsidRPr="00985889">
              <w:rPr>
                <w:rStyle w:val="Hyperlink"/>
                <w:rFonts w:eastAsia="Times New Roman"/>
                <w:b/>
              </w:rPr>
              <w:t>4.6</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Future Architecture Aspects for MEC</w:t>
            </w:r>
            <w:r w:rsidR="00EA3F06">
              <w:rPr>
                <w:webHidden/>
              </w:rPr>
              <w:tab/>
            </w:r>
            <w:r w:rsidR="00EA3F06">
              <w:rPr>
                <w:webHidden/>
              </w:rPr>
              <w:fldChar w:fldCharType="begin"/>
            </w:r>
            <w:r w:rsidR="00EA3F06">
              <w:rPr>
                <w:webHidden/>
              </w:rPr>
              <w:instrText xml:space="preserve"> PAGEREF _Toc39853857 \h </w:instrText>
            </w:r>
            <w:r w:rsidR="00EA3F06">
              <w:rPr>
                <w:webHidden/>
              </w:rPr>
            </w:r>
            <w:r w:rsidR="00EA3F06">
              <w:rPr>
                <w:webHidden/>
              </w:rPr>
              <w:fldChar w:fldCharType="separate"/>
            </w:r>
            <w:r w:rsidR="00EA3F06">
              <w:rPr>
                <w:webHidden/>
              </w:rPr>
              <w:t>36</w:t>
            </w:r>
            <w:r w:rsidR="00EA3F06">
              <w:rPr>
                <w:webHidden/>
              </w:rPr>
              <w:fldChar w:fldCharType="end"/>
            </w:r>
          </w:hyperlink>
        </w:p>
        <w:p w14:paraId="167855D6" w14:textId="77777777" w:rsidR="00EA3F06" w:rsidRDefault="00BD48F7">
          <w:pPr>
            <w:pStyle w:val="TOC2"/>
            <w:rPr>
              <w:rFonts w:asciiTheme="minorHAnsi" w:eastAsiaTheme="minorEastAsia" w:hAnsiTheme="minorHAnsi" w:cstheme="minorBidi"/>
              <w:sz w:val="22"/>
              <w:szCs w:val="22"/>
              <w:lang w:val="en-US"/>
            </w:rPr>
          </w:pPr>
          <w:hyperlink w:anchor="_Toc39853858" w:history="1">
            <w:r w:rsidR="00EA3F06" w:rsidRPr="00985889">
              <w:rPr>
                <w:rStyle w:val="Hyperlink"/>
                <w:rFonts w:eastAsia="Times New Roman"/>
                <w:b/>
                <w:lang w:val="en-US"/>
              </w:rPr>
              <w:t>4.7</w:t>
            </w:r>
            <w:r w:rsidR="00EA3F06">
              <w:rPr>
                <w:rFonts w:asciiTheme="minorHAnsi" w:eastAsiaTheme="minorEastAsia" w:hAnsiTheme="minorHAnsi" w:cstheme="minorBidi"/>
                <w:sz w:val="22"/>
                <w:szCs w:val="22"/>
                <w:lang w:val="en-US"/>
              </w:rPr>
              <w:tab/>
            </w:r>
            <w:r w:rsidR="00EA3F06" w:rsidRPr="00985889">
              <w:rPr>
                <w:rStyle w:val="Hyperlink"/>
                <w:rFonts w:eastAsia="Times New Roman"/>
                <w:b/>
                <w:lang w:val="en-US"/>
              </w:rPr>
              <w:t>Protocols and Interfaces</w:t>
            </w:r>
            <w:r w:rsidR="00EA3F06">
              <w:rPr>
                <w:webHidden/>
              </w:rPr>
              <w:tab/>
            </w:r>
            <w:r w:rsidR="00EA3F06">
              <w:rPr>
                <w:webHidden/>
              </w:rPr>
              <w:fldChar w:fldCharType="begin"/>
            </w:r>
            <w:r w:rsidR="00EA3F06">
              <w:rPr>
                <w:webHidden/>
              </w:rPr>
              <w:instrText xml:space="preserve"> PAGEREF _Toc39853858 \h </w:instrText>
            </w:r>
            <w:r w:rsidR="00EA3F06">
              <w:rPr>
                <w:webHidden/>
              </w:rPr>
            </w:r>
            <w:r w:rsidR="00EA3F06">
              <w:rPr>
                <w:webHidden/>
              </w:rPr>
              <w:fldChar w:fldCharType="separate"/>
            </w:r>
            <w:r w:rsidR="00EA3F06">
              <w:rPr>
                <w:webHidden/>
              </w:rPr>
              <w:t>36</w:t>
            </w:r>
            <w:r w:rsidR="00EA3F06">
              <w:rPr>
                <w:webHidden/>
              </w:rPr>
              <w:fldChar w:fldCharType="end"/>
            </w:r>
          </w:hyperlink>
        </w:p>
        <w:p w14:paraId="2181C2B1" w14:textId="77777777" w:rsidR="00EA3F06" w:rsidRDefault="00BD48F7">
          <w:pPr>
            <w:pStyle w:val="TOC2"/>
            <w:rPr>
              <w:rFonts w:asciiTheme="minorHAnsi" w:eastAsiaTheme="minorEastAsia" w:hAnsiTheme="minorHAnsi" w:cstheme="minorBidi"/>
              <w:sz w:val="22"/>
              <w:szCs w:val="22"/>
              <w:lang w:val="en-US"/>
            </w:rPr>
          </w:pPr>
          <w:hyperlink w:anchor="_Toc39853859" w:history="1">
            <w:r w:rsidR="00EA3F06" w:rsidRPr="00985889">
              <w:rPr>
                <w:rStyle w:val="Hyperlink"/>
                <w:rFonts w:eastAsia="Times New Roman"/>
                <w:b/>
                <w:lang w:val="en-US"/>
              </w:rPr>
              <w:t>4.8</w:t>
            </w:r>
            <w:r w:rsidR="00EA3F06">
              <w:rPr>
                <w:rFonts w:asciiTheme="minorHAnsi" w:eastAsiaTheme="minorEastAsia" w:hAnsiTheme="minorHAnsi" w:cstheme="minorBidi"/>
                <w:sz w:val="22"/>
                <w:szCs w:val="22"/>
                <w:lang w:val="en-US"/>
              </w:rPr>
              <w:tab/>
            </w:r>
            <w:r w:rsidR="00EA3F06" w:rsidRPr="00985889">
              <w:rPr>
                <w:rStyle w:val="Hyperlink"/>
                <w:rFonts w:eastAsia="Times New Roman"/>
                <w:b/>
                <w:lang w:val="en-US"/>
              </w:rPr>
              <w:t>Access Layer Services</w:t>
            </w:r>
            <w:r w:rsidR="00EA3F06">
              <w:rPr>
                <w:webHidden/>
              </w:rPr>
              <w:tab/>
            </w:r>
            <w:r w:rsidR="00EA3F06">
              <w:rPr>
                <w:webHidden/>
              </w:rPr>
              <w:fldChar w:fldCharType="begin"/>
            </w:r>
            <w:r w:rsidR="00EA3F06">
              <w:rPr>
                <w:webHidden/>
              </w:rPr>
              <w:instrText xml:space="preserve"> PAGEREF _Toc39853859 \h </w:instrText>
            </w:r>
            <w:r w:rsidR="00EA3F06">
              <w:rPr>
                <w:webHidden/>
              </w:rPr>
            </w:r>
            <w:r w:rsidR="00EA3F06">
              <w:rPr>
                <w:webHidden/>
              </w:rPr>
              <w:fldChar w:fldCharType="separate"/>
            </w:r>
            <w:r w:rsidR="00EA3F06">
              <w:rPr>
                <w:webHidden/>
              </w:rPr>
              <w:t>38</w:t>
            </w:r>
            <w:r w:rsidR="00EA3F06">
              <w:rPr>
                <w:webHidden/>
              </w:rPr>
              <w:fldChar w:fldCharType="end"/>
            </w:r>
          </w:hyperlink>
        </w:p>
        <w:p w14:paraId="0A16D2E0" w14:textId="77777777" w:rsidR="00EA3F06" w:rsidRDefault="00BD48F7">
          <w:pPr>
            <w:pStyle w:val="TOC2"/>
            <w:rPr>
              <w:rFonts w:asciiTheme="minorHAnsi" w:eastAsiaTheme="minorEastAsia" w:hAnsiTheme="minorHAnsi" w:cstheme="minorBidi"/>
              <w:sz w:val="22"/>
              <w:szCs w:val="22"/>
              <w:lang w:val="en-US"/>
            </w:rPr>
          </w:pPr>
          <w:hyperlink w:anchor="_Toc39853860" w:history="1">
            <w:r w:rsidR="00EA3F06" w:rsidRPr="00985889">
              <w:rPr>
                <w:rStyle w:val="Hyperlink"/>
                <w:rFonts w:eastAsia="Times New Roman"/>
                <w:b/>
                <w:lang w:val="en-US"/>
              </w:rPr>
              <w:t>4.8.1</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Multi-User Group Messaging</w:t>
            </w:r>
            <w:r w:rsidR="00EA3F06">
              <w:rPr>
                <w:webHidden/>
              </w:rPr>
              <w:tab/>
            </w:r>
            <w:r w:rsidR="00EA3F06">
              <w:rPr>
                <w:webHidden/>
              </w:rPr>
              <w:fldChar w:fldCharType="begin"/>
            </w:r>
            <w:r w:rsidR="00EA3F06">
              <w:rPr>
                <w:webHidden/>
              </w:rPr>
              <w:instrText xml:space="preserve"> PAGEREF _Toc39853860 \h </w:instrText>
            </w:r>
            <w:r w:rsidR="00EA3F06">
              <w:rPr>
                <w:webHidden/>
              </w:rPr>
            </w:r>
            <w:r w:rsidR="00EA3F06">
              <w:rPr>
                <w:webHidden/>
              </w:rPr>
              <w:fldChar w:fldCharType="separate"/>
            </w:r>
            <w:r w:rsidR="00EA3F06">
              <w:rPr>
                <w:webHidden/>
              </w:rPr>
              <w:t>39</w:t>
            </w:r>
            <w:r w:rsidR="00EA3F06">
              <w:rPr>
                <w:webHidden/>
              </w:rPr>
              <w:fldChar w:fldCharType="end"/>
            </w:r>
          </w:hyperlink>
        </w:p>
        <w:p w14:paraId="28A4954C" w14:textId="77777777" w:rsidR="00EA3F06" w:rsidRDefault="00BD48F7">
          <w:pPr>
            <w:pStyle w:val="TOC2"/>
            <w:rPr>
              <w:rFonts w:asciiTheme="minorHAnsi" w:eastAsiaTheme="minorEastAsia" w:hAnsiTheme="minorHAnsi" w:cstheme="minorBidi"/>
              <w:sz w:val="22"/>
              <w:szCs w:val="22"/>
              <w:lang w:val="en-US"/>
            </w:rPr>
          </w:pPr>
          <w:hyperlink w:anchor="_Toc39853861" w:history="1">
            <w:r w:rsidR="00EA3F06" w:rsidRPr="00985889">
              <w:rPr>
                <w:rStyle w:val="Hyperlink"/>
                <w:rFonts w:eastAsia="Times New Roman"/>
                <w:b/>
                <w:lang w:val="en-US"/>
              </w:rPr>
              <w:t>4.8.2</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Opportunistic Multicast</w:t>
            </w:r>
            <w:r w:rsidR="00EA3F06">
              <w:rPr>
                <w:webHidden/>
              </w:rPr>
              <w:tab/>
            </w:r>
            <w:r w:rsidR="00EA3F06">
              <w:rPr>
                <w:webHidden/>
              </w:rPr>
              <w:fldChar w:fldCharType="begin"/>
            </w:r>
            <w:r w:rsidR="00EA3F06">
              <w:rPr>
                <w:webHidden/>
              </w:rPr>
              <w:instrText xml:space="preserve"> PAGEREF _Toc39853861 \h </w:instrText>
            </w:r>
            <w:r w:rsidR="00EA3F06">
              <w:rPr>
                <w:webHidden/>
              </w:rPr>
            </w:r>
            <w:r w:rsidR="00EA3F06">
              <w:rPr>
                <w:webHidden/>
              </w:rPr>
              <w:fldChar w:fldCharType="separate"/>
            </w:r>
            <w:r w:rsidR="00EA3F06">
              <w:rPr>
                <w:webHidden/>
              </w:rPr>
              <w:t>39</w:t>
            </w:r>
            <w:r w:rsidR="00EA3F06">
              <w:rPr>
                <w:webHidden/>
              </w:rPr>
              <w:fldChar w:fldCharType="end"/>
            </w:r>
          </w:hyperlink>
        </w:p>
        <w:p w14:paraId="4D0047BF" w14:textId="77777777" w:rsidR="00EA3F06" w:rsidRDefault="00BD48F7">
          <w:pPr>
            <w:pStyle w:val="TOC2"/>
            <w:rPr>
              <w:rFonts w:asciiTheme="minorHAnsi" w:eastAsiaTheme="minorEastAsia" w:hAnsiTheme="minorHAnsi" w:cstheme="minorBidi"/>
              <w:sz w:val="22"/>
              <w:szCs w:val="22"/>
              <w:lang w:val="en-US"/>
            </w:rPr>
          </w:pPr>
          <w:hyperlink w:anchor="_Toc39853862" w:history="1">
            <w:r w:rsidR="00EA3F06" w:rsidRPr="00985889">
              <w:rPr>
                <w:rStyle w:val="Hyperlink"/>
                <w:rFonts w:eastAsia="Times New Roman"/>
                <w:b/>
                <w:lang w:val="en-US"/>
              </w:rPr>
              <w:t>4.8.3</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Resource Fairness</w:t>
            </w:r>
            <w:r w:rsidR="00EA3F06">
              <w:rPr>
                <w:webHidden/>
              </w:rPr>
              <w:tab/>
            </w:r>
            <w:r w:rsidR="00EA3F06">
              <w:rPr>
                <w:webHidden/>
              </w:rPr>
              <w:fldChar w:fldCharType="begin"/>
            </w:r>
            <w:r w:rsidR="00EA3F06">
              <w:rPr>
                <w:webHidden/>
              </w:rPr>
              <w:instrText xml:space="preserve"> PAGEREF _Toc39853862 \h </w:instrText>
            </w:r>
            <w:r w:rsidR="00EA3F06">
              <w:rPr>
                <w:webHidden/>
              </w:rPr>
            </w:r>
            <w:r w:rsidR="00EA3F06">
              <w:rPr>
                <w:webHidden/>
              </w:rPr>
              <w:fldChar w:fldCharType="separate"/>
            </w:r>
            <w:r w:rsidR="00EA3F06">
              <w:rPr>
                <w:webHidden/>
              </w:rPr>
              <w:t>40</w:t>
            </w:r>
            <w:r w:rsidR="00EA3F06">
              <w:rPr>
                <w:webHidden/>
              </w:rPr>
              <w:fldChar w:fldCharType="end"/>
            </w:r>
          </w:hyperlink>
        </w:p>
        <w:p w14:paraId="1ECD3AA3" w14:textId="77777777" w:rsidR="00EA3F06" w:rsidRDefault="00BD48F7">
          <w:pPr>
            <w:pStyle w:val="TOC2"/>
            <w:rPr>
              <w:rFonts w:asciiTheme="minorHAnsi" w:eastAsiaTheme="minorEastAsia" w:hAnsiTheme="minorHAnsi" w:cstheme="minorBidi"/>
              <w:sz w:val="22"/>
              <w:szCs w:val="22"/>
              <w:lang w:val="en-US"/>
            </w:rPr>
          </w:pPr>
          <w:hyperlink w:anchor="_Toc39853863" w:history="1">
            <w:r w:rsidR="00EA3F06" w:rsidRPr="00985889">
              <w:rPr>
                <w:rStyle w:val="Hyperlink"/>
                <w:rFonts w:eastAsia="Times New Roman"/>
                <w:b/>
                <w:lang w:val="en-US"/>
              </w:rPr>
              <w:t>4.8.4</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Flow Setup</w:t>
            </w:r>
            <w:r w:rsidR="00EA3F06">
              <w:rPr>
                <w:webHidden/>
              </w:rPr>
              <w:tab/>
            </w:r>
            <w:r w:rsidR="00EA3F06">
              <w:rPr>
                <w:webHidden/>
              </w:rPr>
              <w:fldChar w:fldCharType="begin"/>
            </w:r>
            <w:r w:rsidR="00EA3F06">
              <w:rPr>
                <w:webHidden/>
              </w:rPr>
              <w:instrText xml:space="preserve"> PAGEREF _Toc39853863 \h </w:instrText>
            </w:r>
            <w:r w:rsidR="00EA3F06">
              <w:rPr>
                <w:webHidden/>
              </w:rPr>
            </w:r>
            <w:r w:rsidR="00EA3F06">
              <w:rPr>
                <w:webHidden/>
              </w:rPr>
              <w:fldChar w:fldCharType="separate"/>
            </w:r>
            <w:r w:rsidR="00EA3F06">
              <w:rPr>
                <w:webHidden/>
              </w:rPr>
              <w:t>40</w:t>
            </w:r>
            <w:r w:rsidR="00EA3F06">
              <w:rPr>
                <w:webHidden/>
              </w:rPr>
              <w:fldChar w:fldCharType="end"/>
            </w:r>
          </w:hyperlink>
        </w:p>
        <w:p w14:paraId="424F474C" w14:textId="77777777" w:rsidR="00EA3F06" w:rsidRDefault="00BD48F7">
          <w:pPr>
            <w:pStyle w:val="TOC2"/>
            <w:rPr>
              <w:rFonts w:asciiTheme="minorHAnsi" w:eastAsiaTheme="minorEastAsia" w:hAnsiTheme="minorHAnsi" w:cstheme="minorBidi"/>
              <w:sz w:val="22"/>
              <w:szCs w:val="22"/>
              <w:lang w:val="en-US"/>
            </w:rPr>
          </w:pPr>
          <w:hyperlink w:anchor="_Toc39853864" w:history="1">
            <w:r w:rsidR="00EA3F06" w:rsidRPr="00985889">
              <w:rPr>
                <w:rStyle w:val="Hyperlink"/>
                <w:rFonts w:eastAsia="Times New Roman"/>
                <w:b/>
                <w:lang w:val="en-US"/>
              </w:rPr>
              <w:t>4.8.8</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Service Routing in Virtualized Environments</w:t>
            </w:r>
            <w:r w:rsidR="00EA3F06">
              <w:rPr>
                <w:webHidden/>
              </w:rPr>
              <w:tab/>
            </w:r>
            <w:r w:rsidR="00EA3F06">
              <w:rPr>
                <w:webHidden/>
              </w:rPr>
              <w:fldChar w:fldCharType="begin"/>
            </w:r>
            <w:r w:rsidR="00EA3F06">
              <w:rPr>
                <w:webHidden/>
              </w:rPr>
              <w:instrText xml:space="preserve"> PAGEREF _Toc39853864 \h </w:instrText>
            </w:r>
            <w:r w:rsidR="00EA3F06">
              <w:rPr>
                <w:webHidden/>
              </w:rPr>
            </w:r>
            <w:r w:rsidR="00EA3F06">
              <w:rPr>
                <w:webHidden/>
              </w:rPr>
              <w:fldChar w:fldCharType="separate"/>
            </w:r>
            <w:r w:rsidR="00EA3F06">
              <w:rPr>
                <w:webHidden/>
              </w:rPr>
              <w:t>41</w:t>
            </w:r>
            <w:r w:rsidR="00EA3F06">
              <w:rPr>
                <w:webHidden/>
              </w:rPr>
              <w:fldChar w:fldCharType="end"/>
            </w:r>
          </w:hyperlink>
        </w:p>
        <w:p w14:paraId="766EFE68" w14:textId="77777777" w:rsidR="00EA3F06" w:rsidRDefault="00BD48F7">
          <w:pPr>
            <w:pStyle w:val="TOC2"/>
            <w:rPr>
              <w:rFonts w:asciiTheme="minorHAnsi" w:eastAsiaTheme="minorEastAsia" w:hAnsiTheme="minorHAnsi" w:cstheme="minorBidi"/>
              <w:sz w:val="22"/>
              <w:szCs w:val="22"/>
              <w:lang w:val="en-US"/>
            </w:rPr>
          </w:pPr>
          <w:hyperlink w:anchor="_Toc39853865" w:history="1">
            <w:r w:rsidR="00EA3F06" w:rsidRPr="00985889">
              <w:rPr>
                <w:rStyle w:val="Hyperlink"/>
                <w:rFonts w:eastAsia="Times New Roman"/>
                <w:b/>
                <w:lang w:val="en-US"/>
              </w:rPr>
              <w:t>4.8.9</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Efficient Transport Network Integration</w:t>
            </w:r>
            <w:r w:rsidR="00EA3F06">
              <w:rPr>
                <w:webHidden/>
              </w:rPr>
              <w:tab/>
            </w:r>
            <w:r w:rsidR="00EA3F06">
              <w:rPr>
                <w:webHidden/>
              </w:rPr>
              <w:fldChar w:fldCharType="begin"/>
            </w:r>
            <w:r w:rsidR="00EA3F06">
              <w:rPr>
                <w:webHidden/>
              </w:rPr>
              <w:instrText xml:space="preserve"> PAGEREF _Toc39853865 \h </w:instrText>
            </w:r>
            <w:r w:rsidR="00EA3F06">
              <w:rPr>
                <w:webHidden/>
              </w:rPr>
            </w:r>
            <w:r w:rsidR="00EA3F06">
              <w:rPr>
                <w:webHidden/>
              </w:rPr>
              <w:fldChar w:fldCharType="separate"/>
            </w:r>
            <w:r w:rsidR="00EA3F06">
              <w:rPr>
                <w:webHidden/>
              </w:rPr>
              <w:t>41</w:t>
            </w:r>
            <w:r w:rsidR="00EA3F06">
              <w:rPr>
                <w:webHidden/>
              </w:rPr>
              <w:fldChar w:fldCharType="end"/>
            </w:r>
          </w:hyperlink>
        </w:p>
        <w:p w14:paraId="1B22C6C8" w14:textId="77777777" w:rsidR="00EA3F06" w:rsidRDefault="00BD48F7">
          <w:pPr>
            <w:pStyle w:val="TOC2"/>
            <w:rPr>
              <w:rFonts w:asciiTheme="minorHAnsi" w:eastAsiaTheme="minorEastAsia" w:hAnsiTheme="minorHAnsi" w:cstheme="minorBidi"/>
              <w:sz w:val="22"/>
              <w:szCs w:val="22"/>
              <w:lang w:val="en-US"/>
            </w:rPr>
          </w:pPr>
          <w:hyperlink w:anchor="_Toc39853866" w:history="1">
            <w:r w:rsidR="00EA3F06" w:rsidRPr="00985889">
              <w:rPr>
                <w:rStyle w:val="Hyperlink"/>
                <w:rFonts w:eastAsia="Times New Roman"/>
                <w:b/>
                <w:lang w:val="en-US"/>
              </w:rPr>
              <w:t>4.8.10</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Resource Pinning Support</w:t>
            </w:r>
            <w:r w:rsidR="00EA3F06">
              <w:rPr>
                <w:webHidden/>
              </w:rPr>
              <w:tab/>
            </w:r>
            <w:r w:rsidR="00EA3F06">
              <w:rPr>
                <w:webHidden/>
              </w:rPr>
              <w:fldChar w:fldCharType="begin"/>
            </w:r>
            <w:r w:rsidR="00EA3F06">
              <w:rPr>
                <w:webHidden/>
              </w:rPr>
              <w:instrText xml:space="preserve"> PAGEREF _Toc39853866 \h </w:instrText>
            </w:r>
            <w:r w:rsidR="00EA3F06">
              <w:rPr>
                <w:webHidden/>
              </w:rPr>
            </w:r>
            <w:r w:rsidR="00EA3F06">
              <w:rPr>
                <w:webHidden/>
              </w:rPr>
              <w:fldChar w:fldCharType="separate"/>
            </w:r>
            <w:r w:rsidR="00EA3F06">
              <w:rPr>
                <w:webHidden/>
              </w:rPr>
              <w:t>41</w:t>
            </w:r>
            <w:r w:rsidR="00EA3F06">
              <w:rPr>
                <w:webHidden/>
              </w:rPr>
              <w:fldChar w:fldCharType="end"/>
            </w:r>
          </w:hyperlink>
        </w:p>
        <w:p w14:paraId="2030A8D2" w14:textId="77777777" w:rsidR="00EA3F06" w:rsidRDefault="00BD48F7">
          <w:pPr>
            <w:pStyle w:val="TOC2"/>
            <w:rPr>
              <w:rFonts w:asciiTheme="minorHAnsi" w:eastAsiaTheme="minorEastAsia" w:hAnsiTheme="minorHAnsi" w:cstheme="minorBidi"/>
              <w:sz w:val="22"/>
              <w:szCs w:val="22"/>
              <w:lang w:val="en-US"/>
            </w:rPr>
          </w:pPr>
          <w:hyperlink w:anchor="_Toc39853867" w:history="1">
            <w:r w:rsidR="00EA3F06" w:rsidRPr="00985889">
              <w:rPr>
                <w:rStyle w:val="Hyperlink"/>
                <w:rFonts w:eastAsia="Times New Roman"/>
                <w:b/>
                <w:lang w:val="en-US"/>
              </w:rPr>
              <w:t>4.8.11</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Deterministic Networking</w:t>
            </w:r>
            <w:r w:rsidR="00EA3F06">
              <w:rPr>
                <w:webHidden/>
              </w:rPr>
              <w:tab/>
            </w:r>
            <w:r w:rsidR="00EA3F06">
              <w:rPr>
                <w:webHidden/>
              </w:rPr>
              <w:fldChar w:fldCharType="begin"/>
            </w:r>
            <w:r w:rsidR="00EA3F06">
              <w:rPr>
                <w:webHidden/>
              </w:rPr>
              <w:instrText xml:space="preserve"> PAGEREF _Toc39853867 \h </w:instrText>
            </w:r>
            <w:r w:rsidR="00EA3F06">
              <w:rPr>
                <w:webHidden/>
              </w:rPr>
            </w:r>
            <w:r w:rsidR="00EA3F06">
              <w:rPr>
                <w:webHidden/>
              </w:rPr>
              <w:fldChar w:fldCharType="separate"/>
            </w:r>
            <w:r w:rsidR="00EA3F06">
              <w:rPr>
                <w:webHidden/>
              </w:rPr>
              <w:t>41</w:t>
            </w:r>
            <w:r w:rsidR="00EA3F06">
              <w:rPr>
                <w:webHidden/>
              </w:rPr>
              <w:fldChar w:fldCharType="end"/>
            </w:r>
          </w:hyperlink>
        </w:p>
        <w:p w14:paraId="05C942AE" w14:textId="77777777" w:rsidR="00EA3F06" w:rsidRDefault="00BD48F7">
          <w:pPr>
            <w:pStyle w:val="TOC2"/>
            <w:rPr>
              <w:rFonts w:asciiTheme="minorHAnsi" w:eastAsiaTheme="minorEastAsia" w:hAnsiTheme="minorHAnsi" w:cstheme="minorBidi"/>
              <w:sz w:val="22"/>
              <w:szCs w:val="22"/>
              <w:lang w:val="en-US"/>
            </w:rPr>
          </w:pPr>
          <w:hyperlink w:anchor="_Toc39853868" w:history="1">
            <w:r w:rsidR="00EA3F06" w:rsidRPr="00985889">
              <w:rPr>
                <w:rStyle w:val="Hyperlink"/>
                <w:rFonts w:eastAsia="Times New Roman"/>
                <w:b/>
                <w:lang w:val="en-US"/>
              </w:rPr>
              <w:t>4.8.12</w:t>
            </w:r>
            <w:r w:rsidR="00EA3F06">
              <w:rPr>
                <w:rFonts w:asciiTheme="minorHAnsi" w:eastAsiaTheme="minorEastAsia" w:hAnsiTheme="minorHAnsi" w:cstheme="minorBidi"/>
                <w:sz w:val="22"/>
                <w:szCs w:val="22"/>
                <w:lang w:val="en-US"/>
              </w:rPr>
              <w:tab/>
            </w:r>
            <w:r w:rsidR="00EA3F06" w:rsidRPr="00985889">
              <w:rPr>
                <w:rStyle w:val="Hyperlink"/>
                <w:rFonts w:eastAsia="Times New Roman"/>
                <w:b/>
                <w:highlight w:val="yellow"/>
                <w:lang w:val="en-US"/>
              </w:rPr>
              <w:t>Ultra-Reliable communication</w:t>
            </w:r>
            <w:r w:rsidR="00EA3F06">
              <w:rPr>
                <w:webHidden/>
              </w:rPr>
              <w:tab/>
            </w:r>
            <w:r w:rsidR="00EA3F06">
              <w:rPr>
                <w:webHidden/>
              </w:rPr>
              <w:fldChar w:fldCharType="begin"/>
            </w:r>
            <w:r w:rsidR="00EA3F06">
              <w:rPr>
                <w:webHidden/>
              </w:rPr>
              <w:instrText xml:space="preserve"> PAGEREF _Toc39853868 \h </w:instrText>
            </w:r>
            <w:r w:rsidR="00EA3F06">
              <w:rPr>
                <w:webHidden/>
              </w:rPr>
            </w:r>
            <w:r w:rsidR="00EA3F06">
              <w:rPr>
                <w:webHidden/>
              </w:rPr>
              <w:fldChar w:fldCharType="separate"/>
            </w:r>
            <w:r w:rsidR="00EA3F06">
              <w:rPr>
                <w:webHidden/>
              </w:rPr>
              <w:t>42</w:t>
            </w:r>
            <w:r w:rsidR="00EA3F06">
              <w:rPr>
                <w:webHidden/>
              </w:rPr>
              <w:fldChar w:fldCharType="end"/>
            </w:r>
          </w:hyperlink>
        </w:p>
        <w:p w14:paraId="150FBE24" w14:textId="77777777" w:rsidR="00EA3F06" w:rsidRDefault="00BD48F7">
          <w:pPr>
            <w:pStyle w:val="TOC1"/>
            <w:rPr>
              <w:rFonts w:asciiTheme="minorHAnsi" w:eastAsiaTheme="minorEastAsia" w:hAnsiTheme="minorHAnsi" w:cstheme="minorBidi"/>
              <w:sz w:val="22"/>
              <w:szCs w:val="22"/>
              <w:lang w:val="en-US"/>
            </w:rPr>
          </w:pPr>
          <w:hyperlink w:anchor="_Toc39853869" w:history="1">
            <w:r w:rsidR="00EA3F06" w:rsidRPr="00985889">
              <w:rPr>
                <w:rStyle w:val="Hyperlink"/>
                <w:rFonts w:cstheme="majorBidi"/>
                <w:b/>
              </w:rPr>
              <w:t>5</w:t>
            </w:r>
            <w:r w:rsidR="00EA3F06">
              <w:rPr>
                <w:rFonts w:asciiTheme="minorHAnsi" w:eastAsiaTheme="minorEastAsia" w:hAnsiTheme="minorHAnsi" w:cstheme="minorBidi"/>
                <w:sz w:val="22"/>
                <w:szCs w:val="22"/>
                <w:lang w:val="en-US"/>
              </w:rPr>
              <w:tab/>
            </w:r>
            <w:r w:rsidR="00EA3F06" w:rsidRPr="00985889">
              <w:rPr>
                <w:rStyle w:val="Hyperlink"/>
                <w:rFonts w:cstheme="majorBidi"/>
                <w:b/>
              </w:rPr>
              <w:t>Space Networking (Ning Wang and Shen Yan) (needs to combine it with Uma’s contribution)</w:t>
            </w:r>
            <w:r w:rsidR="00EA3F06">
              <w:rPr>
                <w:webHidden/>
              </w:rPr>
              <w:tab/>
            </w:r>
            <w:r w:rsidR="00EA3F06">
              <w:rPr>
                <w:webHidden/>
              </w:rPr>
              <w:fldChar w:fldCharType="begin"/>
            </w:r>
            <w:r w:rsidR="00EA3F06">
              <w:rPr>
                <w:webHidden/>
              </w:rPr>
              <w:instrText xml:space="preserve"> PAGEREF _Toc39853869 \h </w:instrText>
            </w:r>
            <w:r w:rsidR="00EA3F06">
              <w:rPr>
                <w:webHidden/>
              </w:rPr>
            </w:r>
            <w:r w:rsidR="00EA3F06">
              <w:rPr>
                <w:webHidden/>
              </w:rPr>
              <w:fldChar w:fldCharType="separate"/>
            </w:r>
            <w:r w:rsidR="00EA3F06">
              <w:rPr>
                <w:webHidden/>
              </w:rPr>
              <w:t>42</w:t>
            </w:r>
            <w:r w:rsidR="00EA3F06">
              <w:rPr>
                <w:webHidden/>
              </w:rPr>
              <w:fldChar w:fldCharType="end"/>
            </w:r>
          </w:hyperlink>
        </w:p>
        <w:p w14:paraId="17FE3602" w14:textId="77777777" w:rsidR="00EA3F06" w:rsidRDefault="00BD48F7">
          <w:pPr>
            <w:pStyle w:val="TOC2"/>
            <w:rPr>
              <w:rFonts w:asciiTheme="minorHAnsi" w:eastAsiaTheme="minorEastAsia" w:hAnsiTheme="minorHAnsi" w:cstheme="minorBidi"/>
              <w:sz w:val="22"/>
              <w:szCs w:val="22"/>
              <w:lang w:val="en-US"/>
            </w:rPr>
          </w:pPr>
          <w:hyperlink w:anchor="_Toc39853870" w:history="1">
            <w:r w:rsidR="00EA3F06" w:rsidRPr="00985889">
              <w:rPr>
                <w:rStyle w:val="Hyperlink"/>
                <w:rFonts w:cstheme="majorBidi"/>
                <w:b/>
              </w:rPr>
              <w:t>5.1</w:t>
            </w:r>
            <w:r w:rsidR="00EA3F06">
              <w:rPr>
                <w:rFonts w:asciiTheme="minorHAnsi" w:eastAsiaTheme="minorEastAsia" w:hAnsiTheme="minorHAnsi" w:cstheme="minorBidi"/>
                <w:sz w:val="22"/>
                <w:szCs w:val="22"/>
                <w:lang w:val="en-US"/>
              </w:rPr>
              <w:tab/>
            </w:r>
            <w:r w:rsidR="00EA3F06" w:rsidRPr="00985889">
              <w:rPr>
                <w:rStyle w:val="Hyperlink"/>
                <w:rFonts w:cstheme="majorBidi"/>
                <w:b/>
              </w:rPr>
              <w:t xml:space="preserve">Key </w:t>
            </w:r>
            <w:r w:rsidR="00EA3F06" w:rsidRPr="00985889">
              <w:rPr>
                <w:rStyle w:val="Hyperlink"/>
                <w:rFonts w:eastAsia="SimSun"/>
                <w:b/>
                <w:kern w:val="2"/>
                <w:lang w:eastAsia="zh-CN"/>
              </w:rPr>
              <w:t>Roles of future integrated space-terrestrial network</w:t>
            </w:r>
            <w:r w:rsidR="00EA3F06">
              <w:rPr>
                <w:webHidden/>
              </w:rPr>
              <w:tab/>
            </w:r>
            <w:r w:rsidR="00EA3F06">
              <w:rPr>
                <w:webHidden/>
              </w:rPr>
              <w:fldChar w:fldCharType="begin"/>
            </w:r>
            <w:r w:rsidR="00EA3F06">
              <w:rPr>
                <w:webHidden/>
              </w:rPr>
              <w:instrText xml:space="preserve"> PAGEREF _Toc39853870 \h </w:instrText>
            </w:r>
            <w:r w:rsidR="00EA3F06">
              <w:rPr>
                <w:webHidden/>
              </w:rPr>
            </w:r>
            <w:r w:rsidR="00EA3F06">
              <w:rPr>
                <w:webHidden/>
              </w:rPr>
              <w:fldChar w:fldCharType="separate"/>
            </w:r>
            <w:r w:rsidR="00EA3F06">
              <w:rPr>
                <w:webHidden/>
              </w:rPr>
              <w:t>43</w:t>
            </w:r>
            <w:r w:rsidR="00EA3F06">
              <w:rPr>
                <w:webHidden/>
              </w:rPr>
              <w:fldChar w:fldCharType="end"/>
            </w:r>
          </w:hyperlink>
        </w:p>
        <w:p w14:paraId="0E6AB6C8" w14:textId="77777777" w:rsidR="00EA3F06" w:rsidRDefault="00BD48F7">
          <w:pPr>
            <w:pStyle w:val="TOC2"/>
            <w:rPr>
              <w:rFonts w:asciiTheme="minorHAnsi" w:eastAsiaTheme="minorEastAsia" w:hAnsiTheme="minorHAnsi" w:cstheme="minorBidi"/>
              <w:sz w:val="22"/>
              <w:szCs w:val="22"/>
              <w:lang w:val="en-US"/>
            </w:rPr>
          </w:pPr>
          <w:hyperlink w:anchor="_Toc39853871" w:history="1">
            <w:r w:rsidR="00EA3F06" w:rsidRPr="00985889">
              <w:rPr>
                <w:rStyle w:val="Hyperlink"/>
                <w:rFonts w:eastAsia="SimSun" w:cstheme="majorBidi"/>
                <w:b/>
                <w:kern w:val="2"/>
                <w:lang w:eastAsia="zh-CN"/>
              </w:rPr>
              <w:t>5.2</w:t>
            </w:r>
            <w:r w:rsidR="00EA3F06">
              <w:rPr>
                <w:rFonts w:asciiTheme="minorHAnsi" w:eastAsiaTheme="minorEastAsia" w:hAnsiTheme="minorHAnsi" w:cstheme="minorBidi"/>
                <w:sz w:val="22"/>
                <w:szCs w:val="22"/>
                <w:lang w:val="en-US"/>
              </w:rPr>
              <w:tab/>
            </w:r>
            <w:r w:rsidR="00EA3F06" w:rsidRPr="00985889">
              <w:rPr>
                <w:rStyle w:val="Hyperlink"/>
                <w:rFonts w:eastAsia="SimSun"/>
                <w:b/>
                <w:kern w:val="2"/>
                <w:lang w:eastAsia="zh-CN"/>
              </w:rPr>
              <w:t>Fundamental integration use cases and scenarios</w:t>
            </w:r>
            <w:r w:rsidR="00EA3F06">
              <w:rPr>
                <w:webHidden/>
              </w:rPr>
              <w:tab/>
            </w:r>
            <w:r w:rsidR="00EA3F06">
              <w:rPr>
                <w:webHidden/>
              </w:rPr>
              <w:fldChar w:fldCharType="begin"/>
            </w:r>
            <w:r w:rsidR="00EA3F06">
              <w:rPr>
                <w:webHidden/>
              </w:rPr>
              <w:instrText xml:space="preserve"> PAGEREF _Toc39853871 \h </w:instrText>
            </w:r>
            <w:r w:rsidR="00EA3F06">
              <w:rPr>
                <w:webHidden/>
              </w:rPr>
            </w:r>
            <w:r w:rsidR="00EA3F06">
              <w:rPr>
                <w:webHidden/>
              </w:rPr>
              <w:fldChar w:fldCharType="separate"/>
            </w:r>
            <w:r w:rsidR="00EA3F06">
              <w:rPr>
                <w:webHidden/>
              </w:rPr>
              <w:t>43</w:t>
            </w:r>
            <w:r w:rsidR="00EA3F06">
              <w:rPr>
                <w:webHidden/>
              </w:rPr>
              <w:fldChar w:fldCharType="end"/>
            </w:r>
          </w:hyperlink>
        </w:p>
        <w:p w14:paraId="2EF2D825" w14:textId="77777777" w:rsidR="00EA3F06" w:rsidRDefault="00BD48F7">
          <w:pPr>
            <w:pStyle w:val="TOC2"/>
            <w:rPr>
              <w:rFonts w:asciiTheme="minorHAnsi" w:eastAsiaTheme="minorEastAsia" w:hAnsiTheme="minorHAnsi" w:cstheme="minorBidi"/>
              <w:sz w:val="22"/>
              <w:szCs w:val="22"/>
              <w:lang w:val="en-US"/>
            </w:rPr>
          </w:pPr>
          <w:hyperlink w:anchor="_Toc39853872" w:history="1">
            <w:r w:rsidR="00EA3F06" w:rsidRPr="00985889">
              <w:rPr>
                <w:rStyle w:val="Hyperlink"/>
                <w:rFonts w:eastAsia="SimSun" w:cstheme="majorBidi"/>
                <w:b/>
                <w:kern w:val="2"/>
                <w:lang w:eastAsia="zh-CN"/>
              </w:rPr>
              <w:t>5.3</w:t>
            </w:r>
            <w:r w:rsidR="00EA3F06">
              <w:rPr>
                <w:rFonts w:asciiTheme="minorHAnsi" w:eastAsiaTheme="minorEastAsia" w:hAnsiTheme="minorHAnsi" w:cstheme="minorBidi"/>
                <w:sz w:val="22"/>
                <w:szCs w:val="22"/>
                <w:lang w:val="en-US"/>
              </w:rPr>
              <w:tab/>
            </w:r>
            <w:r w:rsidR="00EA3F06" w:rsidRPr="00985889">
              <w:rPr>
                <w:rStyle w:val="Hyperlink"/>
                <w:rFonts w:eastAsia="SimSun"/>
                <w:b/>
                <w:kern w:val="2"/>
                <w:lang w:eastAsia="zh-CN"/>
              </w:rPr>
              <w:t>Using LEO satellites as backbone network</w:t>
            </w:r>
            <w:r w:rsidR="00EA3F06">
              <w:rPr>
                <w:webHidden/>
              </w:rPr>
              <w:tab/>
            </w:r>
            <w:r w:rsidR="00EA3F06">
              <w:rPr>
                <w:webHidden/>
              </w:rPr>
              <w:fldChar w:fldCharType="begin"/>
            </w:r>
            <w:r w:rsidR="00EA3F06">
              <w:rPr>
                <w:webHidden/>
              </w:rPr>
              <w:instrText xml:space="preserve"> PAGEREF _Toc39853872 \h </w:instrText>
            </w:r>
            <w:r w:rsidR="00EA3F06">
              <w:rPr>
                <w:webHidden/>
              </w:rPr>
            </w:r>
            <w:r w:rsidR="00EA3F06">
              <w:rPr>
                <w:webHidden/>
              </w:rPr>
              <w:fldChar w:fldCharType="separate"/>
            </w:r>
            <w:r w:rsidR="00EA3F06">
              <w:rPr>
                <w:webHidden/>
              </w:rPr>
              <w:t>43</w:t>
            </w:r>
            <w:r w:rsidR="00EA3F06">
              <w:rPr>
                <w:webHidden/>
              </w:rPr>
              <w:fldChar w:fldCharType="end"/>
            </w:r>
          </w:hyperlink>
        </w:p>
        <w:p w14:paraId="355AD3D7" w14:textId="77777777" w:rsidR="00EA3F06" w:rsidRDefault="00BD48F7">
          <w:pPr>
            <w:pStyle w:val="TOC3"/>
            <w:rPr>
              <w:rFonts w:asciiTheme="minorHAnsi" w:eastAsiaTheme="minorEastAsia" w:hAnsiTheme="minorHAnsi" w:cstheme="minorBidi"/>
              <w:sz w:val="22"/>
              <w:szCs w:val="22"/>
              <w:lang w:val="en-US"/>
            </w:rPr>
          </w:pPr>
          <w:hyperlink w:anchor="_Toc39853873" w:history="1">
            <w:r w:rsidR="00EA3F06" w:rsidRPr="00985889">
              <w:rPr>
                <w:rStyle w:val="Hyperlink"/>
                <w:rFonts w:eastAsia="SimSun" w:cstheme="majorBidi"/>
                <w:b/>
                <w:kern w:val="2"/>
                <w:lang w:val="en-US" w:eastAsia="zh-CN"/>
              </w:rPr>
              <w:t>5.3.1</w:t>
            </w:r>
            <w:r w:rsidR="00EA3F06">
              <w:rPr>
                <w:rFonts w:asciiTheme="minorHAnsi" w:eastAsiaTheme="minorEastAsia" w:hAnsiTheme="minorHAnsi" w:cstheme="minorBidi"/>
                <w:sz w:val="22"/>
                <w:szCs w:val="22"/>
                <w:lang w:val="en-US"/>
              </w:rPr>
              <w:tab/>
            </w:r>
            <w:r w:rsidR="00EA3F06" w:rsidRPr="00985889">
              <w:rPr>
                <w:rStyle w:val="Hyperlink"/>
                <w:rFonts w:ascii="Calibri" w:eastAsia="SimSun" w:hAnsi="Calibri"/>
                <w:b/>
                <w:kern w:val="2"/>
                <w:lang w:val="en-US" w:eastAsia="zh-CN"/>
              </w:rPr>
              <w:t>Decoupled scenario</w:t>
            </w:r>
            <w:r w:rsidR="00EA3F06">
              <w:rPr>
                <w:webHidden/>
              </w:rPr>
              <w:tab/>
            </w:r>
            <w:r w:rsidR="00EA3F06">
              <w:rPr>
                <w:webHidden/>
              </w:rPr>
              <w:fldChar w:fldCharType="begin"/>
            </w:r>
            <w:r w:rsidR="00EA3F06">
              <w:rPr>
                <w:webHidden/>
              </w:rPr>
              <w:instrText xml:space="preserve"> PAGEREF _Toc39853873 \h </w:instrText>
            </w:r>
            <w:r w:rsidR="00EA3F06">
              <w:rPr>
                <w:webHidden/>
              </w:rPr>
            </w:r>
            <w:r w:rsidR="00EA3F06">
              <w:rPr>
                <w:webHidden/>
              </w:rPr>
              <w:fldChar w:fldCharType="separate"/>
            </w:r>
            <w:r w:rsidR="00EA3F06">
              <w:rPr>
                <w:webHidden/>
              </w:rPr>
              <w:t>43</w:t>
            </w:r>
            <w:r w:rsidR="00EA3F06">
              <w:rPr>
                <w:webHidden/>
              </w:rPr>
              <w:fldChar w:fldCharType="end"/>
            </w:r>
          </w:hyperlink>
        </w:p>
        <w:p w14:paraId="787DB51F" w14:textId="77777777" w:rsidR="00EA3F06" w:rsidRDefault="00BD48F7">
          <w:pPr>
            <w:pStyle w:val="TOC3"/>
            <w:rPr>
              <w:rFonts w:asciiTheme="minorHAnsi" w:eastAsiaTheme="minorEastAsia" w:hAnsiTheme="minorHAnsi" w:cstheme="minorBidi"/>
              <w:sz w:val="22"/>
              <w:szCs w:val="22"/>
              <w:lang w:val="en-US"/>
            </w:rPr>
          </w:pPr>
          <w:hyperlink w:anchor="_Toc39853874" w:history="1">
            <w:r w:rsidR="00EA3F06" w:rsidRPr="00985889">
              <w:rPr>
                <w:rStyle w:val="Hyperlink"/>
                <w:rFonts w:eastAsia="SimSun" w:cstheme="majorBidi"/>
                <w:b/>
                <w:kern w:val="2"/>
                <w:lang w:val="en-US" w:eastAsia="zh-CN"/>
              </w:rPr>
              <w:t>5.3.2</w:t>
            </w:r>
            <w:r w:rsidR="00EA3F06">
              <w:rPr>
                <w:rFonts w:asciiTheme="minorHAnsi" w:eastAsiaTheme="minorEastAsia" w:hAnsiTheme="minorHAnsi" w:cstheme="minorBidi"/>
                <w:sz w:val="22"/>
                <w:szCs w:val="22"/>
                <w:lang w:val="en-US"/>
              </w:rPr>
              <w:tab/>
            </w:r>
            <w:r w:rsidR="00EA3F06" w:rsidRPr="00985889">
              <w:rPr>
                <w:rStyle w:val="Hyperlink"/>
                <w:rFonts w:eastAsia="SimSun"/>
                <w:b/>
                <w:kern w:val="2"/>
                <w:lang w:val="en-US" w:eastAsia="zh-CN"/>
              </w:rPr>
              <w:t>Coupled scenario</w:t>
            </w:r>
            <w:r w:rsidR="00EA3F06">
              <w:rPr>
                <w:webHidden/>
              </w:rPr>
              <w:tab/>
            </w:r>
            <w:r w:rsidR="00EA3F06">
              <w:rPr>
                <w:webHidden/>
              </w:rPr>
              <w:fldChar w:fldCharType="begin"/>
            </w:r>
            <w:r w:rsidR="00EA3F06">
              <w:rPr>
                <w:webHidden/>
              </w:rPr>
              <w:instrText xml:space="preserve"> PAGEREF _Toc39853874 \h </w:instrText>
            </w:r>
            <w:r w:rsidR="00EA3F06">
              <w:rPr>
                <w:webHidden/>
              </w:rPr>
            </w:r>
            <w:r w:rsidR="00EA3F06">
              <w:rPr>
                <w:webHidden/>
              </w:rPr>
              <w:fldChar w:fldCharType="separate"/>
            </w:r>
            <w:r w:rsidR="00EA3F06">
              <w:rPr>
                <w:webHidden/>
              </w:rPr>
              <w:t>44</w:t>
            </w:r>
            <w:r w:rsidR="00EA3F06">
              <w:rPr>
                <w:webHidden/>
              </w:rPr>
              <w:fldChar w:fldCharType="end"/>
            </w:r>
          </w:hyperlink>
        </w:p>
        <w:p w14:paraId="099A542F" w14:textId="77777777" w:rsidR="00EA3F06" w:rsidRDefault="00BD48F7">
          <w:pPr>
            <w:pStyle w:val="TOC3"/>
            <w:rPr>
              <w:rFonts w:asciiTheme="minorHAnsi" w:eastAsiaTheme="minorEastAsia" w:hAnsiTheme="minorHAnsi" w:cstheme="minorBidi"/>
              <w:sz w:val="22"/>
              <w:szCs w:val="22"/>
              <w:lang w:val="en-US"/>
            </w:rPr>
          </w:pPr>
          <w:hyperlink w:anchor="_Toc39853875" w:history="1">
            <w:r w:rsidR="00EA3F06" w:rsidRPr="00985889">
              <w:rPr>
                <w:rStyle w:val="Hyperlink"/>
                <w:rFonts w:eastAsia="SimSun" w:cstheme="majorBidi"/>
                <w:b/>
                <w:kern w:val="2"/>
                <w:lang w:eastAsia="zh-CN"/>
              </w:rPr>
              <w:t>5.3.3</w:t>
            </w:r>
            <w:r w:rsidR="00EA3F06">
              <w:rPr>
                <w:rFonts w:asciiTheme="minorHAnsi" w:eastAsiaTheme="minorEastAsia" w:hAnsiTheme="minorHAnsi" w:cstheme="minorBidi"/>
                <w:sz w:val="22"/>
                <w:szCs w:val="22"/>
                <w:lang w:val="en-US"/>
              </w:rPr>
              <w:tab/>
            </w:r>
            <w:r w:rsidR="00EA3F06" w:rsidRPr="00985889">
              <w:rPr>
                <w:rStyle w:val="Hyperlink"/>
                <w:rFonts w:eastAsia="SimSun"/>
                <w:b/>
                <w:kern w:val="2"/>
                <w:lang w:eastAsia="zh-CN"/>
              </w:rPr>
              <w:t>Using LEO satellites as access network</w:t>
            </w:r>
            <w:r w:rsidR="00EA3F06">
              <w:rPr>
                <w:webHidden/>
              </w:rPr>
              <w:tab/>
            </w:r>
            <w:r w:rsidR="00EA3F06">
              <w:rPr>
                <w:webHidden/>
              </w:rPr>
              <w:fldChar w:fldCharType="begin"/>
            </w:r>
            <w:r w:rsidR="00EA3F06">
              <w:rPr>
                <w:webHidden/>
              </w:rPr>
              <w:instrText xml:space="preserve"> PAGEREF _Toc39853875 \h </w:instrText>
            </w:r>
            <w:r w:rsidR="00EA3F06">
              <w:rPr>
                <w:webHidden/>
              </w:rPr>
            </w:r>
            <w:r w:rsidR="00EA3F06">
              <w:rPr>
                <w:webHidden/>
              </w:rPr>
              <w:fldChar w:fldCharType="separate"/>
            </w:r>
            <w:r w:rsidR="00EA3F06">
              <w:rPr>
                <w:webHidden/>
              </w:rPr>
              <w:t>44</w:t>
            </w:r>
            <w:r w:rsidR="00EA3F06">
              <w:rPr>
                <w:webHidden/>
              </w:rPr>
              <w:fldChar w:fldCharType="end"/>
            </w:r>
          </w:hyperlink>
        </w:p>
        <w:p w14:paraId="009C5489" w14:textId="77777777" w:rsidR="00EA3F06" w:rsidRDefault="00BD48F7">
          <w:pPr>
            <w:pStyle w:val="TOC3"/>
            <w:rPr>
              <w:rFonts w:asciiTheme="minorHAnsi" w:eastAsiaTheme="minorEastAsia" w:hAnsiTheme="minorHAnsi" w:cstheme="minorBidi"/>
              <w:sz w:val="22"/>
              <w:szCs w:val="22"/>
              <w:lang w:val="en-US"/>
            </w:rPr>
          </w:pPr>
          <w:hyperlink w:anchor="_Toc39853876" w:history="1">
            <w:r w:rsidR="00EA3F06" w:rsidRPr="00985889">
              <w:rPr>
                <w:rStyle w:val="Hyperlink"/>
                <w:rFonts w:eastAsia="Times New Roman" w:cstheme="majorBidi"/>
                <w:b/>
                <w:bCs/>
                <w:kern w:val="2"/>
                <w:u w:color="000000"/>
                <w:bdr w:val="nil"/>
                <w:lang w:val="en-US" w:eastAsia="zh-CN"/>
              </w:rPr>
              <w:t>5.3.4</w:t>
            </w:r>
            <w:r w:rsidR="00EA3F06">
              <w:rPr>
                <w:rFonts w:asciiTheme="minorHAnsi" w:eastAsiaTheme="minorEastAsia" w:hAnsiTheme="minorHAnsi" w:cstheme="minorBidi"/>
                <w:sz w:val="22"/>
                <w:szCs w:val="22"/>
                <w:lang w:val="en-US"/>
              </w:rPr>
              <w:tab/>
            </w:r>
            <w:r w:rsidR="00EA3F06" w:rsidRPr="00985889">
              <w:rPr>
                <w:rStyle w:val="Hyperlink"/>
                <w:rFonts w:eastAsia="Calibri" w:cs="Calibri"/>
                <w:b/>
                <w:bCs/>
                <w:kern w:val="2"/>
                <w:u w:color="000000"/>
                <w:bdr w:val="nil"/>
                <w:lang w:val="en-US" w:eastAsia="zh-CN"/>
              </w:rPr>
              <w:t>Design options on addressing and routing</w:t>
            </w:r>
            <w:r w:rsidR="00EA3F06">
              <w:rPr>
                <w:webHidden/>
              </w:rPr>
              <w:tab/>
            </w:r>
            <w:r w:rsidR="00EA3F06">
              <w:rPr>
                <w:webHidden/>
              </w:rPr>
              <w:fldChar w:fldCharType="begin"/>
            </w:r>
            <w:r w:rsidR="00EA3F06">
              <w:rPr>
                <w:webHidden/>
              </w:rPr>
              <w:instrText xml:space="preserve"> PAGEREF _Toc39853876 \h </w:instrText>
            </w:r>
            <w:r w:rsidR="00EA3F06">
              <w:rPr>
                <w:webHidden/>
              </w:rPr>
            </w:r>
            <w:r w:rsidR="00EA3F06">
              <w:rPr>
                <w:webHidden/>
              </w:rPr>
              <w:fldChar w:fldCharType="separate"/>
            </w:r>
            <w:r w:rsidR="00EA3F06">
              <w:rPr>
                <w:webHidden/>
              </w:rPr>
              <w:t>45</w:t>
            </w:r>
            <w:r w:rsidR="00EA3F06">
              <w:rPr>
                <w:webHidden/>
              </w:rPr>
              <w:fldChar w:fldCharType="end"/>
            </w:r>
          </w:hyperlink>
        </w:p>
        <w:p w14:paraId="0863CDDC" w14:textId="77777777" w:rsidR="00EA3F06" w:rsidRDefault="00BD48F7">
          <w:pPr>
            <w:pStyle w:val="TOC2"/>
            <w:rPr>
              <w:rFonts w:asciiTheme="minorHAnsi" w:eastAsiaTheme="minorEastAsia" w:hAnsiTheme="minorHAnsi" w:cstheme="minorBidi"/>
              <w:sz w:val="22"/>
              <w:szCs w:val="22"/>
              <w:lang w:val="en-US"/>
            </w:rPr>
          </w:pPr>
          <w:hyperlink w:anchor="_Toc39853877" w:history="1">
            <w:r w:rsidR="00EA3F06" w:rsidRPr="00985889">
              <w:rPr>
                <w:rStyle w:val="Hyperlink"/>
                <w:rFonts w:eastAsia="SimSun" w:cstheme="majorBidi"/>
                <w:b/>
                <w:kern w:val="2"/>
                <w:lang w:eastAsia="zh-CN"/>
              </w:rPr>
              <w:t>5.4</w:t>
            </w:r>
            <w:r w:rsidR="00EA3F06">
              <w:rPr>
                <w:rFonts w:asciiTheme="minorHAnsi" w:eastAsiaTheme="minorEastAsia" w:hAnsiTheme="minorHAnsi" w:cstheme="minorBidi"/>
                <w:sz w:val="22"/>
                <w:szCs w:val="22"/>
                <w:lang w:val="en-US"/>
              </w:rPr>
              <w:tab/>
            </w:r>
            <w:r w:rsidR="00EA3F06" w:rsidRPr="00985889">
              <w:rPr>
                <w:rStyle w:val="Hyperlink"/>
                <w:rFonts w:eastAsia="SimSun"/>
                <w:b/>
                <w:kern w:val="2"/>
                <w:lang w:eastAsia="zh-CN"/>
              </w:rPr>
              <w:t>Other Advanced Functionalities and Features</w:t>
            </w:r>
            <w:r w:rsidR="00EA3F06">
              <w:rPr>
                <w:webHidden/>
              </w:rPr>
              <w:tab/>
            </w:r>
            <w:r w:rsidR="00EA3F06">
              <w:rPr>
                <w:webHidden/>
              </w:rPr>
              <w:fldChar w:fldCharType="begin"/>
            </w:r>
            <w:r w:rsidR="00EA3F06">
              <w:rPr>
                <w:webHidden/>
              </w:rPr>
              <w:instrText xml:space="preserve"> PAGEREF _Toc39853877 \h </w:instrText>
            </w:r>
            <w:r w:rsidR="00EA3F06">
              <w:rPr>
                <w:webHidden/>
              </w:rPr>
            </w:r>
            <w:r w:rsidR="00EA3F06">
              <w:rPr>
                <w:webHidden/>
              </w:rPr>
              <w:fldChar w:fldCharType="separate"/>
            </w:r>
            <w:r w:rsidR="00EA3F06">
              <w:rPr>
                <w:webHidden/>
              </w:rPr>
              <w:t>48</w:t>
            </w:r>
            <w:r w:rsidR="00EA3F06">
              <w:rPr>
                <w:webHidden/>
              </w:rPr>
              <w:fldChar w:fldCharType="end"/>
            </w:r>
          </w:hyperlink>
        </w:p>
        <w:p w14:paraId="77DD2C57" w14:textId="77777777" w:rsidR="00EA3F06" w:rsidRDefault="00BD48F7">
          <w:pPr>
            <w:pStyle w:val="TOC3"/>
            <w:rPr>
              <w:rFonts w:asciiTheme="minorHAnsi" w:eastAsiaTheme="minorEastAsia" w:hAnsiTheme="minorHAnsi" w:cstheme="minorBidi"/>
              <w:sz w:val="22"/>
              <w:szCs w:val="22"/>
              <w:lang w:val="en-US"/>
            </w:rPr>
          </w:pPr>
          <w:hyperlink w:anchor="_Toc39853878" w:history="1">
            <w:r w:rsidR="00EA3F06" w:rsidRPr="00985889">
              <w:rPr>
                <w:rStyle w:val="Hyperlink"/>
                <w:rFonts w:eastAsia="Times New Roman" w:cstheme="majorBidi"/>
                <w:b/>
                <w:iCs/>
                <w:kern w:val="2"/>
                <w:u w:color="000000"/>
                <w:bdr w:val="nil"/>
                <w:lang w:val="en-US" w:eastAsia="zh-CN"/>
              </w:rPr>
              <w:t>5.4.1</w:t>
            </w:r>
            <w:r w:rsidR="00EA3F06">
              <w:rPr>
                <w:rFonts w:asciiTheme="minorHAnsi" w:eastAsiaTheme="minorEastAsia" w:hAnsiTheme="minorHAnsi" w:cstheme="minorBidi"/>
                <w:sz w:val="22"/>
                <w:szCs w:val="22"/>
                <w:lang w:val="en-US"/>
              </w:rPr>
              <w:tab/>
            </w:r>
            <w:r w:rsidR="00EA3F06" w:rsidRPr="00985889">
              <w:rPr>
                <w:rStyle w:val="Hyperlink"/>
                <w:rFonts w:eastAsia="Calibri" w:cs="Calibri"/>
                <w:b/>
                <w:iCs/>
                <w:kern w:val="2"/>
                <w:u w:color="000000"/>
                <w:bdr w:val="nil"/>
                <w:lang w:val="en-US" w:eastAsia="zh-CN"/>
              </w:rPr>
              <w:t>Supporting of unicast, multicast, broadcast and anycast</w:t>
            </w:r>
            <w:r w:rsidR="00EA3F06">
              <w:rPr>
                <w:webHidden/>
              </w:rPr>
              <w:tab/>
            </w:r>
            <w:r w:rsidR="00EA3F06">
              <w:rPr>
                <w:webHidden/>
              </w:rPr>
              <w:fldChar w:fldCharType="begin"/>
            </w:r>
            <w:r w:rsidR="00EA3F06">
              <w:rPr>
                <w:webHidden/>
              </w:rPr>
              <w:instrText xml:space="preserve"> PAGEREF _Toc39853878 \h </w:instrText>
            </w:r>
            <w:r w:rsidR="00EA3F06">
              <w:rPr>
                <w:webHidden/>
              </w:rPr>
            </w:r>
            <w:r w:rsidR="00EA3F06">
              <w:rPr>
                <w:webHidden/>
              </w:rPr>
              <w:fldChar w:fldCharType="separate"/>
            </w:r>
            <w:r w:rsidR="00EA3F06">
              <w:rPr>
                <w:webHidden/>
              </w:rPr>
              <w:t>48</w:t>
            </w:r>
            <w:r w:rsidR="00EA3F06">
              <w:rPr>
                <w:webHidden/>
              </w:rPr>
              <w:fldChar w:fldCharType="end"/>
            </w:r>
          </w:hyperlink>
        </w:p>
        <w:p w14:paraId="7AFAEC84" w14:textId="77777777" w:rsidR="00EA3F06" w:rsidRDefault="00BD48F7">
          <w:pPr>
            <w:pStyle w:val="TOC3"/>
            <w:rPr>
              <w:rFonts w:asciiTheme="minorHAnsi" w:eastAsiaTheme="minorEastAsia" w:hAnsiTheme="minorHAnsi" w:cstheme="minorBidi"/>
              <w:sz w:val="22"/>
              <w:szCs w:val="22"/>
              <w:lang w:val="en-US"/>
            </w:rPr>
          </w:pPr>
          <w:hyperlink w:anchor="_Toc39853879" w:history="1">
            <w:r w:rsidR="00EA3F06" w:rsidRPr="00985889">
              <w:rPr>
                <w:rStyle w:val="Hyperlink"/>
                <w:rFonts w:eastAsia="Times New Roman" w:cstheme="majorBidi"/>
                <w:b/>
                <w:iCs/>
                <w:kern w:val="2"/>
                <w:bdr w:val="nil"/>
                <w:lang w:val="en-US" w:eastAsia="zh-CN"/>
              </w:rPr>
              <w:t>5.4.2</w:t>
            </w:r>
            <w:r w:rsidR="00EA3F06">
              <w:rPr>
                <w:rFonts w:asciiTheme="minorHAnsi" w:eastAsiaTheme="minorEastAsia" w:hAnsiTheme="minorHAnsi" w:cstheme="minorBidi"/>
                <w:sz w:val="22"/>
                <w:szCs w:val="22"/>
                <w:lang w:val="en-US"/>
              </w:rPr>
              <w:tab/>
            </w:r>
            <w:r w:rsidR="00EA3F06" w:rsidRPr="00985889">
              <w:rPr>
                <w:rStyle w:val="Hyperlink"/>
                <w:rFonts w:eastAsia="Calibri" w:cs="Calibri"/>
                <w:b/>
                <w:iCs/>
                <w:kern w:val="2"/>
                <w:bdr w:val="nil"/>
                <w:lang w:val="en-US" w:eastAsia="zh-CN"/>
              </w:rPr>
              <w:t>Access/admission control and security</w:t>
            </w:r>
            <w:r w:rsidR="00EA3F06">
              <w:rPr>
                <w:webHidden/>
              </w:rPr>
              <w:tab/>
            </w:r>
            <w:r w:rsidR="00EA3F06">
              <w:rPr>
                <w:webHidden/>
              </w:rPr>
              <w:fldChar w:fldCharType="begin"/>
            </w:r>
            <w:r w:rsidR="00EA3F06">
              <w:rPr>
                <w:webHidden/>
              </w:rPr>
              <w:instrText xml:space="preserve"> PAGEREF _Toc39853879 \h </w:instrText>
            </w:r>
            <w:r w:rsidR="00EA3F06">
              <w:rPr>
                <w:webHidden/>
              </w:rPr>
            </w:r>
            <w:r w:rsidR="00EA3F06">
              <w:rPr>
                <w:webHidden/>
              </w:rPr>
              <w:fldChar w:fldCharType="separate"/>
            </w:r>
            <w:r w:rsidR="00EA3F06">
              <w:rPr>
                <w:webHidden/>
              </w:rPr>
              <w:t>48</w:t>
            </w:r>
            <w:r w:rsidR="00EA3F06">
              <w:rPr>
                <w:webHidden/>
              </w:rPr>
              <w:fldChar w:fldCharType="end"/>
            </w:r>
          </w:hyperlink>
        </w:p>
        <w:p w14:paraId="0750838F" w14:textId="77777777" w:rsidR="00EA3F06" w:rsidRDefault="00BD48F7">
          <w:pPr>
            <w:pStyle w:val="TOC3"/>
            <w:rPr>
              <w:rFonts w:asciiTheme="minorHAnsi" w:eastAsiaTheme="minorEastAsia" w:hAnsiTheme="minorHAnsi" w:cstheme="minorBidi"/>
              <w:sz w:val="22"/>
              <w:szCs w:val="22"/>
              <w:lang w:val="en-US"/>
            </w:rPr>
          </w:pPr>
          <w:hyperlink w:anchor="_Toc39853880" w:history="1">
            <w:r w:rsidR="00EA3F06" w:rsidRPr="00985889">
              <w:rPr>
                <w:rStyle w:val="Hyperlink"/>
                <w:rFonts w:eastAsia="Times New Roman" w:cstheme="majorBidi"/>
                <w:b/>
                <w:iCs/>
                <w:kern w:val="2"/>
                <w:u w:color="000000"/>
                <w:bdr w:val="nil"/>
                <w:lang w:val="en-US" w:eastAsia="zh-CN"/>
              </w:rPr>
              <w:t>5.4.3</w:t>
            </w:r>
            <w:r w:rsidR="00EA3F06">
              <w:rPr>
                <w:rFonts w:asciiTheme="minorHAnsi" w:eastAsiaTheme="minorEastAsia" w:hAnsiTheme="minorHAnsi" w:cstheme="minorBidi"/>
                <w:sz w:val="22"/>
                <w:szCs w:val="22"/>
                <w:lang w:val="en-US"/>
              </w:rPr>
              <w:tab/>
            </w:r>
            <w:r w:rsidR="00EA3F06" w:rsidRPr="00985889">
              <w:rPr>
                <w:rStyle w:val="Hyperlink"/>
                <w:rFonts w:eastAsia="Calibri" w:cs="Calibri"/>
                <w:b/>
                <w:iCs/>
                <w:kern w:val="2"/>
                <w:u w:color="000000"/>
                <w:bdr w:val="nil"/>
                <w:lang w:val="en-US" w:eastAsia="zh-CN"/>
              </w:rPr>
              <w:t>Edge caching and computing</w:t>
            </w:r>
            <w:r w:rsidR="00EA3F06">
              <w:rPr>
                <w:webHidden/>
              </w:rPr>
              <w:tab/>
            </w:r>
            <w:r w:rsidR="00EA3F06">
              <w:rPr>
                <w:webHidden/>
              </w:rPr>
              <w:fldChar w:fldCharType="begin"/>
            </w:r>
            <w:r w:rsidR="00EA3F06">
              <w:rPr>
                <w:webHidden/>
              </w:rPr>
              <w:instrText xml:space="preserve"> PAGEREF _Toc39853880 \h </w:instrText>
            </w:r>
            <w:r w:rsidR="00EA3F06">
              <w:rPr>
                <w:webHidden/>
              </w:rPr>
            </w:r>
            <w:r w:rsidR="00EA3F06">
              <w:rPr>
                <w:webHidden/>
              </w:rPr>
              <w:fldChar w:fldCharType="separate"/>
            </w:r>
            <w:r w:rsidR="00EA3F06">
              <w:rPr>
                <w:webHidden/>
              </w:rPr>
              <w:t>48</w:t>
            </w:r>
            <w:r w:rsidR="00EA3F06">
              <w:rPr>
                <w:webHidden/>
              </w:rPr>
              <w:fldChar w:fldCharType="end"/>
            </w:r>
          </w:hyperlink>
        </w:p>
        <w:p w14:paraId="36D3C550" w14:textId="77777777" w:rsidR="00EA3F06" w:rsidRDefault="00BD48F7">
          <w:pPr>
            <w:pStyle w:val="TOC3"/>
            <w:rPr>
              <w:rFonts w:asciiTheme="minorHAnsi" w:eastAsiaTheme="minorEastAsia" w:hAnsiTheme="minorHAnsi" w:cstheme="minorBidi"/>
              <w:sz w:val="22"/>
              <w:szCs w:val="22"/>
              <w:lang w:val="en-US"/>
            </w:rPr>
          </w:pPr>
          <w:hyperlink w:anchor="_Toc39853881" w:history="1">
            <w:r w:rsidR="00EA3F06" w:rsidRPr="00985889">
              <w:rPr>
                <w:rStyle w:val="Hyperlink"/>
                <w:rFonts w:eastAsia="Times New Roman" w:cstheme="majorBidi"/>
                <w:b/>
                <w:iCs/>
                <w:kern w:val="2"/>
                <w:u w:color="000000"/>
                <w:bdr w:val="nil"/>
                <w:lang w:val="en-US" w:eastAsia="zh-CN"/>
              </w:rPr>
              <w:t>5.4.4</w:t>
            </w:r>
            <w:r w:rsidR="00EA3F06">
              <w:rPr>
                <w:rFonts w:asciiTheme="minorHAnsi" w:eastAsiaTheme="minorEastAsia" w:hAnsiTheme="minorHAnsi" w:cstheme="minorBidi"/>
                <w:sz w:val="22"/>
                <w:szCs w:val="22"/>
                <w:lang w:val="en-US"/>
              </w:rPr>
              <w:tab/>
            </w:r>
            <w:r w:rsidR="00EA3F06" w:rsidRPr="00985889">
              <w:rPr>
                <w:rStyle w:val="Hyperlink"/>
                <w:rFonts w:eastAsia="Calibri" w:cs="Calibri"/>
                <w:b/>
                <w:iCs/>
                <w:kern w:val="2"/>
                <w:u w:color="000000"/>
                <w:bdr w:val="nil"/>
                <w:lang w:val="en-US" w:eastAsia="zh-CN"/>
              </w:rPr>
              <w:t>Network slicing</w:t>
            </w:r>
            <w:r w:rsidR="00EA3F06">
              <w:rPr>
                <w:webHidden/>
              </w:rPr>
              <w:tab/>
            </w:r>
            <w:r w:rsidR="00EA3F06">
              <w:rPr>
                <w:webHidden/>
              </w:rPr>
              <w:fldChar w:fldCharType="begin"/>
            </w:r>
            <w:r w:rsidR="00EA3F06">
              <w:rPr>
                <w:webHidden/>
              </w:rPr>
              <w:instrText xml:space="preserve"> PAGEREF _Toc39853881 \h </w:instrText>
            </w:r>
            <w:r w:rsidR="00EA3F06">
              <w:rPr>
                <w:webHidden/>
              </w:rPr>
            </w:r>
            <w:r w:rsidR="00EA3F06">
              <w:rPr>
                <w:webHidden/>
              </w:rPr>
              <w:fldChar w:fldCharType="separate"/>
            </w:r>
            <w:r w:rsidR="00EA3F06">
              <w:rPr>
                <w:webHidden/>
              </w:rPr>
              <w:t>48</w:t>
            </w:r>
            <w:r w:rsidR="00EA3F06">
              <w:rPr>
                <w:webHidden/>
              </w:rPr>
              <w:fldChar w:fldCharType="end"/>
            </w:r>
          </w:hyperlink>
        </w:p>
        <w:p w14:paraId="75456906" w14:textId="77777777" w:rsidR="00EA3F06" w:rsidRDefault="00BD48F7">
          <w:pPr>
            <w:pStyle w:val="TOC3"/>
            <w:rPr>
              <w:rFonts w:asciiTheme="minorHAnsi" w:eastAsiaTheme="minorEastAsia" w:hAnsiTheme="minorHAnsi" w:cstheme="minorBidi"/>
              <w:sz w:val="22"/>
              <w:szCs w:val="22"/>
              <w:lang w:val="en-US"/>
            </w:rPr>
          </w:pPr>
          <w:hyperlink w:anchor="_Toc39853882" w:history="1">
            <w:r w:rsidR="00EA3F06" w:rsidRPr="00985889">
              <w:rPr>
                <w:rStyle w:val="Hyperlink"/>
                <w:rFonts w:eastAsia="Times New Roman" w:cstheme="majorBidi"/>
                <w:b/>
                <w:iCs/>
                <w:kern w:val="2"/>
                <w:u w:color="000000"/>
                <w:bdr w:val="nil"/>
                <w:lang w:val="en-US" w:eastAsia="zh-CN"/>
              </w:rPr>
              <w:t>5.5</w:t>
            </w:r>
            <w:r w:rsidR="00EA3F06">
              <w:rPr>
                <w:rFonts w:asciiTheme="minorHAnsi" w:eastAsiaTheme="minorEastAsia" w:hAnsiTheme="minorHAnsi" w:cstheme="minorBidi"/>
                <w:sz w:val="22"/>
                <w:szCs w:val="22"/>
                <w:lang w:val="en-US"/>
              </w:rPr>
              <w:tab/>
            </w:r>
            <w:r w:rsidR="00EA3F06" w:rsidRPr="00985889">
              <w:rPr>
                <w:rStyle w:val="Hyperlink"/>
                <w:rFonts w:eastAsia="Times New Roman"/>
                <w:b/>
                <w:kern w:val="2"/>
                <w:u w:color="000000"/>
                <w:bdr w:val="nil"/>
                <w:lang w:val="en-US" w:eastAsia="zh-CN"/>
              </w:rPr>
              <w:t>Implication to Key Network Management Operations</w:t>
            </w:r>
            <w:r w:rsidR="00EA3F06">
              <w:rPr>
                <w:webHidden/>
              </w:rPr>
              <w:tab/>
            </w:r>
            <w:r w:rsidR="00EA3F06">
              <w:rPr>
                <w:webHidden/>
              </w:rPr>
              <w:fldChar w:fldCharType="begin"/>
            </w:r>
            <w:r w:rsidR="00EA3F06">
              <w:rPr>
                <w:webHidden/>
              </w:rPr>
              <w:instrText xml:space="preserve"> PAGEREF _Toc39853882 \h </w:instrText>
            </w:r>
            <w:r w:rsidR="00EA3F06">
              <w:rPr>
                <w:webHidden/>
              </w:rPr>
            </w:r>
            <w:r w:rsidR="00EA3F06">
              <w:rPr>
                <w:webHidden/>
              </w:rPr>
              <w:fldChar w:fldCharType="separate"/>
            </w:r>
            <w:r w:rsidR="00EA3F06">
              <w:rPr>
                <w:webHidden/>
              </w:rPr>
              <w:t>49</w:t>
            </w:r>
            <w:r w:rsidR="00EA3F06">
              <w:rPr>
                <w:webHidden/>
              </w:rPr>
              <w:fldChar w:fldCharType="end"/>
            </w:r>
          </w:hyperlink>
        </w:p>
        <w:p w14:paraId="02DAF8A7" w14:textId="77777777" w:rsidR="00EA3F06" w:rsidRDefault="00BD48F7">
          <w:pPr>
            <w:pStyle w:val="TOC1"/>
            <w:rPr>
              <w:rFonts w:asciiTheme="minorHAnsi" w:eastAsiaTheme="minorEastAsia" w:hAnsiTheme="minorHAnsi" w:cstheme="minorBidi"/>
              <w:sz w:val="22"/>
              <w:szCs w:val="22"/>
              <w:lang w:val="en-US"/>
            </w:rPr>
          </w:pPr>
          <w:hyperlink w:anchor="_Toc39853883" w:history="1">
            <w:r w:rsidR="00EA3F06" w:rsidRPr="00985889">
              <w:rPr>
                <w:rStyle w:val="Hyperlink"/>
                <w:rFonts w:cstheme="majorBidi"/>
                <w:b/>
              </w:rPr>
              <w:t>6</w:t>
            </w:r>
            <w:r w:rsidR="00EA3F06">
              <w:rPr>
                <w:rFonts w:asciiTheme="minorHAnsi" w:eastAsiaTheme="minorEastAsia" w:hAnsiTheme="minorHAnsi" w:cstheme="minorBidi"/>
                <w:sz w:val="22"/>
                <w:szCs w:val="22"/>
                <w:lang w:val="en-US"/>
              </w:rPr>
              <w:tab/>
            </w:r>
            <w:r w:rsidR="00EA3F06" w:rsidRPr="00985889">
              <w:rPr>
                <w:rStyle w:val="Hyperlink"/>
                <w:rFonts w:cstheme="majorBidi"/>
                <w:b/>
              </w:rPr>
              <w:t xml:space="preserve">Routing  and </w:t>
            </w:r>
            <w:r w:rsidR="00EA3F06" w:rsidRPr="00985889">
              <w:rPr>
                <w:rStyle w:val="Hyperlink"/>
                <w:rFonts w:cstheme="majorBidi"/>
                <w:b/>
                <w:highlight w:val="yellow"/>
              </w:rPr>
              <w:t>Addressing</w:t>
            </w:r>
            <w:r w:rsidR="00EA3F06" w:rsidRPr="00985889">
              <w:rPr>
                <w:rStyle w:val="Hyperlink"/>
                <w:rFonts w:cstheme="majorBidi"/>
                <w:b/>
              </w:rPr>
              <w:t xml:space="preserve"> (Yingzhen Qu, Adrian Perrig, Stewart Bryant, John Day, Uma Chunduri, et al)</w:t>
            </w:r>
            <w:r w:rsidR="00EA3F06">
              <w:rPr>
                <w:webHidden/>
              </w:rPr>
              <w:tab/>
            </w:r>
            <w:r w:rsidR="00EA3F06">
              <w:rPr>
                <w:webHidden/>
              </w:rPr>
              <w:fldChar w:fldCharType="begin"/>
            </w:r>
            <w:r w:rsidR="00EA3F06">
              <w:rPr>
                <w:webHidden/>
              </w:rPr>
              <w:instrText xml:space="preserve"> PAGEREF _Toc39853883 \h </w:instrText>
            </w:r>
            <w:r w:rsidR="00EA3F06">
              <w:rPr>
                <w:webHidden/>
              </w:rPr>
            </w:r>
            <w:r w:rsidR="00EA3F06">
              <w:rPr>
                <w:webHidden/>
              </w:rPr>
              <w:fldChar w:fldCharType="separate"/>
            </w:r>
            <w:r w:rsidR="00EA3F06">
              <w:rPr>
                <w:webHidden/>
              </w:rPr>
              <w:t>50</w:t>
            </w:r>
            <w:r w:rsidR="00EA3F06">
              <w:rPr>
                <w:webHidden/>
              </w:rPr>
              <w:fldChar w:fldCharType="end"/>
            </w:r>
          </w:hyperlink>
        </w:p>
        <w:p w14:paraId="2581E0AF" w14:textId="77777777" w:rsidR="00EA3F06" w:rsidRDefault="00BD48F7">
          <w:pPr>
            <w:pStyle w:val="TOC2"/>
            <w:rPr>
              <w:rFonts w:asciiTheme="minorHAnsi" w:eastAsiaTheme="minorEastAsia" w:hAnsiTheme="minorHAnsi" w:cstheme="minorBidi"/>
              <w:sz w:val="22"/>
              <w:szCs w:val="22"/>
              <w:lang w:val="en-US"/>
            </w:rPr>
          </w:pPr>
          <w:hyperlink w:anchor="_Toc39853884" w:history="1">
            <w:r w:rsidR="00EA3F06" w:rsidRPr="00985889">
              <w:rPr>
                <w:rStyle w:val="Hyperlink"/>
                <w:rFonts w:eastAsia="Times New Roman" w:cstheme="majorBidi"/>
                <w:b/>
              </w:rPr>
              <w:t>6.1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Routing Requirements in NET2030</w:t>
            </w:r>
            <w:r w:rsidR="00EA3F06">
              <w:rPr>
                <w:webHidden/>
              </w:rPr>
              <w:tab/>
            </w:r>
            <w:r w:rsidR="00EA3F06">
              <w:rPr>
                <w:webHidden/>
              </w:rPr>
              <w:fldChar w:fldCharType="begin"/>
            </w:r>
            <w:r w:rsidR="00EA3F06">
              <w:rPr>
                <w:webHidden/>
              </w:rPr>
              <w:instrText xml:space="preserve"> PAGEREF _Toc39853884 \h </w:instrText>
            </w:r>
            <w:r w:rsidR="00EA3F06">
              <w:rPr>
                <w:webHidden/>
              </w:rPr>
            </w:r>
            <w:r w:rsidR="00EA3F06">
              <w:rPr>
                <w:webHidden/>
              </w:rPr>
              <w:fldChar w:fldCharType="separate"/>
            </w:r>
            <w:r w:rsidR="00EA3F06">
              <w:rPr>
                <w:webHidden/>
              </w:rPr>
              <w:t>50</w:t>
            </w:r>
            <w:r w:rsidR="00EA3F06">
              <w:rPr>
                <w:webHidden/>
              </w:rPr>
              <w:fldChar w:fldCharType="end"/>
            </w:r>
          </w:hyperlink>
        </w:p>
        <w:p w14:paraId="02954E08" w14:textId="77777777" w:rsidR="00EA3F06" w:rsidRDefault="00BD48F7">
          <w:pPr>
            <w:pStyle w:val="TOC3"/>
            <w:rPr>
              <w:rFonts w:asciiTheme="minorHAnsi" w:eastAsiaTheme="minorEastAsia" w:hAnsiTheme="minorHAnsi" w:cstheme="minorBidi"/>
              <w:sz w:val="22"/>
              <w:szCs w:val="22"/>
              <w:lang w:val="en-US"/>
            </w:rPr>
          </w:pPr>
          <w:hyperlink w:anchor="_Toc39853885" w:history="1">
            <w:r w:rsidR="00EA3F06" w:rsidRPr="00985889">
              <w:rPr>
                <w:rStyle w:val="Hyperlink"/>
                <w:rFonts w:eastAsia="Times New Roman" w:cstheme="majorBidi"/>
                <w:b/>
                <w:bCs/>
              </w:rPr>
              <w:t>6.1.1</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Path and Topology Policies</w:t>
            </w:r>
            <w:r w:rsidR="00EA3F06">
              <w:rPr>
                <w:webHidden/>
              </w:rPr>
              <w:tab/>
            </w:r>
            <w:r w:rsidR="00EA3F06">
              <w:rPr>
                <w:webHidden/>
              </w:rPr>
              <w:fldChar w:fldCharType="begin"/>
            </w:r>
            <w:r w:rsidR="00EA3F06">
              <w:rPr>
                <w:webHidden/>
              </w:rPr>
              <w:instrText xml:space="preserve"> PAGEREF _Toc39853885 \h </w:instrText>
            </w:r>
            <w:r w:rsidR="00EA3F06">
              <w:rPr>
                <w:webHidden/>
              </w:rPr>
            </w:r>
            <w:r w:rsidR="00EA3F06">
              <w:rPr>
                <w:webHidden/>
              </w:rPr>
              <w:fldChar w:fldCharType="separate"/>
            </w:r>
            <w:r w:rsidR="00EA3F06">
              <w:rPr>
                <w:webHidden/>
              </w:rPr>
              <w:t>50</w:t>
            </w:r>
            <w:r w:rsidR="00EA3F06">
              <w:rPr>
                <w:webHidden/>
              </w:rPr>
              <w:fldChar w:fldCharType="end"/>
            </w:r>
          </w:hyperlink>
        </w:p>
        <w:p w14:paraId="34DF32B8" w14:textId="77777777" w:rsidR="00EA3F06" w:rsidRDefault="00BD48F7">
          <w:pPr>
            <w:pStyle w:val="TOC3"/>
            <w:rPr>
              <w:rFonts w:asciiTheme="minorHAnsi" w:eastAsiaTheme="minorEastAsia" w:hAnsiTheme="minorHAnsi" w:cstheme="minorBidi"/>
              <w:sz w:val="22"/>
              <w:szCs w:val="22"/>
              <w:lang w:val="en-US"/>
            </w:rPr>
          </w:pPr>
          <w:hyperlink w:anchor="_Toc39853886" w:history="1">
            <w:r w:rsidR="00EA3F06" w:rsidRPr="00985889">
              <w:rPr>
                <w:rStyle w:val="Hyperlink"/>
                <w:rFonts w:eastAsia="Times New Roman" w:cstheme="majorBidi"/>
                <w:b/>
                <w:bCs/>
              </w:rPr>
              <w:t>6.1.2</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Predictive Routing</w:t>
            </w:r>
            <w:r w:rsidR="00EA3F06">
              <w:rPr>
                <w:webHidden/>
              </w:rPr>
              <w:tab/>
            </w:r>
            <w:r w:rsidR="00EA3F06">
              <w:rPr>
                <w:webHidden/>
              </w:rPr>
              <w:fldChar w:fldCharType="begin"/>
            </w:r>
            <w:r w:rsidR="00EA3F06">
              <w:rPr>
                <w:webHidden/>
              </w:rPr>
              <w:instrText xml:space="preserve"> PAGEREF _Toc39853886 \h </w:instrText>
            </w:r>
            <w:r w:rsidR="00EA3F06">
              <w:rPr>
                <w:webHidden/>
              </w:rPr>
            </w:r>
            <w:r w:rsidR="00EA3F06">
              <w:rPr>
                <w:webHidden/>
              </w:rPr>
              <w:fldChar w:fldCharType="separate"/>
            </w:r>
            <w:r w:rsidR="00EA3F06">
              <w:rPr>
                <w:webHidden/>
              </w:rPr>
              <w:t>52</w:t>
            </w:r>
            <w:r w:rsidR="00EA3F06">
              <w:rPr>
                <w:webHidden/>
              </w:rPr>
              <w:fldChar w:fldCharType="end"/>
            </w:r>
          </w:hyperlink>
        </w:p>
        <w:p w14:paraId="71A97DF5" w14:textId="77777777" w:rsidR="00EA3F06" w:rsidRDefault="00BD48F7">
          <w:pPr>
            <w:pStyle w:val="TOC3"/>
            <w:rPr>
              <w:rFonts w:asciiTheme="minorHAnsi" w:eastAsiaTheme="minorEastAsia" w:hAnsiTheme="minorHAnsi" w:cstheme="minorBidi"/>
              <w:sz w:val="22"/>
              <w:szCs w:val="22"/>
              <w:lang w:val="en-US"/>
            </w:rPr>
          </w:pPr>
          <w:hyperlink w:anchor="_Toc39853887" w:history="1">
            <w:r w:rsidR="00EA3F06" w:rsidRPr="00985889">
              <w:rPr>
                <w:rStyle w:val="Hyperlink"/>
                <w:rFonts w:eastAsia="Times New Roman" w:cstheme="majorBidi"/>
                <w:b/>
                <w:bCs/>
              </w:rPr>
              <w:t>6.1.3</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Domain-Specific Routing Protocols and Algorithms</w:t>
            </w:r>
            <w:r w:rsidR="00EA3F06">
              <w:rPr>
                <w:webHidden/>
              </w:rPr>
              <w:tab/>
            </w:r>
            <w:r w:rsidR="00EA3F06">
              <w:rPr>
                <w:webHidden/>
              </w:rPr>
              <w:fldChar w:fldCharType="begin"/>
            </w:r>
            <w:r w:rsidR="00EA3F06">
              <w:rPr>
                <w:webHidden/>
              </w:rPr>
              <w:instrText xml:space="preserve"> PAGEREF _Toc39853887 \h </w:instrText>
            </w:r>
            <w:r w:rsidR="00EA3F06">
              <w:rPr>
                <w:webHidden/>
              </w:rPr>
            </w:r>
            <w:r w:rsidR="00EA3F06">
              <w:rPr>
                <w:webHidden/>
              </w:rPr>
              <w:fldChar w:fldCharType="separate"/>
            </w:r>
            <w:r w:rsidR="00EA3F06">
              <w:rPr>
                <w:webHidden/>
              </w:rPr>
              <w:t>52</w:t>
            </w:r>
            <w:r w:rsidR="00EA3F06">
              <w:rPr>
                <w:webHidden/>
              </w:rPr>
              <w:fldChar w:fldCharType="end"/>
            </w:r>
          </w:hyperlink>
        </w:p>
        <w:p w14:paraId="0E520AEE" w14:textId="77777777" w:rsidR="00EA3F06" w:rsidRDefault="00BD48F7">
          <w:pPr>
            <w:pStyle w:val="TOC3"/>
            <w:rPr>
              <w:rFonts w:asciiTheme="minorHAnsi" w:eastAsiaTheme="minorEastAsia" w:hAnsiTheme="minorHAnsi" w:cstheme="minorBidi"/>
              <w:sz w:val="22"/>
              <w:szCs w:val="22"/>
              <w:lang w:val="en-US"/>
            </w:rPr>
          </w:pPr>
          <w:hyperlink w:anchor="_Toc39853888" w:history="1">
            <w:r w:rsidR="00EA3F06" w:rsidRPr="00985889">
              <w:rPr>
                <w:rStyle w:val="Hyperlink"/>
                <w:rFonts w:eastAsia="Times New Roman"/>
                <w:b/>
                <w:bCs/>
              </w:rPr>
              <w:t>6.1.4</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Industrial Internet and Internet of Things</w:t>
            </w:r>
            <w:r w:rsidR="00EA3F06">
              <w:rPr>
                <w:webHidden/>
              </w:rPr>
              <w:tab/>
            </w:r>
            <w:r w:rsidR="00EA3F06">
              <w:rPr>
                <w:webHidden/>
              </w:rPr>
              <w:fldChar w:fldCharType="begin"/>
            </w:r>
            <w:r w:rsidR="00EA3F06">
              <w:rPr>
                <w:webHidden/>
              </w:rPr>
              <w:instrText xml:space="preserve"> PAGEREF _Toc39853888 \h </w:instrText>
            </w:r>
            <w:r w:rsidR="00EA3F06">
              <w:rPr>
                <w:webHidden/>
              </w:rPr>
            </w:r>
            <w:r w:rsidR="00EA3F06">
              <w:rPr>
                <w:webHidden/>
              </w:rPr>
              <w:fldChar w:fldCharType="separate"/>
            </w:r>
            <w:r w:rsidR="00EA3F06">
              <w:rPr>
                <w:webHidden/>
              </w:rPr>
              <w:t>53</w:t>
            </w:r>
            <w:r w:rsidR="00EA3F06">
              <w:rPr>
                <w:webHidden/>
              </w:rPr>
              <w:fldChar w:fldCharType="end"/>
            </w:r>
          </w:hyperlink>
        </w:p>
        <w:p w14:paraId="7C7A07BA" w14:textId="77777777" w:rsidR="00EA3F06" w:rsidRDefault="00BD48F7">
          <w:pPr>
            <w:pStyle w:val="TOC3"/>
            <w:rPr>
              <w:rFonts w:asciiTheme="minorHAnsi" w:eastAsiaTheme="minorEastAsia" w:hAnsiTheme="minorHAnsi" w:cstheme="minorBidi"/>
              <w:sz w:val="22"/>
              <w:szCs w:val="22"/>
              <w:lang w:val="en-US"/>
            </w:rPr>
          </w:pPr>
          <w:hyperlink w:anchor="_Toc39853889" w:history="1">
            <w:r w:rsidR="00EA3F06" w:rsidRPr="00985889">
              <w:rPr>
                <w:rStyle w:val="Hyperlink"/>
                <w:rFonts w:eastAsia="Times New Roman"/>
                <w:b/>
                <w:bCs/>
              </w:rPr>
              <w:t>6.1.5</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Manynets and Routing in the space</w:t>
            </w:r>
            <w:r w:rsidR="00EA3F06">
              <w:rPr>
                <w:webHidden/>
              </w:rPr>
              <w:tab/>
            </w:r>
            <w:r w:rsidR="00EA3F06">
              <w:rPr>
                <w:webHidden/>
              </w:rPr>
              <w:fldChar w:fldCharType="begin"/>
            </w:r>
            <w:r w:rsidR="00EA3F06">
              <w:rPr>
                <w:webHidden/>
              </w:rPr>
              <w:instrText xml:space="preserve"> PAGEREF _Toc39853889 \h </w:instrText>
            </w:r>
            <w:r w:rsidR="00EA3F06">
              <w:rPr>
                <w:webHidden/>
              </w:rPr>
            </w:r>
            <w:r w:rsidR="00EA3F06">
              <w:rPr>
                <w:webHidden/>
              </w:rPr>
              <w:fldChar w:fldCharType="separate"/>
            </w:r>
            <w:r w:rsidR="00EA3F06">
              <w:rPr>
                <w:webHidden/>
              </w:rPr>
              <w:t>53</w:t>
            </w:r>
            <w:r w:rsidR="00EA3F06">
              <w:rPr>
                <w:webHidden/>
              </w:rPr>
              <w:fldChar w:fldCharType="end"/>
            </w:r>
          </w:hyperlink>
        </w:p>
        <w:p w14:paraId="70875E68" w14:textId="77777777" w:rsidR="00EA3F06" w:rsidRDefault="00BD48F7">
          <w:pPr>
            <w:pStyle w:val="TOC2"/>
            <w:rPr>
              <w:rFonts w:asciiTheme="minorHAnsi" w:eastAsiaTheme="minorEastAsia" w:hAnsiTheme="minorHAnsi" w:cstheme="minorBidi"/>
              <w:sz w:val="22"/>
              <w:szCs w:val="22"/>
              <w:lang w:val="en-US"/>
            </w:rPr>
          </w:pPr>
          <w:hyperlink w:anchor="_Toc39853890" w:history="1">
            <w:r w:rsidR="00EA3F06" w:rsidRPr="00985889">
              <w:rPr>
                <w:rStyle w:val="Hyperlink"/>
                <w:rFonts w:eastAsia="Times New Roman" w:cstheme="majorBidi"/>
                <w:b/>
                <w:bCs/>
              </w:rPr>
              <w:t>6.2</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Network layer UNI and NNI</w:t>
            </w:r>
            <w:r w:rsidR="00EA3F06">
              <w:rPr>
                <w:webHidden/>
              </w:rPr>
              <w:tab/>
            </w:r>
            <w:r w:rsidR="00EA3F06">
              <w:rPr>
                <w:webHidden/>
              </w:rPr>
              <w:fldChar w:fldCharType="begin"/>
            </w:r>
            <w:r w:rsidR="00EA3F06">
              <w:rPr>
                <w:webHidden/>
              </w:rPr>
              <w:instrText xml:space="preserve"> PAGEREF _Toc39853890 \h </w:instrText>
            </w:r>
            <w:r w:rsidR="00EA3F06">
              <w:rPr>
                <w:webHidden/>
              </w:rPr>
            </w:r>
            <w:r w:rsidR="00EA3F06">
              <w:rPr>
                <w:webHidden/>
              </w:rPr>
              <w:fldChar w:fldCharType="separate"/>
            </w:r>
            <w:r w:rsidR="00EA3F06">
              <w:rPr>
                <w:webHidden/>
              </w:rPr>
              <w:t>54</w:t>
            </w:r>
            <w:r w:rsidR="00EA3F06">
              <w:rPr>
                <w:webHidden/>
              </w:rPr>
              <w:fldChar w:fldCharType="end"/>
            </w:r>
          </w:hyperlink>
        </w:p>
        <w:p w14:paraId="143DB518" w14:textId="77777777" w:rsidR="00EA3F06" w:rsidRDefault="00BD48F7">
          <w:pPr>
            <w:pStyle w:val="TOC2"/>
            <w:rPr>
              <w:rFonts w:asciiTheme="minorHAnsi" w:eastAsiaTheme="minorEastAsia" w:hAnsiTheme="minorHAnsi" w:cstheme="minorBidi"/>
              <w:sz w:val="22"/>
              <w:szCs w:val="22"/>
              <w:lang w:val="en-US"/>
            </w:rPr>
          </w:pPr>
          <w:hyperlink w:anchor="_Toc39853891" w:history="1">
            <w:r w:rsidR="00EA3F06" w:rsidRPr="00985889">
              <w:rPr>
                <w:rStyle w:val="Hyperlink"/>
                <w:rFonts w:eastAsia="Times New Roman" w:cstheme="majorBidi"/>
                <w:b/>
                <w:bCs/>
                <w:lang w:val="en-US" w:eastAsia="zh-CN"/>
              </w:rPr>
              <w:t>6.3</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Mobility</w:t>
            </w:r>
            <w:r w:rsidR="00EA3F06">
              <w:rPr>
                <w:webHidden/>
              </w:rPr>
              <w:tab/>
            </w:r>
            <w:r w:rsidR="00EA3F06">
              <w:rPr>
                <w:webHidden/>
              </w:rPr>
              <w:fldChar w:fldCharType="begin"/>
            </w:r>
            <w:r w:rsidR="00EA3F06">
              <w:rPr>
                <w:webHidden/>
              </w:rPr>
              <w:instrText xml:space="preserve"> PAGEREF _Toc39853891 \h </w:instrText>
            </w:r>
            <w:r w:rsidR="00EA3F06">
              <w:rPr>
                <w:webHidden/>
              </w:rPr>
            </w:r>
            <w:r w:rsidR="00EA3F06">
              <w:rPr>
                <w:webHidden/>
              </w:rPr>
              <w:fldChar w:fldCharType="separate"/>
            </w:r>
            <w:r w:rsidR="00EA3F06">
              <w:rPr>
                <w:webHidden/>
              </w:rPr>
              <w:t>54</w:t>
            </w:r>
            <w:r w:rsidR="00EA3F06">
              <w:rPr>
                <w:webHidden/>
              </w:rPr>
              <w:fldChar w:fldCharType="end"/>
            </w:r>
          </w:hyperlink>
        </w:p>
        <w:p w14:paraId="1E591032" w14:textId="77777777" w:rsidR="00EA3F06" w:rsidRDefault="00BD48F7">
          <w:pPr>
            <w:pStyle w:val="TOC2"/>
            <w:rPr>
              <w:rFonts w:asciiTheme="minorHAnsi" w:eastAsiaTheme="minorEastAsia" w:hAnsiTheme="minorHAnsi" w:cstheme="minorBidi"/>
              <w:sz w:val="22"/>
              <w:szCs w:val="22"/>
              <w:lang w:val="en-US"/>
            </w:rPr>
          </w:pPr>
          <w:hyperlink w:anchor="_Toc39853892" w:history="1">
            <w:r w:rsidR="00EA3F06" w:rsidRPr="00985889">
              <w:rPr>
                <w:rStyle w:val="Hyperlink"/>
                <w:rFonts w:eastAsia="Times New Roman" w:cstheme="majorBidi"/>
                <w:b/>
                <w:bCs/>
                <w:lang w:val="en-US"/>
              </w:rPr>
              <w:t>6.4</w:t>
            </w:r>
            <w:r w:rsidR="00EA3F06">
              <w:rPr>
                <w:rFonts w:asciiTheme="minorHAnsi" w:eastAsiaTheme="minorEastAsia" w:hAnsiTheme="minorHAnsi" w:cstheme="minorBidi"/>
                <w:sz w:val="22"/>
                <w:szCs w:val="22"/>
                <w:lang w:val="en-US"/>
              </w:rPr>
              <w:tab/>
            </w:r>
            <w:r w:rsidR="00EA3F06" w:rsidRPr="00985889">
              <w:rPr>
                <w:rStyle w:val="Hyperlink"/>
                <w:rFonts w:eastAsia="Times New Roman"/>
                <w:b/>
                <w:bCs/>
              </w:rPr>
              <w:t>Routing Security and Resilience</w:t>
            </w:r>
            <w:r w:rsidR="00EA3F06">
              <w:rPr>
                <w:webHidden/>
              </w:rPr>
              <w:tab/>
            </w:r>
            <w:r w:rsidR="00EA3F06">
              <w:rPr>
                <w:webHidden/>
              </w:rPr>
              <w:fldChar w:fldCharType="begin"/>
            </w:r>
            <w:r w:rsidR="00EA3F06">
              <w:rPr>
                <w:webHidden/>
              </w:rPr>
              <w:instrText xml:space="preserve"> PAGEREF _Toc39853892 \h </w:instrText>
            </w:r>
            <w:r w:rsidR="00EA3F06">
              <w:rPr>
                <w:webHidden/>
              </w:rPr>
            </w:r>
            <w:r w:rsidR="00EA3F06">
              <w:rPr>
                <w:webHidden/>
              </w:rPr>
              <w:fldChar w:fldCharType="separate"/>
            </w:r>
            <w:r w:rsidR="00EA3F06">
              <w:rPr>
                <w:webHidden/>
              </w:rPr>
              <w:t>55</w:t>
            </w:r>
            <w:r w:rsidR="00EA3F06">
              <w:rPr>
                <w:webHidden/>
              </w:rPr>
              <w:fldChar w:fldCharType="end"/>
            </w:r>
          </w:hyperlink>
        </w:p>
        <w:p w14:paraId="59CF03A9" w14:textId="77777777" w:rsidR="00EA3F06" w:rsidRDefault="00BD48F7">
          <w:pPr>
            <w:pStyle w:val="TOC2"/>
            <w:rPr>
              <w:rFonts w:asciiTheme="minorHAnsi" w:eastAsiaTheme="minorEastAsia" w:hAnsiTheme="minorHAnsi" w:cstheme="minorBidi"/>
              <w:sz w:val="22"/>
              <w:szCs w:val="22"/>
              <w:lang w:val="en-US"/>
            </w:rPr>
          </w:pPr>
          <w:hyperlink w:anchor="_Toc39853893" w:history="1">
            <w:r w:rsidR="00EA3F06" w:rsidRPr="00985889">
              <w:rPr>
                <w:rStyle w:val="Hyperlink"/>
                <w:rFonts w:eastAsia="Times New Roman" w:cstheme="majorBidi"/>
                <w:b/>
              </w:rPr>
              <w:t>6.5</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Emerging Routing Protocols</w:t>
            </w:r>
            <w:r w:rsidR="00EA3F06">
              <w:rPr>
                <w:webHidden/>
              </w:rPr>
              <w:tab/>
            </w:r>
            <w:r w:rsidR="00EA3F06">
              <w:rPr>
                <w:webHidden/>
              </w:rPr>
              <w:fldChar w:fldCharType="begin"/>
            </w:r>
            <w:r w:rsidR="00EA3F06">
              <w:rPr>
                <w:webHidden/>
              </w:rPr>
              <w:instrText xml:space="preserve"> PAGEREF _Toc39853893 \h </w:instrText>
            </w:r>
            <w:r w:rsidR="00EA3F06">
              <w:rPr>
                <w:webHidden/>
              </w:rPr>
            </w:r>
            <w:r w:rsidR="00EA3F06">
              <w:rPr>
                <w:webHidden/>
              </w:rPr>
              <w:fldChar w:fldCharType="separate"/>
            </w:r>
            <w:r w:rsidR="00EA3F06">
              <w:rPr>
                <w:webHidden/>
              </w:rPr>
              <w:t>57</w:t>
            </w:r>
            <w:r w:rsidR="00EA3F06">
              <w:rPr>
                <w:webHidden/>
              </w:rPr>
              <w:fldChar w:fldCharType="end"/>
            </w:r>
          </w:hyperlink>
        </w:p>
        <w:p w14:paraId="75CC5EC1" w14:textId="77777777" w:rsidR="00EA3F06" w:rsidRDefault="00BD48F7">
          <w:pPr>
            <w:pStyle w:val="TOC1"/>
            <w:rPr>
              <w:rFonts w:asciiTheme="minorHAnsi" w:eastAsiaTheme="minorEastAsia" w:hAnsiTheme="minorHAnsi" w:cstheme="minorBidi"/>
              <w:sz w:val="22"/>
              <w:szCs w:val="22"/>
              <w:lang w:val="en-US"/>
            </w:rPr>
          </w:pPr>
          <w:hyperlink w:anchor="_Toc39853894" w:history="1">
            <w:r w:rsidR="00EA3F06" w:rsidRPr="00985889">
              <w:rPr>
                <w:rStyle w:val="Hyperlink"/>
                <w:rFonts w:cstheme="majorBidi"/>
                <w:b/>
              </w:rPr>
              <w:t>7</w:t>
            </w:r>
            <w:r w:rsidR="00EA3F06">
              <w:rPr>
                <w:rFonts w:asciiTheme="minorHAnsi" w:eastAsiaTheme="minorEastAsia" w:hAnsiTheme="minorHAnsi" w:cstheme="minorBidi"/>
                <w:sz w:val="22"/>
                <w:szCs w:val="22"/>
                <w:lang w:val="en-US"/>
              </w:rPr>
              <w:tab/>
            </w:r>
            <w:r w:rsidR="00EA3F06" w:rsidRPr="00985889">
              <w:rPr>
                <w:rStyle w:val="Hyperlink"/>
                <w:rFonts w:cstheme="majorBidi"/>
                <w:b/>
              </w:rPr>
              <w:t>Security , Privacy and Trust  (Adrian Perrig, et al.)</w:t>
            </w:r>
            <w:r w:rsidR="00EA3F06">
              <w:rPr>
                <w:webHidden/>
              </w:rPr>
              <w:tab/>
            </w:r>
            <w:r w:rsidR="00EA3F06">
              <w:rPr>
                <w:webHidden/>
              </w:rPr>
              <w:fldChar w:fldCharType="begin"/>
            </w:r>
            <w:r w:rsidR="00EA3F06">
              <w:rPr>
                <w:webHidden/>
              </w:rPr>
              <w:instrText xml:space="preserve"> PAGEREF _Toc39853894 \h </w:instrText>
            </w:r>
            <w:r w:rsidR="00EA3F06">
              <w:rPr>
                <w:webHidden/>
              </w:rPr>
            </w:r>
            <w:r w:rsidR="00EA3F06">
              <w:rPr>
                <w:webHidden/>
              </w:rPr>
              <w:fldChar w:fldCharType="separate"/>
            </w:r>
            <w:r w:rsidR="00EA3F06">
              <w:rPr>
                <w:webHidden/>
              </w:rPr>
              <w:t>61</w:t>
            </w:r>
            <w:r w:rsidR="00EA3F06">
              <w:rPr>
                <w:webHidden/>
              </w:rPr>
              <w:fldChar w:fldCharType="end"/>
            </w:r>
          </w:hyperlink>
        </w:p>
        <w:p w14:paraId="3C5C15B0" w14:textId="77777777" w:rsidR="00EA3F06" w:rsidRDefault="00BD48F7">
          <w:pPr>
            <w:pStyle w:val="TOC2"/>
            <w:rPr>
              <w:rFonts w:asciiTheme="minorHAnsi" w:eastAsiaTheme="minorEastAsia" w:hAnsiTheme="minorHAnsi" w:cstheme="minorBidi"/>
              <w:sz w:val="22"/>
              <w:szCs w:val="22"/>
              <w:lang w:val="en-US"/>
            </w:rPr>
          </w:pPr>
          <w:hyperlink w:anchor="_Toc39853895" w:history="1">
            <w:r w:rsidR="00EA3F06" w:rsidRPr="00985889">
              <w:rPr>
                <w:rStyle w:val="Hyperlink"/>
                <w:rFonts w:eastAsia="SimSun" w:cstheme="majorBidi"/>
                <w:b/>
                <w:bCs/>
                <w:kern w:val="2"/>
                <w:lang w:val="en-US" w:eastAsia="zh-CN"/>
              </w:rPr>
              <w:t>7.1</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Goals</w:t>
            </w:r>
            <w:r w:rsidR="00EA3F06">
              <w:rPr>
                <w:webHidden/>
              </w:rPr>
              <w:tab/>
            </w:r>
            <w:r w:rsidR="00EA3F06">
              <w:rPr>
                <w:webHidden/>
              </w:rPr>
              <w:fldChar w:fldCharType="begin"/>
            </w:r>
            <w:r w:rsidR="00EA3F06">
              <w:rPr>
                <w:webHidden/>
              </w:rPr>
              <w:instrText xml:space="preserve"> PAGEREF _Toc39853895 \h </w:instrText>
            </w:r>
            <w:r w:rsidR="00EA3F06">
              <w:rPr>
                <w:webHidden/>
              </w:rPr>
            </w:r>
            <w:r w:rsidR="00EA3F06">
              <w:rPr>
                <w:webHidden/>
              </w:rPr>
              <w:fldChar w:fldCharType="separate"/>
            </w:r>
            <w:r w:rsidR="00EA3F06">
              <w:rPr>
                <w:webHidden/>
              </w:rPr>
              <w:t>61</w:t>
            </w:r>
            <w:r w:rsidR="00EA3F06">
              <w:rPr>
                <w:webHidden/>
              </w:rPr>
              <w:fldChar w:fldCharType="end"/>
            </w:r>
          </w:hyperlink>
        </w:p>
        <w:p w14:paraId="33B8D947" w14:textId="77777777" w:rsidR="00EA3F06" w:rsidRDefault="00BD48F7">
          <w:pPr>
            <w:pStyle w:val="TOC2"/>
            <w:rPr>
              <w:rFonts w:asciiTheme="minorHAnsi" w:eastAsiaTheme="minorEastAsia" w:hAnsiTheme="minorHAnsi" w:cstheme="minorBidi"/>
              <w:sz w:val="22"/>
              <w:szCs w:val="22"/>
              <w:lang w:val="en-US"/>
            </w:rPr>
          </w:pPr>
          <w:hyperlink w:anchor="_Toc39853896" w:history="1">
            <w:r w:rsidR="00EA3F06" w:rsidRPr="00985889">
              <w:rPr>
                <w:rStyle w:val="Hyperlink"/>
                <w:rFonts w:eastAsia="SimSun" w:cstheme="majorBidi"/>
                <w:b/>
                <w:bCs/>
                <w:kern w:val="2"/>
                <w:lang w:val="en-US" w:eastAsia="zh-CN"/>
              </w:rPr>
              <w:t>7.2</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Requirements and Challenges</w:t>
            </w:r>
            <w:r w:rsidR="00EA3F06">
              <w:rPr>
                <w:webHidden/>
              </w:rPr>
              <w:tab/>
            </w:r>
            <w:r w:rsidR="00EA3F06">
              <w:rPr>
                <w:webHidden/>
              </w:rPr>
              <w:fldChar w:fldCharType="begin"/>
            </w:r>
            <w:r w:rsidR="00EA3F06">
              <w:rPr>
                <w:webHidden/>
              </w:rPr>
              <w:instrText xml:space="preserve"> PAGEREF _Toc39853896 \h </w:instrText>
            </w:r>
            <w:r w:rsidR="00EA3F06">
              <w:rPr>
                <w:webHidden/>
              </w:rPr>
            </w:r>
            <w:r w:rsidR="00EA3F06">
              <w:rPr>
                <w:webHidden/>
              </w:rPr>
              <w:fldChar w:fldCharType="separate"/>
            </w:r>
            <w:r w:rsidR="00EA3F06">
              <w:rPr>
                <w:webHidden/>
              </w:rPr>
              <w:t>63</w:t>
            </w:r>
            <w:r w:rsidR="00EA3F06">
              <w:rPr>
                <w:webHidden/>
              </w:rPr>
              <w:fldChar w:fldCharType="end"/>
            </w:r>
          </w:hyperlink>
        </w:p>
        <w:p w14:paraId="5574588D" w14:textId="77777777" w:rsidR="00EA3F06" w:rsidRDefault="00BD48F7">
          <w:pPr>
            <w:pStyle w:val="TOC2"/>
            <w:rPr>
              <w:rFonts w:asciiTheme="minorHAnsi" w:eastAsiaTheme="minorEastAsia" w:hAnsiTheme="minorHAnsi" w:cstheme="minorBidi"/>
              <w:sz w:val="22"/>
              <w:szCs w:val="22"/>
              <w:lang w:val="en-US"/>
            </w:rPr>
          </w:pPr>
          <w:hyperlink w:anchor="_Toc39853897" w:history="1">
            <w:r w:rsidR="00EA3F06" w:rsidRPr="00985889">
              <w:rPr>
                <w:rStyle w:val="Hyperlink"/>
                <w:rFonts w:eastAsia="SimSun" w:cstheme="majorBidi"/>
                <w:b/>
                <w:bCs/>
                <w:kern w:val="2"/>
                <w:lang w:val="en-US" w:eastAsia="zh-CN"/>
              </w:rPr>
              <w:t>7.3</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Design Alternatives</w:t>
            </w:r>
            <w:r w:rsidR="00EA3F06">
              <w:rPr>
                <w:webHidden/>
              </w:rPr>
              <w:tab/>
            </w:r>
            <w:r w:rsidR="00EA3F06">
              <w:rPr>
                <w:webHidden/>
              </w:rPr>
              <w:fldChar w:fldCharType="begin"/>
            </w:r>
            <w:r w:rsidR="00EA3F06">
              <w:rPr>
                <w:webHidden/>
              </w:rPr>
              <w:instrText xml:space="preserve"> PAGEREF _Toc39853897 \h </w:instrText>
            </w:r>
            <w:r w:rsidR="00EA3F06">
              <w:rPr>
                <w:webHidden/>
              </w:rPr>
            </w:r>
            <w:r w:rsidR="00EA3F06">
              <w:rPr>
                <w:webHidden/>
              </w:rPr>
              <w:fldChar w:fldCharType="separate"/>
            </w:r>
            <w:r w:rsidR="00EA3F06">
              <w:rPr>
                <w:webHidden/>
              </w:rPr>
              <w:t>64</w:t>
            </w:r>
            <w:r w:rsidR="00EA3F06">
              <w:rPr>
                <w:webHidden/>
              </w:rPr>
              <w:fldChar w:fldCharType="end"/>
            </w:r>
          </w:hyperlink>
        </w:p>
        <w:p w14:paraId="6B75F84E" w14:textId="77777777" w:rsidR="00EA3F06" w:rsidRDefault="00BD48F7">
          <w:pPr>
            <w:pStyle w:val="TOC3"/>
            <w:rPr>
              <w:rFonts w:asciiTheme="minorHAnsi" w:eastAsiaTheme="minorEastAsia" w:hAnsiTheme="minorHAnsi" w:cstheme="minorBidi"/>
              <w:sz w:val="22"/>
              <w:szCs w:val="22"/>
              <w:lang w:val="en-US"/>
            </w:rPr>
          </w:pPr>
          <w:hyperlink w:anchor="_Toc39853898" w:history="1">
            <w:r w:rsidR="00EA3F06" w:rsidRPr="00985889">
              <w:rPr>
                <w:rStyle w:val="Hyperlink"/>
                <w:rFonts w:eastAsia="SimSun"/>
                <w:b/>
                <w:bCs/>
                <w:kern w:val="2"/>
                <w:lang w:val="en-US" w:eastAsia="zh-CN"/>
              </w:rPr>
              <w:t>7.3.1</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Decentralized trust model</w:t>
            </w:r>
            <w:r w:rsidR="00EA3F06">
              <w:rPr>
                <w:webHidden/>
              </w:rPr>
              <w:tab/>
            </w:r>
            <w:r w:rsidR="00EA3F06">
              <w:rPr>
                <w:webHidden/>
              </w:rPr>
              <w:fldChar w:fldCharType="begin"/>
            </w:r>
            <w:r w:rsidR="00EA3F06">
              <w:rPr>
                <w:webHidden/>
              </w:rPr>
              <w:instrText xml:space="preserve"> PAGEREF _Toc39853898 \h </w:instrText>
            </w:r>
            <w:r w:rsidR="00EA3F06">
              <w:rPr>
                <w:webHidden/>
              </w:rPr>
            </w:r>
            <w:r w:rsidR="00EA3F06">
              <w:rPr>
                <w:webHidden/>
              </w:rPr>
              <w:fldChar w:fldCharType="separate"/>
            </w:r>
            <w:r w:rsidR="00EA3F06">
              <w:rPr>
                <w:webHidden/>
              </w:rPr>
              <w:t>64</w:t>
            </w:r>
            <w:r w:rsidR="00EA3F06">
              <w:rPr>
                <w:webHidden/>
              </w:rPr>
              <w:fldChar w:fldCharType="end"/>
            </w:r>
          </w:hyperlink>
        </w:p>
        <w:p w14:paraId="27C3B56F" w14:textId="77777777" w:rsidR="00EA3F06" w:rsidRDefault="00BD48F7">
          <w:pPr>
            <w:pStyle w:val="TOC3"/>
            <w:rPr>
              <w:rFonts w:asciiTheme="minorHAnsi" w:eastAsiaTheme="minorEastAsia" w:hAnsiTheme="minorHAnsi" w:cstheme="minorBidi"/>
              <w:sz w:val="22"/>
              <w:szCs w:val="22"/>
              <w:lang w:val="en-US"/>
            </w:rPr>
          </w:pPr>
          <w:hyperlink w:anchor="_Toc39853899" w:history="1">
            <w:r w:rsidR="00EA3F06" w:rsidRPr="00985889">
              <w:rPr>
                <w:rStyle w:val="Hyperlink"/>
                <w:rFonts w:eastAsia="SimSun" w:cstheme="majorBidi"/>
                <w:b/>
                <w:bCs/>
                <w:kern w:val="2"/>
                <w:lang w:val="en-US" w:eastAsia="zh-CN"/>
              </w:rPr>
              <w:t>7.3.2</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Efficient authentication mechanisms for AS and host-level information / Pseudonymous sender-receiver privacy</w:t>
            </w:r>
            <w:r w:rsidR="00EA3F06">
              <w:rPr>
                <w:webHidden/>
              </w:rPr>
              <w:tab/>
            </w:r>
            <w:r w:rsidR="00EA3F06">
              <w:rPr>
                <w:webHidden/>
              </w:rPr>
              <w:fldChar w:fldCharType="begin"/>
            </w:r>
            <w:r w:rsidR="00EA3F06">
              <w:rPr>
                <w:webHidden/>
              </w:rPr>
              <w:instrText xml:space="preserve"> PAGEREF _Toc39853899 \h </w:instrText>
            </w:r>
            <w:r w:rsidR="00EA3F06">
              <w:rPr>
                <w:webHidden/>
              </w:rPr>
            </w:r>
            <w:r w:rsidR="00EA3F06">
              <w:rPr>
                <w:webHidden/>
              </w:rPr>
              <w:fldChar w:fldCharType="separate"/>
            </w:r>
            <w:r w:rsidR="00EA3F06">
              <w:rPr>
                <w:webHidden/>
              </w:rPr>
              <w:t>65</w:t>
            </w:r>
            <w:r w:rsidR="00EA3F06">
              <w:rPr>
                <w:webHidden/>
              </w:rPr>
              <w:fldChar w:fldCharType="end"/>
            </w:r>
          </w:hyperlink>
        </w:p>
        <w:p w14:paraId="1A1428C9" w14:textId="77777777" w:rsidR="00EA3F06" w:rsidRDefault="00BD48F7">
          <w:pPr>
            <w:pStyle w:val="TOC3"/>
            <w:rPr>
              <w:rFonts w:asciiTheme="minorHAnsi" w:eastAsiaTheme="minorEastAsia" w:hAnsiTheme="minorHAnsi" w:cstheme="minorBidi"/>
              <w:sz w:val="22"/>
              <w:szCs w:val="22"/>
              <w:lang w:val="en-US"/>
            </w:rPr>
          </w:pPr>
          <w:hyperlink w:anchor="_Toc39853900" w:history="1">
            <w:r w:rsidR="00EA3F06" w:rsidRPr="00985889">
              <w:rPr>
                <w:rStyle w:val="Hyperlink"/>
                <w:rFonts w:eastAsia="SimSun" w:cstheme="majorBidi"/>
                <w:b/>
                <w:bCs/>
                <w:kern w:val="2"/>
                <w:lang w:val="en-US" w:eastAsia="zh-CN"/>
              </w:rPr>
              <w:t>7.3.3</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Availability in presence of an active adversary</w:t>
            </w:r>
            <w:r w:rsidR="00EA3F06">
              <w:rPr>
                <w:webHidden/>
              </w:rPr>
              <w:tab/>
            </w:r>
            <w:r w:rsidR="00EA3F06">
              <w:rPr>
                <w:webHidden/>
              </w:rPr>
              <w:fldChar w:fldCharType="begin"/>
            </w:r>
            <w:r w:rsidR="00EA3F06">
              <w:rPr>
                <w:webHidden/>
              </w:rPr>
              <w:instrText xml:space="preserve"> PAGEREF _Toc39853900 \h </w:instrText>
            </w:r>
            <w:r w:rsidR="00EA3F06">
              <w:rPr>
                <w:webHidden/>
              </w:rPr>
            </w:r>
            <w:r w:rsidR="00EA3F06">
              <w:rPr>
                <w:webHidden/>
              </w:rPr>
              <w:fldChar w:fldCharType="separate"/>
            </w:r>
            <w:r w:rsidR="00EA3F06">
              <w:rPr>
                <w:webHidden/>
              </w:rPr>
              <w:t>66</w:t>
            </w:r>
            <w:r w:rsidR="00EA3F06">
              <w:rPr>
                <w:webHidden/>
              </w:rPr>
              <w:fldChar w:fldCharType="end"/>
            </w:r>
          </w:hyperlink>
        </w:p>
        <w:p w14:paraId="126D691C" w14:textId="77777777" w:rsidR="00EA3F06" w:rsidRDefault="00BD48F7">
          <w:pPr>
            <w:pStyle w:val="TOC3"/>
            <w:rPr>
              <w:rFonts w:asciiTheme="minorHAnsi" w:eastAsiaTheme="minorEastAsia" w:hAnsiTheme="minorHAnsi" w:cstheme="minorBidi"/>
              <w:sz w:val="22"/>
              <w:szCs w:val="22"/>
              <w:lang w:val="en-US"/>
            </w:rPr>
          </w:pPr>
          <w:hyperlink w:anchor="_Toc39853901" w:history="1">
            <w:r w:rsidR="00EA3F06" w:rsidRPr="00985889">
              <w:rPr>
                <w:rStyle w:val="Hyperlink"/>
                <w:rFonts w:eastAsia="SimSun" w:cstheme="majorBidi"/>
                <w:b/>
                <w:bCs/>
                <w:kern w:val="2"/>
                <w:lang w:val="en-US" w:eastAsia="zh-CN"/>
              </w:rPr>
              <w:t>7.3.4</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Transparency and control for forwarding paths</w:t>
            </w:r>
            <w:r w:rsidR="00EA3F06">
              <w:rPr>
                <w:webHidden/>
              </w:rPr>
              <w:tab/>
            </w:r>
            <w:r w:rsidR="00EA3F06">
              <w:rPr>
                <w:webHidden/>
              </w:rPr>
              <w:fldChar w:fldCharType="begin"/>
            </w:r>
            <w:r w:rsidR="00EA3F06">
              <w:rPr>
                <w:webHidden/>
              </w:rPr>
              <w:instrText xml:space="preserve"> PAGEREF _Toc39853901 \h </w:instrText>
            </w:r>
            <w:r w:rsidR="00EA3F06">
              <w:rPr>
                <w:webHidden/>
              </w:rPr>
            </w:r>
            <w:r w:rsidR="00EA3F06">
              <w:rPr>
                <w:webHidden/>
              </w:rPr>
              <w:fldChar w:fldCharType="separate"/>
            </w:r>
            <w:r w:rsidR="00EA3F06">
              <w:rPr>
                <w:webHidden/>
              </w:rPr>
              <w:t>67</w:t>
            </w:r>
            <w:r w:rsidR="00EA3F06">
              <w:rPr>
                <w:webHidden/>
              </w:rPr>
              <w:fldChar w:fldCharType="end"/>
            </w:r>
          </w:hyperlink>
        </w:p>
        <w:p w14:paraId="0A661298" w14:textId="77777777" w:rsidR="00EA3F06" w:rsidRDefault="00BD48F7">
          <w:pPr>
            <w:pStyle w:val="TOC3"/>
            <w:rPr>
              <w:rFonts w:asciiTheme="minorHAnsi" w:eastAsiaTheme="minorEastAsia" w:hAnsiTheme="minorHAnsi" w:cstheme="minorBidi"/>
              <w:sz w:val="22"/>
              <w:szCs w:val="22"/>
              <w:lang w:val="en-US"/>
            </w:rPr>
          </w:pPr>
          <w:hyperlink w:anchor="_Toc39853902" w:history="1">
            <w:r w:rsidR="00EA3F06" w:rsidRPr="00985889">
              <w:rPr>
                <w:rStyle w:val="Hyperlink"/>
                <w:rFonts w:eastAsia="SimSun" w:cstheme="majorBidi"/>
                <w:b/>
                <w:bCs/>
                <w:kern w:val="2"/>
                <w:lang w:val="en-US" w:eastAsia="zh-CN"/>
              </w:rPr>
              <w:t>7.3.5</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Algorithm agility</w:t>
            </w:r>
            <w:r w:rsidR="00EA3F06">
              <w:rPr>
                <w:webHidden/>
              </w:rPr>
              <w:tab/>
            </w:r>
            <w:r w:rsidR="00EA3F06">
              <w:rPr>
                <w:webHidden/>
              </w:rPr>
              <w:fldChar w:fldCharType="begin"/>
            </w:r>
            <w:r w:rsidR="00EA3F06">
              <w:rPr>
                <w:webHidden/>
              </w:rPr>
              <w:instrText xml:space="preserve"> PAGEREF _Toc39853902 \h </w:instrText>
            </w:r>
            <w:r w:rsidR="00EA3F06">
              <w:rPr>
                <w:webHidden/>
              </w:rPr>
            </w:r>
            <w:r w:rsidR="00EA3F06">
              <w:rPr>
                <w:webHidden/>
              </w:rPr>
              <w:fldChar w:fldCharType="separate"/>
            </w:r>
            <w:r w:rsidR="00EA3F06">
              <w:rPr>
                <w:webHidden/>
              </w:rPr>
              <w:t>68</w:t>
            </w:r>
            <w:r w:rsidR="00EA3F06">
              <w:rPr>
                <w:webHidden/>
              </w:rPr>
              <w:fldChar w:fldCharType="end"/>
            </w:r>
          </w:hyperlink>
        </w:p>
        <w:p w14:paraId="08E40646" w14:textId="77777777" w:rsidR="00EA3F06" w:rsidRDefault="00BD48F7">
          <w:pPr>
            <w:pStyle w:val="TOC3"/>
            <w:rPr>
              <w:rFonts w:asciiTheme="minorHAnsi" w:eastAsiaTheme="minorEastAsia" w:hAnsiTheme="minorHAnsi" w:cstheme="minorBidi"/>
              <w:sz w:val="22"/>
              <w:szCs w:val="22"/>
              <w:lang w:val="en-US"/>
            </w:rPr>
          </w:pPr>
          <w:hyperlink w:anchor="_Toc39853903" w:history="1">
            <w:r w:rsidR="00EA3F06" w:rsidRPr="00985889">
              <w:rPr>
                <w:rStyle w:val="Hyperlink"/>
                <w:rFonts w:eastAsia="SimSun" w:cstheme="majorBidi"/>
                <w:b/>
                <w:bCs/>
                <w:kern w:val="2"/>
                <w:lang w:val="en-US" w:eastAsia="zh-CN"/>
              </w:rPr>
              <w:t>7.3.6</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Class of security level</w:t>
            </w:r>
            <w:r w:rsidR="00EA3F06">
              <w:rPr>
                <w:webHidden/>
              </w:rPr>
              <w:tab/>
            </w:r>
            <w:r w:rsidR="00EA3F06">
              <w:rPr>
                <w:webHidden/>
              </w:rPr>
              <w:fldChar w:fldCharType="begin"/>
            </w:r>
            <w:r w:rsidR="00EA3F06">
              <w:rPr>
                <w:webHidden/>
              </w:rPr>
              <w:instrText xml:space="preserve"> PAGEREF _Toc39853903 \h </w:instrText>
            </w:r>
            <w:r w:rsidR="00EA3F06">
              <w:rPr>
                <w:webHidden/>
              </w:rPr>
            </w:r>
            <w:r w:rsidR="00EA3F06">
              <w:rPr>
                <w:webHidden/>
              </w:rPr>
              <w:fldChar w:fldCharType="separate"/>
            </w:r>
            <w:r w:rsidR="00EA3F06">
              <w:rPr>
                <w:webHidden/>
              </w:rPr>
              <w:t>69</w:t>
            </w:r>
            <w:r w:rsidR="00EA3F06">
              <w:rPr>
                <w:webHidden/>
              </w:rPr>
              <w:fldChar w:fldCharType="end"/>
            </w:r>
          </w:hyperlink>
        </w:p>
        <w:p w14:paraId="2ED14F9F" w14:textId="77777777" w:rsidR="00EA3F06" w:rsidRDefault="00BD48F7">
          <w:pPr>
            <w:pStyle w:val="TOC3"/>
            <w:rPr>
              <w:rFonts w:asciiTheme="minorHAnsi" w:eastAsiaTheme="minorEastAsia" w:hAnsiTheme="minorHAnsi" w:cstheme="minorBidi"/>
              <w:sz w:val="22"/>
              <w:szCs w:val="22"/>
              <w:lang w:val="en-US"/>
            </w:rPr>
          </w:pPr>
          <w:hyperlink w:anchor="_Toc39853904" w:history="1">
            <w:r w:rsidR="00EA3F06" w:rsidRPr="00985889">
              <w:rPr>
                <w:rStyle w:val="Hyperlink"/>
                <w:rFonts w:eastAsia="SimSun" w:cstheme="majorBidi"/>
                <w:b/>
                <w:bCs/>
                <w:kern w:val="2"/>
                <w:lang w:val="en-US" w:eastAsia="zh-CN"/>
              </w:rPr>
              <w:t>7.3.7</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New roles and features</w:t>
            </w:r>
            <w:r w:rsidR="00EA3F06">
              <w:rPr>
                <w:webHidden/>
              </w:rPr>
              <w:tab/>
            </w:r>
            <w:r w:rsidR="00EA3F06">
              <w:rPr>
                <w:webHidden/>
              </w:rPr>
              <w:fldChar w:fldCharType="begin"/>
            </w:r>
            <w:r w:rsidR="00EA3F06">
              <w:rPr>
                <w:webHidden/>
              </w:rPr>
              <w:instrText xml:space="preserve"> PAGEREF _Toc39853904 \h </w:instrText>
            </w:r>
            <w:r w:rsidR="00EA3F06">
              <w:rPr>
                <w:webHidden/>
              </w:rPr>
            </w:r>
            <w:r w:rsidR="00EA3F06">
              <w:rPr>
                <w:webHidden/>
              </w:rPr>
              <w:fldChar w:fldCharType="separate"/>
            </w:r>
            <w:r w:rsidR="00EA3F06">
              <w:rPr>
                <w:webHidden/>
              </w:rPr>
              <w:t>69</w:t>
            </w:r>
            <w:r w:rsidR="00EA3F06">
              <w:rPr>
                <w:webHidden/>
              </w:rPr>
              <w:fldChar w:fldCharType="end"/>
            </w:r>
          </w:hyperlink>
        </w:p>
        <w:p w14:paraId="2EE85656" w14:textId="77777777" w:rsidR="00EA3F06" w:rsidRDefault="00BD48F7">
          <w:pPr>
            <w:pStyle w:val="TOC3"/>
            <w:rPr>
              <w:rFonts w:asciiTheme="minorHAnsi" w:eastAsiaTheme="minorEastAsia" w:hAnsiTheme="minorHAnsi" w:cstheme="minorBidi"/>
              <w:sz w:val="22"/>
              <w:szCs w:val="22"/>
              <w:lang w:val="en-US"/>
            </w:rPr>
          </w:pPr>
          <w:hyperlink w:anchor="_Toc39853905" w:history="1">
            <w:r w:rsidR="00EA3F06" w:rsidRPr="00985889">
              <w:rPr>
                <w:rStyle w:val="Hyperlink"/>
                <w:rFonts w:eastAsia="SimSun" w:cstheme="majorBidi"/>
                <w:b/>
                <w:bCs/>
                <w:kern w:val="2"/>
                <w:lang w:val="en-US" w:eastAsia="zh-CN"/>
              </w:rPr>
              <w:t>7.3.8</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NAIS for source authentication and privacy</w:t>
            </w:r>
            <w:r w:rsidR="00EA3F06">
              <w:rPr>
                <w:webHidden/>
              </w:rPr>
              <w:tab/>
            </w:r>
            <w:r w:rsidR="00EA3F06">
              <w:rPr>
                <w:webHidden/>
              </w:rPr>
              <w:fldChar w:fldCharType="begin"/>
            </w:r>
            <w:r w:rsidR="00EA3F06">
              <w:rPr>
                <w:webHidden/>
              </w:rPr>
              <w:instrText xml:space="preserve"> PAGEREF _Toc39853905 \h </w:instrText>
            </w:r>
            <w:r w:rsidR="00EA3F06">
              <w:rPr>
                <w:webHidden/>
              </w:rPr>
            </w:r>
            <w:r w:rsidR="00EA3F06">
              <w:rPr>
                <w:webHidden/>
              </w:rPr>
              <w:fldChar w:fldCharType="separate"/>
            </w:r>
            <w:r w:rsidR="00EA3F06">
              <w:rPr>
                <w:webHidden/>
              </w:rPr>
              <w:t>69</w:t>
            </w:r>
            <w:r w:rsidR="00EA3F06">
              <w:rPr>
                <w:webHidden/>
              </w:rPr>
              <w:fldChar w:fldCharType="end"/>
            </w:r>
          </w:hyperlink>
        </w:p>
        <w:p w14:paraId="2244F756" w14:textId="77777777" w:rsidR="00EA3F06" w:rsidRDefault="00BD48F7">
          <w:pPr>
            <w:pStyle w:val="TOC3"/>
            <w:rPr>
              <w:rFonts w:asciiTheme="minorHAnsi" w:eastAsiaTheme="minorEastAsia" w:hAnsiTheme="minorHAnsi" w:cstheme="minorBidi"/>
              <w:sz w:val="22"/>
              <w:szCs w:val="22"/>
              <w:lang w:val="en-US"/>
            </w:rPr>
          </w:pPr>
          <w:hyperlink w:anchor="_Toc39853906" w:history="1">
            <w:r w:rsidR="00EA3F06" w:rsidRPr="00985889">
              <w:rPr>
                <w:rStyle w:val="Hyperlink"/>
                <w:rFonts w:eastAsia="SimSun" w:cstheme="majorBidi"/>
                <w:b/>
                <w:bCs/>
                <w:kern w:val="2"/>
                <w:lang w:val="en-US" w:eastAsia="zh-CN"/>
              </w:rPr>
              <w:t>7.3.9</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Bandwidth-reservation system for inter-domain QoS</w:t>
            </w:r>
            <w:r w:rsidR="00EA3F06">
              <w:rPr>
                <w:webHidden/>
              </w:rPr>
              <w:tab/>
            </w:r>
            <w:r w:rsidR="00EA3F06">
              <w:rPr>
                <w:webHidden/>
              </w:rPr>
              <w:fldChar w:fldCharType="begin"/>
            </w:r>
            <w:r w:rsidR="00EA3F06">
              <w:rPr>
                <w:webHidden/>
              </w:rPr>
              <w:instrText xml:space="preserve"> PAGEREF _Toc39853906 \h </w:instrText>
            </w:r>
            <w:r w:rsidR="00EA3F06">
              <w:rPr>
                <w:webHidden/>
              </w:rPr>
            </w:r>
            <w:r w:rsidR="00EA3F06">
              <w:rPr>
                <w:webHidden/>
              </w:rPr>
              <w:fldChar w:fldCharType="separate"/>
            </w:r>
            <w:r w:rsidR="00EA3F06">
              <w:rPr>
                <w:webHidden/>
              </w:rPr>
              <w:t>70</w:t>
            </w:r>
            <w:r w:rsidR="00EA3F06">
              <w:rPr>
                <w:webHidden/>
              </w:rPr>
              <w:fldChar w:fldCharType="end"/>
            </w:r>
          </w:hyperlink>
        </w:p>
        <w:p w14:paraId="4AD16CC4" w14:textId="77777777" w:rsidR="00EA3F06" w:rsidRDefault="00BD48F7">
          <w:pPr>
            <w:pStyle w:val="TOC3"/>
            <w:rPr>
              <w:rFonts w:asciiTheme="minorHAnsi" w:eastAsiaTheme="minorEastAsia" w:hAnsiTheme="minorHAnsi" w:cstheme="minorBidi"/>
              <w:sz w:val="22"/>
              <w:szCs w:val="22"/>
              <w:lang w:val="en-US"/>
            </w:rPr>
          </w:pPr>
          <w:hyperlink w:anchor="_Toc39853907" w:history="1">
            <w:r w:rsidR="00EA3F06" w:rsidRPr="00985889">
              <w:rPr>
                <w:rStyle w:val="Hyperlink"/>
                <w:rFonts w:eastAsia="SimSun" w:cstheme="majorBidi"/>
                <w:b/>
                <w:bCs/>
                <w:kern w:val="2"/>
                <w:lang w:val="en-US" w:eastAsia="zh-CN"/>
              </w:rPr>
              <w:t>7.3.10</w:t>
            </w:r>
            <w:r w:rsidR="00EA3F06">
              <w:rPr>
                <w:rFonts w:asciiTheme="minorHAnsi" w:eastAsiaTheme="minorEastAsia" w:hAnsiTheme="minorHAnsi" w:cstheme="minorBidi"/>
                <w:sz w:val="22"/>
                <w:szCs w:val="22"/>
                <w:lang w:val="en-US"/>
              </w:rPr>
              <w:tab/>
            </w:r>
            <w:r w:rsidR="00EA3F06" w:rsidRPr="00985889">
              <w:rPr>
                <w:rStyle w:val="Hyperlink"/>
                <w:rFonts w:eastAsia="SimSun"/>
                <w:b/>
                <w:bCs/>
                <w:kern w:val="2"/>
                <w:lang w:val="en-US" w:eastAsia="zh-CN"/>
              </w:rPr>
              <w:t>Path-aware network architecture</w:t>
            </w:r>
            <w:r w:rsidR="00EA3F06">
              <w:rPr>
                <w:webHidden/>
              </w:rPr>
              <w:tab/>
            </w:r>
            <w:r w:rsidR="00EA3F06">
              <w:rPr>
                <w:webHidden/>
              </w:rPr>
              <w:fldChar w:fldCharType="begin"/>
            </w:r>
            <w:r w:rsidR="00EA3F06">
              <w:rPr>
                <w:webHidden/>
              </w:rPr>
              <w:instrText xml:space="preserve"> PAGEREF _Toc39853907 \h </w:instrText>
            </w:r>
            <w:r w:rsidR="00EA3F06">
              <w:rPr>
                <w:webHidden/>
              </w:rPr>
            </w:r>
            <w:r w:rsidR="00EA3F06">
              <w:rPr>
                <w:webHidden/>
              </w:rPr>
              <w:fldChar w:fldCharType="separate"/>
            </w:r>
            <w:r w:rsidR="00EA3F06">
              <w:rPr>
                <w:webHidden/>
              </w:rPr>
              <w:t>70</w:t>
            </w:r>
            <w:r w:rsidR="00EA3F06">
              <w:rPr>
                <w:webHidden/>
              </w:rPr>
              <w:fldChar w:fldCharType="end"/>
            </w:r>
          </w:hyperlink>
        </w:p>
        <w:p w14:paraId="5F4682D4" w14:textId="77777777" w:rsidR="00EA3F06" w:rsidRDefault="00BD48F7">
          <w:pPr>
            <w:pStyle w:val="TOC1"/>
            <w:rPr>
              <w:rFonts w:asciiTheme="minorHAnsi" w:eastAsiaTheme="minorEastAsia" w:hAnsiTheme="minorHAnsi" w:cstheme="minorBidi"/>
              <w:sz w:val="22"/>
              <w:szCs w:val="22"/>
              <w:lang w:val="en-US"/>
            </w:rPr>
          </w:pPr>
          <w:hyperlink w:anchor="_Toc39853908" w:history="1">
            <w:r w:rsidR="00EA3F06" w:rsidRPr="00985889">
              <w:rPr>
                <w:rStyle w:val="Hyperlink"/>
                <w:rFonts w:cstheme="majorBidi"/>
                <w:b/>
              </w:rPr>
              <w:t>8</w:t>
            </w:r>
            <w:r w:rsidR="00EA3F06">
              <w:rPr>
                <w:rFonts w:asciiTheme="minorHAnsi" w:eastAsiaTheme="minorEastAsia" w:hAnsiTheme="minorHAnsi" w:cstheme="minorBidi"/>
                <w:sz w:val="22"/>
                <w:szCs w:val="22"/>
                <w:lang w:val="en-US"/>
              </w:rPr>
              <w:tab/>
            </w:r>
            <w:r w:rsidR="00EA3F06" w:rsidRPr="00985889">
              <w:rPr>
                <w:rStyle w:val="Hyperlink"/>
                <w:b/>
              </w:rPr>
              <w:t>QoS  (Toerless Eckert)</w:t>
            </w:r>
            <w:r w:rsidR="00EA3F06">
              <w:rPr>
                <w:webHidden/>
              </w:rPr>
              <w:tab/>
            </w:r>
            <w:r w:rsidR="00EA3F06">
              <w:rPr>
                <w:webHidden/>
              </w:rPr>
              <w:fldChar w:fldCharType="begin"/>
            </w:r>
            <w:r w:rsidR="00EA3F06">
              <w:rPr>
                <w:webHidden/>
              </w:rPr>
              <w:instrText xml:space="preserve"> PAGEREF _Toc39853908 \h </w:instrText>
            </w:r>
            <w:r w:rsidR="00EA3F06">
              <w:rPr>
                <w:webHidden/>
              </w:rPr>
            </w:r>
            <w:r w:rsidR="00EA3F06">
              <w:rPr>
                <w:webHidden/>
              </w:rPr>
              <w:fldChar w:fldCharType="separate"/>
            </w:r>
            <w:r w:rsidR="00EA3F06">
              <w:rPr>
                <w:webHidden/>
              </w:rPr>
              <w:t>71</w:t>
            </w:r>
            <w:r w:rsidR="00EA3F06">
              <w:rPr>
                <w:webHidden/>
              </w:rPr>
              <w:fldChar w:fldCharType="end"/>
            </w:r>
          </w:hyperlink>
        </w:p>
        <w:p w14:paraId="2F15E0E0" w14:textId="77777777" w:rsidR="00EA3F06" w:rsidRDefault="00BD48F7">
          <w:pPr>
            <w:pStyle w:val="TOC2"/>
            <w:rPr>
              <w:rFonts w:asciiTheme="minorHAnsi" w:eastAsiaTheme="minorEastAsia" w:hAnsiTheme="minorHAnsi" w:cstheme="minorBidi"/>
              <w:sz w:val="22"/>
              <w:szCs w:val="22"/>
              <w:lang w:val="en-US"/>
            </w:rPr>
          </w:pPr>
          <w:hyperlink w:anchor="_Toc39853909" w:history="1">
            <w:r w:rsidR="00EA3F06" w:rsidRPr="00985889">
              <w:rPr>
                <w:rStyle w:val="Hyperlink"/>
                <w:rFonts w:eastAsia="Times New Roman"/>
                <w:b/>
              </w:rPr>
              <w:t>8.1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Definitions</w:t>
            </w:r>
            <w:r w:rsidR="00EA3F06">
              <w:rPr>
                <w:webHidden/>
              </w:rPr>
              <w:tab/>
            </w:r>
            <w:r w:rsidR="00EA3F06">
              <w:rPr>
                <w:webHidden/>
              </w:rPr>
              <w:fldChar w:fldCharType="begin"/>
            </w:r>
            <w:r w:rsidR="00EA3F06">
              <w:rPr>
                <w:webHidden/>
              </w:rPr>
              <w:instrText xml:space="preserve"> PAGEREF _Toc39853909 \h </w:instrText>
            </w:r>
            <w:r w:rsidR="00EA3F06">
              <w:rPr>
                <w:webHidden/>
              </w:rPr>
            </w:r>
            <w:r w:rsidR="00EA3F06">
              <w:rPr>
                <w:webHidden/>
              </w:rPr>
              <w:fldChar w:fldCharType="separate"/>
            </w:r>
            <w:r w:rsidR="00EA3F06">
              <w:rPr>
                <w:webHidden/>
              </w:rPr>
              <w:t>71</w:t>
            </w:r>
            <w:r w:rsidR="00EA3F06">
              <w:rPr>
                <w:webHidden/>
              </w:rPr>
              <w:fldChar w:fldCharType="end"/>
            </w:r>
          </w:hyperlink>
        </w:p>
        <w:p w14:paraId="7560AD64" w14:textId="77777777" w:rsidR="00EA3F06" w:rsidRDefault="00BD48F7">
          <w:pPr>
            <w:pStyle w:val="TOC2"/>
            <w:rPr>
              <w:rFonts w:asciiTheme="minorHAnsi" w:eastAsiaTheme="minorEastAsia" w:hAnsiTheme="minorHAnsi" w:cstheme="minorBidi"/>
              <w:sz w:val="22"/>
              <w:szCs w:val="22"/>
              <w:lang w:val="en-US"/>
            </w:rPr>
          </w:pPr>
          <w:hyperlink w:anchor="_Toc39853910" w:history="1">
            <w:r w:rsidR="00EA3F06" w:rsidRPr="00985889">
              <w:rPr>
                <w:rStyle w:val="Hyperlink"/>
                <w:rFonts w:eastAsia="Times New Roman"/>
                <w:b/>
              </w:rPr>
              <w:t>8.2</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Network 2030 abstraction for QoS</w:t>
            </w:r>
            <w:r w:rsidR="00EA3F06">
              <w:rPr>
                <w:webHidden/>
              </w:rPr>
              <w:tab/>
            </w:r>
            <w:r w:rsidR="00EA3F06">
              <w:rPr>
                <w:webHidden/>
              </w:rPr>
              <w:fldChar w:fldCharType="begin"/>
            </w:r>
            <w:r w:rsidR="00EA3F06">
              <w:rPr>
                <w:webHidden/>
              </w:rPr>
              <w:instrText xml:space="preserve"> PAGEREF _Toc39853910 \h </w:instrText>
            </w:r>
            <w:r w:rsidR="00EA3F06">
              <w:rPr>
                <w:webHidden/>
              </w:rPr>
            </w:r>
            <w:r w:rsidR="00EA3F06">
              <w:rPr>
                <w:webHidden/>
              </w:rPr>
              <w:fldChar w:fldCharType="separate"/>
            </w:r>
            <w:r w:rsidR="00EA3F06">
              <w:rPr>
                <w:webHidden/>
              </w:rPr>
              <w:t>72</w:t>
            </w:r>
            <w:r w:rsidR="00EA3F06">
              <w:rPr>
                <w:webHidden/>
              </w:rPr>
              <w:fldChar w:fldCharType="end"/>
            </w:r>
          </w:hyperlink>
        </w:p>
        <w:p w14:paraId="18E8C220" w14:textId="77777777" w:rsidR="00EA3F06" w:rsidRDefault="00BD48F7">
          <w:pPr>
            <w:pStyle w:val="TOC2"/>
            <w:rPr>
              <w:rFonts w:asciiTheme="minorHAnsi" w:eastAsiaTheme="minorEastAsia" w:hAnsiTheme="minorHAnsi" w:cstheme="minorBidi"/>
              <w:sz w:val="22"/>
              <w:szCs w:val="22"/>
              <w:lang w:val="en-US"/>
            </w:rPr>
          </w:pPr>
          <w:hyperlink w:anchor="_Toc39853911" w:history="1">
            <w:r w:rsidR="00EA3F06" w:rsidRPr="00985889">
              <w:rPr>
                <w:rStyle w:val="Hyperlink"/>
                <w:rFonts w:eastAsia="Times New Roman"/>
                <w:b/>
              </w:rPr>
              <w:t>8.2.1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Introduction and Summary</w:t>
            </w:r>
            <w:r w:rsidR="00EA3F06">
              <w:rPr>
                <w:webHidden/>
              </w:rPr>
              <w:tab/>
            </w:r>
            <w:r w:rsidR="00EA3F06">
              <w:rPr>
                <w:webHidden/>
              </w:rPr>
              <w:fldChar w:fldCharType="begin"/>
            </w:r>
            <w:r w:rsidR="00EA3F06">
              <w:rPr>
                <w:webHidden/>
              </w:rPr>
              <w:instrText xml:space="preserve"> PAGEREF _Toc39853911 \h </w:instrText>
            </w:r>
            <w:r w:rsidR="00EA3F06">
              <w:rPr>
                <w:webHidden/>
              </w:rPr>
            </w:r>
            <w:r w:rsidR="00EA3F06">
              <w:rPr>
                <w:webHidden/>
              </w:rPr>
              <w:fldChar w:fldCharType="separate"/>
            </w:r>
            <w:r w:rsidR="00EA3F06">
              <w:rPr>
                <w:webHidden/>
              </w:rPr>
              <w:t>72</w:t>
            </w:r>
            <w:r w:rsidR="00EA3F06">
              <w:rPr>
                <w:webHidden/>
              </w:rPr>
              <w:fldChar w:fldCharType="end"/>
            </w:r>
          </w:hyperlink>
        </w:p>
        <w:p w14:paraId="346C1593" w14:textId="77777777" w:rsidR="00EA3F06" w:rsidRDefault="00BD48F7">
          <w:pPr>
            <w:pStyle w:val="TOC2"/>
            <w:rPr>
              <w:rFonts w:asciiTheme="minorHAnsi" w:eastAsiaTheme="minorEastAsia" w:hAnsiTheme="minorHAnsi" w:cstheme="minorBidi"/>
              <w:sz w:val="22"/>
              <w:szCs w:val="22"/>
              <w:lang w:val="en-US"/>
            </w:rPr>
          </w:pPr>
          <w:hyperlink w:anchor="_Toc39853912" w:history="1">
            <w:r w:rsidR="00EA3F06" w:rsidRPr="00985889">
              <w:rPr>
                <w:rStyle w:val="Hyperlink"/>
                <w:rFonts w:eastAsia="Times New Roman"/>
                <w:b/>
              </w:rPr>
              <w:t>8.3</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Fronthaul and Backhaul</w:t>
            </w:r>
            <w:r w:rsidR="00EA3F06">
              <w:rPr>
                <w:webHidden/>
              </w:rPr>
              <w:tab/>
            </w:r>
            <w:r w:rsidR="00EA3F06">
              <w:rPr>
                <w:webHidden/>
              </w:rPr>
              <w:fldChar w:fldCharType="begin"/>
            </w:r>
            <w:r w:rsidR="00EA3F06">
              <w:rPr>
                <w:webHidden/>
              </w:rPr>
              <w:instrText xml:space="preserve"> PAGEREF _Toc39853912 \h </w:instrText>
            </w:r>
            <w:r w:rsidR="00EA3F06">
              <w:rPr>
                <w:webHidden/>
              </w:rPr>
            </w:r>
            <w:r w:rsidR="00EA3F06">
              <w:rPr>
                <w:webHidden/>
              </w:rPr>
              <w:fldChar w:fldCharType="separate"/>
            </w:r>
            <w:r w:rsidR="00EA3F06">
              <w:rPr>
                <w:webHidden/>
              </w:rPr>
              <w:t>73</w:t>
            </w:r>
            <w:r w:rsidR="00EA3F06">
              <w:rPr>
                <w:webHidden/>
              </w:rPr>
              <w:fldChar w:fldCharType="end"/>
            </w:r>
          </w:hyperlink>
        </w:p>
        <w:p w14:paraId="31847AF9" w14:textId="77777777" w:rsidR="00EA3F06" w:rsidRDefault="00BD48F7">
          <w:pPr>
            <w:pStyle w:val="TOC2"/>
            <w:rPr>
              <w:rFonts w:asciiTheme="minorHAnsi" w:eastAsiaTheme="minorEastAsia" w:hAnsiTheme="minorHAnsi" w:cstheme="minorBidi"/>
              <w:sz w:val="22"/>
              <w:szCs w:val="22"/>
              <w:lang w:val="en-US"/>
            </w:rPr>
          </w:pPr>
          <w:hyperlink w:anchor="_Toc39853913" w:history="1">
            <w:r w:rsidR="00EA3F06" w:rsidRPr="00985889">
              <w:rPr>
                <w:rStyle w:val="Hyperlink"/>
                <w:rFonts w:eastAsia="Times New Roman"/>
                <w:b/>
              </w:rPr>
              <w:t>8.4</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QoS in the fronthaul</w:t>
            </w:r>
            <w:r w:rsidR="00EA3F06">
              <w:rPr>
                <w:webHidden/>
              </w:rPr>
              <w:tab/>
            </w:r>
            <w:r w:rsidR="00EA3F06">
              <w:rPr>
                <w:webHidden/>
              </w:rPr>
              <w:fldChar w:fldCharType="begin"/>
            </w:r>
            <w:r w:rsidR="00EA3F06">
              <w:rPr>
                <w:webHidden/>
              </w:rPr>
              <w:instrText xml:space="preserve"> PAGEREF _Toc39853913 \h </w:instrText>
            </w:r>
            <w:r w:rsidR="00EA3F06">
              <w:rPr>
                <w:webHidden/>
              </w:rPr>
            </w:r>
            <w:r w:rsidR="00EA3F06">
              <w:rPr>
                <w:webHidden/>
              </w:rPr>
              <w:fldChar w:fldCharType="separate"/>
            </w:r>
            <w:r w:rsidR="00EA3F06">
              <w:rPr>
                <w:webHidden/>
              </w:rPr>
              <w:t>73</w:t>
            </w:r>
            <w:r w:rsidR="00EA3F06">
              <w:rPr>
                <w:webHidden/>
              </w:rPr>
              <w:fldChar w:fldCharType="end"/>
            </w:r>
          </w:hyperlink>
        </w:p>
        <w:p w14:paraId="426E82BD" w14:textId="77777777" w:rsidR="00EA3F06" w:rsidRDefault="00BD48F7">
          <w:pPr>
            <w:pStyle w:val="TOC3"/>
            <w:rPr>
              <w:rFonts w:asciiTheme="minorHAnsi" w:eastAsiaTheme="minorEastAsia" w:hAnsiTheme="minorHAnsi" w:cstheme="minorBidi"/>
              <w:sz w:val="22"/>
              <w:szCs w:val="22"/>
              <w:lang w:val="en-US"/>
            </w:rPr>
          </w:pPr>
          <w:hyperlink w:anchor="_Toc39853914" w:history="1">
            <w:r w:rsidR="00EA3F06" w:rsidRPr="00985889">
              <w:rPr>
                <w:rStyle w:val="Hyperlink"/>
                <w:rFonts w:eastAsia="Times New Roman"/>
                <w:b/>
              </w:rPr>
              <w:t>8.4.1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Benefits</w:t>
            </w:r>
            <w:r w:rsidR="00EA3F06">
              <w:rPr>
                <w:webHidden/>
              </w:rPr>
              <w:tab/>
            </w:r>
            <w:r w:rsidR="00EA3F06">
              <w:rPr>
                <w:webHidden/>
              </w:rPr>
              <w:fldChar w:fldCharType="begin"/>
            </w:r>
            <w:r w:rsidR="00EA3F06">
              <w:rPr>
                <w:webHidden/>
              </w:rPr>
              <w:instrText xml:space="preserve"> PAGEREF _Toc39853914 \h </w:instrText>
            </w:r>
            <w:r w:rsidR="00EA3F06">
              <w:rPr>
                <w:webHidden/>
              </w:rPr>
            </w:r>
            <w:r w:rsidR="00EA3F06">
              <w:rPr>
                <w:webHidden/>
              </w:rPr>
              <w:fldChar w:fldCharType="separate"/>
            </w:r>
            <w:r w:rsidR="00EA3F06">
              <w:rPr>
                <w:webHidden/>
              </w:rPr>
              <w:t>73</w:t>
            </w:r>
            <w:r w:rsidR="00EA3F06">
              <w:rPr>
                <w:webHidden/>
              </w:rPr>
              <w:fldChar w:fldCharType="end"/>
            </w:r>
          </w:hyperlink>
        </w:p>
        <w:p w14:paraId="249A7629" w14:textId="77777777" w:rsidR="00EA3F06" w:rsidRDefault="00BD48F7">
          <w:pPr>
            <w:pStyle w:val="TOC2"/>
            <w:rPr>
              <w:rFonts w:asciiTheme="minorHAnsi" w:eastAsiaTheme="minorEastAsia" w:hAnsiTheme="minorHAnsi" w:cstheme="minorBidi"/>
              <w:sz w:val="22"/>
              <w:szCs w:val="22"/>
              <w:lang w:val="en-US"/>
            </w:rPr>
          </w:pPr>
          <w:hyperlink w:anchor="_Toc39853915" w:history="1">
            <w:r w:rsidR="00EA3F06" w:rsidRPr="00985889">
              <w:rPr>
                <w:rStyle w:val="Hyperlink"/>
                <w:rFonts w:eastAsia="Times New Roman"/>
                <w:b/>
              </w:rPr>
              <w:t>8.5</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QoS for the backhaul</w:t>
            </w:r>
            <w:r w:rsidR="00EA3F06">
              <w:rPr>
                <w:webHidden/>
              </w:rPr>
              <w:tab/>
            </w:r>
            <w:r w:rsidR="00EA3F06">
              <w:rPr>
                <w:webHidden/>
              </w:rPr>
              <w:fldChar w:fldCharType="begin"/>
            </w:r>
            <w:r w:rsidR="00EA3F06">
              <w:rPr>
                <w:webHidden/>
              </w:rPr>
              <w:instrText xml:space="preserve"> PAGEREF _Toc39853915 \h </w:instrText>
            </w:r>
            <w:r w:rsidR="00EA3F06">
              <w:rPr>
                <w:webHidden/>
              </w:rPr>
            </w:r>
            <w:r w:rsidR="00EA3F06">
              <w:rPr>
                <w:webHidden/>
              </w:rPr>
              <w:fldChar w:fldCharType="separate"/>
            </w:r>
            <w:r w:rsidR="00EA3F06">
              <w:rPr>
                <w:webHidden/>
              </w:rPr>
              <w:t>74</w:t>
            </w:r>
            <w:r w:rsidR="00EA3F06">
              <w:rPr>
                <w:webHidden/>
              </w:rPr>
              <w:fldChar w:fldCharType="end"/>
            </w:r>
          </w:hyperlink>
        </w:p>
        <w:p w14:paraId="54B3D324" w14:textId="77777777" w:rsidR="00EA3F06" w:rsidRDefault="00BD48F7">
          <w:pPr>
            <w:pStyle w:val="TOC2"/>
            <w:rPr>
              <w:rFonts w:asciiTheme="minorHAnsi" w:eastAsiaTheme="minorEastAsia" w:hAnsiTheme="minorHAnsi" w:cstheme="minorBidi"/>
              <w:sz w:val="22"/>
              <w:szCs w:val="22"/>
              <w:lang w:val="en-US"/>
            </w:rPr>
          </w:pPr>
          <w:hyperlink w:anchor="_Toc39853916" w:history="1">
            <w:r w:rsidR="00EA3F06" w:rsidRPr="00985889">
              <w:rPr>
                <w:rStyle w:val="Hyperlink"/>
                <w:rFonts w:eastAsia="Times New Roman"/>
                <w:b/>
              </w:rPr>
              <w:t>8.6</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New QoS services</w:t>
            </w:r>
            <w:r w:rsidR="00EA3F06">
              <w:rPr>
                <w:webHidden/>
              </w:rPr>
              <w:tab/>
            </w:r>
            <w:r w:rsidR="00EA3F06">
              <w:rPr>
                <w:webHidden/>
              </w:rPr>
              <w:fldChar w:fldCharType="begin"/>
            </w:r>
            <w:r w:rsidR="00EA3F06">
              <w:rPr>
                <w:webHidden/>
              </w:rPr>
              <w:instrText xml:space="preserve"> PAGEREF _Toc39853916 \h </w:instrText>
            </w:r>
            <w:r w:rsidR="00EA3F06">
              <w:rPr>
                <w:webHidden/>
              </w:rPr>
            </w:r>
            <w:r w:rsidR="00EA3F06">
              <w:rPr>
                <w:webHidden/>
              </w:rPr>
              <w:fldChar w:fldCharType="separate"/>
            </w:r>
            <w:r w:rsidR="00EA3F06">
              <w:rPr>
                <w:webHidden/>
              </w:rPr>
              <w:t>75</w:t>
            </w:r>
            <w:r w:rsidR="00EA3F06">
              <w:rPr>
                <w:webHidden/>
              </w:rPr>
              <w:fldChar w:fldCharType="end"/>
            </w:r>
          </w:hyperlink>
        </w:p>
        <w:p w14:paraId="11B7FA87" w14:textId="77777777" w:rsidR="00EA3F06" w:rsidRDefault="00BD48F7">
          <w:pPr>
            <w:pStyle w:val="TOC3"/>
            <w:rPr>
              <w:rFonts w:asciiTheme="minorHAnsi" w:eastAsiaTheme="minorEastAsia" w:hAnsiTheme="minorHAnsi" w:cstheme="minorBidi"/>
              <w:sz w:val="22"/>
              <w:szCs w:val="22"/>
              <w:lang w:val="en-US"/>
            </w:rPr>
          </w:pPr>
          <w:hyperlink w:anchor="_Toc39853917" w:history="1">
            <w:r w:rsidR="00EA3F06" w:rsidRPr="00985889">
              <w:rPr>
                <w:rStyle w:val="Hyperlink"/>
                <w:rFonts w:eastAsia="Times New Roman"/>
                <w:b/>
              </w:rPr>
              <w:t>8.6.1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Elastic, Experience Quality based resource management</w:t>
            </w:r>
            <w:r w:rsidR="00EA3F06">
              <w:rPr>
                <w:webHidden/>
              </w:rPr>
              <w:tab/>
            </w:r>
            <w:r w:rsidR="00EA3F06">
              <w:rPr>
                <w:webHidden/>
              </w:rPr>
              <w:fldChar w:fldCharType="begin"/>
            </w:r>
            <w:r w:rsidR="00EA3F06">
              <w:rPr>
                <w:webHidden/>
              </w:rPr>
              <w:instrText xml:space="preserve"> PAGEREF _Toc39853917 \h </w:instrText>
            </w:r>
            <w:r w:rsidR="00EA3F06">
              <w:rPr>
                <w:webHidden/>
              </w:rPr>
            </w:r>
            <w:r w:rsidR="00EA3F06">
              <w:rPr>
                <w:webHidden/>
              </w:rPr>
              <w:fldChar w:fldCharType="separate"/>
            </w:r>
            <w:r w:rsidR="00EA3F06">
              <w:rPr>
                <w:webHidden/>
              </w:rPr>
              <w:t>75</w:t>
            </w:r>
            <w:r w:rsidR="00EA3F06">
              <w:rPr>
                <w:webHidden/>
              </w:rPr>
              <w:fldChar w:fldCharType="end"/>
            </w:r>
          </w:hyperlink>
        </w:p>
        <w:p w14:paraId="5A12B67A" w14:textId="77777777" w:rsidR="00EA3F06" w:rsidRDefault="00BD48F7">
          <w:pPr>
            <w:pStyle w:val="TOC3"/>
            <w:rPr>
              <w:rFonts w:asciiTheme="minorHAnsi" w:eastAsiaTheme="minorEastAsia" w:hAnsiTheme="minorHAnsi" w:cstheme="minorBidi"/>
              <w:sz w:val="22"/>
              <w:szCs w:val="22"/>
              <w:lang w:val="en-US"/>
            </w:rPr>
          </w:pPr>
          <w:hyperlink w:anchor="_Toc39853918" w:history="1">
            <w:r w:rsidR="00EA3F06" w:rsidRPr="00985889">
              <w:rPr>
                <w:rStyle w:val="Hyperlink"/>
                <w:rFonts w:eastAsia="Times New Roman"/>
                <w:b/>
              </w:rPr>
              <w:t>8.6.2</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Lightweight, scalable in-network resource guarantees</w:t>
            </w:r>
            <w:r w:rsidR="00EA3F06">
              <w:rPr>
                <w:webHidden/>
              </w:rPr>
              <w:tab/>
            </w:r>
            <w:r w:rsidR="00EA3F06">
              <w:rPr>
                <w:webHidden/>
              </w:rPr>
              <w:fldChar w:fldCharType="begin"/>
            </w:r>
            <w:r w:rsidR="00EA3F06">
              <w:rPr>
                <w:webHidden/>
              </w:rPr>
              <w:instrText xml:space="preserve"> PAGEREF _Toc39853918 \h </w:instrText>
            </w:r>
            <w:r w:rsidR="00EA3F06">
              <w:rPr>
                <w:webHidden/>
              </w:rPr>
            </w:r>
            <w:r w:rsidR="00EA3F06">
              <w:rPr>
                <w:webHidden/>
              </w:rPr>
              <w:fldChar w:fldCharType="separate"/>
            </w:r>
            <w:r w:rsidR="00EA3F06">
              <w:rPr>
                <w:webHidden/>
              </w:rPr>
              <w:t>76</w:t>
            </w:r>
            <w:r w:rsidR="00EA3F06">
              <w:rPr>
                <w:webHidden/>
              </w:rPr>
              <w:fldChar w:fldCharType="end"/>
            </w:r>
          </w:hyperlink>
        </w:p>
        <w:p w14:paraId="1AEF5152" w14:textId="77777777" w:rsidR="00EA3F06" w:rsidRDefault="00BD48F7">
          <w:pPr>
            <w:pStyle w:val="TOC3"/>
            <w:rPr>
              <w:rFonts w:asciiTheme="minorHAnsi" w:eastAsiaTheme="minorEastAsia" w:hAnsiTheme="minorHAnsi" w:cstheme="minorBidi"/>
              <w:sz w:val="22"/>
              <w:szCs w:val="22"/>
              <w:lang w:val="en-US"/>
            </w:rPr>
          </w:pPr>
          <w:hyperlink w:anchor="_Toc39853919" w:history="1">
            <w:r w:rsidR="00EA3F06" w:rsidRPr="00985889">
              <w:rPr>
                <w:rStyle w:val="Hyperlink"/>
                <w:rFonts w:eastAsia="Times New Roman"/>
                <w:b/>
              </w:rPr>
              <w:t>8.6.3</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Fine grained, path aware latency management</w:t>
            </w:r>
            <w:r w:rsidR="00EA3F06">
              <w:rPr>
                <w:webHidden/>
              </w:rPr>
              <w:tab/>
            </w:r>
            <w:r w:rsidR="00EA3F06">
              <w:rPr>
                <w:webHidden/>
              </w:rPr>
              <w:fldChar w:fldCharType="begin"/>
            </w:r>
            <w:r w:rsidR="00EA3F06">
              <w:rPr>
                <w:webHidden/>
              </w:rPr>
              <w:instrText xml:space="preserve"> PAGEREF _Toc39853919 \h </w:instrText>
            </w:r>
            <w:r w:rsidR="00EA3F06">
              <w:rPr>
                <w:webHidden/>
              </w:rPr>
            </w:r>
            <w:r w:rsidR="00EA3F06">
              <w:rPr>
                <w:webHidden/>
              </w:rPr>
              <w:fldChar w:fldCharType="separate"/>
            </w:r>
            <w:r w:rsidR="00EA3F06">
              <w:rPr>
                <w:webHidden/>
              </w:rPr>
              <w:t>76</w:t>
            </w:r>
            <w:r w:rsidR="00EA3F06">
              <w:rPr>
                <w:webHidden/>
              </w:rPr>
              <w:fldChar w:fldCharType="end"/>
            </w:r>
          </w:hyperlink>
        </w:p>
        <w:p w14:paraId="6A0F78F3" w14:textId="77777777" w:rsidR="00EA3F06" w:rsidRDefault="00BD48F7">
          <w:pPr>
            <w:pStyle w:val="TOC3"/>
            <w:rPr>
              <w:rFonts w:asciiTheme="minorHAnsi" w:eastAsiaTheme="minorEastAsia" w:hAnsiTheme="minorHAnsi" w:cstheme="minorBidi"/>
              <w:sz w:val="22"/>
              <w:szCs w:val="22"/>
              <w:lang w:val="en-US"/>
            </w:rPr>
          </w:pPr>
          <w:hyperlink w:anchor="_Toc39853920" w:history="1">
            <w:r w:rsidR="00EA3F06" w:rsidRPr="00985889">
              <w:rPr>
                <w:rStyle w:val="Hyperlink"/>
                <w:rFonts w:eastAsia="Times New Roman"/>
                <w:b/>
              </w:rPr>
              <w:t>8.6.4</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Resilience and (near) zero-loss QoS</w:t>
            </w:r>
            <w:r w:rsidR="00EA3F06">
              <w:rPr>
                <w:webHidden/>
              </w:rPr>
              <w:tab/>
            </w:r>
            <w:r w:rsidR="00EA3F06">
              <w:rPr>
                <w:webHidden/>
              </w:rPr>
              <w:fldChar w:fldCharType="begin"/>
            </w:r>
            <w:r w:rsidR="00EA3F06">
              <w:rPr>
                <w:webHidden/>
              </w:rPr>
              <w:instrText xml:space="preserve"> PAGEREF _Toc39853920 \h </w:instrText>
            </w:r>
            <w:r w:rsidR="00EA3F06">
              <w:rPr>
                <w:webHidden/>
              </w:rPr>
            </w:r>
            <w:r w:rsidR="00EA3F06">
              <w:rPr>
                <w:webHidden/>
              </w:rPr>
              <w:fldChar w:fldCharType="separate"/>
            </w:r>
            <w:r w:rsidR="00EA3F06">
              <w:rPr>
                <w:webHidden/>
              </w:rPr>
              <w:t>77</w:t>
            </w:r>
            <w:r w:rsidR="00EA3F06">
              <w:rPr>
                <w:webHidden/>
              </w:rPr>
              <w:fldChar w:fldCharType="end"/>
            </w:r>
          </w:hyperlink>
        </w:p>
        <w:p w14:paraId="6E9FEB06" w14:textId="77777777" w:rsidR="00EA3F06" w:rsidRDefault="00BD48F7">
          <w:pPr>
            <w:pStyle w:val="TOC2"/>
            <w:rPr>
              <w:rFonts w:asciiTheme="minorHAnsi" w:eastAsiaTheme="minorEastAsia" w:hAnsiTheme="minorHAnsi" w:cstheme="minorBidi"/>
              <w:sz w:val="22"/>
              <w:szCs w:val="22"/>
              <w:lang w:val="en-US"/>
            </w:rPr>
          </w:pPr>
          <w:hyperlink w:anchor="_Toc39853921" w:history="1">
            <w:r w:rsidR="00EA3F06" w:rsidRPr="00985889">
              <w:rPr>
                <w:rStyle w:val="Hyperlink"/>
                <w:rFonts w:eastAsia="Times New Roman"/>
                <w:b/>
              </w:rPr>
              <w:t>8.7</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Dependencies</w:t>
            </w:r>
            <w:r w:rsidR="00EA3F06">
              <w:rPr>
                <w:webHidden/>
              </w:rPr>
              <w:tab/>
            </w:r>
            <w:r w:rsidR="00EA3F06">
              <w:rPr>
                <w:webHidden/>
              </w:rPr>
              <w:fldChar w:fldCharType="begin"/>
            </w:r>
            <w:r w:rsidR="00EA3F06">
              <w:rPr>
                <w:webHidden/>
              </w:rPr>
              <w:instrText xml:space="preserve"> PAGEREF _Toc39853921 \h </w:instrText>
            </w:r>
            <w:r w:rsidR="00EA3F06">
              <w:rPr>
                <w:webHidden/>
              </w:rPr>
            </w:r>
            <w:r w:rsidR="00EA3F06">
              <w:rPr>
                <w:webHidden/>
              </w:rPr>
              <w:fldChar w:fldCharType="separate"/>
            </w:r>
            <w:r w:rsidR="00EA3F06">
              <w:rPr>
                <w:webHidden/>
              </w:rPr>
              <w:t>78</w:t>
            </w:r>
            <w:r w:rsidR="00EA3F06">
              <w:rPr>
                <w:webHidden/>
              </w:rPr>
              <w:fldChar w:fldCharType="end"/>
            </w:r>
          </w:hyperlink>
        </w:p>
        <w:p w14:paraId="080842D7" w14:textId="77777777" w:rsidR="00EA3F06" w:rsidRDefault="00BD48F7">
          <w:pPr>
            <w:pStyle w:val="TOC3"/>
            <w:rPr>
              <w:rFonts w:asciiTheme="minorHAnsi" w:eastAsiaTheme="minorEastAsia" w:hAnsiTheme="minorHAnsi" w:cstheme="minorBidi"/>
              <w:sz w:val="22"/>
              <w:szCs w:val="22"/>
              <w:lang w:val="en-US"/>
            </w:rPr>
          </w:pPr>
          <w:hyperlink w:anchor="_Toc39853922" w:history="1">
            <w:r w:rsidR="00EA3F06" w:rsidRPr="00985889">
              <w:rPr>
                <w:rStyle w:val="Hyperlink"/>
                <w:rFonts w:eastAsia="Times New Roman"/>
                <w:b/>
              </w:rPr>
              <w:t>8.7.1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Programmable virtual networks</w:t>
            </w:r>
            <w:r w:rsidR="00EA3F06">
              <w:rPr>
                <w:webHidden/>
              </w:rPr>
              <w:tab/>
            </w:r>
            <w:r w:rsidR="00EA3F06">
              <w:rPr>
                <w:webHidden/>
              </w:rPr>
              <w:fldChar w:fldCharType="begin"/>
            </w:r>
            <w:r w:rsidR="00EA3F06">
              <w:rPr>
                <w:webHidden/>
              </w:rPr>
              <w:instrText xml:space="preserve"> PAGEREF _Toc39853922 \h </w:instrText>
            </w:r>
            <w:r w:rsidR="00EA3F06">
              <w:rPr>
                <w:webHidden/>
              </w:rPr>
            </w:r>
            <w:r w:rsidR="00EA3F06">
              <w:rPr>
                <w:webHidden/>
              </w:rPr>
              <w:fldChar w:fldCharType="separate"/>
            </w:r>
            <w:r w:rsidR="00EA3F06">
              <w:rPr>
                <w:webHidden/>
              </w:rPr>
              <w:t>78</w:t>
            </w:r>
            <w:r w:rsidR="00EA3F06">
              <w:rPr>
                <w:webHidden/>
              </w:rPr>
              <w:fldChar w:fldCharType="end"/>
            </w:r>
          </w:hyperlink>
        </w:p>
        <w:p w14:paraId="3FF8D6BF" w14:textId="77777777" w:rsidR="00EA3F06" w:rsidRDefault="00BD48F7">
          <w:pPr>
            <w:pStyle w:val="TOC3"/>
            <w:rPr>
              <w:rFonts w:asciiTheme="minorHAnsi" w:eastAsiaTheme="minorEastAsia" w:hAnsiTheme="minorHAnsi" w:cstheme="minorBidi"/>
              <w:sz w:val="22"/>
              <w:szCs w:val="22"/>
              <w:lang w:val="en-US"/>
            </w:rPr>
          </w:pPr>
          <w:hyperlink w:anchor="_Toc39853923" w:history="1">
            <w:r w:rsidR="00EA3F06" w:rsidRPr="00985889">
              <w:rPr>
                <w:rStyle w:val="Hyperlink"/>
                <w:rFonts w:eastAsia="Times New Roman"/>
                <w:b/>
              </w:rPr>
              <w:t>8.7.2</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Reusable, extensible forwarding protocol packet formats</w:t>
            </w:r>
            <w:r w:rsidR="00EA3F06">
              <w:rPr>
                <w:webHidden/>
              </w:rPr>
              <w:tab/>
            </w:r>
            <w:r w:rsidR="00EA3F06">
              <w:rPr>
                <w:webHidden/>
              </w:rPr>
              <w:fldChar w:fldCharType="begin"/>
            </w:r>
            <w:r w:rsidR="00EA3F06">
              <w:rPr>
                <w:webHidden/>
              </w:rPr>
              <w:instrText xml:space="preserve"> PAGEREF _Toc39853923 \h </w:instrText>
            </w:r>
            <w:r w:rsidR="00EA3F06">
              <w:rPr>
                <w:webHidden/>
              </w:rPr>
            </w:r>
            <w:r w:rsidR="00EA3F06">
              <w:rPr>
                <w:webHidden/>
              </w:rPr>
              <w:fldChar w:fldCharType="separate"/>
            </w:r>
            <w:r w:rsidR="00EA3F06">
              <w:rPr>
                <w:webHidden/>
              </w:rPr>
              <w:t>79</w:t>
            </w:r>
            <w:r w:rsidR="00EA3F06">
              <w:rPr>
                <w:webHidden/>
              </w:rPr>
              <w:fldChar w:fldCharType="end"/>
            </w:r>
          </w:hyperlink>
        </w:p>
        <w:p w14:paraId="48533068" w14:textId="77777777" w:rsidR="00EA3F06" w:rsidRDefault="00BD48F7">
          <w:pPr>
            <w:pStyle w:val="TOC2"/>
            <w:rPr>
              <w:rFonts w:asciiTheme="minorHAnsi" w:eastAsiaTheme="minorEastAsia" w:hAnsiTheme="minorHAnsi" w:cstheme="minorBidi"/>
              <w:sz w:val="22"/>
              <w:szCs w:val="22"/>
              <w:lang w:val="en-US"/>
            </w:rPr>
          </w:pPr>
          <w:hyperlink w:anchor="_Toc39853924" w:history="1">
            <w:r w:rsidR="00EA3F06" w:rsidRPr="00985889">
              <w:rPr>
                <w:rStyle w:val="Hyperlink"/>
                <w:rFonts w:eastAsia="Times New Roman"/>
                <w:b/>
              </w:rPr>
              <w:t>8.8</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High speed programmable forwarding plane QoS</w:t>
            </w:r>
            <w:r w:rsidR="00EA3F06">
              <w:rPr>
                <w:webHidden/>
              </w:rPr>
              <w:tab/>
            </w:r>
            <w:r w:rsidR="00EA3F06">
              <w:rPr>
                <w:webHidden/>
              </w:rPr>
              <w:fldChar w:fldCharType="begin"/>
            </w:r>
            <w:r w:rsidR="00EA3F06">
              <w:rPr>
                <w:webHidden/>
              </w:rPr>
              <w:instrText xml:space="preserve"> PAGEREF _Toc39853924 \h </w:instrText>
            </w:r>
            <w:r w:rsidR="00EA3F06">
              <w:rPr>
                <w:webHidden/>
              </w:rPr>
            </w:r>
            <w:r w:rsidR="00EA3F06">
              <w:rPr>
                <w:webHidden/>
              </w:rPr>
              <w:fldChar w:fldCharType="separate"/>
            </w:r>
            <w:r w:rsidR="00EA3F06">
              <w:rPr>
                <w:webHidden/>
              </w:rPr>
              <w:t>79</w:t>
            </w:r>
            <w:r w:rsidR="00EA3F06">
              <w:rPr>
                <w:webHidden/>
              </w:rPr>
              <w:fldChar w:fldCharType="end"/>
            </w:r>
          </w:hyperlink>
        </w:p>
        <w:p w14:paraId="3A74E983" w14:textId="77777777" w:rsidR="00EA3F06" w:rsidRDefault="00BD48F7">
          <w:pPr>
            <w:pStyle w:val="TOC2"/>
            <w:rPr>
              <w:rFonts w:asciiTheme="minorHAnsi" w:eastAsiaTheme="minorEastAsia" w:hAnsiTheme="minorHAnsi" w:cstheme="minorBidi"/>
              <w:sz w:val="22"/>
              <w:szCs w:val="22"/>
              <w:lang w:val="en-US"/>
            </w:rPr>
          </w:pPr>
          <w:hyperlink w:anchor="_Toc39853925" w:history="1">
            <w:r w:rsidR="00EA3F06" w:rsidRPr="00985889">
              <w:rPr>
                <w:rStyle w:val="Hyperlink"/>
                <w:rFonts w:eastAsia="Times New Roman"/>
                <w:b/>
              </w:rPr>
              <w:t>8.9</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Monetization</w:t>
            </w:r>
            <w:r w:rsidR="00EA3F06">
              <w:rPr>
                <w:webHidden/>
              </w:rPr>
              <w:tab/>
            </w:r>
            <w:r w:rsidR="00EA3F06">
              <w:rPr>
                <w:webHidden/>
              </w:rPr>
              <w:fldChar w:fldCharType="begin"/>
            </w:r>
            <w:r w:rsidR="00EA3F06">
              <w:rPr>
                <w:webHidden/>
              </w:rPr>
              <w:instrText xml:space="preserve"> PAGEREF _Toc39853925 \h </w:instrText>
            </w:r>
            <w:r w:rsidR="00EA3F06">
              <w:rPr>
                <w:webHidden/>
              </w:rPr>
            </w:r>
            <w:r w:rsidR="00EA3F06">
              <w:rPr>
                <w:webHidden/>
              </w:rPr>
              <w:fldChar w:fldCharType="separate"/>
            </w:r>
            <w:r w:rsidR="00EA3F06">
              <w:rPr>
                <w:webHidden/>
              </w:rPr>
              <w:t>80</w:t>
            </w:r>
            <w:r w:rsidR="00EA3F06">
              <w:rPr>
                <w:webHidden/>
              </w:rPr>
              <w:fldChar w:fldCharType="end"/>
            </w:r>
          </w:hyperlink>
        </w:p>
        <w:p w14:paraId="322F175D" w14:textId="77777777" w:rsidR="00EA3F06" w:rsidRDefault="00BD48F7">
          <w:pPr>
            <w:pStyle w:val="TOC2"/>
            <w:rPr>
              <w:rFonts w:asciiTheme="minorHAnsi" w:eastAsiaTheme="minorEastAsia" w:hAnsiTheme="minorHAnsi" w:cstheme="minorBidi"/>
              <w:sz w:val="22"/>
              <w:szCs w:val="22"/>
              <w:lang w:val="en-US"/>
            </w:rPr>
          </w:pPr>
          <w:hyperlink w:anchor="_Toc39853926" w:history="1">
            <w:r w:rsidR="00EA3F06" w:rsidRPr="00985889">
              <w:rPr>
                <w:rStyle w:val="Hyperlink"/>
                <w:rFonts w:eastAsia="Times New Roman"/>
                <w:b/>
              </w:rPr>
              <w:t>8.10</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QoS and mobile networks</w:t>
            </w:r>
            <w:r w:rsidR="00EA3F06">
              <w:rPr>
                <w:webHidden/>
              </w:rPr>
              <w:tab/>
            </w:r>
            <w:r w:rsidR="00EA3F06">
              <w:rPr>
                <w:webHidden/>
              </w:rPr>
              <w:fldChar w:fldCharType="begin"/>
            </w:r>
            <w:r w:rsidR="00EA3F06">
              <w:rPr>
                <w:webHidden/>
              </w:rPr>
              <w:instrText xml:space="preserve"> PAGEREF _Toc39853926 \h </w:instrText>
            </w:r>
            <w:r w:rsidR="00EA3F06">
              <w:rPr>
                <w:webHidden/>
              </w:rPr>
            </w:r>
            <w:r w:rsidR="00EA3F06">
              <w:rPr>
                <w:webHidden/>
              </w:rPr>
              <w:fldChar w:fldCharType="separate"/>
            </w:r>
            <w:r w:rsidR="00EA3F06">
              <w:rPr>
                <w:webHidden/>
              </w:rPr>
              <w:t>80</w:t>
            </w:r>
            <w:r w:rsidR="00EA3F06">
              <w:rPr>
                <w:webHidden/>
              </w:rPr>
              <w:fldChar w:fldCharType="end"/>
            </w:r>
          </w:hyperlink>
        </w:p>
        <w:p w14:paraId="53A01D48" w14:textId="77777777" w:rsidR="00EA3F06" w:rsidRDefault="00BD48F7">
          <w:pPr>
            <w:pStyle w:val="TOC3"/>
            <w:rPr>
              <w:rFonts w:asciiTheme="minorHAnsi" w:eastAsiaTheme="minorEastAsia" w:hAnsiTheme="minorHAnsi" w:cstheme="minorBidi"/>
              <w:sz w:val="22"/>
              <w:szCs w:val="22"/>
              <w:lang w:val="en-US"/>
            </w:rPr>
          </w:pPr>
          <w:hyperlink w:anchor="_Toc39853927" w:history="1">
            <w:r w:rsidR="00EA3F06" w:rsidRPr="00985889">
              <w:rPr>
                <w:rStyle w:val="Hyperlink"/>
                <w:rFonts w:eastAsia="Times New Roman"/>
                <w:b/>
              </w:rPr>
              <w:t>8.10.1</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LTE Networks QoS Analysis</w:t>
            </w:r>
            <w:r w:rsidR="00EA3F06">
              <w:rPr>
                <w:webHidden/>
              </w:rPr>
              <w:tab/>
            </w:r>
            <w:r w:rsidR="00EA3F06">
              <w:rPr>
                <w:webHidden/>
              </w:rPr>
              <w:fldChar w:fldCharType="begin"/>
            </w:r>
            <w:r w:rsidR="00EA3F06">
              <w:rPr>
                <w:webHidden/>
              </w:rPr>
              <w:instrText xml:space="preserve"> PAGEREF _Toc39853927 \h </w:instrText>
            </w:r>
            <w:r w:rsidR="00EA3F06">
              <w:rPr>
                <w:webHidden/>
              </w:rPr>
            </w:r>
            <w:r w:rsidR="00EA3F06">
              <w:rPr>
                <w:webHidden/>
              </w:rPr>
              <w:fldChar w:fldCharType="separate"/>
            </w:r>
            <w:r w:rsidR="00EA3F06">
              <w:rPr>
                <w:webHidden/>
              </w:rPr>
              <w:t>80</w:t>
            </w:r>
            <w:r w:rsidR="00EA3F06">
              <w:rPr>
                <w:webHidden/>
              </w:rPr>
              <w:fldChar w:fldCharType="end"/>
            </w:r>
          </w:hyperlink>
        </w:p>
        <w:p w14:paraId="40902C79" w14:textId="77777777" w:rsidR="00EA3F06" w:rsidRDefault="00BD48F7">
          <w:pPr>
            <w:pStyle w:val="TOC3"/>
            <w:rPr>
              <w:rFonts w:asciiTheme="minorHAnsi" w:eastAsiaTheme="minorEastAsia" w:hAnsiTheme="minorHAnsi" w:cstheme="minorBidi"/>
              <w:sz w:val="22"/>
              <w:szCs w:val="22"/>
              <w:lang w:val="en-US"/>
            </w:rPr>
          </w:pPr>
          <w:hyperlink w:anchor="_Toc39853928" w:history="1">
            <w:r w:rsidR="00EA3F06" w:rsidRPr="00985889">
              <w:rPr>
                <w:rStyle w:val="Hyperlink"/>
                <w:rFonts w:eastAsia="Times New Roman"/>
                <w:b/>
              </w:rPr>
              <w:t>8.10.2</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5G Network QoS Analysis and new Requirements</w:t>
            </w:r>
            <w:r w:rsidR="00EA3F06">
              <w:rPr>
                <w:webHidden/>
              </w:rPr>
              <w:tab/>
            </w:r>
            <w:r w:rsidR="00EA3F06">
              <w:rPr>
                <w:webHidden/>
              </w:rPr>
              <w:fldChar w:fldCharType="begin"/>
            </w:r>
            <w:r w:rsidR="00EA3F06">
              <w:rPr>
                <w:webHidden/>
              </w:rPr>
              <w:instrText xml:space="preserve"> PAGEREF _Toc39853928 \h </w:instrText>
            </w:r>
            <w:r w:rsidR="00EA3F06">
              <w:rPr>
                <w:webHidden/>
              </w:rPr>
            </w:r>
            <w:r w:rsidR="00EA3F06">
              <w:rPr>
                <w:webHidden/>
              </w:rPr>
              <w:fldChar w:fldCharType="separate"/>
            </w:r>
            <w:r w:rsidR="00EA3F06">
              <w:rPr>
                <w:webHidden/>
              </w:rPr>
              <w:t>81</w:t>
            </w:r>
            <w:r w:rsidR="00EA3F06">
              <w:rPr>
                <w:webHidden/>
              </w:rPr>
              <w:fldChar w:fldCharType="end"/>
            </w:r>
          </w:hyperlink>
        </w:p>
        <w:p w14:paraId="7606E536" w14:textId="77777777" w:rsidR="00EA3F06" w:rsidRDefault="00BD48F7">
          <w:pPr>
            <w:pStyle w:val="TOC3"/>
            <w:rPr>
              <w:rFonts w:asciiTheme="minorHAnsi" w:eastAsiaTheme="minorEastAsia" w:hAnsiTheme="minorHAnsi" w:cstheme="minorBidi"/>
              <w:sz w:val="22"/>
              <w:szCs w:val="22"/>
              <w:lang w:val="en-US"/>
            </w:rPr>
          </w:pPr>
          <w:hyperlink w:anchor="_Toc39853929" w:history="1">
            <w:r w:rsidR="00EA3F06" w:rsidRPr="00985889">
              <w:rPr>
                <w:rStyle w:val="Hyperlink"/>
                <w:rFonts w:eastAsia="Times New Roman"/>
                <w:b/>
              </w:rPr>
              <w:t>8.10.3</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B5G QoS Requirements</w:t>
            </w:r>
            <w:r w:rsidR="00EA3F06">
              <w:rPr>
                <w:webHidden/>
              </w:rPr>
              <w:tab/>
            </w:r>
            <w:r w:rsidR="00EA3F06">
              <w:rPr>
                <w:webHidden/>
              </w:rPr>
              <w:fldChar w:fldCharType="begin"/>
            </w:r>
            <w:r w:rsidR="00EA3F06">
              <w:rPr>
                <w:webHidden/>
              </w:rPr>
              <w:instrText xml:space="preserve"> PAGEREF _Toc39853929 \h </w:instrText>
            </w:r>
            <w:r w:rsidR="00EA3F06">
              <w:rPr>
                <w:webHidden/>
              </w:rPr>
            </w:r>
            <w:r w:rsidR="00EA3F06">
              <w:rPr>
                <w:webHidden/>
              </w:rPr>
              <w:fldChar w:fldCharType="separate"/>
            </w:r>
            <w:r w:rsidR="00EA3F06">
              <w:rPr>
                <w:webHidden/>
              </w:rPr>
              <w:t>83</w:t>
            </w:r>
            <w:r w:rsidR="00EA3F06">
              <w:rPr>
                <w:webHidden/>
              </w:rPr>
              <w:fldChar w:fldCharType="end"/>
            </w:r>
          </w:hyperlink>
        </w:p>
        <w:p w14:paraId="01943EDC" w14:textId="77777777" w:rsidR="00EA3F06" w:rsidRDefault="00BD48F7">
          <w:pPr>
            <w:pStyle w:val="TOC3"/>
            <w:rPr>
              <w:rFonts w:asciiTheme="minorHAnsi" w:eastAsiaTheme="minorEastAsia" w:hAnsiTheme="minorHAnsi" w:cstheme="minorBidi"/>
              <w:sz w:val="22"/>
              <w:szCs w:val="22"/>
              <w:lang w:val="en-US"/>
            </w:rPr>
          </w:pPr>
          <w:hyperlink w:anchor="_Toc39853930" w:history="1">
            <w:r w:rsidR="00EA3F06" w:rsidRPr="00985889">
              <w:rPr>
                <w:rStyle w:val="Hyperlink"/>
                <w:rFonts w:eastAsia="Times New Roman"/>
                <w:b/>
              </w:rPr>
              <w:t>8.10.4</w:t>
            </w:r>
            <w:r w:rsidR="00EA3F06">
              <w:rPr>
                <w:rFonts w:asciiTheme="minorHAnsi" w:eastAsiaTheme="minorEastAsia" w:hAnsiTheme="minorHAnsi" w:cstheme="minorBidi"/>
                <w:sz w:val="22"/>
                <w:szCs w:val="22"/>
                <w:lang w:val="en-US"/>
              </w:rPr>
              <w:tab/>
            </w:r>
            <w:r w:rsidR="00EA3F06" w:rsidRPr="00985889">
              <w:rPr>
                <w:rStyle w:val="Hyperlink"/>
                <w:rFonts w:eastAsia="Times New Roman"/>
                <w:b/>
              </w:rPr>
              <w:t>Mapping 5G/B5G to the underlying Network 2030 infrastructure</w:t>
            </w:r>
            <w:r w:rsidR="00EA3F06">
              <w:rPr>
                <w:webHidden/>
              </w:rPr>
              <w:tab/>
            </w:r>
            <w:r w:rsidR="00EA3F06">
              <w:rPr>
                <w:webHidden/>
              </w:rPr>
              <w:fldChar w:fldCharType="begin"/>
            </w:r>
            <w:r w:rsidR="00EA3F06">
              <w:rPr>
                <w:webHidden/>
              </w:rPr>
              <w:instrText xml:space="preserve"> PAGEREF _Toc39853930 \h </w:instrText>
            </w:r>
            <w:r w:rsidR="00EA3F06">
              <w:rPr>
                <w:webHidden/>
              </w:rPr>
            </w:r>
            <w:r w:rsidR="00EA3F06">
              <w:rPr>
                <w:webHidden/>
              </w:rPr>
              <w:fldChar w:fldCharType="separate"/>
            </w:r>
            <w:r w:rsidR="00EA3F06">
              <w:rPr>
                <w:webHidden/>
              </w:rPr>
              <w:t>83</w:t>
            </w:r>
            <w:r w:rsidR="00EA3F06">
              <w:rPr>
                <w:webHidden/>
              </w:rPr>
              <w:fldChar w:fldCharType="end"/>
            </w:r>
          </w:hyperlink>
        </w:p>
        <w:p w14:paraId="2F3C2350" w14:textId="77777777" w:rsidR="00EA3F06" w:rsidRDefault="00BD48F7">
          <w:pPr>
            <w:pStyle w:val="TOC1"/>
            <w:rPr>
              <w:rFonts w:asciiTheme="minorHAnsi" w:eastAsiaTheme="minorEastAsia" w:hAnsiTheme="minorHAnsi" w:cstheme="minorBidi"/>
              <w:sz w:val="22"/>
              <w:szCs w:val="22"/>
              <w:lang w:val="en-US"/>
            </w:rPr>
          </w:pPr>
          <w:hyperlink w:anchor="_Toc39853931" w:history="1">
            <w:r w:rsidR="00EA3F06" w:rsidRPr="00985889">
              <w:rPr>
                <w:rStyle w:val="Hyperlink"/>
                <w:rFonts w:eastAsia="SimSun"/>
                <w:b/>
              </w:rPr>
              <w:t>9</w:t>
            </w:r>
            <w:r w:rsidR="00EA3F06">
              <w:rPr>
                <w:rFonts w:asciiTheme="minorHAnsi" w:eastAsiaTheme="minorEastAsia" w:hAnsiTheme="minorHAnsi" w:cstheme="minorBidi"/>
                <w:sz w:val="22"/>
                <w:szCs w:val="22"/>
                <w:lang w:val="en-US"/>
              </w:rPr>
              <w:tab/>
            </w:r>
            <w:r w:rsidR="00EA3F06" w:rsidRPr="00985889">
              <w:rPr>
                <w:rStyle w:val="Hyperlink"/>
                <w:rFonts w:eastAsia="SimSun"/>
                <w:b/>
              </w:rPr>
              <w:t>Burst Switching (Jingcheng Zhang)</w:t>
            </w:r>
            <w:r w:rsidR="00EA3F06">
              <w:rPr>
                <w:webHidden/>
              </w:rPr>
              <w:tab/>
            </w:r>
            <w:r w:rsidR="00EA3F06">
              <w:rPr>
                <w:webHidden/>
              </w:rPr>
              <w:fldChar w:fldCharType="begin"/>
            </w:r>
            <w:r w:rsidR="00EA3F06">
              <w:rPr>
                <w:webHidden/>
              </w:rPr>
              <w:instrText xml:space="preserve"> PAGEREF _Toc39853931 \h </w:instrText>
            </w:r>
            <w:r w:rsidR="00EA3F06">
              <w:rPr>
                <w:webHidden/>
              </w:rPr>
            </w:r>
            <w:r w:rsidR="00EA3F06">
              <w:rPr>
                <w:webHidden/>
              </w:rPr>
              <w:fldChar w:fldCharType="separate"/>
            </w:r>
            <w:r w:rsidR="00EA3F06">
              <w:rPr>
                <w:webHidden/>
              </w:rPr>
              <w:t>85</w:t>
            </w:r>
            <w:r w:rsidR="00EA3F06">
              <w:rPr>
                <w:webHidden/>
              </w:rPr>
              <w:fldChar w:fldCharType="end"/>
            </w:r>
          </w:hyperlink>
        </w:p>
        <w:p w14:paraId="3123800B" w14:textId="77777777" w:rsidR="00EA3F06" w:rsidRDefault="00BD48F7">
          <w:pPr>
            <w:pStyle w:val="TOC2"/>
            <w:rPr>
              <w:rFonts w:asciiTheme="minorHAnsi" w:eastAsiaTheme="minorEastAsia" w:hAnsiTheme="minorHAnsi" w:cstheme="minorBidi"/>
              <w:sz w:val="22"/>
              <w:szCs w:val="22"/>
              <w:lang w:val="en-US"/>
            </w:rPr>
          </w:pPr>
          <w:hyperlink w:anchor="_Toc39853932" w:history="1">
            <w:r w:rsidR="00EA3F06" w:rsidRPr="00985889">
              <w:rPr>
                <w:rStyle w:val="Hyperlink"/>
                <w:rFonts w:eastAsia="SimSun"/>
                <w:b/>
              </w:rPr>
              <w:t>9.1</w:t>
            </w:r>
            <w:r w:rsidR="00EA3F06">
              <w:rPr>
                <w:rFonts w:asciiTheme="minorHAnsi" w:eastAsiaTheme="minorEastAsia" w:hAnsiTheme="minorHAnsi" w:cstheme="minorBidi"/>
                <w:sz w:val="22"/>
                <w:szCs w:val="22"/>
                <w:lang w:val="en-US"/>
              </w:rPr>
              <w:tab/>
            </w:r>
            <w:r w:rsidR="00EA3F06" w:rsidRPr="00985889">
              <w:rPr>
                <w:rStyle w:val="Hyperlink"/>
                <w:rFonts w:eastAsia="SimSun"/>
                <w:b/>
              </w:rPr>
              <w:t>Motivation</w:t>
            </w:r>
            <w:r w:rsidR="00EA3F06">
              <w:rPr>
                <w:webHidden/>
              </w:rPr>
              <w:tab/>
            </w:r>
            <w:r w:rsidR="00EA3F06">
              <w:rPr>
                <w:webHidden/>
              </w:rPr>
              <w:fldChar w:fldCharType="begin"/>
            </w:r>
            <w:r w:rsidR="00EA3F06">
              <w:rPr>
                <w:webHidden/>
              </w:rPr>
              <w:instrText xml:space="preserve"> PAGEREF _Toc39853932 \h </w:instrText>
            </w:r>
            <w:r w:rsidR="00EA3F06">
              <w:rPr>
                <w:webHidden/>
              </w:rPr>
            </w:r>
            <w:r w:rsidR="00EA3F06">
              <w:rPr>
                <w:webHidden/>
              </w:rPr>
              <w:fldChar w:fldCharType="separate"/>
            </w:r>
            <w:r w:rsidR="00EA3F06">
              <w:rPr>
                <w:webHidden/>
              </w:rPr>
              <w:t>85</w:t>
            </w:r>
            <w:r w:rsidR="00EA3F06">
              <w:rPr>
                <w:webHidden/>
              </w:rPr>
              <w:fldChar w:fldCharType="end"/>
            </w:r>
          </w:hyperlink>
        </w:p>
        <w:p w14:paraId="39F3EC04" w14:textId="77777777" w:rsidR="00EA3F06" w:rsidRDefault="00BD48F7">
          <w:pPr>
            <w:pStyle w:val="TOC3"/>
            <w:rPr>
              <w:rFonts w:asciiTheme="minorHAnsi" w:eastAsiaTheme="minorEastAsia" w:hAnsiTheme="minorHAnsi" w:cstheme="minorBidi"/>
              <w:sz w:val="22"/>
              <w:szCs w:val="22"/>
              <w:lang w:val="en-US"/>
            </w:rPr>
          </w:pPr>
          <w:hyperlink w:anchor="_Toc39853933" w:history="1">
            <w:r w:rsidR="00EA3F06" w:rsidRPr="00985889">
              <w:rPr>
                <w:rStyle w:val="Hyperlink"/>
                <w:rFonts w:eastAsia="SimSun"/>
                <w:b/>
              </w:rPr>
              <w:t>9.1.1</w:t>
            </w:r>
            <w:r w:rsidR="00EA3F06">
              <w:rPr>
                <w:rFonts w:asciiTheme="minorHAnsi" w:eastAsiaTheme="minorEastAsia" w:hAnsiTheme="minorHAnsi" w:cstheme="minorBidi"/>
                <w:sz w:val="22"/>
                <w:szCs w:val="22"/>
                <w:lang w:val="en-US"/>
              </w:rPr>
              <w:tab/>
            </w:r>
            <w:r w:rsidR="00EA3F06" w:rsidRPr="00985889">
              <w:rPr>
                <w:rStyle w:val="Hyperlink"/>
                <w:rFonts w:eastAsia="SimSun"/>
                <w:b/>
              </w:rPr>
              <w:t>Use case description</w:t>
            </w:r>
            <w:r w:rsidR="00EA3F06">
              <w:rPr>
                <w:webHidden/>
              </w:rPr>
              <w:tab/>
            </w:r>
            <w:r w:rsidR="00EA3F06">
              <w:rPr>
                <w:webHidden/>
              </w:rPr>
              <w:fldChar w:fldCharType="begin"/>
            </w:r>
            <w:r w:rsidR="00EA3F06">
              <w:rPr>
                <w:webHidden/>
              </w:rPr>
              <w:instrText xml:space="preserve"> PAGEREF _Toc39853933 \h </w:instrText>
            </w:r>
            <w:r w:rsidR="00EA3F06">
              <w:rPr>
                <w:webHidden/>
              </w:rPr>
            </w:r>
            <w:r w:rsidR="00EA3F06">
              <w:rPr>
                <w:webHidden/>
              </w:rPr>
              <w:fldChar w:fldCharType="separate"/>
            </w:r>
            <w:r w:rsidR="00EA3F06">
              <w:rPr>
                <w:webHidden/>
              </w:rPr>
              <w:t>86</w:t>
            </w:r>
            <w:r w:rsidR="00EA3F06">
              <w:rPr>
                <w:webHidden/>
              </w:rPr>
              <w:fldChar w:fldCharType="end"/>
            </w:r>
          </w:hyperlink>
        </w:p>
        <w:p w14:paraId="5DB2389F" w14:textId="77777777" w:rsidR="00EA3F06" w:rsidRDefault="00BD48F7">
          <w:pPr>
            <w:pStyle w:val="TOC3"/>
            <w:rPr>
              <w:rFonts w:asciiTheme="minorHAnsi" w:eastAsiaTheme="minorEastAsia" w:hAnsiTheme="minorHAnsi" w:cstheme="minorBidi"/>
              <w:sz w:val="22"/>
              <w:szCs w:val="22"/>
              <w:lang w:val="en-US"/>
            </w:rPr>
          </w:pPr>
          <w:hyperlink w:anchor="_Toc39853934" w:history="1">
            <w:r w:rsidR="00EA3F06" w:rsidRPr="00985889">
              <w:rPr>
                <w:rStyle w:val="Hyperlink"/>
                <w:rFonts w:eastAsia="SimSun"/>
                <w:b/>
              </w:rPr>
              <w:t>9.1.2</w:t>
            </w:r>
            <w:r w:rsidR="00EA3F06">
              <w:rPr>
                <w:rFonts w:asciiTheme="minorHAnsi" w:eastAsiaTheme="minorEastAsia" w:hAnsiTheme="minorHAnsi" w:cstheme="minorBidi"/>
                <w:sz w:val="22"/>
                <w:szCs w:val="22"/>
                <w:lang w:val="en-US"/>
              </w:rPr>
              <w:tab/>
            </w:r>
            <w:r w:rsidR="00EA3F06" w:rsidRPr="00985889">
              <w:rPr>
                <w:rStyle w:val="Hyperlink"/>
                <w:rFonts w:eastAsia="SimSun"/>
                <w:b/>
              </w:rPr>
              <w:t>Scope of burst forwarding technology</w:t>
            </w:r>
            <w:r w:rsidR="00EA3F06">
              <w:rPr>
                <w:webHidden/>
              </w:rPr>
              <w:tab/>
            </w:r>
            <w:r w:rsidR="00EA3F06">
              <w:rPr>
                <w:webHidden/>
              </w:rPr>
              <w:fldChar w:fldCharType="begin"/>
            </w:r>
            <w:r w:rsidR="00EA3F06">
              <w:rPr>
                <w:webHidden/>
              </w:rPr>
              <w:instrText xml:space="preserve"> PAGEREF _Toc39853934 \h </w:instrText>
            </w:r>
            <w:r w:rsidR="00EA3F06">
              <w:rPr>
                <w:webHidden/>
              </w:rPr>
            </w:r>
            <w:r w:rsidR="00EA3F06">
              <w:rPr>
                <w:webHidden/>
              </w:rPr>
              <w:fldChar w:fldCharType="separate"/>
            </w:r>
            <w:r w:rsidR="00EA3F06">
              <w:rPr>
                <w:webHidden/>
              </w:rPr>
              <w:t>88</w:t>
            </w:r>
            <w:r w:rsidR="00EA3F06">
              <w:rPr>
                <w:webHidden/>
              </w:rPr>
              <w:fldChar w:fldCharType="end"/>
            </w:r>
          </w:hyperlink>
        </w:p>
        <w:p w14:paraId="193301C8" w14:textId="77777777" w:rsidR="00EA3F06" w:rsidRDefault="00BD48F7">
          <w:pPr>
            <w:pStyle w:val="TOC2"/>
            <w:rPr>
              <w:rFonts w:asciiTheme="minorHAnsi" w:eastAsiaTheme="minorEastAsia" w:hAnsiTheme="minorHAnsi" w:cstheme="minorBidi"/>
              <w:sz w:val="22"/>
              <w:szCs w:val="22"/>
              <w:lang w:val="en-US"/>
            </w:rPr>
          </w:pPr>
          <w:hyperlink w:anchor="_Toc39853935" w:history="1">
            <w:r w:rsidR="00EA3F06" w:rsidRPr="00985889">
              <w:rPr>
                <w:rStyle w:val="Hyperlink"/>
                <w:rFonts w:eastAsia="SimSun"/>
                <w:b/>
              </w:rPr>
              <w:t>9.2</w:t>
            </w:r>
            <w:r w:rsidR="00EA3F06">
              <w:rPr>
                <w:rFonts w:asciiTheme="minorHAnsi" w:eastAsiaTheme="minorEastAsia" w:hAnsiTheme="minorHAnsi" w:cstheme="minorBidi"/>
                <w:sz w:val="22"/>
                <w:szCs w:val="22"/>
                <w:lang w:val="en-US"/>
              </w:rPr>
              <w:tab/>
            </w:r>
            <w:r w:rsidR="00EA3F06" w:rsidRPr="00985889">
              <w:rPr>
                <w:rStyle w:val="Hyperlink"/>
                <w:rFonts w:eastAsia="SimSun"/>
                <w:b/>
              </w:rPr>
              <w:t>Theoretical analysis of burst forwarding mechanism</w:t>
            </w:r>
            <w:r w:rsidR="00EA3F06">
              <w:rPr>
                <w:webHidden/>
              </w:rPr>
              <w:tab/>
            </w:r>
            <w:r w:rsidR="00EA3F06">
              <w:rPr>
                <w:webHidden/>
              </w:rPr>
              <w:fldChar w:fldCharType="begin"/>
            </w:r>
            <w:r w:rsidR="00EA3F06">
              <w:rPr>
                <w:webHidden/>
              </w:rPr>
              <w:instrText xml:space="preserve"> PAGEREF _Toc39853935 \h </w:instrText>
            </w:r>
            <w:r w:rsidR="00EA3F06">
              <w:rPr>
                <w:webHidden/>
              </w:rPr>
            </w:r>
            <w:r w:rsidR="00EA3F06">
              <w:rPr>
                <w:webHidden/>
              </w:rPr>
              <w:fldChar w:fldCharType="separate"/>
            </w:r>
            <w:r w:rsidR="00EA3F06">
              <w:rPr>
                <w:webHidden/>
              </w:rPr>
              <w:t>89</w:t>
            </w:r>
            <w:r w:rsidR="00EA3F06">
              <w:rPr>
                <w:webHidden/>
              </w:rPr>
              <w:fldChar w:fldCharType="end"/>
            </w:r>
          </w:hyperlink>
        </w:p>
        <w:p w14:paraId="54D81D36" w14:textId="77777777" w:rsidR="00EA3F06" w:rsidRDefault="00BD48F7">
          <w:pPr>
            <w:pStyle w:val="TOC3"/>
            <w:rPr>
              <w:rFonts w:asciiTheme="minorHAnsi" w:eastAsiaTheme="minorEastAsia" w:hAnsiTheme="minorHAnsi" w:cstheme="minorBidi"/>
              <w:sz w:val="22"/>
              <w:szCs w:val="22"/>
              <w:lang w:val="en-US"/>
            </w:rPr>
          </w:pPr>
          <w:hyperlink w:anchor="_Toc39853936" w:history="1">
            <w:r w:rsidR="00EA3F06" w:rsidRPr="00985889">
              <w:rPr>
                <w:rStyle w:val="Hyperlink"/>
                <w:rFonts w:eastAsia="SimSun"/>
                <w:b/>
              </w:rPr>
              <w:t>9.2.1</w:t>
            </w:r>
            <w:r w:rsidR="00EA3F06">
              <w:rPr>
                <w:rFonts w:asciiTheme="minorHAnsi" w:eastAsiaTheme="minorEastAsia" w:hAnsiTheme="minorHAnsi" w:cstheme="minorBidi"/>
                <w:sz w:val="22"/>
                <w:szCs w:val="22"/>
                <w:lang w:val="en-US"/>
              </w:rPr>
              <w:tab/>
            </w:r>
            <w:r w:rsidR="00EA3F06" w:rsidRPr="00985889">
              <w:rPr>
                <w:rStyle w:val="Hyperlink"/>
                <w:rFonts w:eastAsia="SimSun"/>
                <w:b/>
              </w:rPr>
              <w:t xml:space="preserve"> Network throughput study</w:t>
            </w:r>
            <w:r w:rsidR="00EA3F06">
              <w:rPr>
                <w:webHidden/>
              </w:rPr>
              <w:tab/>
            </w:r>
            <w:r w:rsidR="00EA3F06">
              <w:rPr>
                <w:webHidden/>
              </w:rPr>
              <w:fldChar w:fldCharType="begin"/>
            </w:r>
            <w:r w:rsidR="00EA3F06">
              <w:rPr>
                <w:webHidden/>
              </w:rPr>
              <w:instrText xml:space="preserve"> PAGEREF _Toc39853936 \h </w:instrText>
            </w:r>
            <w:r w:rsidR="00EA3F06">
              <w:rPr>
                <w:webHidden/>
              </w:rPr>
            </w:r>
            <w:r w:rsidR="00EA3F06">
              <w:rPr>
                <w:webHidden/>
              </w:rPr>
              <w:fldChar w:fldCharType="separate"/>
            </w:r>
            <w:r w:rsidR="00EA3F06">
              <w:rPr>
                <w:webHidden/>
              </w:rPr>
              <w:t>89</w:t>
            </w:r>
            <w:r w:rsidR="00EA3F06">
              <w:rPr>
                <w:webHidden/>
              </w:rPr>
              <w:fldChar w:fldCharType="end"/>
            </w:r>
          </w:hyperlink>
        </w:p>
        <w:p w14:paraId="01E58C5E" w14:textId="77777777" w:rsidR="00EA3F06" w:rsidRDefault="00BD48F7">
          <w:pPr>
            <w:pStyle w:val="TOC3"/>
            <w:rPr>
              <w:rFonts w:asciiTheme="minorHAnsi" w:eastAsiaTheme="minorEastAsia" w:hAnsiTheme="minorHAnsi" w:cstheme="minorBidi"/>
              <w:sz w:val="22"/>
              <w:szCs w:val="22"/>
              <w:lang w:val="en-US"/>
            </w:rPr>
          </w:pPr>
          <w:hyperlink w:anchor="_Toc39853937" w:history="1">
            <w:r w:rsidR="00EA3F06" w:rsidRPr="00985889">
              <w:rPr>
                <w:rStyle w:val="Hyperlink"/>
                <w:rFonts w:eastAsia="SimSun"/>
                <w:b/>
              </w:rPr>
              <w:t>9.2.2</w:t>
            </w:r>
            <w:r w:rsidR="00EA3F06">
              <w:rPr>
                <w:rFonts w:asciiTheme="minorHAnsi" w:eastAsiaTheme="minorEastAsia" w:hAnsiTheme="minorHAnsi" w:cstheme="minorBidi"/>
                <w:sz w:val="22"/>
                <w:szCs w:val="22"/>
                <w:lang w:val="en-US"/>
              </w:rPr>
              <w:tab/>
            </w:r>
            <w:r w:rsidR="00EA3F06" w:rsidRPr="00985889">
              <w:rPr>
                <w:rStyle w:val="Hyperlink"/>
                <w:rFonts w:eastAsia="SimSun"/>
                <w:b/>
              </w:rPr>
              <w:t>Host performance study</w:t>
            </w:r>
            <w:r w:rsidR="00EA3F06">
              <w:rPr>
                <w:webHidden/>
              </w:rPr>
              <w:tab/>
            </w:r>
            <w:r w:rsidR="00EA3F06">
              <w:rPr>
                <w:webHidden/>
              </w:rPr>
              <w:fldChar w:fldCharType="begin"/>
            </w:r>
            <w:r w:rsidR="00EA3F06">
              <w:rPr>
                <w:webHidden/>
              </w:rPr>
              <w:instrText xml:space="preserve"> PAGEREF _Toc39853937 \h </w:instrText>
            </w:r>
            <w:r w:rsidR="00EA3F06">
              <w:rPr>
                <w:webHidden/>
              </w:rPr>
            </w:r>
            <w:r w:rsidR="00EA3F06">
              <w:rPr>
                <w:webHidden/>
              </w:rPr>
              <w:fldChar w:fldCharType="separate"/>
            </w:r>
            <w:r w:rsidR="00EA3F06">
              <w:rPr>
                <w:webHidden/>
              </w:rPr>
              <w:t>90</w:t>
            </w:r>
            <w:r w:rsidR="00EA3F06">
              <w:rPr>
                <w:webHidden/>
              </w:rPr>
              <w:fldChar w:fldCharType="end"/>
            </w:r>
          </w:hyperlink>
        </w:p>
        <w:p w14:paraId="5E46AD44" w14:textId="77777777" w:rsidR="00EA3F06" w:rsidRDefault="00BD48F7">
          <w:pPr>
            <w:pStyle w:val="TOC3"/>
            <w:rPr>
              <w:rFonts w:asciiTheme="minorHAnsi" w:eastAsiaTheme="minorEastAsia" w:hAnsiTheme="minorHAnsi" w:cstheme="minorBidi"/>
              <w:sz w:val="22"/>
              <w:szCs w:val="22"/>
              <w:lang w:val="en-US"/>
            </w:rPr>
          </w:pPr>
          <w:hyperlink w:anchor="_Toc39853938" w:history="1">
            <w:r w:rsidR="00EA3F06" w:rsidRPr="00985889">
              <w:rPr>
                <w:rStyle w:val="Hyperlink"/>
                <w:rFonts w:eastAsia="SimSun"/>
                <w:b/>
              </w:rPr>
              <w:t>9.2.3</w:t>
            </w:r>
            <w:r w:rsidR="00EA3F06">
              <w:rPr>
                <w:rFonts w:asciiTheme="minorHAnsi" w:eastAsiaTheme="minorEastAsia" w:hAnsiTheme="minorHAnsi" w:cstheme="minorBidi"/>
                <w:sz w:val="22"/>
                <w:szCs w:val="22"/>
                <w:lang w:val="en-US"/>
              </w:rPr>
              <w:tab/>
            </w:r>
            <w:r w:rsidR="00EA3F06" w:rsidRPr="00985889">
              <w:rPr>
                <w:rStyle w:val="Hyperlink"/>
                <w:rFonts w:eastAsia="SimSun"/>
                <w:b/>
              </w:rPr>
              <w:t>Data transmission complete time study</w:t>
            </w:r>
            <w:r w:rsidR="00EA3F06">
              <w:rPr>
                <w:webHidden/>
              </w:rPr>
              <w:tab/>
            </w:r>
            <w:r w:rsidR="00EA3F06">
              <w:rPr>
                <w:webHidden/>
              </w:rPr>
              <w:fldChar w:fldCharType="begin"/>
            </w:r>
            <w:r w:rsidR="00EA3F06">
              <w:rPr>
                <w:webHidden/>
              </w:rPr>
              <w:instrText xml:space="preserve"> PAGEREF _Toc39853938 \h </w:instrText>
            </w:r>
            <w:r w:rsidR="00EA3F06">
              <w:rPr>
                <w:webHidden/>
              </w:rPr>
            </w:r>
            <w:r w:rsidR="00EA3F06">
              <w:rPr>
                <w:webHidden/>
              </w:rPr>
              <w:fldChar w:fldCharType="separate"/>
            </w:r>
            <w:r w:rsidR="00EA3F06">
              <w:rPr>
                <w:webHidden/>
              </w:rPr>
              <w:t>91</w:t>
            </w:r>
            <w:r w:rsidR="00EA3F06">
              <w:rPr>
                <w:webHidden/>
              </w:rPr>
              <w:fldChar w:fldCharType="end"/>
            </w:r>
          </w:hyperlink>
        </w:p>
        <w:p w14:paraId="5871EF9B" w14:textId="77777777" w:rsidR="00EA3F06" w:rsidRDefault="00BD48F7">
          <w:pPr>
            <w:pStyle w:val="TOC3"/>
            <w:rPr>
              <w:rFonts w:asciiTheme="minorHAnsi" w:eastAsiaTheme="minorEastAsia" w:hAnsiTheme="minorHAnsi" w:cstheme="minorBidi"/>
              <w:sz w:val="22"/>
              <w:szCs w:val="22"/>
              <w:lang w:val="en-US"/>
            </w:rPr>
          </w:pPr>
          <w:hyperlink w:anchor="_Toc39853939" w:history="1">
            <w:r w:rsidR="00EA3F06" w:rsidRPr="00985889">
              <w:rPr>
                <w:rStyle w:val="Hyperlink"/>
                <w:rFonts w:eastAsia="SimSun"/>
                <w:b/>
              </w:rPr>
              <w:t>9.2.4</w:t>
            </w:r>
            <w:r w:rsidR="00EA3F06">
              <w:rPr>
                <w:rFonts w:asciiTheme="minorHAnsi" w:eastAsiaTheme="minorEastAsia" w:hAnsiTheme="minorHAnsi" w:cstheme="minorBidi"/>
                <w:sz w:val="22"/>
                <w:szCs w:val="22"/>
                <w:lang w:val="en-US"/>
              </w:rPr>
              <w:tab/>
            </w:r>
            <w:r w:rsidR="00EA3F06" w:rsidRPr="00985889">
              <w:rPr>
                <w:rStyle w:val="Hyperlink"/>
                <w:rFonts w:eastAsia="SimSun"/>
                <w:b/>
              </w:rPr>
              <w:t>Router buffer requirement study</w:t>
            </w:r>
            <w:r w:rsidR="00EA3F06">
              <w:rPr>
                <w:webHidden/>
              </w:rPr>
              <w:tab/>
            </w:r>
            <w:r w:rsidR="00EA3F06">
              <w:rPr>
                <w:webHidden/>
              </w:rPr>
              <w:fldChar w:fldCharType="begin"/>
            </w:r>
            <w:r w:rsidR="00EA3F06">
              <w:rPr>
                <w:webHidden/>
              </w:rPr>
              <w:instrText xml:space="preserve"> PAGEREF _Toc39853939 \h </w:instrText>
            </w:r>
            <w:r w:rsidR="00EA3F06">
              <w:rPr>
                <w:webHidden/>
              </w:rPr>
            </w:r>
            <w:r w:rsidR="00EA3F06">
              <w:rPr>
                <w:webHidden/>
              </w:rPr>
              <w:fldChar w:fldCharType="separate"/>
            </w:r>
            <w:r w:rsidR="00EA3F06">
              <w:rPr>
                <w:webHidden/>
              </w:rPr>
              <w:t>92</w:t>
            </w:r>
            <w:r w:rsidR="00EA3F06">
              <w:rPr>
                <w:webHidden/>
              </w:rPr>
              <w:fldChar w:fldCharType="end"/>
            </w:r>
          </w:hyperlink>
        </w:p>
        <w:p w14:paraId="2601FF5A" w14:textId="77777777" w:rsidR="00EA3F06" w:rsidRDefault="00BD48F7">
          <w:pPr>
            <w:pStyle w:val="TOC2"/>
            <w:rPr>
              <w:rFonts w:asciiTheme="minorHAnsi" w:eastAsiaTheme="minorEastAsia" w:hAnsiTheme="minorHAnsi" w:cstheme="minorBidi"/>
              <w:sz w:val="22"/>
              <w:szCs w:val="22"/>
              <w:lang w:val="en-US"/>
            </w:rPr>
          </w:pPr>
          <w:hyperlink w:anchor="_Toc39853940" w:history="1">
            <w:r w:rsidR="00EA3F06" w:rsidRPr="00985889">
              <w:rPr>
                <w:rStyle w:val="Hyperlink"/>
                <w:rFonts w:eastAsia="SimSun"/>
                <w:b/>
              </w:rPr>
              <w:t>9.3</w:t>
            </w:r>
            <w:r w:rsidR="00EA3F06">
              <w:rPr>
                <w:rFonts w:asciiTheme="minorHAnsi" w:eastAsiaTheme="minorEastAsia" w:hAnsiTheme="minorHAnsi" w:cstheme="minorBidi"/>
                <w:sz w:val="22"/>
                <w:szCs w:val="22"/>
                <w:lang w:val="en-US"/>
              </w:rPr>
              <w:tab/>
            </w:r>
            <w:r w:rsidR="00EA3F06" w:rsidRPr="00985889">
              <w:rPr>
                <w:rStyle w:val="Hyperlink"/>
                <w:rFonts w:eastAsia="SimSun"/>
                <w:b/>
              </w:rPr>
              <w:t>Burst forwarding architecture design</w:t>
            </w:r>
            <w:r w:rsidR="00EA3F06">
              <w:rPr>
                <w:webHidden/>
              </w:rPr>
              <w:tab/>
            </w:r>
            <w:r w:rsidR="00EA3F06">
              <w:rPr>
                <w:webHidden/>
              </w:rPr>
              <w:fldChar w:fldCharType="begin"/>
            </w:r>
            <w:r w:rsidR="00EA3F06">
              <w:rPr>
                <w:webHidden/>
              </w:rPr>
              <w:instrText xml:space="preserve"> PAGEREF _Toc39853940 \h </w:instrText>
            </w:r>
            <w:r w:rsidR="00EA3F06">
              <w:rPr>
                <w:webHidden/>
              </w:rPr>
            </w:r>
            <w:r w:rsidR="00EA3F06">
              <w:rPr>
                <w:webHidden/>
              </w:rPr>
              <w:fldChar w:fldCharType="separate"/>
            </w:r>
            <w:r w:rsidR="00EA3F06">
              <w:rPr>
                <w:webHidden/>
              </w:rPr>
              <w:t>93</w:t>
            </w:r>
            <w:r w:rsidR="00EA3F06">
              <w:rPr>
                <w:webHidden/>
              </w:rPr>
              <w:fldChar w:fldCharType="end"/>
            </w:r>
          </w:hyperlink>
        </w:p>
        <w:p w14:paraId="35ADE4B5" w14:textId="77777777" w:rsidR="00EA3F06" w:rsidRDefault="00BD48F7">
          <w:pPr>
            <w:pStyle w:val="TOC3"/>
            <w:rPr>
              <w:rFonts w:asciiTheme="minorHAnsi" w:eastAsiaTheme="minorEastAsia" w:hAnsiTheme="minorHAnsi" w:cstheme="minorBidi"/>
              <w:sz w:val="22"/>
              <w:szCs w:val="22"/>
              <w:lang w:val="en-US"/>
            </w:rPr>
          </w:pPr>
          <w:hyperlink w:anchor="_Toc39853941" w:history="1">
            <w:r w:rsidR="00EA3F06" w:rsidRPr="00985889">
              <w:rPr>
                <w:rStyle w:val="Hyperlink"/>
                <w:rFonts w:eastAsia="SimSun"/>
                <w:b/>
              </w:rPr>
              <w:t>9.3.1</w:t>
            </w:r>
            <w:r w:rsidR="00EA3F06">
              <w:rPr>
                <w:rFonts w:asciiTheme="minorHAnsi" w:eastAsiaTheme="minorEastAsia" w:hAnsiTheme="minorHAnsi" w:cstheme="minorBidi"/>
                <w:sz w:val="22"/>
                <w:szCs w:val="22"/>
                <w:lang w:val="en-US"/>
              </w:rPr>
              <w:tab/>
            </w:r>
            <w:r w:rsidR="00EA3F06" w:rsidRPr="00985889">
              <w:rPr>
                <w:rStyle w:val="Hyperlink"/>
                <w:rFonts w:eastAsia="SimSun"/>
                <w:b/>
              </w:rPr>
              <w:t>Architecture overview</w:t>
            </w:r>
            <w:r w:rsidR="00EA3F06">
              <w:rPr>
                <w:webHidden/>
              </w:rPr>
              <w:tab/>
            </w:r>
            <w:r w:rsidR="00EA3F06">
              <w:rPr>
                <w:webHidden/>
              </w:rPr>
              <w:fldChar w:fldCharType="begin"/>
            </w:r>
            <w:r w:rsidR="00EA3F06">
              <w:rPr>
                <w:webHidden/>
              </w:rPr>
              <w:instrText xml:space="preserve"> PAGEREF _Toc39853941 \h </w:instrText>
            </w:r>
            <w:r w:rsidR="00EA3F06">
              <w:rPr>
                <w:webHidden/>
              </w:rPr>
            </w:r>
            <w:r w:rsidR="00EA3F06">
              <w:rPr>
                <w:webHidden/>
              </w:rPr>
              <w:fldChar w:fldCharType="separate"/>
            </w:r>
            <w:r w:rsidR="00EA3F06">
              <w:rPr>
                <w:webHidden/>
              </w:rPr>
              <w:t>93</w:t>
            </w:r>
            <w:r w:rsidR="00EA3F06">
              <w:rPr>
                <w:webHidden/>
              </w:rPr>
              <w:fldChar w:fldCharType="end"/>
            </w:r>
          </w:hyperlink>
        </w:p>
        <w:p w14:paraId="6B2BB264" w14:textId="77777777" w:rsidR="00EA3F06" w:rsidRDefault="00BD48F7">
          <w:pPr>
            <w:pStyle w:val="TOC3"/>
            <w:rPr>
              <w:rFonts w:asciiTheme="minorHAnsi" w:eastAsiaTheme="minorEastAsia" w:hAnsiTheme="minorHAnsi" w:cstheme="minorBidi"/>
              <w:sz w:val="22"/>
              <w:szCs w:val="22"/>
              <w:lang w:val="en-US"/>
            </w:rPr>
          </w:pPr>
          <w:hyperlink w:anchor="_Toc39853942" w:history="1">
            <w:r w:rsidR="00EA3F06" w:rsidRPr="00985889">
              <w:rPr>
                <w:rStyle w:val="Hyperlink"/>
                <w:rFonts w:eastAsia="SimSun"/>
                <w:b/>
              </w:rPr>
              <w:t>9.3.2</w:t>
            </w:r>
            <w:r w:rsidR="00EA3F06">
              <w:rPr>
                <w:rFonts w:asciiTheme="minorHAnsi" w:eastAsiaTheme="minorEastAsia" w:hAnsiTheme="minorHAnsi" w:cstheme="minorBidi"/>
                <w:sz w:val="22"/>
                <w:szCs w:val="22"/>
                <w:lang w:val="en-US"/>
              </w:rPr>
              <w:tab/>
            </w:r>
            <w:r w:rsidR="00EA3F06" w:rsidRPr="00985889">
              <w:rPr>
                <w:rStyle w:val="Hyperlink"/>
                <w:rFonts w:eastAsia="SimSun"/>
                <w:b/>
              </w:rPr>
              <w:t>Network data plan design</w:t>
            </w:r>
            <w:r w:rsidR="00EA3F06">
              <w:rPr>
                <w:webHidden/>
              </w:rPr>
              <w:tab/>
            </w:r>
            <w:r w:rsidR="00EA3F06">
              <w:rPr>
                <w:webHidden/>
              </w:rPr>
              <w:fldChar w:fldCharType="begin"/>
            </w:r>
            <w:r w:rsidR="00EA3F06">
              <w:rPr>
                <w:webHidden/>
              </w:rPr>
              <w:instrText xml:space="preserve"> PAGEREF _Toc39853942 \h </w:instrText>
            </w:r>
            <w:r w:rsidR="00EA3F06">
              <w:rPr>
                <w:webHidden/>
              </w:rPr>
            </w:r>
            <w:r w:rsidR="00EA3F06">
              <w:rPr>
                <w:webHidden/>
              </w:rPr>
              <w:fldChar w:fldCharType="separate"/>
            </w:r>
            <w:r w:rsidR="00EA3F06">
              <w:rPr>
                <w:webHidden/>
              </w:rPr>
              <w:t>94</w:t>
            </w:r>
            <w:r w:rsidR="00EA3F06">
              <w:rPr>
                <w:webHidden/>
              </w:rPr>
              <w:fldChar w:fldCharType="end"/>
            </w:r>
          </w:hyperlink>
        </w:p>
        <w:p w14:paraId="0667A0D7" w14:textId="77777777" w:rsidR="00EA3F06" w:rsidRDefault="00BD48F7">
          <w:pPr>
            <w:pStyle w:val="TOC3"/>
            <w:rPr>
              <w:rFonts w:asciiTheme="minorHAnsi" w:eastAsiaTheme="minorEastAsia" w:hAnsiTheme="minorHAnsi" w:cstheme="minorBidi"/>
              <w:sz w:val="22"/>
              <w:szCs w:val="22"/>
              <w:lang w:val="en-US"/>
            </w:rPr>
          </w:pPr>
          <w:hyperlink w:anchor="_Toc39853943" w:history="1">
            <w:r w:rsidR="00EA3F06" w:rsidRPr="00985889">
              <w:rPr>
                <w:rStyle w:val="Hyperlink"/>
                <w:rFonts w:eastAsia="SimSun"/>
                <w:b/>
              </w:rPr>
              <w:t>9.3.3</w:t>
            </w:r>
            <w:r w:rsidR="00EA3F06">
              <w:rPr>
                <w:rFonts w:asciiTheme="minorHAnsi" w:eastAsiaTheme="minorEastAsia" w:hAnsiTheme="minorHAnsi" w:cstheme="minorBidi"/>
                <w:sz w:val="22"/>
                <w:szCs w:val="22"/>
                <w:lang w:val="en-US"/>
              </w:rPr>
              <w:tab/>
            </w:r>
            <w:r w:rsidR="00EA3F06" w:rsidRPr="00985889">
              <w:rPr>
                <w:rStyle w:val="Hyperlink"/>
                <w:rFonts w:eastAsia="SimSun"/>
                <w:b/>
              </w:rPr>
              <w:t>Burst data packaging</w:t>
            </w:r>
            <w:r w:rsidR="00EA3F06">
              <w:rPr>
                <w:webHidden/>
              </w:rPr>
              <w:tab/>
            </w:r>
            <w:r w:rsidR="00EA3F06">
              <w:rPr>
                <w:webHidden/>
              </w:rPr>
              <w:fldChar w:fldCharType="begin"/>
            </w:r>
            <w:r w:rsidR="00EA3F06">
              <w:rPr>
                <w:webHidden/>
              </w:rPr>
              <w:instrText xml:space="preserve"> PAGEREF _Toc39853943 \h </w:instrText>
            </w:r>
            <w:r w:rsidR="00EA3F06">
              <w:rPr>
                <w:webHidden/>
              </w:rPr>
            </w:r>
            <w:r w:rsidR="00EA3F06">
              <w:rPr>
                <w:webHidden/>
              </w:rPr>
              <w:fldChar w:fldCharType="separate"/>
            </w:r>
            <w:r w:rsidR="00EA3F06">
              <w:rPr>
                <w:webHidden/>
              </w:rPr>
              <w:t>95</w:t>
            </w:r>
            <w:r w:rsidR="00EA3F06">
              <w:rPr>
                <w:webHidden/>
              </w:rPr>
              <w:fldChar w:fldCharType="end"/>
            </w:r>
          </w:hyperlink>
        </w:p>
        <w:p w14:paraId="50920AFB" w14:textId="77777777" w:rsidR="00EA3F06" w:rsidRDefault="00BD48F7">
          <w:pPr>
            <w:pStyle w:val="TOC3"/>
            <w:rPr>
              <w:rFonts w:asciiTheme="minorHAnsi" w:eastAsiaTheme="minorEastAsia" w:hAnsiTheme="minorHAnsi" w:cstheme="minorBidi"/>
              <w:sz w:val="22"/>
              <w:szCs w:val="22"/>
              <w:lang w:val="en-US"/>
            </w:rPr>
          </w:pPr>
          <w:hyperlink w:anchor="_Toc39853944" w:history="1">
            <w:r w:rsidR="00EA3F06" w:rsidRPr="00985889">
              <w:rPr>
                <w:rStyle w:val="Hyperlink"/>
                <w:rFonts w:eastAsia="SimSun"/>
                <w:b/>
              </w:rPr>
              <w:t>9.3.4 Burst forwarding network data scheduling</w:t>
            </w:r>
            <w:r w:rsidR="00EA3F06">
              <w:rPr>
                <w:webHidden/>
              </w:rPr>
              <w:tab/>
            </w:r>
            <w:r w:rsidR="00EA3F06">
              <w:rPr>
                <w:webHidden/>
              </w:rPr>
              <w:fldChar w:fldCharType="begin"/>
            </w:r>
            <w:r w:rsidR="00EA3F06">
              <w:rPr>
                <w:webHidden/>
              </w:rPr>
              <w:instrText xml:space="preserve"> PAGEREF _Toc39853944 \h </w:instrText>
            </w:r>
            <w:r w:rsidR="00EA3F06">
              <w:rPr>
                <w:webHidden/>
              </w:rPr>
            </w:r>
            <w:r w:rsidR="00EA3F06">
              <w:rPr>
                <w:webHidden/>
              </w:rPr>
              <w:fldChar w:fldCharType="separate"/>
            </w:r>
            <w:r w:rsidR="00EA3F06">
              <w:rPr>
                <w:webHidden/>
              </w:rPr>
              <w:t>95</w:t>
            </w:r>
            <w:r w:rsidR="00EA3F06">
              <w:rPr>
                <w:webHidden/>
              </w:rPr>
              <w:fldChar w:fldCharType="end"/>
            </w:r>
          </w:hyperlink>
        </w:p>
        <w:p w14:paraId="0DBC25D7" w14:textId="77777777" w:rsidR="00EA3F06" w:rsidRDefault="00BD48F7">
          <w:pPr>
            <w:pStyle w:val="TOC3"/>
            <w:rPr>
              <w:rFonts w:asciiTheme="minorHAnsi" w:eastAsiaTheme="minorEastAsia" w:hAnsiTheme="minorHAnsi" w:cstheme="minorBidi"/>
              <w:sz w:val="22"/>
              <w:szCs w:val="22"/>
              <w:lang w:val="en-US"/>
            </w:rPr>
          </w:pPr>
          <w:hyperlink w:anchor="_Toc39853945" w:history="1">
            <w:r w:rsidR="00EA3F06" w:rsidRPr="00985889">
              <w:rPr>
                <w:rStyle w:val="Hyperlink"/>
                <w:rFonts w:eastAsia="SimSun"/>
                <w:b/>
              </w:rPr>
              <w:t>9.3.5 Host side design</w:t>
            </w:r>
            <w:r w:rsidR="00EA3F06">
              <w:rPr>
                <w:webHidden/>
              </w:rPr>
              <w:tab/>
            </w:r>
            <w:r w:rsidR="00EA3F06">
              <w:rPr>
                <w:webHidden/>
              </w:rPr>
              <w:fldChar w:fldCharType="begin"/>
            </w:r>
            <w:r w:rsidR="00EA3F06">
              <w:rPr>
                <w:webHidden/>
              </w:rPr>
              <w:instrText xml:space="preserve"> PAGEREF _Toc39853945 \h </w:instrText>
            </w:r>
            <w:r w:rsidR="00EA3F06">
              <w:rPr>
                <w:webHidden/>
              </w:rPr>
            </w:r>
            <w:r w:rsidR="00EA3F06">
              <w:rPr>
                <w:webHidden/>
              </w:rPr>
              <w:fldChar w:fldCharType="separate"/>
            </w:r>
            <w:r w:rsidR="00EA3F06">
              <w:rPr>
                <w:webHidden/>
              </w:rPr>
              <w:t>97</w:t>
            </w:r>
            <w:r w:rsidR="00EA3F06">
              <w:rPr>
                <w:webHidden/>
              </w:rPr>
              <w:fldChar w:fldCharType="end"/>
            </w:r>
          </w:hyperlink>
        </w:p>
        <w:p w14:paraId="060456BE" w14:textId="77777777" w:rsidR="00EA3F06" w:rsidRDefault="00BD48F7">
          <w:pPr>
            <w:pStyle w:val="TOC3"/>
            <w:rPr>
              <w:rFonts w:asciiTheme="minorHAnsi" w:eastAsiaTheme="minorEastAsia" w:hAnsiTheme="minorHAnsi" w:cstheme="minorBidi"/>
              <w:sz w:val="22"/>
              <w:szCs w:val="22"/>
              <w:lang w:val="en-US"/>
            </w:rPr>
          </w:pPr>
          <w:hyperlink w:anchor="_Toc39853946" w:history="1">
            <w:r w:rsidR="00EA3F06" w:rsidRPr="00985889">
              <w:rPr>
                <w:rStyle w:val="Hyperlink"/>
                <w:rFonts w:eastAsia="SimSun"/>
                <w:b/>
              </w:rPr>
              <w:t>9.3.6 Flow control functions</w:t>
            </w:r>
            <w:r w:rsidR="00EA3F06">
              <w:rPr>
                <w:webHidden/>
              </w:rPr>
              <w:tab/>
            </w:r>
            <w:r w:rsidR="00EA3F06">
              <w:rPr>
                <w:webHidden/>
              </w:rPr>
              <w:fldChar w:fldCharType="begin"/>
            </w:r>
            <w:r w:rsidR="00EA3F06">
              <w:rPr>
                <w:webHidden/>
              </w:rPr>
              <w:instrText xml:space="preserve"> PAGEREF _Toc39853946 \h </w:instrText>
            </w:r>
            <w:r w:rsidR="00EA3F06">
              <w:rPr>
                <w:webHidden/>
              </w:rPr>
            </w:r>
            <w:r w:rsidR="00EA3F06">
              <w:rPr>
                <w:webHidden/>
              </w:rPr>
              <w:fldChar w:fldCharType="separate"/>
            </w:r>
            <w:r w:rsidR="00EA3F06">
              <w:rPr>
                <w:webHidden/>
              </w:rPr>
              <w:t>98</w:t>
            </w:r>
            <w:r w:rsidR="00EA3F06">
              <w:rPr>
                <w:webHidden/>
              </w:rPr>
              <w:fldChar w:fldCharType="end"/>
            </w:r>
          </w:hyperlink>
        </w:p>
        <w:p w14:paraId="6F805BE3" w14:textId="77777777" w:rsidR="00EA3F06" w:rsidRDefault="00BD48F7">
          <w:pPr>
            <w:pStyle w:val="TOC2"/>
            <w:rPr>
              <w:rFonts w:asciiTheme="minorHAnsi" w:eastAsiaTheme="minorEastAsia" w:hAnsiTheme="minorHAnsi" w:cstheme="minorBidi"/>
              <w:sz w:val="22"/>
              <w:szCs w:val="22"/>
              <w:lang w:val="en-US"/>
            </w:rPr>
          </w:pPr>
          <w:hyperlink w:anchor="_Toc39853947" w:history="1">
            <w:r w:rsidR="00EA3F06" w:rsidRPr="00985889">
              <w:rPr>
                <w:rStyle w:val="Hyperlink"/>
                <w:rFonts w:eastAsia="SimSun"/>
                <w:b/>
              </w:rPr>
              <w:t>9.4 Summary</w:t>
            </w:r>
            <w:r w:rsidR="00EA3F06">
              <w:rPr>
                <w:webHidden/>
              </w:rPr>
              <w:tab/>
            </w:r>
            <w:r w:rsidR="00EA3F06">
              <w:rPr>
                <w:webHidden/>
              </w:rPr>
              <w:fldChar w:fldCharType="begin"/>
            </w:r>
            <w:r w:rsidR="00EA3F06">
              <w:rPr>
                <w:webHidden/>
              </w:rPr>
              <w:instrText xml:space="preserve"> PAGEREF _Toc39853947 \h </w:instrText>
            </w:r>
            <w:r w:rsidR="00EA3F06">
              <w:rPr>
                <w:webHidden/>
              </w:rPr>
            </w:r>
            <w:r w:rsidR="00EA3F06">
              <w:rPr>
                <w:webHidden/>
              </w:rPr>
              <w:fldChar w:fldCharType="separate"/>
            </w:r>
            <w:r w:rsidR="00EA3F06">
              <w:rPr>
                <w:webHidden/>
              </w:rPr>
              <w:t>99</w:t>
            </w:r>
            <w:r w:rsidR="00EA3F06">
              <w:rPr>
                <w:webHidden/>
              </w:rPr>
              <w:fldChar w:fldCharType="end"/>
            </w:r>
          </w:hyperlink>
        </w:p>
        <w:p w14:paraId="2A51FB64" w14:textId="77777777" w:rsidR="00EA3F06" w:rsidRDefault="00BD48F7">
          <w:pPr>
            <w:pStyle w:val="TOC1"/>
            <w:rPr>
              <w:rFonts w:asciiTheme="minorHAnsi" w:eastAsiaTheme="minorEastAsia" w:hAnsiTheme="minorHAnsi" w:cstheme="minorBidi"/>
              <w:sz w:val="22"/>
              <w:szCs w:val="22"/>
              <w:lang w:val="en-US"/>
            </w:rPr>
          </w:pPr>
          <w:hyperlink w:anchor="_Toc39853948" w:history="1">
            <w:r w:rsidR="00EA3F06" w:rsidRPr="00985889">
              <w:rPr>
                <w:rStyle w:val="Hyperlink"/>
                <w:rFonts w:cstheme="majorBidi"/>
                <w:b/>
              </w:rPr>
              <w:t>10</w:t>
            </w:r>
            <w:r w:rsidR="00EA3F06">
              <w:rPr>
                <w:rFonts w:asciiTheme="minorHAnsi" w:eastAsiaTheme="minorEastAsia" w:hAnsiTheme="minorHAnsi" w:cstheme="minorBidi"/>
                <w:sz w:val="22"/>
                <w:szCs w:val="22"/>
                <w:lang w:val="en-US"/>
              </w:rPr>
              <w:tab/>
            </w:r>
            <w:r w:rsidR="00EA3F06" w:rsidRPr="00985889">
              <w:rPr>
                <w:rStyle w:val="Hyperlink"/>
                <w:rFonts w:cstheme="majorBidi"/>
                <w:b/>
              </w:rPr>
              <w:t>Network Slicing Architecture</w:t>
            </w:r>
            <w:r w:rsidR="00EA3F06">
              <w:rPr>
                <w:webHidden/>
              </w:rPr>
              <w:tab/>
            </w:r>
            <w:r w:rsidR="00EA3F06">
              <w:rPr>
                <w:webHidden/>
              </w:rPr>
              <w:fldChar w:fldCharType="begin"/>
            </w:r>
            <w:r w:rsidR="00EA3F06">
              <w:rPr>
                <w:webHidden/>
              </w:rPr>
              <w:instrText xml:space="preserve"> PAGEREF _Toc39853948 \h </w:instrText>
            </w:r>
            <w:r w:rsidR="00EA3F06">
              <w:rPr>
                <w:webHidden/>
              </w:rPr>
            </w:r>
            <w:r w:rsidR="00EA3F06">
              <w:rPr>
                <w:webHidden/>
              </w:rPr>
              <w:fldChar w:fldCharType="separate"/>
            </w:r>
            <w:r w:rsidR="00EA3F06">
              <w:rPr>
                <w:webHidden/>
              </w:rPr>
              <w:t>99</w:t>
            </w:r>
            <w:r w:rsidR="00EA3F06">
              <w:rPr>
                <w:webHidden/>
              </w:rPr>
              <w:fldChar w:fldCharType="end"/>
            </w:r>
          </w:hyperlink>
        </w:p>
        <w:p w14:paraId="262602C5" w14:textId="77777777" w:rsidR="00EA3F06" w:rsidRDefault="00BD48F7">
          <w:pPr>
            <w:pStyle w:val="TOC1"/>
            <w:rPr>
              <w:rFonts w:asciiTheme="minorHAnsi" w:eastAsiaTheme="minorEastAsia" w:hAnsiTheme="minorHAnsi" w:cstheme="minorBidi"/>
              <w:sz w:val="22"/>
              <w:szCs w:val="22"/>
              <w:lang w:val="en-US"/>
            </w:rPr>
          </w:pPr>
          <w:hyperlink w:anchor="_Toc39853949" w:history="1">
            <w:r w:rsidR="00EA3F06" w:rsidRPr="00985889">
              <w:rPr>
                <w:rStyle w:val="Hyperlink"/>
                <w:rFonts w:cstheme="majorBidi"/>
                <w:b/>
              </w:rPr>
              <w:t>11</w:t>
            </w:r>
            <w:r w:rsidR="00EA3F06">
              <w:rPr>
                <w:rFonts w:asciiTheme="minorHAnsi" w:eastAsiaTheme="minorEastAsia" w:hAnsiTheme="minorHAnsi" w:cstheme="minorBidi"/>
                <w:sz w:val="22"/>
                <w:szCs w:val="22"/>
                <w:lang w:val="en-US"/>
              </w:rPr>
              <w:tab/>
            </w:r>
            <w:r w:rsidR="00EA3F06" w:rsidRPr="00985889">
              <w:rPr>
                <w:rStyle w:val="Hyperlink"/>
                <w:rFonts w:cstheme="majorBidi"/>
                <w:b/>
              </w:rPr>
              <w:t>Network Management (Alex Galis, et al)</w:t>
            </w:r>
            <w:r w:rsidR="00EA3F06">
              <w:rPr>
                <w:webHidden/>
              </w:rPr>
              <w:tab/>
            </w:r>
            <w:r w:rsidR="00EA3F06">
              <w:rPr>
                <w:webHidden/>
              </w:rPr>
              <w:fldChar w:fldCharType="begin"/>
            </w:r>
            <w:r w:rsidR="00EA3F06">
              <w:rPr>
                <w:webHidden/>
              </w:rPr>
              <w:instrText xml:space="preserve"> PAGEREF _Toc39853949 \h </w:instrText>
            </w:r>
            <w:r w:rsidR="00EA3F06">
              <w:rPr>
                <w:webHidden/>
              </w:rPr>
            </w:r>
            <w:r w:rsidR="00EA3F06">
              <w:rPr>
                <w:webHidden/>
              </w:rPr>
              <w:fldChar w:fldCharType="separate"/>
            </w:r>
            <w:r w:rsidR="00EA3F06">
              <w:rPr>
                <w:webHidden/>
              </w:rPr>
              <w:t>99</w:t>
            </w:r>
            <w:r w:rsidR="00EA3F06">
              <w:rPr>
                <w:webHidden/>
              </w:rPr>
              <w:fldChar w:fldCharType="end"/>
            </w:r>
          </w:hyperlink>
        </w:p>
        <w:p w14:paraId="1B45186F" w14:textId="77777777" w:rsidR="00EA3F06" w:rsidRDefault="00BD48F7">
          <w:pPr>
            <w:pStyle w:val="TOC1"/>
            <w:rPr>
              <w:rFonts w:asciiTheme="minorHAnsi" w:eastAsiaTheme="minorEastAsia" w:hAnsiTheme="minorHAnsi" w:cstheme="minorBidi"/>
              <w:sz w:val="22"/>
              <w:szCs w:val="22"/>
              <w:lang w:val="en-US"/>
            </w:rPr>
          </w:pPr>
          <w:hyperlink w:anchor="_Toc39853950" w:history="1">
            <w:r w:rsidR="00EA3F06" w:rsidRPr="00985889">
              <w:rPr>
                <w:rStyle w:val="Hyperlink"/>
                <w:rFonts w:cstheme="majorBidi"/>
                <w:b/>
              </w:rPr>
              <w:t>11.2</w:t>
            </w:r>
            <w:r w:rsidR="00EA3F06">
              <w:rPr>
                <w:rFonts w:asciiTheme="minorHAnsi" w:eastAsiaTheme="minorEastAsia" w:hAnsiTheme="minorHAnsi" w:cstheme="minorBidi"/>
                <w:sz w:val="22"/>
                <w:szCs w:val="22"/>
                <w:lang w:val="en-US"/>
              </w:rPr>
              <w:tab/>
            </w:r>
            <w:r w:rsidR="00EA3F06" w:rsidRPr="00985889">
              <w:rPr>
                <w:rStyle w:val="Hyperlink"/>
                <w:rFonts w:cstheme="majorBidi"/>
                <w:b/>
              </w:rPr>
              <w:t>Management Requirements</w:t>
            </w:r>
            <w:r w:rsidR="00EA3F06">
              <w:rPr>
                <w:webHidden/>
              </w:rPr>
              <w:tab/>
            </w:r>
            <w:r w:rsidR="00EA3F06">
              <w:rPr>
                <w:webHidden/>
              </w:rPr>
              <w:fldChar w:fldCharType="begin"/>
            </w:r>
            <w:r w:rsidR="00EA3F06">
              <w:rPr>
                <w:webHidden/>
              </w:rPr>
              <w:instrText xml:space="preserve"> PAGEREF _Toc39853950 \h </w:instrText>
            </w:r>
            <w:r w:rsidR="00EA3F06">
              <w:rPr>
                <w:webHidden/>
              </w:rPr>
            </w:r>
            <w:r w:rsidR="00EA3F06">
              <w:rPr>
                <w:webHidden/>
              </w:rPr>
              <w:fldChar w:fldCharType="separate"/>
            </w:r>
            <w:r w:rsidR="00EA3F06">
              <w:rPr>
                <w:webHidden/>
              </w:rPr>
              <w:t>99</w:t>
            </w:r>
            <w:r w:rsidR="00EA3F06">
              <w:rPr>
                <w:webHidden/>
              </w:rPr>
              <w:fldChar w:fldCharType="end"/>
            </w:r>
          </w:hyperlink>
        </w:p>
        <w:p w14:paraId="44C71E22" w14:textId="77777777" w:rsidR="00EA3F06" w:rsidRDefault="00BD48F7">
          <w:pPr>
            <w:pStyle w:val="TOC2"/>
            <w:rPr>
              <w:rFonts w:asciiTheme="minorHAnsi" w:eastAsiaTheme="minorEastAsia" w:hAnsiTheme="minorHAnsi" w:cstheme="minorBidi"/>
              <w:sz w:val="22"/>
              <w:szCs w:val="22"/>
              <w:lang w:val="en-US"/>
            </w:rPr>
          </w:pPr>
          <w:hyperlink w:anchor="_Toc39853951" w:history="1">
            <w:r w:rsidR="00EA3F06" w:rsidRPr="00985889">
              <w:rPr>
                <w:rStyle w:val="Hyperlink"/>
                <w:rFonts w:cstheme="majorBidi"/>
                <w:b/>
              </w:rPr>
              <w:t>11.2.1</w:t>
            </w:r>
            <w:r w:rsidR="00EA3F06">
              <w:rPr>
                <w:rFonts w:asciiTheme="minorHAnsi" w:eastAsiaTheme="minorEastAsia" w:hAnsiTheme="minorHAnsi" w:cstheme="minorBidi"/>
                <w:sz w:val="22"/>
                <w:szCs w:val="22"/>
                <w:lang w:val="en-US"/>
              </w:rPr>
              <w:tab/>
            </w:r>
            <w:r w:rsidR="00EA3F06" w:rsidRPr="00985889">
              <w:rPr>
                <w:rStyle w:val="Hyperlink"/>
                <w:rFonts w:cstheme="majorBidi"/>
                <w:b/>
              </w:rPr>
              <w:t>Computing Resources</w:t>
            </w:r>
            <w:r w:rsidR="00EA3F06">
              <w:rPr>
                <w:webHidden/>
              </w:rPr>
              <w:tab/>
            </w:r>
            <w:r w:rsidR="00EA3F06">
              <w:rPr>
                <w:webHidden/>
              </w:rPr>
              <w:fldChar w:fldCharType="begin"/>
            </w:r>
            <w:r w:rsidR="00EA3F06">
              <w:rPr>
                <w:webHidden/>
              </w:rPr>
              <w:instrText xml:space="preserve"> PAGEREF _Toc39853951 \h </w:instrText>
            </w:r>
            <w:r w:rsidR="00EA3F06">
              <w:rPr>
                <w:webHidden/>
              </w:rPr>
            </w:r>
            <w:r w:rsidR="00EA3F06">
              <w:rPr>
                <w:webHidden/>
              </w:rPr>
              <w:fldChar w:fldCharType="separate"/>
            </w:r>
            <w:r w:rsidR="00EA3F06">
              <w:rPr>
                <w:webHidden/>
              </w:rPr>
              <w:t>99</w:t>
            </w:r>
            <w:r w:rsidR="00EA3F06">
              <w:rPr>
                <w:webHidden/>
              </w:rPr>
              <w:fldChar w:fldCharType="end"/>
            </w:r>
          </w:hyperlink>
        </w:p>
        <w:p w14:paraId="25DBE6F4" w14:textId="77777777" w:rsidR="00EA3F06" w:rsidRDefault="00BD48F7">
          <w:pPr>
            <w:pStyle w:val="TOC2"/>
            <w:rPr>
              <w:rFonts w:asciiTheme="minorHAnsi" w:eastAsiaTheme="minorEastAsia" w:hAnsiTheme="minorHAnsi" w:cstheme="minorBidi"/>
              <w:sz w:val="22"/>
              <w:szCs w:val="22"/>
              <w:lang w:val="en-US"/>
            </w:rPr>
          </w:pPr>
          <w:hyperlink w:anchor="_Toc39853952" w:history="1">
            <w:r w:rsidR="00EA3F06" w:rsidRPr="00985889">
              <w:rPr>
                <w:rStyle w:val="Hyperlink"/>
                <w:rFonts w:cstheme="majorBidi"/>
                <w:b/>
              </w:rPr>
              <w:t>11.2.2</w:t>
            </w:r>
            <w:r w:rsidR="00EA3F06">
              <w:rPr>
                <w:rFonts w:asciiTheme="minorHAnsi" w:eastAsiaTheme="minorEastAsia" w:hAnsiTheme="minorHAnsi" w:cstheme="minorBidi"/>
                <w:sz w:val="22"/>
                <w:szCs w:val="22"/>
                <w:lang w:val="en-US"/>
              </w:rPr>
              <w:tab/>
            </w:r>
            <w:r w:rsidR="00EA3F06" w:rsidRPr="00985889">
              <w:rPr>
                <w:rStyle w:val="Hyperlink"/>
                <w:rFonts w:cstheme="majorBidi"/>
                <w:b/>
              </w:rPr>
              <w:t>Service Management (Alex Galis, et al)</w:t>
            </w:r>
            <w:r w:rsidR="00EA3F06">
              <w:rPr>
                <w:webHidden/>
              </w:rPr>
              <w:tab/>
            </w:r>
            <w:r w:rsidR="00EA3F06">
              <w:rPr>
                <w:webHidden/>
              </w:rPr>
              <w:fldChar w:fldCharType="begin"/>
            </w:r>
            <w:r w:rsidR="00EA3F06">
              <w:rPr>
                <w:webHidden/>
              </w:rPr>
              <w:instrText xml:space="preserve"> PAGEREF _Toc39853952 \h </w:instrText>
            </w:r>
            <w:r w:rsidR="00EA3F06">
              <w:rPr>
                <w:webHidden/>
              </w:rPr>
            </w:r>
            <w:r w:rsidR="00EA3F06">
              <w:rPr>
                <w:webHidden/>
              </w:rPr>
              <w:fldChar w:fldCharType="separate"/>
            </w:r>
            <w:r w:rsidR="00EA3F06">
              <w:rPr>
                <w:webHidden/>
              </w:rPr>
              <w:t>100</w:t>
            </w:r>
            <w:r w:rsidR="00EA3F06">
              <w:rPr>
                <w:webHidden/>
              </w:rPr>
              <w:fldChar w:fldCharType="end"/>
            </w:r>
          </w:hyperlink>
        </w:p>
        <w:p w14:paraId="0037E800" w14:textId="77777777" w:rsidR="00EA3F06" w:rsidRDefault="00BD48F7">
          <w:pPr>
            <w:pStyle w:val="TOC2"/>
            <w:rPr>
              <w:rFonts w:asciiTheme="minorHAnsi" w:eastAsiaTheme="minorEastAsia" w:hAnsiTheme="minorHAnsi" w:cstheme="minorBidi"/>
              <w:sz w:val="22"/>
              <w:szCs w:val="22"/>
              <w:lang w:val="en-US"/>
            </w:rPr>
          </w:pPr>
          <w:hyperlink w:anchor="_Toc39853953" w:history="1">
            <w:r w:rsidR="00EA3F06" w:rsidRPr="00985889">
              <w:rPr>
                <w:rStyle w:val="Hyperlink"/>
                <w:rFonts w:cstheme="majorBidi"/>
                <w:b/>
              </w:rPr>
              <w:t>11.2.3</w:t>
            </w:r>
            <w:r w:rsidR="00EA3F06">
              <w:rPr>
                <w:rFonts w:asciiTheme="minorHAnsi" w:eastAsiaTheme="minorEastAsia" w:hAnsiTheme="minorHAnsi" w:cstheme="minorBidi"/>
                <w:sz w:val="22"/>
                <w:szCs w:val="22"/>
                <w:lang w:val="en-US"/>
              </w:rPr>
              <w:tab/>
            </w:r>
            <w:r w:rsidR="00EA3F06" w:rsidRPr="00985889">
              <w:rPr>
                <w:rStyle w:val="Hyperlink"/>
                <w:rFonts w:cstheme="majorBidi"/>
                <w:b/>
              </w:rPr>
              <w:t>Manageability for fulfillment and “operation-at-scale” of Network 2030 services</w:t>
            </w:r>
            <w:r w:rsidR="00EA3F06">
              <w:rPr>
                <w:webHidden/>
              </w:rPr>
              <w:tab/>
            </w:r>
            <w:r w:rsidR="00EA3F06">
              <w:rPr>
                <w:webHidden/>
              </w:rPr>
              <w:fldChar w:fldCharType="begin"/>
            </w:r>
            <w:r w:rsidR="00EA3F06">
              <w:rPr>
                <w:webHidden/>
              </w:rPr>
              <w:instrText xml:space="preserve"> PAGEREF _Toc39853953 \h </w:instrText>
            </w:r>
            <w:r w:rsidR="00EA3F06">
              <w:rPr>
                <w:webHidden/>
              </w:rPr>
            </w:r>
            <w:r w:rsidR="00EA3F06">
              <w:rPr>
                <w:webHidden/>
              </w:rPr>
              <w:fldChar w:fldCharType="separate"/>
            </w:r>
            <w:r w:rsidR="00EA3F06">
              <w:rPr>
                <w:webHidden/>
              </w:rPr>
              <w:t>101</w:t>
            </w:r>
            <w:r w:rsidR="00EA3F06">
              <w:rPr>
                <w:webHidden/>
              </w:rPr>
              <w:fldChar w:fldCharType="end"/>
            </w:r>
          </w:hyperlink>
        </w:p>
        <w:p w14:paraId="7BCBF4CE" w14:textId="77777777" w:rsidR="00EA3F06" w:rsidRDefault="00BD48F7">
          <w:pPr>
            <w:pStyle w:val="TOC2"/>
            <w:rPr>
              <w:rFonts w:asciiTheme="minorHAnsi" w:eastAsiaTheme="minorEastAsia" w:hAnsiTheme="minorHAnsi" w:cstheme="minorBidi"/>
              <w:sz w:val="22"/>
              <w:szCs w:val="22"/>
              <w:lang w:val="en-US"/>
            </w:rPr>
          </w:pPr>
          <w:hyperlink w:anchor="_Toc39853954" w:history="1">
            <w:r w:rsidR="00EA3F06" w:rsidRPr="00985889">
              <w:rPr>
                <w:rStyle w:val="Hyperlink"/>
                <w:rFonts w:cstheme="majorBidi"/>
                <w:b/>
              </w:rPr>
              <w:t>11.2.4</w:t>
            </w:r>
            <w:r w:rsidR="00EA3F06">
              <w:rPr>
                <w:rFonts w:asciiTheme="minorHAnsi" w:eastAsiaTheme="minorEastAsia" w:hAnsiTheme="minorHAnsi" w:cstheme="minorBidi"/>
                <w:sz w:val="22"/>
                <w:szCs w:val="22"/>
                <w:lang w:val="en-US"/>
              </w:rPr>
              <w:tab/>
            </w:r>
            <w:r w:rsidR="00EA3F06" w:rsidRPr="00985889">
              <w:rPr>
                <w:rStyle w:val="Hyperlink"/>
                <w:rFonts w:cstheme="majorBidi"/>
                <w:b/>
              </w:rPr>
              <w:t>Assuring QoS and Resilience  (Alex Galis, et al)</w:t>
            </w:r>
            <w:r w:rsidR="00EA3F06">
              <w:rPr>
                <w:webHidden/>
              </w:rPr>
              <w:tab/>
            </w:r>
            <w:r w:rsidR="00EA3F06">
              <w:rPr>
                <w:webHidden/>
              </w:rPr>
              <w:fldChar w:fldCharType="begin"/>
            </w:r>
            <w:r w:rsidR="00EA3F06">
              <w:rPr>
                <w:webHidden/>
              </w:rPr>
              <w:instrText xml:space="preserve"> PAGEREF _Toc39853954 \h </w:instrText>
            </w:r>
            <w:r w:rsidR="00EA3F06">
              <w:rPr>
                <w:webHidden/>
              </w:rPr>
            </w:r>
            <w:r w:rsidR="00EA3F06">
              <w:rPr>
                <w:webHidden/>
              </w:rPr>
              <w:fldChar w:fldCharType="separate"/>
            </w:r>
            <w:r w:rsidR="00EA3F06">
              <w:rPr>
                <w:webHidden/>
              </w:rPr>
              <w:t>102</w:t>
            </w:r>
            <w:r w:rsidR="00EA3F06">
              <w:rPr>
                <w:webHidden/>
              </w:rPr>
              <w:fldChar w:fldCharType="end"/>
            </w:r>
          </w:hyperlink>
        </w:p>
        <w:p w14:paraId="5A7B7481" w14:textId="77777777" w:rsidR="00EA3F06" w:rsidRDefault="00BD48F7">
          <w:pPr>
            <w:pStyle w:val="TOC2"/>
            <w:rPr>
              <w:rFonts w:asciiTheme="minorHAnsi" w:eastAsiaTheme="minorEastAsia" w:hAnsiTheme="minorHAnsi" w:cstheme="minorBidi"/>
              <w:sz w:val="22"/>
              <w:szCs w:val="22"/>
              <w:lang w:val="en-US"/>
            </w:rPr>
          </w:pPr>
          <w:hyperlink w:anchor="_Toc39853955" w:history="1">
            <w:r w:rsidR="00EA3F06" w:rsidRPr="00985889">
              <w:rPr>
                <w:rStyle w:val="Hyperlink"/>
                <w:rFonts w:cstheme="majorBidi"/>
                <w:b/>
              </w:rPr>
              <w:t>11.3</w:t>
            </w:r>
            <w:r w:rsidR="00EA3F06">
              <w:rPr>
                <w:rFonts w:asciiTheme="minorHAnsi" w:eastAsiaTheme="minorEastAsia" w:hAnsiTheme="minorHAnsi" w:cstheme="minorBidi"/>
                <w:sz w:val="22"/>
                <w:szCs w:val="22"/>
                <w:lang w:val="en-US"/>
              </w:rPr>
              <w:tab/>
            </w:r>
            <w:r w:rsidR="00EA3F06" w:rsidRPr="00985889">
              <w:rPr>
                <w:rStyle w:val="Hyperlink"/>
                <w:rFonts w:cstheme="majorBidi"/>
                <w:b/>
              </w:rPr>
              <w:t>Knowledge Plane and Autonomic Management</w:t>
            </w:r>
            <w:r w:rsidR="00EA3F06">
              <w:rPr>
                <w:webHidden/>
              </w:rPr>
              <w:tab/>
            </w:r>
            <w:r w:rsidR="00EA3F06">
              <w:rPr>
                <w:webHidden/>
              </w:rPr>
              <w:fldChar w:fldCharType="begin"/>
            </w:r>
            <w:r w:rsidR="00EA3F06">
              <w:rPr>
                <w:webHidden/>
              </w:rPr>
              <w:instrText xml:space="preserve"> PAGEREF _Toc39853955 \h </w:instrText>
            </w:r>
            <w:r w:rsidR="00EA3F06">
              <w:rPr>
                <w:webHidden/>
              </w:rPr>
            </w:r>
            <w:r w:rsidR="00EA3F06">
              <w:rPr>
                <w:webHidden/>
              </w:rPr>
              <w:fldChar w:fldCharType="separate"/>
            </w:r>
            <w:r w:rsidR="00EA3F06">
              <w:rPr>
                <w:webHidden/>
              </w:rPr>
              <w:t>105</w:t>
            </w:r>
            <w:r w:rsidR="00EA3F06">
              <w:rPr>
                <w:webHidden/>
              </w:rPr>
              <w:fldChar w:fldCharType="end"/>
            </w:r>
          </w:hyperlink>
        </w:p>
        <w:p w14:paraId="4D314FDB" w14:textId="77777777" w:rsidR="00EA3F06" w:rsidRDefault="00BD48F7">
          <w:pPr>
            <w:pStyle w:val="TOC3"/>
            <w:rPr>
              <w:rFonts w:asciiTheme="minorHAnsi" w:eastAsiaTheme="minorEastAsia" w:hAnsiTheme="minorHAnsi" w:cstheme="minorBidi"/>
              <w:sz w:val="22"/>
              <w:szCs w:val="22"/>
              <w:lang w:val="en-US"/>
            </w:rPr>
          </w:pPr>
          <w:hyperlink w:anchor="_Toc39853956" w:history="1">
            <w:r w:rsidR="00EA3F06" w:rsidRPr="00985889">
              <w:rPr>
                <w:rStyle w:val="Hyperlink"/>
                <w:rFonts w:cstheme="majorBidi"/>
                <w:b/>
              </w:rPr>
              <w:t>11.4</w:t>
            </w:r>
            <w:r w:rsidR="00EA3F06">
              <w:rPr>
                <w:rFonts w:asciiTheme="minorHAnsi" w:eastAsiaTheme="minorEastAsia" w:hAnsiTheme="minorHAnsi" w:cstheme="minorBidi"/>
                <w:sz w:val="22"/>
                <w:szCs w:val="22"/>
                <w:lang w:val="en-US"/>
              </w:rPr>
              <w:tab/>
            </w:r>
            <w:r w:rsidR="00EA3F06" w:rsidRPr="00985889">
              <w:rPr>
                <w:rStyle w:val="Hyperlink"/>
                <w:rFonts w:cstheme="majorBidi"/>
                <w:b/>
              </w:rPr>
              <w:t>Intent Management Framework</w:t>
            </w:r>
            <w:r w:rsidR="00EA3F06">
              <w:rPr>
                <w:webHidden/>
              </w:rPr>
              <w:tab/>
            </w:r>
            <w:r w:rsidR="00EA3F06">
              <w:rPr>
                <w:webHidden/>
              </w:rPr>
              <w:fldChar w:fldCharType="begin"/>
            </w:r>
            <w:r w:rsidR="00EA3F06">
              <w:rPr>
                <w:webHidden/>
              </w:rPr>
              <w:instrText xml:space="preserve"> PAGEREF _Toc39853956 \h </w:instrText>
            </w:r>
            <w:r w:rsidR="00EA3F06">
              <w:rPr>
                <w:webHidden/>
              </w:rPr>
            </w:r>
            <w:r w:rsidR="00EA3F06">
              <w:rPr>
                <w:webHidden/>
              </w:rPr>
              <w:fldChar w:fldCharType="separate"/>
            </w:r>
            <w:r w:rsidR="00EA3F06">
              <w:rPr>
                <w:webHidden/>
              </w:rPr>
              <w:t>106</w:t>
            </w:r>
            <w:r w:rsidR="00EA3F06">
              <w:rPr>
                <w:webHidden/>
              </w:rPr>
              <w:fldChar w:fldCharType="end"/>
            </w:r>
          </w:hyperlink>
        </w:p>
        <w:p w14:paraId="77D159F9" w14:textId="77777777" w:rsidR="00EA3F06" w:rsidRDefault="00BD48F7">
          <w:pPr>
            <w:pStyle w:val="TOC3"/>
            <w:rPr>
              <w:rFonts w:asciiTheme="minorHAnsi" w:eastAsiaTheme="minorEastAsia" w:hAnsiTheme="minorHAnsi" w:cstheme="minorBidi"/>
              <w:sz w:val="22"/>
              <w:szCs w:val="22"/>
              <w:lang w:val="en-US"/>
            </w:rPr>
          </w:pPr>
          <w:hyperlink w:anchor="_Toc39853957" w:history="1">
            <w:r w:rsidR="00EA3F06" w:rsidRPr="00985889">
              <w:rPr>
                <w:rStyle w:val="Hyperlink"/>
                <w:rFonts w:eastAsia="Times New Roman"/>
                <w:b/>
                <w:lang w:val="en-US" w:eastAsia="zh-CN"/>
              </w:rPr>
              <w:t>11.4.1</w:t>
            </w:r>
            <w:r w:rsidR="00EA3F06">
              <w:rPr>
                <w:rFonts w:asciiTheme="minorHAnsi" w:eastAsiaTheme="minorEastAsia" w:hAnsiTheme="minorHAnsi" w:cstheme="minorBidi"/>
                <w:sz w:val="22"/>
                <w:szCs w:val="22"/>
                <w:lang w:val="en-US"/>
              </w:rPr>
              <w:tab/>
            </w:r>
            <w:r w:rsidR="00EA3F06" w:rsidRPr="00985889">
              <w:rPr>
                <w:rStyle w:val="Hyperlink"/>
                <w:rFonts w:eastAsia="Times New Roman"/>
                <w:b/>
                <w:lang w:val="en-US" w:eastAsia="zh-CN"/>
              </w:rPr>
              <w:t>Intent Plane</w:t>
            </w:r>
            <w:r w:rsidR="00EA3F06">
              <w:rPr>
                <w:webHidden/>
              </w:rPr>
              <w:tab/>
            </w:r>
            <w:r w:rsidR="00EA3F06">
              <w:rPr>
                <w:webHidden/>
              </w:rPr>
              <w:fldChar w:fldCharType="begin"/>
            </w:r>
            <w:r w:rsidR="00EA3F06">
              <w:rPr>
                <w:webHidden/>
              </w:rPr>
              <w:instrText xml:space="preserve"> PAGEREF _Toc39853957 \h </w:instrText>
            </w:r>
            <w:r w:rsidR="00EA3F06">
              <w:rPr>
                <w:webHidden/>
              </w:rPr>
            </w:r>
            <w:r w:rsidR="00EA3F06">
              <w:rPr>
                <w:webHidden/>
              </w:rPr>
              <w:fldChar w:fldCharType="separate"/>
            </w:r>
            <w:r w:rsidR="00EA3F06">
              <w:rPr>
                <w:webHidden/>
              </w:rPr>
              <w:t>107</w:t>
            </w:r>
            <w:r w:rsidR="00EA3F06">
              <w:rPr>
                <w:webHidden/>
              </w:rPr>
              <w:fldChar w:fldCharType="end"/>
            </w:r>
          </w:hyperlink>
        </w:p>
        <w:p w14:paraId="3575A85C" w14:textId="77777777" w:rsidR="00EA3F06" w:rsidRDefault="00BD48F7">
          <w:pPr>
            <w:pStyle w:val="TOC3"/>
            <w:rPr>
              <w:rFonts w:asciiTheme="minorHAnsi" w:eastAsiaTheme="minorEastAsia" w:hAnsiTheme="minorHAnsi" w:cstheme="minorBidi"/>
              <w:sz w:val="22"/>
              <w:szCs w:val="22"/>
              <w:lang w:val="en-US"/>
            </w:rPr>
          </w:pPr>
          <w:hyperlink w:anchor="_Toc39853958" w:history="1">
            <w:r w:rsidR="00EA3F06" w:rsidRPr="00985889">
              <w:rPr>
                <w:rStyle w:val="Hyperlink"/>
                <w:rFonts w:eastAsia="Times New Roman"/>
                <w:b/>
                <w:lang w:val="en-US" w:eastAsia="zh-CN"/>
              </w:rPr>
              <w:t>11.4.2</w:t>
            </w:r>
            <w:r w:rsidR="00EA3F06">
              <w:rPr>
                <w:rFonts w:asciiTheme="minorHAnsi" w:eastAsiaTheme="minorEastAsia" w:hAnsiTheme="minorHAnsi" w:cstheme="minorBidi"/>
                <w:sz w:val="22"/>
                <w:szCs w:val="22"/>
                <w:lang w:val="en-US"/>
              </w:rPr>
              <w:tab/>
            </w:r>
            <w:r w:rsidR="00EA3F06" w:rsidRPr="00985889">
              <w:rPr>
                <w:rStyle w:val="Hyperlink"/>
                <w:rFonts w:eastAsia="Times New Roman"/>
                <w:b/>
                <w:lang w:val="en-US" w:eastAsia="zh-CN"/>
              </w:rPr>
              <w:t xml:space="preserve"> Management Plane</w:t>
            </w:r>
            <w:r w:rsidR="00EA3F06">
              <w:rPr>
                <w:webHidden/>
              </w:rPr>
              <w:tab/>
            </w:r>
            <w:r w:rsidR="00EA3F06">
              <w:rPr>
                <w:webHidden/>
              </w:rPr>
              <w:fldChar w:fldCharType="begin"/>
            </w:r>
            <w:r w:rsidR="00EA3F06">
              <w:rPr>
                <w:webHidden/>
              </w:rPr>
              <w:instrText xml:space="preserve"> PAGEREF _Toc39853958 \h </w:instrText>
            </w:r>
            <w:r w:rsidR="00EA3F06">
              <w:rPr>
                <w:webHidden/>
              </w:rPr>
            </w:r>
            <w:r w:rsidR="00EA3F06">
              <w:rPr>
                <w:webHidden/>
              </w:rPr>
              <w:fldChar w:fldCharType="separate"/>
            </w:r>
            <w:r w:rsidR="00EA3F06">
              <w:rPr>
                <w:webHidden/>
              </w:rPr>
              <w:t>107</w:t>
            </w:r>
            <w:r w:rsidR="00EA3F06">
              <w:rPr>
                <w:webHidden/>
              </w:rPr>
              <w:fldChar w:fldCharType="end"/>
            </w:r>
          </w:hyperlink>
        </w:p>
        <w:p w14:paraId="7DC8917B" w14:textId="77777777" w:rsidR="00EA3F06" w:rsidRDefault="00BD48F7">
          <w:pPr>
            <w:pStyle w:val="TOC3"/>
            <w:rPr>
              <w:rFonts w:asciiTheme="minorHAnsi" w:eastAsiaTheme="minorEastAsia" w:hAnsiTheme="minorHAnsi" w:cstheme="minorBidi"/>
              <w:sz w:val="22"/>
              <w:szCs w:val="22"/>
              <w:lang w:val="en-US"/>
            </w:rPr>
          </w:pPr>
          <w:hyperlink w:anchor="_Toc39853959" w:history="1">
            <w:r w:rsidR="00EA3F06" w:rsidRPr="00985889">
              <w:rPr>
                <w:rStyle w:val="Hyperlink"/>
                <w:rFonts w:eastAsia="Times New Roman"/>
                <w:b/>
                <w:lang w:val="en-US" w:eastAsia="zh-CN"/>
              </w:rPr>
              <w:t>11.4.3</w:t>
            </w:r>
            <w:r w:rsidR="00EA3F06">
              <w:rPr>
                <w:rFonts w:asciiTheme="minorHAnsi" w:eastAsiaTheme="minorEastAsia" w:hAnsiTheme="minorHAnsi" w:cstheme="minorBidi"/>
                <w:sz w:val="22"/>
                <w:szCs w:val="22"/>
                <w:lang w:val="en-US"/>
              </w:rPr>
              <w:tab/>
            </w:r>
            <w:r w:rsidR="00EA3F06" w:rsidRPr="00985889">
              <w:rPr>
                <w:rStyle w:val="Hyperlink"/>
                <w:rFonts w:eastAsia="Times New Roman"/>
                <w:b/>
                <w:lang w:val="en-US" w:eastAsia="zh-CN"/>
              </w:rPr>
              <w:t xml:space="preserve"> Business Plane</w:t>
            </w:r>
            <w:r w:rsidR="00EA3F06">
              <w:rPr>
                <w:webHidden/>
              </w:rPr>
              <w:tab/>
            </w:r>
            <w:r w:rsidR="00EA3F06">
              <w:rPr>
                <w:webHidden/>
              </w:rPr>
              <w:fldChar w:fldCharType="begin"/>
            </w:r>
            <w:r w:rsidR="00EA3F06">
              <w:rPr>
                <w:webHidden/>
              </w:rPr>
              <w:instrText xml:space="preserve"> PAGEREF _Toc39853959 \h </w:instrText>
            </w:r>
            <w:r w:rsidR="00EA3F06">
              <w:rPr>
                <w:webHidden/>
              </w:rPr>
            </w:r>
            <w:r w:rsidR="00EA3F06">
              <w:rPr>
                <w:webHidden/>
              </w:rPr>
              <w:fldChar w:fldCharType="separate"/>
            </w:r>
            <w:r w:rsidR="00EA3F06">
              <w:rPr>
                <w:webHidden/>
              </w:rPr>
              <w:t>108</w:t>
            </w:r>
            <w:r w:rsidR="00EA3F06">
              <w:rPr>
                <w:webHidden/>
              </w:rPr>
              <w:fldChar w:fldCharType="end"/>
            </w:r>
          </w:hyperlink>
        </w:p>
        <w:p w14:paraId="12822781" w14:textId="77777777" w:rsidR="00EA3F06" w:rsidRDefault="00BD48F7">
          <w:pPr>
            <w:pStyle w:val="TOC3"/>
            <w:rPr>
              <w:rFonts w:asciiTheme="minorHAnsi" w:eastAsiaTheme="minorEastAsia" w:hAnsiTheme="minorHAnsi" w:cstheme="minorBidi"/>
              <w:sz w:val="22"/>
              <w:szCs w:val="22"/>
              <w:lang w:val="en-US"/>
            </w:rPr>
          </w:pPr>
          <w:hyperlink w:anchor="_Toc39853960" w:history="1">
            <w:r w:rsidR="00EA3F06" w:rsidRPr="00985889">
              <w:rPr>
                <w:rStyle w:val="Hyperlink"/>
                <w:rFonts w:cstheme="majorBidi"/>
                <w:b/>
              </w:rPr>
              <w:t>11.5</w:t>
            </w:r>
            <w:r w:rsidR="00EA3F06">
              <w:rPr>
                <w:rFonts w:asciiTheme="minorHAnsi" w:eastAsiaTheme="minorEastAsia" w:hAnsiTheme="minorHAnsi" w:cstheme="minorBidi"/>
                <w:sz w:val="22"/>
                <w:szCs w:val="22"/>
                <w:lang w:val="en-US"/>
              </w:rPr>
              <w:tab/>
            </w:r>
            <w:r w:rsidR="00EA3F06" w:rsidRPr="00985889">
              <w:rPr>
                <w:rStyle w:val="Hyperlink"/>
                <w:rFonts w:cstheme="majorBidi"/>
                <w:b/>
              </w:rPr>
              <w:t>Compatibility with OSS/BSS</w:t>
            </w:r>
            <w:r w:rsidR="00EA3F06">
              <w:rPr>
                <w:webHidden/>
              </w:rPr>
              <w:tab/>
            </w:r>
            <w:r w:rsidR="00EA3F06">
              <w:rPr>
                <w:webHidden/>
              </w:rPr>
              <w:fldChar w:fldCharType="begin"/>
            </w:r>
            <w:r w:rsidR="00EA3F06">
              <w:rPr>
                <w:webHidden/>
              </w:rPr>
              <w:instrText xml:space="preserve"> PAGEREF _Toc39853960 \h </w:instrText>
            </w:r>
            <w:r w:rsidR="00EA3F06">
              <w:rPr>
                <w:webHidden/>
              </w:rPr>
            </w:r>
            <w:r w:rsidR="00EA3F06">
              <w:rPr>
                <w:webHidden/>
              </w:rPr>
              <w:fldChar w:fldCharType="separate"/>
            </w:r>
            <w:r w:rsidR="00EA3F06">
              <w:rPr>
                <w:webHidden/>
              </w:rPr>
              <w:t>108</w:t>
            </w:r>
            <w:r w:rsidR="00EA3F06">
              <w:rPr>
                <w:webHidden/>
              </w:rPr>
              <w:fldChar w:fldCharType="end"/>
            </w:r>
          </w:hyperlink>
        </w:p>
        <w:p w14:paraId="2632313E" w14:textId="77777777" w:rsidR="00EA3F06" w:rsidRDefault="00BD48F7">
          <w:pPr>
            <w:pStyle w:val="TOC3"/>
            <w:rPr>
              <w:rFonts w:asciiTheme="minorHAnsi" w:eastAsiaTheme="minorEastAsia" w:hAnsiTheme="minorHAnsi" w:cstheme="minorBidi"/>
              <w:sz w:val="22"/>
              <w:szCs w:val="22"/>
              <w:lang w:val="en-US"/>
            </w:rPr>
          </w:pPr>
          <w:hyperlink w:anchor="_Toc39853961" w:history="1">
            <w:r w:rsidR="00EA3F06" w:rsidRPr="00985889">
              <w:rPr>
                <w:rStyle w:val="Hyperlink"/>
                <w:rFonts w:cstheme="majorBidi"/>
                <w:b/>
              </w:rPr>
              <w:t>11.6</w:t>
            </w:r>
            <w:r w:rsidR="00EA3F06">
              <w:rPr>
                <w:rFonts w:asciiTheme="minorHAnsi" w:eastAsiaTheme="minorEastAsia" w:hAnsiTheme="minorHAnsi" w:cstheme="minorBidi"/>
                <w:sz w:val="22"/>
                <w:szCs w:val="22"/>
                <w:lang w:val="en-US"/>
              </w:rPr>
              <w:tab/>
            </w:r>
            <w:r w:rsidR="00EA3F06" w:rsidRPr="00985889">
              <w:rPr>
                <w:rStyle w:val="Hyperlink"/>
                <w:rFonts w:cstheme="majorBidi"/>
                <w:b/>
              </w:rPr>
              <w:t>AI/ML role in Management &amp; Orchestration</w:t>
            </w:r>
            <w:r w:rsidR="00EA3F06">
              <w:rPr>
                <w:webHidden/>
              </w:rPr>
              <w:tab/>
            </w:r>
            <w:r w:rsidR="00EA3F06">
              <w:rPr>
                <w:webHidden/>
              </w:rPr>
              <w:fldChar w:fldCharType="begin"/>
            </w:r>
            <w:r w:rsidR="00EA3F06">
              <w:rPr>
                <w:webHidden/>
              </w:rPr>
              <w:instrText xml:space="preserve"> PAGEREF _Toc39853961 \h </w:instrText>
            </w:r>
            <w:r w:rsidR="00EA3F06">
              <w:rPr>
                <w:webHidden/>
              </w:rPr>
            </w:r>
            <w:r w:rsidR="00EA3F06">
              <w:rPr>
                <w:webHidden/>
              </w:rPr>
              <w:fldChar w:fldCharType="separate"/>
            </w:r>
            <w:r w:rsidR="00EA3F06">
              <w:rPr>
                <w:webHidden/>
              </w:rPr>
              <w:t>108</w:t>
            </w:r>
            <w:r w:rsidR="00EA3F06">
              <w:rPr>
                <w:webHidden/>
              </w:rPr>
              <w:fldChar w:fldCharType="end"/>
            </w:r>
          </w:hyperlink>
        </w:p>
        <w:p w14:paraId="6E97E5E5" w14:textId="77777777" w:rsidR="00EA3F06" w:rsidRDefault="00BD48F7">
          <w:pPr>
            <w:pStyle w:val="TOC3"/>
            <w:rPr>
              <w:rFonts w:asciiTheme="minorHAnsi" w:eastAsiaTheme="minorEastAsia" w:hAnsiTheme="minorHAnsi" w:cstheme="minorBidi"/>
              <w:sz w:val="22"/>
              <w:szCs w:val="22"/>
              <w:lang w:val="en-US"/>
            </w:rPr>
          </w:pPr>
          <w:hyperlink w:anchor="_Toc39853962" w:history="1">
            <w:r w:rsidR="00EA3F06" w:rsidRPr="00985889">
              <w:rPr>
                <w:rStyle w:val="Hyperlink"/>
                <w:rFonts w:cstheme="majorBidi"/>
                <w:b/>
              </w:rPr>
              <w:t>11.6.1</w:t>
            </w:r>
            <w:r w:rsidR="00EA3F06">
              <w:rPr>
                <w:rFonts w:asciiTheme="minorHAnsi" w:eastAsiaTheme="minorEastAsia" w:hAnsiTheme="minorHAnsi" w:cstheme="minorBidi"/>
                <w:sz w:val="22"/>
                <w:szCs w:val="22"/>
                <w:lang w:val="en-US"/>
              </w:rPr>
              <w:tab/>
            </w:r>
            <w:r w:rsidR="00EA3F06" w:rsidRPr="00985889">
              <w:rPr>
                <w:rStyle w:val="Hyperlink"/>
                <w:rFonts w:cstheme="majorBidi"/>
                <w:b/>
              </w:rPr>
              <w:t>Network Logical Architectural Integration of multiple AI/MF methods</w:t>
            </w:r>
            <w:r w:rsidR="00EA3F06">
              <w:rPr>
                <w:webHidden/>
              </w:rPr>
              <w:tab/>
            </w:r>
            <w:r w:rsidR="00EA3F06">
              <w:rPr>
                <w:webHidden/>
              </w:rPr>
              <w:fldChar w:fldCharType="begin"/>
            </w:r>
            <w:r w:rsidR="00EA3F06">
              <w:rPr>
                <w:webHidden/>
              </w:rPr>
              <w:instrText xml:space="preserve"> PAGEREF _Toc39853962 \h </w:instrText>
            </w:r>
            <w:r w:rsidR="00EA3F06">
              <w:rPr>
                <w:webHidden/>
              </w:rPr>
            </w:r>
            <w:r w:rsidR="00EA3F06">
              <w:rPr>
                <w:webHidden/>
              </w:rPr>
              <w:fldChar w:fldCharType="separate"/>
            </w:r>
            <w:r w:rsidR="00EA3F06">
              <w:rPr>
                <w:webHidden/>
              </w:rPr>
              <w:t>109</w:t>
            </w:r>
            <w:r w:rsidR="00EA3F06">
              <w:rPr>
                <w:webHidden/>
              </w:rPr>
              <w:fldChar w:fldCharType="end"/>
            </w:r>
          </w:hyperlink>
        </w:p>
        <w:p w14:paraId="545B823E" w14:textId="77777777" w:rsidR="00EA3F06" w:rsidRDefault="00BD48F7">
          <w:pPr>
            <w:pStyle w:val="TOC3"/>
            <w:rPr>
              <w:rFonts w:asciiTheme="minorHAnsi" w:eastAsiaTheme="minorEastAsia" w:hAnsiTheme="minorHAnsi" w:cstheme="minorBidi"/>
              <w:sz w:val="22"/>
              <w:szCs w:val="22"/>
              <w:lang w:val="en-US"/>
            </w:rPr>
          </w:pPr>
          <w:hyperlink w:anchor="_Toc39853963" w:history="1">
            <w:r w:rsidR="00EA3F06" w:rsidRPr="00985889">
              <w:rPr>
                <w:rStyle w:val="Hyperlink"/>
                <w:rFonts w:cstheme="majorBidi"/>
                <w:b/>
              </w:rPr>
              <w:t>11.7</w:t>
            </w:r>
            <w:r w:rsidR="00EA3F06">
              <w:rPr>
                <w:rFonts w:asciiTheme="minorHAnsi" w:eastAsiaTheme="minorEastAsia" w:hAnsiTheme="minorHAnsi" w:cstheme="minorBidi"/>
                <w:sz w:val="22"/>
                <w:szCs w:val="22"/>
                <w:lang w:val="en-US"/>
              </w:rPr>
              <w:tab/>
            </w:r>
            <w:r w:rsidR="00EA3F06" w:rsidRPr="00985889">
              <w:rPr>
                <w:rStyle w:val="Hyperlink"/>
                <w:rFonts w:cstheme="majorBidi"/>
                <w:b/>
              </w:rPr>
              <w:t>Intent Based Network Management  (Cheng Zhou, Mehdi  Bezahaf, David Hutchenson?)</w:t>
            </w:r>
            <w:r w:rsidR="00EA3F06">
              <w:rPr>
                <w:webHidden/>
              </w:rPr>
              <w:tab/>
            </w:r>
            <w:r w:rsidR="00EA3F06">
              <w:rPr>
                <w:webHidden/>
              </w:rPr>
              <w:fldChar w:fldCharType="begin"/>
            </w:r>
            <w:r w:rsidR="00EA3F06">
              <w:rPr>
                <w:webHidden/>
              </w:rPr>
              <w:instrText xml:space="preserve"> PAGEREF _Toc39853963 \h </w:instrText>
            </w:r>
            <w:r w:rsidR="00EA3F06">
              <w:rPr>
                <w:webHidden/>
              </w:rPr>
            </w:r>
            <w:r w:rsidR="00EA3F06">
              <w:rPr>
                <w:webHidden/>
              </w:rPr>
              <w:fldChar w:fldCharType="separate"/>
            </w:r>
            <w:r w:rsidR="00EA3F06">
              <w:rPr>
                <w:webHidden/>
              </w:rPr>
              <w:t>111</w:t>
            </w:r>
            <w:r w:rsidR="00EA3F06">
              <w:rPr>
                <w:webHidden/>
              </w:rPr>
              <w:fldChar w:fldCharType="end"/>
            </w:r>
          </w:hyperlink>
        </w:p>
        <w:p w14:paraId="55A06EB2" w14:textId="77777777" w:rsidR="00EA3F06" w:rsidRDefault="00BD48F7">
          <w:pPr>
            <w:pStyle w:val="TOC1"/>
            <w:rPr>
              <w:rFonts w:asciiTheme="minorHAnsi" w:eastAsiaTheme="minorEastAsia" w:hAnsiTheme="minorHAnsi" w:cstheme="minorBidi"/>
              <w:sz w:val="22"/>
              <w:szCs w:val="22"/>
              <w:lang w:val="en-US"/>
            </w:rPr>
          </w:pPr>
          <w:hyperlink w:anchor="_Toc39853964" w:history="1">
            <w:r w:rsidR="00EA3F06" w:rsidRPr="00985889">
              <w:rPr>
                <w:rStyle w:val="Hyperlink"/>
                <w:rFonts w:ascii="Times New Roman Bold" w:hAnsi="Times New Roman Bold"/>
                <w:snapToGrid w:val="0"/>
              </w:rPr>
              <w:t>12.</w:t>
            </w:r>
            <w:r w:rsidR="00EA3F06">
              <w:rPr>
                <w:rFonts w:asciiTheme="minorHAnsi" w:eastAsiaTheme="minorEastAsia" w:hAnsiTheme="minorHAnsi" w:cstheme="minorBidi"/>
                <w:sz w:val="22"/>
                <w:szCs w:val="22"/>
                <w:lang w:val="en-US"/>
              </w:rPr>
              <w:tab/>
            </w:r>
            <w:r w:rsidR="00EA3F06" w:rsidRPr="00985889">
              <w:rPr>
                <w:rStyle w:val="Hyperlink"/>
                <w:rFonts w:ascii="Times New Roman Bold" w:hAnsi="Times New Roman Bold"/>
                <w:snapToGrid w:val="0"/>
              </w:rPr>
              <w:t>Optical Computing and Its Impact</w:t>
            </w:r>
            <w:r w:rsidR="00EA3F06">
              <w:rPr>
                <w:webHidden/>
              </w:rPr>
              <w:tab/>
            </w:r>
            <w:r w:rsidR="00EA3F06">
              <w:rPr>
                <w:webHidden/>
              </w:rPr>
              <w:fldChar w:fldCharType="begin"/>
            </w:r>
            <w:r w:rsidR="00EA3F06">
              <w:rPr>
                <w:webHidden/>
              </w:rPr>
              <w:instrText xml:space="preserve"> PAGEREF _Toc39853964 \h </w:instrText>
            </w:r>
            <w:r w:rsidR="00EA3F06">
              <w:rPr>
                <w:webHidden/>
              </w:rPr>
            </w:r>
            <w:r w:rsidR="00EA3F06">
              <w:rPr>
                <w:webHidden/>
              </w:rPr>
              <w:fldChar w:fldCharType="separate"/>
            </w:r>
            <w:r w:rsidR="00EA3F06">
              <w:rPr>
                <w:webHidden/>
              </w:rPr>
              <w:t>113</w:t>
            </w:r>
            <w:r w:rsidR="00EA3F06">
              <w:rPr>
                <w:webHidden/>
              </w:rPr>
              <w:fldChar w:fldCharType="end"/>
            </w:r>
          </w:hyperlink>
        </w:p>
        <w:p w14:paraId="06C38B45" w14:textId="77777777" w:rsidR="00EA3F06" w:rsidRDefault="00BD48F7">
          <w:pPr>
            <w:pStyle w:val="TOC1"/>
            <w:rPr>
              <w:rFonts w:asciiTheme="minorHAnsi" w:eastAsiaTheme="minorEastAsia" w:hAnsiTheme="minorHAnsi" w:cstheme="minorBidi"/>
              <w:sz w:val="22"/>
              <w:szCs w:val="22"/>
              <w:lang w:val="en-US"/>
            </w:rPr>
          </w:pPr>
          <w:hyperlink w:anchor="_Toc39853965" w:history="1">
            <w:r w:rsidR="00EA3F06" w:rsidRPr="00985889">
              <w:rPr>
                <w:rStyle w:val="Hyperlink"/>
                <w:rFonts w:ascii="Times New Roman Bold" w:hAnsi="Times New Roman Bold"/>
                <w:snapToGrid w:val="0"/>
              </w:rPr>
              <w:t>13.</w:t>
            </w:r>
            <w:r w:rsidR="00EA3F06">
              <w:rPr>
                <w:rFonts w:asciiTheme="minorHAnsi" w:eastAsiaTheme="minorEastAsia" w:hAnsiTheme="minorHAnsi" w:cstheme="minorBidi"/>
                <w:sz w:val="22"/>
                <w:szCs w:val="22"/>
                <w:lang w:val="en-US"/>
              </w:rPr>
              <w:tab/>
            </w:r>
            <w:r w:rsidR="00EA3F06" w:rsidRPr="00985889">
              <w:rPr>
                <w:rStyle w:val="Hyperlink"/>
                <w:rFonts w:ascii="Times New Roman Bold" w:hAnsi="Times New Roman Bold"/>
                <w:snapToGrid w:val="0"/>
              </w:rPr>
              <w:t>Conclusion</w:t>
            </w:r>
            <w:r w:rsidR="00EA3F06">
              <w:rPr>
                <w:webHidden/>
              </w:rPr>
              <w:tab/>
            </w:r>
            <w:r w:rsidR="00EA3F06">
              <w:rPr>
                <w:webHidden/>
              </w:rPr>
              <w:fldChar w:fldCharType="begin"/>
            </w:r>
            <w:r w:rsidR="00EA3F06">
              <w:rPr>
                <w:webHidden/>
              </w:rPr>
              <w:instrText xml:space="preserve"> PAGEREF _Toc39853965 \h </w:instrText>
            </w:r>
            <w:r w:rsidR="00EA3F06">
              <w:rPr>
                <w:webHidden/>
              </w:rPr>
            </w:r>
            <w:r w:rsidR="00EA3F06">
              <w:rPr>
                <w:webHidden/>
              </w:rPr>
              <w:fldChar w:fldCharType="separate"/>
            </w:r>
            <w:r w:rsidR="00EA3F06">
              <w:rPr>
                <w:webHidden/>
              </w:rPr>
              <w:t>113</w:t>
            </w:r>
            <w:r w:rsidR="00EA3F06">
              <w:rPr>
                <w:webHidden/>
              </w:rPr>
              <w:fldChar w:fldCharType="end"/>
            </w:r>
          </w:hyperlink>
        </w:p>
        <w:p w14:paraId="16C27910" w14:textId="77777777" w:rsidR="00EA3F06" w:rsidRDefault="00BD48F7">
          <w:pPr>
            <w:pStyle w:val="TOC1"/>
            <w:rPr>
              <w:rFonts w:asciiTheme="minorHAnsi" w:eastAsiaTheme="minorEastAsia" w:hAnsiTheme="minorHAnsi" w:cstheme="minorBidi"/>
              <w:sz w:val="22"/>
              <w:szCs w:val="22"/>
              <w:lang w:val="en-US"/>
            </w:rPr>
          </w:pPr>
          <w:hyperlink w:anchor="_Toc39853966" w:history="1">
            <w:r w:rsidR="00EA3F06" w:rsidRPr="00985889">
              <w:rPr>
                <w:rStyle w:val="Hyperlink"/>
                <w:rFonts w:eastAsia="Times New Roman"/>
                <w:b/>
              </w:rPr>
              <w:t>References</w:t>
            </w:r>
            <w:r w:rsidR="00EA3F06">
              <w:rPr>
                <w:webHidden/>
              </w:rPr>
              <w:tab/>
            </w:r>
            <w:r w:rsidR="00EA3F06">
              <w:rPr>
                <w:webHidden/>
              </w:rPr>
              <w:fldChar w:fldCharType="begin"/>
            </w:r>
            <w:r w:rsidR="00EA3F06">
              <w:rPr>
                <w:webHidden/>
              </w:rPr>
              <w:instrText xml:space="preserve"> PAGEREF _Toc39853966 \h </w:instrText>
            </w:r>
            <w:r w:rsidR="00EA3F06">
              <w:rPr>
                <w:webHidden/>
              </w:rPr>
            </w:r>
            <w:r w:rsidR="00EA3F06">
              <w:rPr>
                <w:webHidden/>
              </w:rPr>
              <w:fldChar w:fldCharType="separate"/>
            </w:r>
            <w:r w:rsidR="00EA3F06">
              <w:rPr>
                <w:webHidden/>
              </w:rPr>
              <w:t>113</w:t>
            </w:r>
            <w:r w:rsidR="00EA3F06">
              <w:rPr>
                <w:webHidden/>
              </w:rPr>
              <w:fldChar w:fldCharType="end"/>
            </w:r>
          </w:hyperlink>
        </w:p>
        <w:p w14:paraId="3DAB079F" w14:textId="77777777" w:rsidR="00EA3F06" w:rsidRDefault="00BD48F7">
          <w:pPr>
            <w:pStyle w:val="TOC1"/>
            <w:rPr>
              <w:rFonts w:asciiTheme="minorHAnsi" w:eastAsiaTheme="minorEastAsia" w:hAnsiTheme="minorHAnsi" w:cstheme="minorBidi"/>
              <w:sz w:val="22"/>
              <w:szCs w:val="22"/>
              <w:lang w:val="en-US"/>
            </w:rPr>
          </w:pPr>
          <w:hyperlink w:anchor="_Toc39853967" w:history="1">
            <w:r w:rsidR="00EA3F06" w:rsidRPr="00985889">
              <w:rPr>
                <w:rStyle w:val="Hyperlink"/>
                <w:rFonts w:eastAsia="Times New Roman" w:cstheme="majorBidi"/>
                <w:b/>
                <w:bCs/>
                <w:lang w:val="en-US"/>
              </w:rPr>
              <w:t>Revision History</w:t>
            </w:r>
            <w:r w:rsidR="00EA3F06">
              <w:rPr>
                <w:webHidden/>
              </w:rPr>
              <w:tab/>
            </w:r>
            <w:r w:rsidR="00EA3F06">
              <w:rPr>
                <w:webHidden/>
              </w:rPr>
              <w:fldChar w:fldCharType="begin"/>
            </w:r>
            <w:r w:rsidR="00EA3F06">
              <w:rPr>
                <w:webHidden/>
              </w:rPr>
              <w:instrText xml:space="preserve"> PAGEREF _Toc39853967 \h </w:instrText>
            </w:r>
            <w:r w:rsidR="00EA3F06">
              <w:rPr>
                <w:webHidden/>
              </w:rPr>
            </w:r>
            <w:r w:rsidR="00EA3F06">
              <w:rPr>
                <w:webHidden/>
              </w:rPr>
              <w:fldChar w:fldCharType="separate"/>
            </w:r>
            <w:r w:rsidR="00EA3F06">
              <w:rPr>
                <w:webHidden/>
              </w:rPr>
              <w:t>116</w:t>
            </w:r>
            <w:r w:rsidR="00EA3F06">
              <w:rPr>
                <w:webHidden/>
              </w:rPr>
              <w:fldChar w:fldCharType="end"/>
            </w:r>
          </w:hyperlink>
        </w:p>
        <w:p w14:paraId="3DEC94CE" w14:textId="48F82F44" w:rsidR="00ED1D34" w:rsidRPr="00ED1D34" w:rsidRDefault="00ED1D34" w:rsidP="00ED1D34">
          <w:pPr>
            <w:overflowPunct w:val="0"/>
            <w:autoSpaceDE w:val="0"/>
            <w:autoSpaceDN w:val="0"/>
            <w:adjustRightInd w:val="0"/>
            <w:textAlignment w:val="baseline"/>
            <w:rPr>
              <w:bCs/>
              <w:szCs w:val="20"/>
              <w:lang w:val="zh-CN" w:eastAsia="en-US"/>
            </w:rPr>
          </w:pPr>
          <w:r w:rsidRPr="00ED1D34">
            <w:rPr>
              <w:b/>
              <w:bCs/>
              <w:szCs w:val="20"/>
              <w:lang w:val="zh-CN" w:eastAsia="en-US"/>
            </w:rPr>
            <w:fldChar w:fldCharType="end"/>
          </w:r>
        </w:p>
      </w:sdtContent>
    </w:sdt>
    <w:p w14:paraId="514BBBF3"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61763597"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2F1EC6CD"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EF2CA4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1347F41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7CA8AC8" w14:textId="77777777" w:rsidR="001E756B" w:rsidRDefault="001E756B" w:rsidP="001E756B">
      <w:pPr>
        <w:keepNext/>
        <w:keepLines/>
        <w:spacing w:before="0" w:after="120"/>
        <w:jc w:val="center"/>
        <w:rPr>
          <w:rFonts w:ascii="Arial" w:eastAsia="Times New Roman" w:hAnsi="Arial"/>
          <w:b/>
          <w:sz w:val="28"/>
          <w:szCs w:val="28"/>
          <w:lang w:val="en-US" w:eastAsia="en-US"/>
        </w:rPr>
      </w:pPr>
    </w:p>
    <w:p w14:paraId="4A59D011" w14:textId="74DE1B4F"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Figures</w:t>
      </w:r>
    </w:p>
    <w:p w14:paraId="7B50EDB1" w14:textId="77777777" w:rsidR="00EA3F06" w:rsidRDefault="001E756B">
      <w:pPr>
        <w:pStyle w:val="TableofFigures"/>
        <w:rPr>
          <w:rFonts w:asciiTheme="minorHAnsi" w:eastAsiaTheme="minorEastAsia" w:hAnsiTheme="minorHAnsi" w:cstheme="minorBidi"/>
          <w:noProof/>
          <w:sz w:val="22"/>
          <w:szCs w:val="22"/>
          <w:lang w:val="en-US" w:eastAsia="en-US"/>
        </w:rPr>
      </w:pPr>
      <w:r w:rsidRPr="001E756B">
        <w:rPr>
          <w:smallCaps/>
          <w:lang w:val="en-US" w:eastAsia="en-US"/>
        </w:rPr>
        <w:fldChar w:fldCharType="begin"/>
      </w:r>
      <w:r w:rsidRPr="001E756B">
        <w:rPr>
          <w:smallCaps/>
          <w:lang w:val="en-US" w:eastAsia="en-US"/>
        </w:rPr>
        <w:instrText xml:space="preserve"> TOC \h \z \c "Figure" </w:instrText>
      </w:r>
      <w:r w:rsidRPr="001E756B">
        <w:rPr>
          <w:smallCaps/>
          <w:lang w:val="en-US" w:eastAsia="en-US"/>
        </w:rPr>
        <w:fldChar w:fldCharType="separate"/>
      </w:r>
      <w:hyperlink w:anchor="_Toc39853968" w:history="1">
        <w:r w:rsidR="00EA3F06" w:rsidRPr="00F4475E">
          <w:rPr>
            <w:rStyle w:val="Hyperlink"/>
            <w:b/>
            <w:noProof/>
            <w:lang w:val="en-US"/>
          </w:rPr>
          <w:t xml:space="preserve">Figure 1 - </w:t>
        </w:r>
        <w:r w:rsidR="00EA3F06" w:rsidRPr="00F4475E">
          <w:rPr>
            <w:rStyle w:val="Hyperlink"/>
            <w:noProof/>
            <w:lang w:val="en-US"/>
          </w:rPr>
          <w:t>Network 2030 Architecture Principles</w:t>
        </w:r>
        <w:r w:rsidR="00EA3F06">
          <w:rPr>
            <w:noProof/>
            <w:webHidden/>
          </w:rPr>
          <w:tab/>
        </w:r>
        <w:r w:rsidR="00EA3F06">
          <w:rPr>
            <w:noProof/>
            <w:webHidden/>
          </w:rPr>
          <w:fldChar w:fldCharType="begin"/>
        </w:r>
        <w:r w:rsidR="00EA3F06">
          <w:rPr>
            <w:noProof/>
            <w:webHidden/>
          </w:rPr>
          <w:instrText xml:space="preserve"> PAGEREF _Toc39853968 \h </w:instrText>
        </w:r>
        <w:r w:rsidR="00EA3F06">
          <w:rPr>
            <w:noProof/>
            <w:webHidden/>
          </w:rPr>
        </w:r>
        <w:r w:rsidR="00EA3F06">
          <w:rPr>
            <w:noProof/>
            <w:webHidden/>
          </w:rPr>
          <w:fldChar w:fldCharType="separate"/>
        </w:r>
        <w:r w:rsidR="00EA3F06">
          <w:rPr>
            <w:noProof/>
            <w:webHidden/>
          </w:rPr>
          <w:t>9</w:t>
        </w:r>
        <w:r w:rsidR="00EA3F06">
          <w:rPr>
            <w:noProof/>
            <w:webHidden/>
          </w:rPr>
          <w:fldChar w:fldCharType="end"/>
        </w:r>
      </w:hyperlink>
    </w:p>
    <w:p w14:paraId="6ABBA44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69" w:history="1">
        <w:r w:rsidR="00EA3F06" w:rsidRPr="00F4475E">
          <w:rPr>
            <w:rStyle w:val="Hyperlink"/>
            <w:rFonts w:eastAsia="Times New Roman"/>
            <w:b/>
            <w:noProof/>
            <w:lang w:val="en-US" w:eastAsia="en-US"/>
          </w:rPr>
          <w:t>Figure 2</w:t>
        </w:r>
        <w:r w:rsidR="00EA3F06" w:rsidRPr="00F4475E">
          <w:rPr>
            <w:rStyle w:val="Hyperlink"/>
            <w:rFonts w:eastAsia="Times New Roman"/>
            <w:noProof/>
            <w:lang w:val="en-US" w:eastAsia="en-US"/>
          </w:rPr>
          <w:t xml:space="preserve"> – An example of future network infrastructure and end devices</w:t>
        </w:r>
        <w:r w:rsidR="00EA3F06">
          <w:rPr>
            <w:noProof/>
            <w:webHidden/>
          </w:rPr>
          <w:tab/>
        </w:r>
        <w:r w:rsidR="00EA3F06">
          <w:rPr>
            <w:noProof/>
            <w:webHidden/>
          </w:rPr>
          <w:fldChar w:fldCharType="begin"/>
        </w:r>
        <w:r w:rsidR="00EA3F06">
          <w:rPr>
            <w:noProof/>
            <w:webHidden/>
          </w:rPr>
          <w:instrText xml:space="preserve"> PAGEREF _Toc39853969 \h </w:instrText>
        </w:r>
        <w:r w:rsidR="00EA3F06">
          <w:rPr>
            <w:noProof/>
            <w:webHidden/>
          </w:rPr>
        </w:r>
        <w:r w:rsidR="00EA3F06">
          <w:rPr>
            <w:noProof/>
            <w:webHidden/>
          </w:rPr>
          <w:fldChar w:fldCharType="separate"/>
        </w:r>
        <w:r w:rsidR="00EA3F06">
          <w:rPr>
            <w:noProof/>
            <w:webHidden/>
          </w:rPr>
          <w:t>13</w:t>
        </w:r>
        <w:r w:rsidR="00EA3F06">
          <w:rPr>
            <w:noProof/>
            <w:webHidden/>
          </w:rPr>
          <w:fldChar w:fldCharType="end"/>
        </w:r>
      </w:hyperlink>
    </w:p>
    <w:p w14:paraId="3B9AE15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0" w:history="1">
        <w:r w:rsidR="00EA3F06" w:rsidRPr="00F4475E">
          <w:rPr>
            <w:rStyle w:val="Hyperlink"/>
            <w:rFonts w:eastAsia="Times New Roman"/>
            <w:b/>
            <w:noProof/>
            <w:lang w:val="en-US" w:eastAsia="en-US"/>
          </w:rPr>
          <w:t>Figure 3</w:t>
        </w:r>
        <w:r w:rsidR="00EA3F06" w:rsidRPr="00F4475E">
          <w:rPr>
            <w:rStyle w:val="Hyperlink"/>
            <w:rFonts w:eastAsia="Times New Roman"/>
            <w:noProof/>
            <w:lang w:val="en-US" w:eastAsia="en-US"/>
          </w:rPr>
          <w:t xml:space="preserve"> –Some of Network2030 Infrastructure Components</w:t>
        </w:r>
        <w:r w:rsidR="00EA3F06">
          <w:rPr>
            <w:noProof/>
            <w:webHidden/>
          </w:rPr>
          <w:tab/>
        </w:r>
        <w:r w:rsidR="00EA3F06">
          <w:rPr>
            <w:noProof/>
            <w:webHidden/>
          </w:rPr>
          <w:fldChar w:fldCharType="begin"/>
        </w:r>
        <w:r w:rsidR="00EA3F06">
          <w:rPr>
            <w:noProof/>
            <w:webHidden/>
          </w:rPr>
          <w:instrText xml:space="preserve"> PAGEREF _Toc39853970 \h </w:instrText>
        </w:r>
        <w:r w:rsidR="00EA3F06">
          <w:rPr>
            <w:noProof/>
            <w:webHidden/>
          </w:rPr>
        </w:r>
        <w:r w:rsidR="00EA3F06">
          <w:rPr>
            <w:noProof/>
            <w:webHidden/>
          </w:rPr>
          <w:fldChar w:fldCharType="separate"/>
        </w:r>
        <w:r w:rsidR="00EA3F06">
          <w:rPr>
            <w:noProof/>
            <w:webHidden/>
          </w:rPr>
          <w:t>14</w:t>
        </w:r>
        <w:r w:rsidR="00EA3F06">
          <w:rPr>
            <w:noProof/>
            <w:webHidden/>
          </w:rPr>
          <w:fldChar w:fldCharType="end"/>
        </w:r>
      </w:hyperlink>
    </w:p>
    <w:p w14:paraId="3FC35F0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1" w:history="1">
        <w:r w:rsidR="00EA3F06" w:rsidRPr="00F4475E">
          <w:rPr>
            <w:rStyle w:val="Hyperlink"/>
            <w:rFonts w:eastAsia="Times New Roman"/>
            <w:b/>
            <w:noProof/>
            <w:lang w:val="en-US" w:eastAsia="en-US"/>
          </w:rPr>
          <w:t>Figure 4</w:t>
        </w:r>
        <w:r w:rsidR="00EA3F06" w:rsidRPr="00F4475E">
          <w:rPr>
            <w:rStyle w:val="Hyperlink"/>
            <w:rFonts w:eastAsia="Times New Roman"/>
            <w:noProof/>
            <w:lang w:val="en-US" w:eastAsia="en-US"/>
          </w:rPr>
          <w:t xml:space="preserve"> – Actors of Network2030</w:t>
        </w:r>
        <w:r w:rsidR="00EA3F06">
          <w:rPr>
            <w:noProof/>
            <w:webHidden/>
          </w:rPr>
          <w:tab/>
        </w:r>
        <w:r w:rsidR="00EA3F06">
          <w:rPr>
            <w:noProof/>
            <w:webHidden/>
          </w:rPr>
          <w:fldChar w:fldCharType="begin"/>
        </w:r>
        <w:r w:rsidR="00EA3F06">
          <w:rPr>
            <w:noProof/>
            <w:webHidden/>
          </w:rPr>
          <w:instrText xml:space="preserve"> PAGEREF _Toc39853971 \h </w:instrText>
        </w:r>
        <w:r w:rsidR="00EA3F06">
          <w:rPr>
            <w:noProof/>
            <w:webHidden/>
          </w:rPr>
        </w:r>
        <w:r w:rsidR="00EA3F06">
          <w:rPr>
            <w:noProof/>
            <w:webHidden/>
          </w:rPr>
          <w:fldChar w:fldCharType="separate"/>
        </w:r>
        <w:r w:rsidR="00EA3F06">
          <w:rPr>
            <w:noProof/>
            <w:webHidden/>
          </w:rPr>
          <w:t>15</w:t>
        </w:r>
        <w:r w:rsidR="00EA3F06">
          <w:rPr>
            <w:noProof/>
            <w:webHidden/>
          </w:rPr>
          <w:fldChar w:fldCharType="end"/>
        </w:r>
      </w:hyperlink>
    </w:p>
    <w:p w14:paraId="452197FD"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2" w:history="1">
        <w:r w:rsidR="00EA3F06" w:rsidRPr="00F4475E">
          <w:rPr>
            <w:rStyle w:val="Hyperlink"/>
            <w:rFonts w:eastAsia="Times New Roman"/>
            <w:b/>
            <w:bCs/>
            <w:noProof/>
            <w:lang w:val="x-none" w:eastAsia="x-none"/>
          </w:rPr>
          <w:t>Figure 5</w:t>
        </w:r>
        <w:r w:rsidR="00EA3F06" w:rsidRPr="00F4475E">
          <w:rPr>
            <w:rStyle w:val="Hyperlink"/>
            <w:rFonts w:eastAsia="Times New Roman"/>
            <w:b/>
            <w:bCs/>
            <w:noProof/>
            <w:lang w:val="en-US" w:eastAsia="x-none"/>
          </w:rPr>
          <w:t>-</w:t>
        </w:r>
        <w:r w:rsidR="00EA3F06" w:rsidRPr="00F4475E">
          <w:rPr>
            <w:rStyle w:val="Hyperlink"/>
            <w:rFonts w:eastAsia="Times New Roman"/>
            <w:b/>
            <w:bCs/>
            <w:noProof/>
            <w:lang w:val="x-none" w:eastAsia="x-none"/>
          </w:rPr>
          <w:t xml:space="preserve"> </w:t>
        </w:r>
        <w:r w:rsidR="00EA3F06" w:rsidRPr="00F4475E">
          <w:rPr>
            <w:rStyle w:val="Hyperlink"/>
            <w:rFonts w:eastAsia="Times New Roman"/>
            <w:bCs/>
            <w:noProof/>
            <w:lang w:val="en-US" w:eastAsia="x-none"/>
          </w:rPr>
          <w:t>User Interface</w:t>
        </w:r>
        <w:r w:rsidR="00EA3F06">
          <w:rPr>
            <w:noProof/>
            <w:webHidden/>
          </w:rPr>
          <w:tab/>
        </w:r>
        <w:r w:rsidR="00EA3F06">
          <w:rPr>
            <w:noProof/>
            <w:webHidden/>
          </w:rPr>
          <w:fldChar w:fldCharType="begin"/>
        </w:r>
        <w:r w:rsidR="00EA3F06">
          <w:rPr>
            <w:noProof/>
            <w:webHidden/>
          </w:rPr>
          <w:instrText xml:space="preserve"> PAGEREF _Toc39853972 \h </w:instrText>
        </w:r>
        <w:r w:rsidR="00EA3F06">
          <w:rPr>
            <w:noProof/>
            <w:webHidden/>
          </w:rPr>
        </w:r>
        <w:r w:rsidR="00EA3F06">
          <w:rPr>
            <w:noProof/>
            <w:webHidden/>
          </w:rPr>
          <w:fldChar w:fldCharType="separate"/>
        </w:r>
        <w:r w:rsidR="00EA3F06">
          <w:rPr>
            <w:noProof/>
            <w:webHidden/>
          </w:rPr>
          <w:t>16</w:t>
        </w:r>
        <w:r w:rsidR="00EA3F06">
          <w:rPr>
            <w:noProof/>
            <w:webHidden/>
          </w:rPr>
          <w:fldChar w:fldCharType="end"/>
        </w:r>
      </w:hyperlink>
    </w:p>
    <w:p w14:paraId="34D095D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3" w:history="1">
        <w:r w:rsidR="00EA3F06" w:rsidRPr="00F4475E">
          <w:rPr>
            <w:rStyle w:val="Hyperlink"/>
            <w:rFonts w:eastAsia="Times New Roman"/>
            <w:b/>
            <w:bCs/>
            <w:noProof/>
            <w:lang w:val="x-none" w:eastAsia="x-none"/>
          </w:rPr>
          <w:t>Figure 6</w:t>
        </w:r>
        <w:r w:rsidR="00EA3F06" w:rsidRPr="00F4475E">
          <w:rPr>
            <w:rStyle w:val="Hyperlink"/>
            <w:rFonts w:eastAsia="Times New Roman"/>
            <w:b/>
            <w:bCs/>
            <w:noProof/>
            <w:lang w:val="en-US" w:eastAsia="x-none"/>
          </w:rPr>
          <w:t>-</w:t>
        </w:r>
        <w:r w:rsidR="00EA3F06" w:rsidRPr="00F4475E">
          <w:rPr>
            <w:rStyle w:val="Hyperlink"/>
            <w:rFonts w:eastAsia="Times New Roman"/>
            <w:bCs/>
            <w:noProof/>
            <w:lang w:val="en-US" w:eastAsia="x-none"/>
          </w:rPr>
          <w:t xml:space="preserve"> Connectivity UNI and Application UNI between User  and SP</w:t>
        </w:r>
        <w:r w:rsidR="00EA3F06">
          <w:rPr>
            <w:noProof/>
            <w:webHidden/>
          </w:rPr>
          <w:tab/>
        </w:r>
        <w:r w:rsidR="00EA3F06">
          <w:rPr>
            <w:noProof/>
            <w:webHidden/>
          </w:rPr>
          <w:fldChar w:fldCharType="begin"/>
        </w:r>
        <w:r w:rsidR="00EA3F06">
          <w:rPr>
            <w:noProof/>
            <w:webHidden/>
          </w:rPr>
          <w:instrText xml:space="preserve"> PAGEREF _Toc39853973 \h </w:instrText>
        </w:r>
        <w:r w:rsidR="00EA3F06">
          <w:rPr>
            <w:noProof/>
            <w:webHidden/>
          </w:rPr>
        </w:r>
        <w:r w:rsidR="00EA3F06">
          <w:rPr>
            <w:noProof/>
            <w:webHidden/>
          </w:rPr>
          <w:fldChar w:fldCharType="separate"/>
        </w:r>
        <w:r w:rsidR="00EA3F06">
          <w:rPr>
            <w:noProof/>
            <w:webHidden/>
          </w:rPr>
          <w:t>16</w:t>
        </w:r>
        <w:r w:rsidR="00EA3F06">
          <w:rPr>
            <w:noProof/>
            <w:webHidden/>
          </w:rPr>
          <w:fldChar w:fldCharType="end"/>
        </w:r>
      </w:hyperlink>
    </w:p>
    <w:p w14:paraId="4110ECD0"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4" w:history="1">
        <w:r w:rsidR="00EA3F06" w:rsidRPr="00F4475E">
          <w:rPr>
            <w:rStyle w:val="Hyperlink"/>
            <w:rFonts w:eastAsia="Times New Roman"/>
            <w:b/>
            <w:noProof/>
            <w:lang w:val="en-US" w:eastAsia="en-US"/>
          </w:rPr>
          <w:t>Figure 7</w:t>
        </w:r>
        <w:r w:rsidR="00EA3F06" w:rsidRPr="00F4475E">
          <w:rPr>
            <w:rStyle w:val="Hyperlink"/>
            <w:rFonts w:eastAsia="Times New Roman"/>
            <w:noProof/>
            <w:lang w:val="en-US" w:eastAsia="en-US"/>
          </w:rPr>
          <w:t xml:space="preserve"> – User Interface consisting of only Connectivity UNI</w:t>
        </w:r>
        <w:r w:rsidR="00EA3F06">
          <w:rPr>
            <w:noProof/>
            <w:webHidden/>
          </w:rPr>
          <w:tab/>
        </w:r>
        <w:r w:rsidR="00EA3F06">
          <w:rPr>
            <w:noProof/>
            <w:webHidden/>
          </w:rPr>
          <w:fldChar w:fldCharType="begin"/>
        </w:r>
        <w:r w:rsidR="00EA3F06">
          <w:rPr>
            <w:noProof/>
            <w:webHidden/>
          </w:rPr>
          <w:instrText xml:space="preserve"> PAGEREF _Toc39853974 \h </w:instrText>
        </w:r>
        <w:r w:rsidR="00EA3F06">
          <w:rPr>
            <w:noProof/>
            <w:webHidden/>
          </w:rPr>
        </w:r>
        <w:r w:rsidR="00EA3F06">
          <w:rPr>
            <w:noProof/>
            <w:webHidden/>
          </w:rPr>
          <w:fldChar w:fldCharType="separate"/>
        </w:r>
        <w:r w:rsidR="00EA3F06">
          <w:rPr>
            <w:noProof/>
            <w:webHidden/>
          </w:rPr>
          <w:t>17</w:t>
        </w:r>
        <w:r w:rsidR="00EA3F06">
          <w:rPr>
            <w:noProof/>
            <w:webHidden/>
          </w:rPr>
          <w:fldChar w:fldCharType="end"/>
        </w:r>
      </w:hyperlink>
    </w:p>
    <w:p w14:paraId="4159B8A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5" w:history="1">
        <w:r w:rsidR="00EA3F06" w:rsidRPr="00F4475E">
          <w:rPr>
            <w:rStyle w:val="Hyperlink"/>
            <w:rFonts w:eastAsia="Times New Roman"/>
            <w:b/>
            <w:noProof/>
            <w:lang w:val="en-US" w:eastAsia="en-US"/>
          </w:rPr>
          <w:t>Figure 8</w:t>
        </w:r>
        <w:r w:rsidR="00EA3F06" w:rsidRPr="00F4475E">
          <w:rPr>
            <w:rStyle w:val="Hyperlink"/>
            <w:rFonts w:eastAsia="Times New Roman"/>
            <w:noProof/>
            <w:lang w:val="en-US" w:eastAsia="en-US"/>
          </w:rPr>
          <w:t xml:space="preserve"> – User Interface Protocol Stack</w:t>
        </w:r>
        <w:r w:rsidR="00EA3F06">
          <w:rPr>
            <w:noProof/>
            <w:webHidden/>
          </w:rPr>
          <w:tab/>
        </w:r>
        <w:r w:rsidR="00EA3F06">
          <w:rPr>
            <w:noProof/>
            <w:webHidden/>
          </w:rPr>
          <w:fldChar w:fldCharType="begin"/>
        </w:r>
        <w:r w:rsidR="00EA3F06">
          <w:rPr>
            <w:noProof/>
            <w:webHidden/>
          </w:rPr>
          <w:instrText xml:space="preserve"> PAGEREF _Toc39853975 \h </w:instrText>
        </w:r>
        <w:r w:rsidR="00EA3F06">
          <w:rPr>
            <w:noProof/>
            <w:webHidden/>
          </w:rPr>
        </w:r>
        <w:r w:rsidR="00EA3F06">
          <w:rPr>
            <w:noProof/>
            <w:webHidden/>
          </w:rPr>
          <w:fldChar w:fldCharType="separate"/>
        </w:r>
        <w:r w:rsidR="00EA3F06">
          <w:rPr>
            <w:noProof/>
            <w:webHidden/>
          </w:rPr>
          <w:t>18</w:t>
        </w:r>
        <w:r w:rsidR="00EA3F06">
          <w:rPr>
            <w:noProof/>
            <w:webHidden/>
          </w:rPr>
          <w:fldChar w:fldCharType="end"/>
        </w:r>
      </w:hyperlink>
    </w:p>
    <w:p w14:paraId="2A0D0D3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6" w:history="1">
        <w:r w:rsidR="00EA3F06" w:rsidRPr="00F4475E">
          <w:rPr>
            <w:rStyle w:val="Hyperlink"/>
            <w:rFonts w:eastAsia="Times New Roman"/>
            <w:b/>
            <w:noProof/>
            <w:lang w:val="en-US" w:eastAsia="en-US"/>
          </w:rPr>
          <w:t>Figure 9</w:t>
        </w:r>
        <w:r w:rsidR="00EA3F06" w:rsidRPr="00F4475E">
          <w:rPr>
            <w:rStyle w:val="Hyperlink"/>
            <w:rFonts w:eastAsia="Times New Roman"/>
            <w:noProof/>
            <w:lang w:val="en-US" w:eastAsia="en-US"/>
          </w:rPr>
          <w:t xml:space="preserve"> –Connectivity UNI and Application UNI Protocol Stacks</w:t>
        </w:r>
        <w:r w:rsidR="00EA3F06">
          <w:rPr>
            <w:noProof/>
            <w:webHidden/>
          </w:rPr>
          <w:tab/>
        </w:r>
        <w:r w:rsidR="00EA3F06">
          <w:rPr>
            <w:noProof/>
            <w:webHidden/>
          </w:rPr>
          <w:fldChar w:fldCharType="begin"/>
        </w:r>
        <w:r w:rsidR="00EA3F06">
          <w:rPr>
            <w:noProof/>
            <w:webHidden/>
          </w:rPr>
          <w:instrText xml:space="preserve"> PAGEREF _Toc39853976 \h </w:instrText>
        </w:r>
        <w:r w:rsidR="00EA3F06">
          <w:rPr>
            <w:noProof/>
            <w:webHidden/>
          </w:rPr>
        </w:r>
        <w:r w:rsidR="00EA3F06">
          <w:rPr>
            <w:noProof/>
            <w:webHidden/>
          </w:rPr>
          <w:fldChar w:fldCharType="separate"/>
        </w:r>
        <w:r w:rsidR="00EA3F06">
          <w:rPr>
            <w:noProof/>
            <w:webHidden/>
          </w:rPr>
          <w:t>18</w:t>
        </w:r>
        <w:r w:rsidR="00EA3F06">
          <w:rPr>
            <w:noProof/>
            <w:webHidden/>
          </w:rPr>
          <w:fldChar w:fldCharType="end"/>
        </w:r>
      </w:hyperlink>
    </w:p>
    <w:p w14:paraId="51C10C8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7" w:history="1">
        <w:r w:rsidR="00EA3F06" w:rsidRPr="00F4475E">
          <w:rPr>
            <w:rStyle w:val="Hyperlink"/>
            <w:rFonts w:eastAsia="Times New Roman"/>
            <w:b/>
            <w:noProof/>
            <w:lang w:val="en-US" w:eastAsia="en-US"/>
          </w:rPr>
          <w:t xml:space="preserve">Figure 10 </w:t>
        </w:r>
        <w:r w:rsidR="00EA3F06" w:rsidRPr="00F4475E">
          <w:rPr>
            <w:rStyle w:val="Hyperlink"/>
            <w:rFonts w:eastAsia="Times New Roman"/>
            <w:noProof/>
            <w:lang w:val="en-US" w:eastAsia="en-US"/>
          </w:rPr>
          <w:t>– Two Operators interfacing each other via Operator-Operator Interface</w:t>
        </w:r>
        <w:r w:rsidR="00EA3F06">
          <w:rPr>
            <w:noProof/>
            <w:webHidden/>
          </w:rPr>
          <w:tab/>
        </w:r>
        <w:r w:rsidR="00EA3F06">
          <w:rPr>
            <w:noProof/>
            <w:webHidden/>
          </w:rPr>
          <w:fldChar w:fldCharType="begin"/>
        </w:r>
        <w:r w:rsidR="00EA3F06">
          <w:rPr>
            <w:noProof/>
            <w:webHidden/>
          </w:rPr>
          <w:instrText xml:space="preserve"> PAGEREF _Toc39853977 \h </w:instrText>
        </w:r>
        <w:r w:rsidR="00EA3F06">
          <w:rPr>
            <w:noProof/>
            <w:webHidden/>
          </w:rPr>
        </w:r>
        <w:r w:rsidR="00EA3F06">
          <w:rPr>
            <w:noProof/>
            <w:webHidden/>
          </w:rPr>
          <w:fldChar w:fldCharType="separate"/>
        </w:r>
        <w:r w:rsidR="00EA3F06">
          <w:rPr>
            <w:noProof/>
            <w:webHidden/>
          </w:rPr>
          <w:t>19</w:t>
        </w:r>
        <w:r w:rsidR="00EA3F06">
          <w:rPr>
            <w:noProof/>
            <w:webHidden/>
          </w:rPr>
          <w:fldChar w:fldCharType="end"/>
        </w:r>
      </w:hyperlink>
    </w:p>
    <w:p w14:paraId="760AD2E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8" w:history="1">
        <w:r w:rsidR="00EA3F06" w:rsidRPr="00F4475E">
          <w:rPr>
            <w:rStyle w:val="Hyperlink"/>
            <w:rFonts w:eastAsia="Times New Roman"/>
            <w:b/>
            <w:noProof/>
            <w:lang w:val="en-US" w:eastAsia="en-US"/>
          </w:rPr>
          <w:t>Figure 11</w:t>
        </w:r>
        <w:r w:rsidR="00EA3F06" w:rsidRPr="00F4475E">
          <w:rPr>
            <w:rStyle w:val="Hyperlink"/>
            <w:rFonts w:eastAsia="Times New Roman"/>
            <w:noProof/>
            <w:lang w:val="en-US" w:eastAsia="en-US"/>
          </w:rPr>
          <w:t xml:space="preserve"> –Connectivity ENNI and Application ENNI between two Operators.</w:t>
        </w:r>
        <w:r w:rsidR="00EA3F06">
          <w:rPr>
            <w:noProof/>
            <w:webHidden/>
          </w:rPr>
          <w:tab/>
        </w:r>
        <w:r w:rsidR="00EA3F06">
          <w:rPr>
            <w:noProof/>
            <w:webHidden/>
          </w:rPr>
          <w:fldChar w:fldCharType="begin"/>
        </w:r>
        <w:r w:rsidR="00EA3F06">
          <w:rPr>
            <w:noProof/>
            <w:webHidden/>
          </w:rPr>
          <w:instrText xml:space="preserve"> PAGEREF _Toc39853978 \h </w:instrText>
        </w:r>
        <w:r w:rsidR="00EA3F06">
          <w:rPr>
            <w:noProof/>
            <w:webHidden/>
          </w:rPr>
        </w:r>
        <w:r w:rsidR="00EA3F06">
          <w:rPr>
            <w:noProof/>
            <w:webHidden/>
          </w:rPr>
          <w:fldChar w:fldCharType="separate"/>
        </w:r>
        <w:r w:rsidR="00EA3F06">
          <w:rPr>
            <w:noProof/>
            <w:webHidden/>
          </w:rPr>
          <w:t>20</w:t>
        </w:r>
        <w:r w:rsidR="00EA3F06">
          <w:rPr>
            <w:noProof/>
            <w:webHidden/>
          </w:rPr>
          <w:fldChar w:fldCharType="end"/>
        </w:r>
      </w:hyperlink>
    </w:p>
    <w:p w14:paraId="1849369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79" w:history="1">
        <w:r w:rsidR="00EA3F06" w:rsidRPr="00F4475E">
          <w:rPr>
            <w:rStyle w:val="Hyperlink"/>
            <w:rFonts w:eastAsia="Times New Roman"/>
            <w:b/>
            <w:noProof/>
            <w:lang w:val="en-US" w:eastAsia="en-US"/>
          </w:rPr>
          <w:t>Figure 12</w:t>
        </w:r>
        <w:r w:rsidR="00EA3F06" w:rsidRPr="00F4475E">
          <w:rPr>
            <w:rStyle w:val="Hyperlink"/>
            <w:rFonts w:eastAsia="Times New Roman"/>
            <w:noProof/>
            <w:lang w:val="en-US" w:eastAsia="en-US"/>
          </w:rPr>
          <w:t xml:space="preserve"> –Operator-Operator Interface consisting of only Connectivity ENNI</w:t>
        </w:r>
        <w:r w:rsidR="00EA3F06">
          <w:rPr>
            <w:noProof/>
            <w:webHidden/>
          </w:rPr>
          <w:tab/>
        </w:r>
        <w:r w:rsidR="00EA3F06">
          <w:rPr>
            <w:noProof/>
            <w:webHidden/>
          </w:rPr>
          <w:fldChar w:fldCharType="begin"/>
        </w:r>
        <w:r w:rsidR="00EA3F06">
          <w:rPr>
            <w:noProof/>
            <w:webHidden/>
          </w:rPr>
          <w:instrText xml:space="preserve"> PAGEREF _Toc39853979 \h </w:instrText>
        </w:r>
        <w:r w:rsidR="00EA3F06">
          <w:rPr>
            <w:noProof/>
            <w:webHidden/>
          </w:rPr>
        </w:r>
        <w:r w:rsidR="00EA3F06">
          <w:rPr>
            <w:noProof/>
            <w:webHidden/>
          </w:rPr>
          <w:fldChar w:fldCharType="separate"/>
        </w:r>
        <w:r w:rsidR="00EA3F06">
          <w:rPr>
            <w:noProof/>
            <w:webHidden/>
          </w:rPr>
          <w:t>20</w:t>
        </w:r>
        <w:r w:rsidR="00EA3F06">
          <w:rPr>
            <w:noProof/>
            <w:webHidden/>
          </w:rPr>
          <w:fldChar w:fldCharType="end"/>
        </w:r>
      </w:hyperlink>
    </w:p>
    <w:p w14:paraId="4BC1117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0" w:history="1">
        <w:r w:rsidR="00EA3F06" w:rsidRPr="00F4475E">
          <w:rPr>
            <w:rStyle w:val="Hyperlink"/>
            <w:rFonts w:eastAsia="Times New Roman"/>
            <w:b/>
            <w:noProof/>
            <w:lang w:val="en-US" w:eastAsia="en-US"/>
          </w:rPr>
          <w:t>Figure 13</w:t>
        </w:r>
        <w:r w:rsidR="00EA3F06" w:rsidRPr="00F4475E">
          <w:rPr>
            <w:rStyle w:val="Hyperlink"/>
            <w:rFonts w:eastAsia="Times New Roman"/>
            <w:noProof/>
            <w:lang w:val="en-US" w:eastAsia="en-US"/>
          </w:rPr>
          <w:t xml:space="preserve"> –Operator-Operator Interface Protocol Stack</w:t>
        </w:r>
        <w:r w:rsidR="00EA3F06">
          <w:rPr>
            <w:noProof/>
            <w:webHidden/>
          </w:rPr>
          <w:tab/>
        </w:r>
        <w:r w:rsidR="00EA3F06">
          <w:rPr>
            <w:noProof/>
            <w:webHidden/>
          </w:rPr>
          <w:fldChar w:fldCharType="begin"/>
        </w:r>
        <w:r w:rsidR="00EA3F06">
          <w:rPr>
            <w:noProof/>
            <w:webHidden/>
          </w:rPr>
          <w:instrText xml:space="preserve"> PAGEREF _Toc39853980 \h </w:instrText>
        </w:r>
        <w:r w:rsidR="00EA3F06">
          <w:rPr>
            <w:noProof/>
            <w:webHidden/>
          </w:rPr>
        </w:r>
        <w:r w:rsidR="00EA3F06">
          <w:rPr>
            <w:noProof/>
            <w:webHidden/>
          </w:rPr>
          <w:fldChar w:fldCharType="separate"/>
        </w:r>
        <w:r w:rsidR="00EA3F06">
          <w:rPr>
            <w:noProof/>
            <w:webHidden/>
          </w:rPr>
          <w:t>21</w:t>
        </w:r>
        <w:r w:rsidR="00EA3F06">
          <w:rPr>
            <w:noProof/>
            <w:webHidden/>
          </w:rPr>
          <w:fldChar w:fldCharType="end"/>
        </w:r>
      </w:hyperlink>
    </w:p>
    <w:p w14:paraId="48C788F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1" w:history="1">
        <w:r w:rsidR="00EA3F06" w:rsidRPr="00F4475E">
          <w:rPr>
            <w:rStyle w:val="Hyperlink"/>
            <w:rFonts w:eastAsia="Times New Roman"/>
            <w:b/>
            <w:noProof/>
            <w:lang w:val="en-US" w:eastAsia="en-US"/>
          </w:rPr>
          <w:t>Figure 14</w:t>
        </w:r>
        <w:r w:rsidR="00EA3F06" w:rsidRPr="00F4475E">
          <w:rPr>
            <w:rStyle w:val="Hyperlink"/>
            <w:rFonts w:eastAsia="Times New Roman"/>
            <w:noProof/>
            <w:lang w:val="en-US" w:eastAsia="en-US"/>
          </w:rPr>
          <w:t xml:space="preserve"> –Connectivity ENNI and Application ENNI Protocol Stacks</w:t>
        </w:r>
        <w:r w:rsidR="00EA3F06">
          <w:rPr>
            <w:noProof/>
            <w:webHidden/>
          </w:rPr>
          <w:tab/>
        </w:r>
        <w:r w:rsidR="00EA3F06">
          <w:rPr>
            <w:noProof/>
            <w:webHidden/>
          </w:rPr>
          <w:fldChar w:fldCharType="begin"/>
        </w:r>
        <w:r w:rsidR="00EA3F06">
          <w:rPr>
            <w:noProof/>
            <w:webHidden/>
          </w:rPr>
          <w:instrText xml:space="preserve"> PAGEREF _Toc39853981 \h </w:instrText>
        </w:r>
        <w:r w:rsidR="00EA3F06">
          <w:rPr>
            <w:noProof/>
            <w:webHidden/>
          </w:rPr>
        </w:r>
        <w:r w:rsidR="00EA3F06">
          <w:rPr>
            <w:noProof/>
            <w:webHidden/>
          </w:rPr>
          <w:fldChar w:fldCharType="separate"/>
        </w:r>
        <w:r w:rsidR="00EA3F06">
          <w:rPr>
            <w:noProof/>
            <w:webHidden/>
          </w:rPr>
          <w:t>22</w:t>
        </w:r>
        <w:r w:rsidR="00EA3F06">
          <w:rPr>
            <w:noProof/>
            <w:webHidden/>
          </w:rPr>
          <w:fldChar w:fldCharType="end"/>
        </w:r>
      </w:hyperlink>
    </w:p>
    <w:p w14:paraId="29DE9FA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2" w:history="1">
        <w:r w:rsidR="00EA3F06" w:rsidRPr="00F4475E">
          <w:rPr>
            <w:rStyle w:val="Hyperlink"/>
            <w:rFonts w:eastAsia="Times New Roman"/>
            <w:b/>
            <w:bCs/>
            <w:noProof/>
            <w:lang w:val="en-US" w:eastAsia="en-US"/>
          </w:rPr>
          <w:t>Figure 15-</w:t>
        </w:r>
        <w:r w:rsidR="00EA3F06" w:rsidRPr="00F4475E">
          <w:rPr>
            <w:rStyle w:val="Hyperlink"/>
            <w:rFonts w:eastAsia="Times New Roman"/>
            <w:bCs/>
            <w:noProof/>
            <w:lang w:val="en-US" w:eastAsia="en-US"/>
          </w:rPr>
          <w:t xml:space="preserve"> Virtual Connection and its Segments</w:t>
        </w:r>
        <w:r w:rsidR="00EA3F06">
          <w:rPr>
            <w:noProof/>
            <w:webHidden/>
          </w:rPr>
          <w:tab/>
        </w:r>
        <w:r w:rsidR="00EA3F06">
          <w:rPr>
            <w:noProof/>
            <w:webHidden/>
          </w:rPr>
          <w:fldChar w:fldCharType="begin"/>
        </w:r>
        <w:r w:rsidR="00EA3F06">
          <w:rPr>
            <w:noProof/>
            <w:webHidden/>
          </w:rPr>
          <w:instrText xml:space="preserve"> PAGEREF _Toc39853982 \h </w:instrText>
        </w:r>
        <w:r w:rsidR="00EA3F06">
          <w:rPr>
            <w:noProof/>
            <w:webHidden/>
          </w:rPr>
        </w:r>
        <w:r w:rsidR="00EA3F06">
          <w:rPr>
            <w:noProof/>
            <w:webHidden/>
          </w:rPr>
          <w:fldChar w:fldCharType="separate"/>
        </w:r>
        <w:r w:rsidR="00EA3F06">
          <w:rPr>
            <w:noProof/>
            <w:webHidden/>
          </w:rPr>
          <w:t>23</w:t>
        </w:r>
        <w:r w:rsidR="00EA3F06">
          <w:rPr>
            <w:noProof/>
            <w:webHidden/>
          </w:rPr>
          <w:fldChar w:fldCharType="end"/>
        </w:r>
      </w:hyperlink>
    </w:p>
    <w:p w14:paraId="5C9EE84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3" w:history="1">
        <w:r w:rsidR="00EA3F06" w:rsidRPr="00F4475E">
          <w:rPr>
            <w:rStyle w:val="Hyperlink"/>
            <w:rFonts w:ascii="Times New Roman" w:hAnsi="Times New Roman"/>
            <w:b/>
            <w:bCs/>
            <w:noProof/>
          </w:rPr>
          <w:t>Figure 16-</w:t>
        </w:r>
        <w:r w:rsidR="00EA3F06" w:rsidRPr="00F4475E">
          <w:rPr>
            <w:rStyle w:val="Hyperlink"/>
            <w:rFonts w:ascii="Times New Roman" w:hAnsi="Times New Roman"/>
            <w:bCs/>
            <w:noProof/>
          </w:rPr>
          <w:t xml:space="preserve"> Virtual Connection crossing Two Operators</w:t>
        </w:r>
        <w:r w:rsidR="00EA3F06">
          <w:rPr>
            <w:noProof/>
            <w:webHidden/>
          </w:rPr>
          <w:tab/>
        </w:r>
        <w:r w:rsidR="00EA3F06">
          <w:rPr>
            <w:noProof/>
            <w:webHidden/>
          </w:rPr>
          <w:fldChar w:fldCharType="begin"/>
        </w:r>
        <w:r w:rsidR="00EA3F06">
          <w:rPr>
            <w:noProof/>
            <w:webHidden/>
          </w:rPr>
          <w:instrText xml:space="preserve"> PAGEREF _Toc39853983 \h </w:instrText>
        </w:r>
        <w:r w:rsidR="00EA3F06">
          <w:rPr>
            <w:noProof/>
            <w:webHidden/>
          </w:rPr>
        </w:r>
        <w:r w:rsidR="00EA3F06">
          <w:rPr>
            <w:noProof/>
            <w:webHidden/>
          </w:rPr>
          <w:fldChar w:fldCharType="separate"/>
        </w:r>
        <w:r w:rsidR="00EA3F06">
          <w:rPr>
            <w:noProof/>
            <w:webHidden/>
          </w:rPr>
          <w:t>24</w:t>
        </w:r>
        <w:r w:rsidR="00EA3F06">
          <w:rPr>
            <w:noProof/>
            <w:webHidden/>
          </w:rPr>
          <w:fldChar w:fldCharType="end"/>
        </w:r>
      </w:hyperlink>
    </w:p>
    <w:p w14:paraId="5741271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4" w:history="1">
        <w:r w:rsidR="00EA3F06" w:rsidRPr="00F4475E">
          <w:rPr>
            <w:rStyle w:val="Hyperlink"/>
            <w:rFonts w:eastAsia="Times New Roman"/>
            <w:b/>
            <w:bCs/>
            <w:noProof/>
            <w:lang w:val="en-US" w:eastAsia="en-US"/>
          </w:rPr>
          <w:t>Figure 17-</w:t>
        </w:r>
        <w:r w:rsidR="00EA3F06" w:rsidRPr="00F4475E">
          <w:rPr>
            <w:rStyle w:val="Hyperlink"/>
            <w:rFonts w:eastAsia="Times New Roman"/>
            <w:bCs/>
            <w:noProof/>
            <w:lang w:val="en-US" w:eastAsia="en-US"/>
          </w:rPr>
          <w:t xml:space="preserve"> A Service Configuration</w:t>
        </w:r>
        <w:r w:rsidR="00EA3F06">
          <w:rPr>
            <w:noProof/>
            <w:webHidden/>
          </w:rPr>
          <w:tab/>
        </w:r>
        <w:r w:rsidR="00EA3F06">
          <w:rPr>
            <w:noProof/>
            <w:webHidden/>
          </w:rPr>
          <w:fldChar w:fldCharType="begin"/>
        </w:r>
        <w:r w:rsidR="00EA3F06">
          <w:rPr>
            <w:noProof/>
            <w:webHidden/>
          </w:rPr>
          <w:instrText xml:space="preserve"> PAGEREF _Toc39853984 \h </w:instrText>
        </w:r>
        <w:r w:rsidR="00EA3F06">
          <w:rPr>
            <w:noProof/>
            <w:webHidden/>
          </w:rPr>
        </w:r>
        <w:r w:rsidR="00EA3F06">
          <w:rPr>
            <w:noProof/>
            <w:webHidden/>
          </w:rPr>
          <w:fldChar w:fldCharType="separate"/>
        </w:r>
        <w:r w:rsidR="00EA3F06">
          <w:rPr>
            <w:noProof/>
            <w:webHidden/>
          </w:rPr>
          <w:t>24</w:t>
        </w:r>
        <w:r w:rsidR="00EA3F06">
          <w:rPr>
            <w:noProof/>
            <w:webHidden/>
          </w:rPr>
          <w:fldChar w:fldCharType="end"/>
        </w:r>
      </w:hyperlink>
    </w:p>
    <w:p w14:paraId="79853B2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5" w:history="1">
        <w:r w:rsidR="00EA3F06" w:rsidRPr="00F4475E">
          <w:rPr>
            <w:rStyle w:val="Hyperlink"/>
            <w:rFonts w:eastAsia="Times New Roman"/>
            <w:b/>
            <w:bCs/>
            <w:noProof/>
            <w:lang w:val="en-US" w:eastAsia="en-US"/>
          </w:rPr>
          <w:t>Figure 18-</w:t>
        </w:r>
        <w:r w:rsidR="00EA3F06" w:rsidRPr="00F4475E">
          <w:rPr>
            <w:rStyle w:val="Hyperlink"/>
            <w:rFonts w:eastAsia="Times New Roman"/>
            <w:bCs/>
            <w:noProof/>
            <w:lang w:val="en-US" w:eastAsia="en-US"/>
          </w:rPr>
          <w:t xml:space="preserve"> End-to-end Orchestration of Network2030 and Services over it</w:t>
        </w:r>
        <w:r w:rsidR="00EA3F06">
          <w:rPr>
            <w:noProof/>
            <w:webHidden/>
          </w:rPr>
          <w:tab/>
        </w:r>
        <w:r w:rsidR="00EA3F06">
          <w:rPr>
            <w:noProof/>
            <w:webHidden/>
          </w:rPr>
          <w:fldChar w:fldCharType="begin"/>
        </w:r>
        <w:r w:rsidR="00EA3F06">
          <w:rPr>
            <w:noProof/>
            <w:webHidden/>
          </w:rPr>
          <w:instrText xml:space="preserve"> PAGEREF _Toc39853985 \h </w:instrText>
        </w:r>
        <w:r w:rsidR="00EA3F06">
          <w:rPr>
            <w:noProof/>
            <w:webHidden/>
          </w:rPr>
        </w:r>
        <w:r w:rsidR="00EA3F06">
          <w:rPr>
            <w:noProof/>
            <w:webHidden/>
          </w:rPr>
          <w:fldChar w:fldCharType="separate"/>
        </w:r>
        <w:r w:rsidR="00EA3F06">
          <w:rPr>
            <w:noProof/>
            <w:webHidden/>
          </w:rPr>
          <w:t>26</w:t>
        </w:r>
        <w:r w:rsidR="00EA3F06">
          <w:rPr>
            <w:noProof/>
            <w:webHidden/>
          </w:rPr>
          <w:fldChar w:fldCharType="end"/>
        </w:r>
      </w:hyperlink>
    </w:p>
    <w:p w14:paraId="073C126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6" w:history="1">
        <w:r w:rsidR="00EA3F06" w:rsidRPr="00F4475E">
          <w:rPr>
            <w:rStyle w:val="Hyperlink"/>
            <w:rFonts w:eastAsia="Times New Roman"/>
            <w:b/>
            <w:bCs/>
            <w:noProof/>
            <w:lang w:val="en-US" w:eastAsia="en-US"/>
          </w:rPr>
          <w:t>Figure 19-</w:t>
        </w:r>
        <w:r w:rsidR="00EA3F06" w:rsidRPr="00F4475E">
          <w:rPr>
            <w:rStyle w:val="Hyperlink"/>
            <w:rFonts w:eastAsia="Times New Roman"/>
            <w:bCs/>
            <w:noProof/>
            <w:lang w:val="en-US" w:eastAsia="en-US"/>
          </w:rPr>
          <w:t xml:space="preserve"> Lifecycle Services Orchestration [2,3]</w:t>
        </w:r>
        <w:r w:rsidR="00EA3F06">
          <w:rPr>
            <w:noProof/>
            <w:webHidden/>
          </w:rPr>
          <w:tab/>
        </w:r>
        <w:r w:rsidR="00EA3F06">
          <w:rPr>
            <w:noProof/>
            <w:webHidden/>
          </w:rPr>
          <w:fldChar w:fldCharType="begin"/>
        </w:r>
        <w:r w:rsidR="00EA3F06">
          <w:rPr>
            <w:noProof/>
            <w:webHidden/>
          </w:rPr>
          <w:instrText xml:space="preserve"> PAGEREF _Toc39853986 \h </w:instrText>
        </w:r>
        <w:r w:rsidR="00EA3F06">
          <w:rPr>
            <w:noProof/>
            <w:webHidden/>
          </w:rPr>
        </w:r>
        <w:r w:rsidR="00EA3F06">
          <w:rPr>
            <w:noProof/>
            <w:webHidden/>
          </w:rPr>
          <w:fldChar w:fldCharType="separate"/>
        </w:r>
        <w:r w:rsidR="00EA3F06">
          <w:rPr>
            <w:noProof/>
            <w:webHidden/>
          </w:rPr>
          <w:t>27</w:t>
        </w:r>
        <w:r w:rsidR="00EA3F06">
          <w:rPr>
            <w:noProof/>
            <w:webHidden/>
          </w:rPr>
          <w:fldChar w:fldCharType="end"/>
        </w:r>
      </w:hyperlink>
    </w:p>
    <w:p w14:paraId="269BBACA"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7" w:history="1">
        <w:r w:rsidR="00EA3F06" w:rsidRPr="00F4475E">
          <w:rPr>
            <w:rStyle w:val="Hyperlink"/>
            <w:rFonts w:eastAsia="Times New Roman"/>
            <w:b/>
            <w:bCs/>
            <w:noProof/>
            <w:lang w:val="en-US" w:eastAsia="en-US"/>
          </w:rPr>
          <w:t>Figure 20- Access Components</w:t>
        </w:r>
        <w:r w:rsidR="00EA3F06">
          <w:rPr>
            <w:noProof/>
            <w:webHidden/>
          </w:rPr>
          <w:tab/>
        </w:r>
        <w:r w:rsidR="00EA3F06">
          <w:rPr>
            <w:noProof/>
            <w:webHidden/>
          </w:rPr>
          <w:fldChar w:fldCharType="begin"/>
        </w:r>
        <w:r w:rsidR="00EA3F06">
          <w:rPr>
            <w:noProof/>
            <w:webHidden/>
          </w:rPr>
          <w:instrText xml:space="preserve"> PAGEREF _Toc39853987 \h </w:instrText>
        </w:r>
        <w:r w:rsidR="00EA3F06">
          <w:rPr>
            <w:noProof/>
            <w:webHidden/>
          </w:rPr>
        </w:r>
        <w:r w:rsidR="00EA3F06">
          <w:rPr>
            <w:noProof/>
            <w:webHidden/>
          </w:rPr>
          <w:fldChar w:fldCharType="separate"/>
        </w:r>
        <w:r w:rsidR="00EA3F06">
          <w:rPr>
            <w:noProof/>
            <w:webHidden/>
          </w:rPr>
          <w:t>29</w:t>
        </w:r>
        <w:r w:rsidR="00EA3F06">
          <w:rPr>
            <w:noProof/>
            <w:webHidden/>
          </w:rPr>
          <w:fldChar w:fldCharType="end"/>
        </w:r>
      </w:hyperlink>
    </w:p>
    <w:p w14:paraId="3F598D0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8" w:history="1">
        <w:r w:rsidR="00EA3F06" w:rsidRPr="00F4475E">
          <w:rPr>
            <w:rStyle w:val="Hyperlink"/>
            <w:rFonts w:eastAsia="Times New Roman"/>
            <w:b/>
            <w:bCs/>
            <w:noProof/>
            <w:lang w:val="en-US" w:eastAsia="en-US"/>
          </w:rPr>
          <w:t>Figure 21- View of customer devices &amp; front haul</w:t>
        </w:r>
        <w:r w:rsidR="00EA3F06">
          <w:rPr>
            <w:noProof/>
            <w:webHidden/>
          </w:rPr>
          <w:tab/>
        </w:r>
        <w:r w:rsidR="00EA3F06">
          <w:rPr>
            <w:noProof/>
            <w:webHidden/>
          </w:rPr>
          <w:fldChar w:fldCharType="begin"/>
        </w:r>
        <w:r w:rsidR="00EA3F06">
          <w:rPr>
            <w:noProof/>
            <w:webHidden/>
          </w:rPr>
          <w:instrText xml:space="preserve"> PAGEREF _Toc39853988 \h </w:instrText>
        </w:r>
        <w:r w:rsidR="00EA3F06">
          <w:rPr>
            <w:noProof/>
            <w:webHidden/>
          </w:rPr>
        </w:r>
        <w:r w:rsidR="00EA3F06">
          <w:rPr>
            <w:noProof/>
            <w:webHidden/>
          </w:rPr>
          <w:fldChar w:fldCharType="separate"/>
        </w:r>
        <w:r w:rsidR="00EA3F06">
          <w:rPr>
            <w:noProof/>
            <w:webHidden/>
          </w:rPr>
          <w:t>30</w:t>
        </w:r>
        <w:r w:rsidR="00EA3F06">
          <w:rPr>
            <w:noProof/>
            <w:webHidden/>
          </w:rPr>
          <w:fldChar w:fldCharType="end"/>
        </w:r>
      </w:hyperlink>
    </w:p>
    <w:p w14:paraId="698447D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89" w:history="1">
        <w:r w:rsidR="00EA3F06" w:rsidRPr="00F4475E">
          <w:rPr>
            <w:rStyle w:val="Hyperlink"/>
            <w:rFonts w:eastAsia="Times New Roman"/>
            <w:b/>
            <w:bCs/>
            <w:noProof/>
            <w:lang w:val="en-US" w:eastAsia="en-US"/>
          </w:rPr>
          <w:t>Figure 22- View of Fronthaul, midhaul and backhaul</w:t>
        </w:r>
        <w:r w:rsidR="00EA3F06">
          <w:rPr>
            <w:noProof/>
            <w:webHidden/>
          </w:rPr>
          <w:tab/>
        </w:r>
        <w:r w:rsidR="00EA3F06">
          <w:rPr>
            <w:noProof/>
            <w:webHidden/>
          </w:rPr>
          <w:fldChar w:fldCharType="begin"/>
        </w:r>
        <w:r w:rsidR="00EA3F06">
          <w:rPr>
            <w:noProof/>
            <w:webHidden/>
          </w:rPr>
          <w:instrText xml:space="preserve"> PAGEREF _Toc39853989 \h </w:instrText>
        </w:r>
        <w:r w:rsidR="00EA3F06">
          <w:rPr>
            <w:noProof/>
            <w:webHidden/>
          </w:rPr>
        </w:r>
        <w:r w:rsidR="00EA3F06">
          <w:rPr>
            <w:noProof/>
            <w:webHidden/>
          </w:rPr>
          <w:fldChar w:fldCharType="separate"/>
        </w:r>
        <w:r w:rsidR="00EA3F06">
          <w:rPr>
            <w:noProof/>
            <w:webHidden/>
          </w:rPr>
          <w:t>30</w:t>
        </w:r>
        <w:r w:rsidR="00EA3F06">
          <w:rPr>
            <w:noProof/>
            <w:webHidden/>
          </w:rPr>
          <w:fldChar w:fldCharType="end"/>
        </w:r>
      </w:hyperlink>
    </w:p>
    <w:p w14:paraId="12C4FE7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0" w:history="1">
        <w:r w:rsidR="00EA3F06" w:rsidRPr="00F4475E">
          <w:rPr>
            <w:rStyle w:val="Hyperlink"/>
            <w:rFonts w:eastAsia="Times New Roman"/>
            <w:b/>
            <w:bCs/>
            <w:noProof/>
            <w:lang w:val="en-US" w:eastAsia="en-US"/>
          </w:rPr>
          <w:t>Figure 23-</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val="en-US" w:eastAsia="en-US"/>
          </w:rPr>
          <w:t>-  Edge Architecture</w:t>
        </w:r>
        <w:r w:rsidR="00EA3F06">
          <w:rPr>
            <w:noProof/>
            <w:webHidden/>
          </w:rPr>
          <w:tab/>
        </w:r>
        <w:r w:rsidR="00EA3F06">
          <w:rPr>
            <w:noProof/>
            <w:webHidden/>
          </w:rPr>
          <w:fldChar w:fldCharType="begin"/>
        </w:r>
        <w:r w:rsidR="00EA3F06">
          <w:rPr>
            <w:noProof/>
            <w:webHidden/>
          </w:rPr>
          <w:instrText xml:space="preserve"> PAGEREF _Toc39853990 \h </w:instrText>
        </w:r>
        <w:r w:rsidR="00EA3F06">
          <w:rPr>
            <w:noProof/>
            <w:webHidden/>
          </w:rPr>
        </w:r>
        <w:r w:rsidR="00EA3F06">
          <w:rPr>
            <w:noProof/>
            <w:webHidden/>
          </w:rPr>
          <w:fldChar w:fldCharType="separate"/>
        </w:r>
        <w:r w:rsidR="00EA3F06">
          <w:rPr>
            <w:noProof/>
            <w:webHidden/>
          </w:rPr>
          <w:t>32</w:t>
        </w:r>
        <w:r w:rsidR="00EA3F06">
          <w:rPr>
            <w:noProof/>
            <w:webHidden/>
          </w:rPr>
          <w:fldChar w:fldCharType="end"/>
        </w:r>
      </w:hyperlink>
    </w:p>
    <w:p w14:paraId="2A61E7C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1" w:history="1">
        <w:r w:rsidR="00EA3F06" w:rsidRPr="00F4475E">
          <w:rPr>
            <w:rStyle w:val="Hyperlink"/>
            <w:rFonts w:eastAsia="Times New Roman"/>
            <w:b/>
            <w:bCs/>
            <w:noProof/>
            <w:lang w:val="en-US" w:eastAsia="en-US"/>
          </w:rPr>
          <w:t>Figure 24-</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val="en-US" w:eastAsia="en-US"/>
          </w:rPr>
          <w:t>Future Network Access and Edge architecture</w:t>
        </w:r>
        <w:r w:rsidR="00EA3F06">
          <w:rPr>
            <w:noProof/>
            <w:webHidden/>
          </w:rPr>
          <w:tab/>
        </w:r>
        <w:r w:rsidR="00EA3F06">
          <w:rPr>
            <w:noProof/>
            <w:webHidden/>
          </w:rPr>
          <w:fldChar w:fldCharType="begin"/>
        </w:r>
        <w:r w:rsidR="00EA3F06">
          <w:rPr>
            <w:noProof/>
            <w:webHidden/>
          </w:rPr>
          <w:instrText xml:space="preserve"> PAGEREF _Toc39853991 \h </w:instrText>
        </w:r>
        <w:r w:rsidR="00EA3F06">
          <w:rPr>
            <w:noProof/>
            <w:webHidden/>
          </w:rPr>
        </w:r>
        <w:r w:rsidR="00EA3F06">
          <w:rPr>
            <w:noProof/>
            <w:webHidden/>
          </w:rPr>
          <w:fldChar w:fldCharType="separate"/>
        </w:r>
        <w:r w:rsidR="00EA3F06">
          <w:rPr>
            <w:noProof/>
            <w:webHidden/>
          </w:rPr>
          <w:t>32</w:t>
        </w:r>
        <w:r w:rsidR="00EA3F06">
          <w:rPr>
            <w:noProof/>
            <w:webHidden/>
          </w:rPr>
          <w:fldChar w:fldCharType="end"/>
        </w:r>
      </w:hyperlink>
    </w:p>
    <w:p w14:paraId="0905960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2" w:history="1">
        <w:r w:rsidR="00EA3F06" w:rsidRPr="00F4475E">
          <w:rPr>
            <w:rStyle w:val="Hyperlink"/>
            <w:rFonts w:eastAsia="Times New Roman"/>
            <w:b/>
            <w:bCs/>
            <w:noProof/>
            <w:lang w:val="en-US" w:eastAsia="en-US"/>
          </w:rPr>
          <w:t>Figure 25- Edge Interworking</w:t>
        </w:r>
        <w:r w:rsidR="00EA3F06">
          <w:rPr>
            <w:noProof/>
            <w:webHidden/>
          </w:rPr>
          <w:tab/>
        </w:r>
        <w:r w:rsidR="00EA3F06">
          <w:rPr>
            <w:noProof/>
            <w:webHidden/>
          </w:rPr>
          <w:fldChar w:fldCharType="begin"/>
        </w:r>
        <w:r w:rsidR="00EA3F06">
          <w:rPr>
            <w:noProof/>
            <w:webHidden/>
          </w:rPr>
          <w:instrText xml:space="preserve"> PAGEREF _Toc39853992 \h </w:instrText>
        </w:r>
        <w:r w:rsidR="00EA3F06">
          <w:rPr>
            <w:noProof/>
            <w:webHidden/>
          </w:rPr>
        </w:r>
        <w:r w:rsidR="00EA3F06">
          <w:rPr>
            <w:noProof/>
            <w:webHidden/>
          </w:rPr>
          <w:fldChar w:fldCharType="separate"/>
        </w:r>
        <w:r w:rsidR="00EA3F06">
          <w:rPr>
            <w:noProof/>
            <w:webHidden/>
          </w:rPr>
          <w:t>35</w:t>
        </w:r>
        <w:r w:rsidR="00EA3F06">
          <w:rPr>
            <w:noProof/>
            <w:webHidden/>
          </w:rPr>
          <w:fldChar w:fldCharType="end"/>
        </w:r>
      </w:hyperlink>
    </w:p>
    <w:p w14:paraId="3658A6F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3" w:history="1">
        <w:r w:rsidR="00EA3F06" w:rsidRPr="00F4475E">
          <w:rPr>
            <w:rStyle w:val="Hyperlink"/>
            <w:rFonts w:eastAsia="Times New Roman"/>
            <w:b/>
            <w:bCs/>
            <w:noProof/>
            <w:lang w:val="en-US" w:eastAsia="en-US"/>
          </w:rPr>
          <w:t>Figure 26-Access Network with MEC</w:t>
        </w:r>
        <w:r w:rsidR="00EA3F06">
          <w:rPr>
            <w:noProof/>
            <w:webHidden/>
          </w:rPr>
          <w:tab/>
        </w:r>
        <w:r w:rsidR="00EA3F06">
          <w:rPr>
            <w:noProof/>
            <w:webHidden/>
          </w:rPr>
          <w:fldChar w:fldCharType="begin"/>
        </w:r>
        <w:r w:rsidR="00EA3F06">
          <w:rPr>
            <w:noProof/>
            <w:webHidden/>
          </w:rPr>
          <w:instrText xml:space="preserve"> PAGEREF _Toc39853993 \h </w:instrText>
        </w:r>
        <w:r w:rsidR="00EA3F06">
          <w:rPr>
            <w:noProof/>
            <w:webHidden/>
          </w:rPr>
        </w:r>
        <w:r w:rsidR="00EA3F06">
          <w:rPr>
            <w:noProof/>
            <w:webHidden/>
          </w:rPr>
          <w:fldChar w:fldCharType="separate"/>
        </w:r>
        <w:r w:rsidR="00EA3F06">
          <w:rPr>
            <w:noProof/>
            <w:webHidden/>
          </w:rPr>
          <w:t>36</w:t>
        </w:r>
        <w:r w:rsidR="00EA3F06">
          <w:rPr>
            <w:noProof/>
            <w:webHidden/>
          </w:rPr>
          <w:fldChar w:fldCharType="end"/>
        </w:r>
      </w:hyperlink>
    </w:p>
    <w:p w14:paraId="020A1C3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4" w:history="1">
        <w:r w:rsidR="00EA3F06" w:rsidRPr="00F4475E">
          <w:rPr>
            <w:rStyle w:val="Hyperlink"/>
            <w:rFonts w:eastAsia="Times New Roman"/>
            <w:b/>
            <w:bCs/>
            <w:noProof/>
            <w:lang w:val="en-US" w:eastAsia="en-US"/>
          </w:rPr>
          <w:t>Figure 27-</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val="en-US" w:eastAsia="en-US"/>
          </w:rPr>
          <w:t>- Application UNI for Edge-Native Devices</w:t>
        </w:r>
        <w:r w:rsidR="00EA3F06">
          <w:rPr>
            <w:noProof/>
            <w:webHidden/>
          </w:rPr>
          <w:tab/>
        </w:r>
        <w:r w:rsidR="00EA3F06">
          <w:rPr>
            <w:noProof/>
            <w:webHidden/>
          </w:rPr>
          <w:fldChar w:fldCharType="begin"/>
        </w:r>
        <w:r w:rsidR="00EA3F06">
          <w:rPr>
            <w:noProof/>
            <w:webHidden/>
          </w:rPr>
          <w:instrText xml:space="preserve"> PAGEREF _Toc39853994 \h </w:instrText>
        </w:r>
        <w:r w:rsidR="00EA3F06">
          <w:rPr>
            <w:noProof/>
            <w:webHidden/>
          </w:rPr>
        </w:r>
        <w:r w:rsidR="00EA3F06">
          <w:rPr>
            <w:noProof/>
            <w:webHidden/>
          </w:rPr>
          <w:fldChar w:fldCharType="separate"/>
        </w:r>
        <w:r w:rsidR="00EA3F06">
          <w:rPr>
            <w:noProof/>
            <w:webHidden/>
          </w:rPr>
          <w:t>37</w:t>
        </w:r>
        <w:r w:rsidR="00EA3F06">
          <w:rPr>
            <w:noProof/>
            <w:webHidden/>
          </w:rPr>
          <w:fldChar w:fldCharType="end"/>
        </w:r>
      </w:hyperlink>
    </w:p>
    <w:p w14:paraId="58E90C3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5" w:history="1">
        <w:r w:rsidR="00EA3F06" w:rsidRPr="00F4475E">
          <w:rPr>
            <w:rStyle w:val="Hyperlink"/>
            <w:rFonts w:eastAsia="Times New Roman"/>
            <w:b/>
            <w:bCs/>
            <w:noProof/>
            <w:lang w:val="en-US" w:eastAsia="en-US"/>
          </w:rPr>
          <w:t>Figure 28-</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val="en-US" w:eastAsia="en-US"/>
          </w:rPr>
          <w:t>Application UNI for Legacy Devices</w:t>
        </w:r>
        <w:r w:rsidR="00EA3F06">
          <w:rPr>
            <w:noProof/>
            <w:webHidden/>
          </w:rPr>
          <w:tab/>
        </w:r>
        <w:r w:rsidR="00EA3F06">
          <w:rPr>
            <w:noProof/>
            <w:webHidden/>
          </w:rPr>
          <w:fldChar w:fldCharType="begin"/>
        </w:r>
        <w:r w:rsidR="00EA3F06">
          <w:rPr>
            <w:noProof/>
            <w:webHidden/>
          </w:rPr>
          <w:instrText xml:space="preserve"> PAGEREF _Toc39853995 \h </w:instrText>
        </w:r>
        <w:r w:rsidR="00EA3F06">
          <w:rPr>
            <w:noProof/>
            <w:webHidden/>
          </w:rPr>
        </w:r>
        <w:r w:rsidR="00EA3F06">
          <w:rPr>
            <w:noProof/>
            <w:webHidden/>
          </w:rPr>
          <w:fldChar w:fldCharType="separate"/>
        </w:r>
        <w:r w:rsidR="00EA3F06">
          <w:rPr>
            <w:noProof/>
            <w:webHidden/>
          </w:rPr>
          <w:t>37</w:t>
        </w:r>
        <w:r w:rsidR="00EA3F06">
          <w:rPr>
            <w:noProof/>
            <w:webHidden/>
          </w:rPr>
          <w:fldChar w:fldCharType="end"/>
        </w:r>
      </w:hyperlink>
    </w:p>
    <w:p w14:paraId="7F86C0EB"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6" w:history="1">
        <w:r w:rsidR="00EA3F06" w:rsidRPr="00F4475E">
          <w:rPr>
            <w:rStyle w:val="Hyperlink"/>
            <w:rFonts w:eastAsia="Times New Roman"/>
            <w:b/>
            <w:bCs/>
            <w:noProof/>
            <w:lang w:val="en-US" w:eastAsia="en-US"/>
          </w:rPr>
          <w:t>Figure 29-</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val="en-US" w:eastAsia="en-US"/>
          </w:rPr>
          <w:t>Edge Network to Peering Network ENNI</w:t>
        </w:r>
        <w:r w:rsidR="00EA3F06">
          <w:rPr>
            <w:noProof/>
            <w:webHidden/>
          </w:rPr>
          <w:tab/>
        </w:r>
        <w:r w:rsidR="00EA3F06">
          <w:rPr>
            <w:noProof/>
            <w:webHidden/>
          </w:rPr>
          <w:fldChar w:fldCharType="begin"/>
        </w:r>
        <w:r w:rsidR="00EA3F06">
          <w:rPr>
            <w:noProof/>
            <w:webHidden/>
          </w:rPr>
          <w:instrText xml:space="preserve"> PAGEREF _Toc39853996 \h </w:instrText>
        </w:r>
        <w:r w:rsidR="00EA3F06">
          <w:rPr>
            <w:noProof/>
            <w:webHidden/>
          </w:rPr>
        </w:r>
        <w:r w:rsidR="00EA3F06">
          <w:rPr>
            <w:noProof/>
            <w:webHidden/>
          </w:rPr>
          <w:fldChar w:fldCharType="separate"/>
        </w:r>
        <w:r w:rsidR="00EA3F06">
          <w:rPr>
            <w:noProof/>
            <w:webHidden/>
          </w:rPr>
          <w:t>37</w:t>
        </w:r>
        <w:r w:rsidR="00EA3F06">
          <w:rPr>
            <w:noProof/>
            <w:webHidden/>
          </w:rPr>
          <w:fldChar w:fldCharType="end"/>
        </w:r>
      </w:hyperlink>
    </w:p>
    <w:p w14:paraId="6FA402E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7" w:history="1">
        <w:r w:rsidR="00EA3F06" w:rsidRPr="00F4475E">
          <w:rPr>
            <w:rStyle w:val="Hyperlink"/>
            <w:rFonts w:eastAsia="Times New Roman"/>
            <w:b/>
            <w:bCs/>
            <w:noProof/>
            <w:lang w:val="en-US" w:eastAsia="en-US"/>
          </w:rPr>
          <w:t>Figure 30-</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highlight w:val="yellow"/>
            <w:lang w:val="en-US" w:eastAsia="en-US"/>
          </w:rPr>
          <w:t>- Protocol-Level Architecture of the Edge</w:t>
        </w:r>
        <w:r w:rsidR="00EA3F06">
          <w:rPr>
            <w:noProof/>
            <w:webHidden/>
          </w:rPr>
          <w:tab/>
        </w:r>
        <w:r w:rsidR="00EA3F06">
          <w:rPr>
            <w:noProof/>
            <w:webHidden/>
          </w:rPr>
          <w:fldChar w:fldCharType="begin"/>
        </w:r>
        <w:r w:rsidR="00EA3F06">
          <w:rPr>
            <w:noProof/>
            <w:webHidden/>
          </w:rPr>
          <w:instrText xml:space="preserve"> PAGEREF _Toc39853997 \h </w:instrText>
        </w:r>
        <w:r w:rsidR="00EA3F06">
          <w:rPr>
            <w:noProof/>
            <w:webHidden/>
          </w:rPr>
        </w:r>
        <w:r w:rsidR="00EA3F06">
          <w:rPr>
            <w:noProof/>
            <w:webHidden/>
          </w:rPr>
          <w:fldChar w:fldCharType="separate"/>
        </w:r>
        <w:r w:rsidR="00EA3F06">
          <w:rPr>
            <w:noProof/>
            <w:webHidden/>
          </w:rPr>
          <w:t>38</w:t>
        </w:r>
        <w:r w:rsidR="00EA3F06">
          <w:rPr>
            <w:noProof/>
            <w:webHidden/>
          </w:rPr>
          <w:fldChar w:fldCharType="end"/>
        </w:r>
      </w:hyperlink>
    </w:p>
    <w:p w14:paraId="020FA0B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8" w:history="1">
        <w:r w:rsidR="00EA3F06" w:rsidRPr="00F4475E">
          <w:rPr>
            <w:rStyle w:val="Hyperlink"/>
            <w:rFonts w:eastAsia="Times New Roman"/>
            <w:b/>
            <w:bCs/>
            <w:noProof/>
            <w:lang w:val="en-US" w:eastAsia="en-US"/>
          </w:rPr>
          <w:t>Figure 31-</w:t>
        </w:r>
        <w:r w:rsidR="00EA3F06" w:rsidRPr="00F4475E">
          <w:rPr>
            <w:rStyle w:val="Hyperlink"/>
            <w:rFonts w:eastAsia="Times New Roman"/>
            <w:bCs/>
            <w:noProof/>
            <w:lang w:val="en-US" w:eastAsia="en-US"/>
          </w:rPr>
          <w:t xml:space="preserve"> Decoupled Scenario</w:t>
        </w:r>
        <w:r w:rsidR="00EA3F06">
          <w:rPr>
            <w:noProof/>
            <w:webHidden/>
          </w:rPr>
          <w:tab/>
        </w:r>
        <w:r w:rsidR="00EA3F06">
          <w:rPr>
            <w:noProof/>
            <w:webHidden/>
          </w:rPr>
          <w:fldChar w:fldCharType="begin"/>
        </w:r>
        <w:r w:rsidR="00EA3F06">
          <w:rPr>
            <w:noProof/>
            <w:webHidden/>
          </w:rPr>
          <w:instrText xml:space="preserve"> PAGEREF _Toc39853998 \h </w:instrText>
        </w:r>
        <w:r w:rsidR="00EA3F06">
          <w:rPr>
            <w:noProof/>
            <w:webHidden/>
          </w:rPr>
        </w:r>
        <w:r w:rsidR="00EA3F06">
          <w:rPr>
            <w:noProof/>
            <w:webHidden/>
          </w:rPr>
          <w:fldChar w:fldCharType="separate"/>
        </w:r>
        <w:r w:rsidR="00EA3F06">
          <w:rPr>
            <w:noProof/>
            <w:webHidden/>
          </w:rPr>
          <w:t>44</w:t>
        </w:r>
        <w:r w:rsidR="00EA3F06">
          <w:rPr>
            <w:noProof/>
            <w:webHidden/>
          </w:rPr>
          <w:fldChar w:fldCharType="end"/>
        </w:r>
      </w:hyperlink>
    </w:p>
    <w:p w14:paraId="2C94AB9A"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3999" w:history="1">
        <w:r w:rsidR="00EA3F06" w:rsidRPr="00F4475E">
          <w:rPr>
            <w:rStyle w:val="Hyperlink"/>
            <w:rFonts w:eastAsia="Times New Roman"/>
            <w:b/>
            <w:bCs/>
            <w:noProof/>
            <w:lang w:val="en-US" w:eastAsia="en-US"/>
          </w:rPr>
          <w:t>Figure 32-</w:t>
        </w:r>
        <w:r w:rsidR="00EA3F06" w:rsidRPr="00F4475E">
          <w:rPr>
            <w:rStyle w:val="Hyperlink"/>
            <w:rFonts w:eastAsia="Times New Roman"/>
            <w:bCs/>
            <w:noProof/>
            <w:lang w:val="en-US" w:eastAsia="en-US"/>
          </w:rPr>
          <w:t xml:space="preserve"> Coupled Scenario</w:t>
        </w:r>
        <w:r w:rsidR="00EA3F06">
          <w:rPr>
            <w:noProof/>
            <w:webHidden/>
          </w:rPr>
          <w:tab/>
        </w:r>
        <w:r w:rsidR="00EA3F06">
          <w:rPr>
            <w:noProof/>
            <w:webHidden/>
          </w:rPr>
          <w:fldChar w:fldCharType="begin"/>
        </w:r>
        <w:r w:rsidR="00EA3F06">
          <w:rPr>
            <w:noProof/>
            <w:webHidden/>
          </w:rPr>
          <w:instrText xml:space="preserve"> PAGEREF _Toc39853999 \h </w:instrText>
        </w:r>
        <w:r w:rsidR="00EA3F06">
          <w:rPr>
            <w:noProof/>
            <w:webHidden/>
          </w:rPr>
        </w:r>
        <w:r w:rsidR="00EA3F06">
          <w:rPr>
            <w:noProof/>
            <w:webHidden/>
          </w:rPr>
          <w:fldChar w:fldCharType="separate"/>
        </w:r>
        <w:r w:rsidR="00EA3F06">
          <w:rPr>
            <w:noProof/>
            <w:webHidden/>
          </w:rPr>
          <w:t>44</w:t>
        </w:r>
        <w:r w:rsidR="00EA3F06">
          <w:rPr>
            <w:noProof/>
            <w:webHidden/>
          </w:rPr>
          <w:fldChar w:fldCharType="end"/>
        </w:r>
      </w:hyperlink>
    </w:p>
    <w:p w14:paraId="5E87EBB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0" w:history="1">
        <w:r w:rsidR="00EA3F06" w:rsidRPr="00F4475E">
          <w:rPr>
            <w:rStyle w:val="Hyperlink"/>
            <w:rFonts w:eastAsia="Times New Roman"/>
            <w:b/>
            <w:bCs/>
            <w:noProof/>
            <w:lang w:val="en-US" w:eastAsia="en-US"/>
          </w:rPr>
          <w:t>Figure 33-</w:t>
        </w:r>
        <w:r w:rsidR="00EA3F06" w:rsidRPr="00F4475E">
          <w:rPr>
            <w:rStyle w:val="Hyperlink"/>
            <w:rFonts w:ascii="Calibri" w:eastAsia="SimSun" w:hAnsi="Calibri"/>
            <w:noProof/>
            <w:kern w:val="2"/>
            <w:lang w:val="en-US" w:eastAsia="zh-CN"/>
          </w:rPr>
          <w:t>. LEO satellite for access service</w:t>
        </w:r>
        <w:r w:rsidR="00EA3F06">
          <w:rPr>
            <w:noProof/>
            <w:webHidden/>
          </w:rPr>
          <w:tab/>
        </w:r>
        <w:r w:rsidR="00EA3F06">
          <w:rPr>
            <w:noProof/>
            <w:webHidden/>
          </w:rPr>
          <w:fldChar w:fldCharType="begin"/>
        </w:r>
        <w:r w:rsidR="00EA3F06">
          <w:rPr>
            <w:noProof/>
            <w:webHidden/>
          </w:rPr>
          <w:instrText xml:space="preserve"> PAGEREF _Toc39854000 \h </w:instrText>
        </w:r>
        <w:r w:rsidR="00EA3F06">
          <w:rPr>
            <w:noProof/>
            <w:webHidden/>
          </w:rPr>
        </w:r>
        <w:r w:rsidR="00EA3F06">
          <w:rPr>
            <w:noProof/>
            <w:webHidden/>
          </w:rPr>
          <w:fldChar w:fldCharType="separate"/>
        </w:r>
        <w:r w:rsidR="00EA3F06">
          <w:rPr>
            <w:noProof/>
            <w:webHidden/>
          </w:rPr>
          <w:t>45</w:t>
        </w:r>
        <w:r w:rsidR="00EA3F06">
          <w:rPr>
            <w:noProof/>
            <w:webHidden/>
          </w:rPr>
          <w:fldChar w:fldCharType="end"/>
        </w:r>
      </w:hyperlink>
    </w:p>
    <w:p w14:paraId="1F6BBCBB"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1" w:history="1">
        <w:r w:rsidR="00EA3F06" w:rsidRPr="00F4475E">
          <w:rPr>
            <w:rStyle w:val="Hyperlink"/>
            <w:rFonts w:eastAsia="Times New Roman"/>
            <w:b/>
            <w:bCs/>
            <w:noProof/>
            <w:lang w:val="en-US" w:eastAsia="en-US"/>
          </w:rPr>
          <w:t>Figure 34-</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Calibri" w:cs="Calibri"/>
            <w:noProof/>
            <w:kern w:val="2"/>
            <w:u w:color="000000"/>
            <w:bdr w:val="nil"/>
            <w:lang w:val="en-US" w:eastAsia="zh-CN"/>
          </w:rPr>
          <w:t>Envisioned addressing and routing system in option I</w:t>
        </w:r>
        <w:r w:rsidR="00EA3F06">
          <w:rPr>
            <w:noProof/>
            <w:webHidden/>
          </w:rPr>
          <w:tab/>
        </w:r>
        <w:r w:rsidR="00EA3F06">
          <w:rPr>
            <w:noProof/>
            <w:webHidden/>
          </w:rPr>
          <w:fldChar w:fldCharType="begin"/>
        </w:r>
        <w:r w:rsidR="00EA3F06">
          <w:rPr>
            <w:noProof/>
            <w:webHidden/>
          </w:rPr>
          <w:instrText xml:space="preserve"> PAGEREF _Toc39854001 \h </w:instrText>
        </w:r>
        <w:r w:rsidR="00EA3F06">
          <w:rPr>
            <w:noProof/>
            <w:webHidden/>
          </w:rPr>
        </w:r>
        <w:r w:rsidR="00EA3F06">
          <w:rPr>
            <w:noProof/>
            <w:webHidden/>
          </w:rPr>
          <w:fldChar w:fldCharType="separate"/>
        </w:r>
        <w:r w:rsidR="00EA3F06">
          <w:rPr>
            <w:noProof/>
            <w:webHidden/>
          </w:rPr>
          <w:t>46</w:t>
        </w:r>
        <w:r w:rsidR="00EA3F06">
          <w:rPr>
            <w:noProof/>
            <w:webHidden/>
          </w:rPr>
          <w:fldChar w:fldCharType="end"/>
        </w:r>
      </w:hyperlink>
    </w:p>
    <w:p w14:paraId="03340A3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2" w:history="1">
        <w:r w:rsidR="00EA3F06" w:rsidRPr="00F4475E">
          <w:rPr>
            <w:rStyle w:val="Hyperlink"/>
            <w:rFonts w:eastAsia="Times New Roman"/>
            <w:b/>
            <w:bCs/>
            <w:noProof/>
            <w:lang w:val="en-US" w:eastAsia="en-US"/>
          </w:rPr>
          <w:t>Figure 35-</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Calibri" w:cs="Calibri"/>
            <w:noProof/>
            <w:kern w:val="2"/>
            <w:u w:color="000000"/>
            <w:bdr w:val="nil"/>
            <w:lang w:val="en-US" w:eastAsia="zh-CN"/>
          </w:rPr>
          <w:t>Envisioned addressing and routing system in option II</w:t>
        </w:r>
        <w:r w:rsidR="00EA3F06">
          <w:rPr>
            <w:noProof/>
            <w:webHidden/>
          </w:rPr>
          <w:tab/>
        </w:r>
        <w:r w:rsidR="00EA3F06">
          <w:rPr>
            <w:noProof/>
            <w:webHidden/>
          </w:rPr>
          <w:fldChar w:fldCharType="begin"/>
        </w:r>
        <w:r w:rsidR="00EA3F06">
          <w:rPr>
            <w:noProof/>
            <w:webHidden/>
          </w:rPr>
          <w:instrText xml:space="preserve"> PAGEREF _Toc39854002 \h </w:instrText>
        </w:r>
        <w:r w:rsidR="00EA3F06">
          <w:rPr>
            <w:noProof/>
            <w:webHidden/>
          </w:rPr>
        </w:r>
        <w:r w:rsidR="00EA3F06">
          <w:rPr>
            <w:noProof/>
            <w:webHidden/>
          </w:rPr>
          <w:fldChar w:fldCharType="separate"/>
        </w:r>
        <w:r w:rsidR="00EA3F06">
          <w:rPr>
            <w:noProof/>
            <w:webHidden/>
          </w:rPr>
          <w:t>47</w:t>
        </w:r>
        <w:r w:rsidR="00EA3F06">
          <w:rPr>
            <w:noProof/>
            <w:webHidden/>
          </w:rPr>
          <w:fldChar w:fldCharType="end"/>
        </w:r>
      </w:hyperlink>
    </w:p>
    <w:p w14:paraId="7E78568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3" w:history="1">
        <w:r w:rsidR="00EA3F06" w:rsidRPr="00F4475E">
          <w:rPr>
            <w:rStyle w:val="Hyperlink"/>
            <w:rFonts w:eastAsia="Times New Roman"/>
            <w:b/>
            <w:bCs/>
            <w:noProof/>
            <w:lang w:val="en-US" w:eastAsia="en-US"/>
          </w:rPr>
          <w:t>Figure 36-</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Calibri" w:cs="Calibri"/>
            <w:noProof/>
            <w:kern w:val="2"/>
            <w:u w:color="000000"/>
            <w:bdr w:val="nil"/>
            <w:lang w:val="en-US" w:eastAsia="zh-CN"/>
          </w:rPr>
          <w:t>Envisioned addressing and routing system in option III</w:t>
        </w:r>
        <w:r w:rsidR="00EA3F06">
          <w:rPr>
            <w:noProof/>
            <w:webHidden/>
          </w:rPr>
          <w:tab/>
        </w:r>
        <w:r w:rsidR="00EA3F06">
          <w:rPr>
            <w:noProof/>
            <w:webHidden/>
          </w:rPr>
          <w:fldChar w:fldCharType="begin"/>
        </w:r>
        <w:r w:rsidR="00EA3F06">
          <w:rPr>
            <w:noProof/>
            <w:webHidden/>
          </w:rPr>
          <w:instrText xml:space="preserve"> PAGEREF _Toc39854003 \h </w:instrText>
        </w:r>
        <w:r w:rsidR="00EA3F06">
          <w:rPr>
            <w:noProof/>
            <w:webHidden/>
          </w:rPr>
        </w:r>
        <w:r w:rsidR="00EA3F06">
          <w:rPr>
            <w:noProof/>
            <w:webHidden/>
          </w:rPr>
          <w:fldChar w:fldCharType="separate"/>
        </w:r>
        <w:r w:rsidR="00EA3F06">
          <w:rPr>
            <w:noProof/>
            <w:webHidden/>
          </w:rPr>
          <w:t>48</w:t>
        </w:r>
        <w:r w:rsidR="00EA3F06">
          <w:rPr>
            <w:noProof/>
            <w:webHidden/>
          </w:rPr>
          <w:fldChar w:fldCharType="end"/>
        </w:r>
      </w:hyperlink>
    </w:p>
    <w:p w14:paraId="699CCA5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4" w:history="1">
        <w:r w:rsidR="00EA3F06" w:rsidRPr="00F4475E">
          <w:rPr>
            <w:rStyle w:val="Hyperlink"/>
            <w:rFonts w:eastAsia="Times New Roman"/>
            <w:b/>
            <w:bCs/>
            <w:noProof/>
            <w:lang w:val="en-US" w:eastAsia="en-US"/>
          </w:rPr>
          <w:t>Figure 37-</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Calibri" w:cs="Calibri"/>
            <w:noProof/>
            <w:kern w:val="2"/>
            <w:u w:color="000000"/>
            <w:bdr w:val="nil"/>
            <w:lang w:val="en-US" w:eastAsia="zh-CN"/>
          </w:rPr>
          <w:t>Business scenario for network slicing</w:t>
        </w:r>
        <w:r w:rsidR="00EA3F06">
          <w:rPr>
            <w:noProof/>
            <w:webHidden/>
          </w:rPr>
          <w:tab/>
        </w:r>
        <w:r w:rsidR="00EA3F06">
          <w:rPr>
            <w:noProof/>
            <w:webHidden/>
          </w:rPr>
          <w:fldChar w:fldCharType="begin"/>
        </w:r>
        <w:r w:rsidR="00EA3F06">
          <w:rPr>
            <w:noProof/>
            <w:webHidden/>
          </w:rPr>
          <w:instrText xml:space="preserve"> PAGEREF _Toc39854004 \h </w:instrText>
        </w:r>
        <w:r w:rsidR="00EA3F06">
          <w:rPr>
            <w:noProof/>
            <w:webHidden/>
          </w:rPr>
        </w:r>
        <w:r w:rsidR="00EA3F06">
          <w:rPr>
            <w:noProof/>
            <w:webHidden/>
          </w:rPr>
          <w:fldChar w:fldCharType="separate"/>
        </w:r>
        <w:r w:rsidR="00EA3F06">
          <w:rPr>
            <w:noProof/>
            <w:webHidden/>
          </w:rPr>
          <w:t>49</w:t>
        </w:r>
        <w:r w:rsidR="00EA3F06">
          <w:rPr>
            <w:noProof/>
            <w:webHidden/>
          </w:rPr>
          <w:fldChar w:fldCharType="end"/>
        </w:r>
      </w:hyperlink>
    </w:p>
    <w:p w14:paraId="3F0A82A2"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5" w:history="1">
        <w:r w:rsidR="00EA3F06" w:rsidRPr="00F4475E">
          <w:rPr>
            <w:rStyle w:val="Hyperlink"/>
            <w:rFonts w:eastAsia="Times New Roman"/>
            <w:b/>
            <w:bCs/>
            <w:noProof/>
            <w:lang w:val="en-US" w:eastAsia="en-US"/>
          </w:rPr>
          <w:t>Figure 38-</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Times New Roman"/>
            <w:noProof/>
            <w:lang w:eastAsia="en-US"/>
          </w:rPr>
          <w:t>Segment Routing</w:t>
        </w:r>
        <w:r w:rsidR="00EA3F06">
          <w:rPr>
            <w:noProof/>
            <w:webHidden/>
          </w:rPr>
          <w:tab/>
        </w:r>
        <w:r w:rsidR="00EA3F06">
          <w:rPr>
            <w:noProof/>
            <w:webHidden/>
          </w:rPr>
          <w:fldChar w:fldCharType="begin"/>
        </w:r>
        <w:r w:rsidR="00EA3F06">
          <w:rPr>
            <w:noProof/>
            <w:webHidden/>
          </w:rPr>
          <w:instrText xml:space="preserve"> PAGEREF _Toc39854005 \h </w:instrText>
        </w:r>
        <w:r w:rsidR="00EA3F06">
          <w:rPr>
            <w:noProof/>
            <w:webHidden/>
          </w:rPr>
        </w:r>
        <w:r w:rsidR="00EA3F06">
          <w:rPr>
            <w:noProof/>
            <w:webHidden/>
          </w:rPr>
          <w:fldChar w:fldCharType="separate"/>
        </w:r>
        <w:r w:rsidR="00EA3F06">
          <w:rPr>
            <w:noProof/>
            <w:webHidden/>
          </w:rPr>
          <w:t>51</w:t>
        </w:r>
        <w:r w:rsidR="00EA3F06">
          <w:rPr>
            <w:noProof/>
            <w:webHidden/>
          </w:rPr>
          <w:fldChar w:fldCharType="end"/>
        </w:r>
      </w:hyperlink>
    </w:p>
    <w:p w14:paraId="11424856"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6" w:history="1">
        <w:r w:rsidR="00EA3F06" w:rsidRPr="00F4475E">
          <w:rPr>
            <w:rStyle w:val="Hyperlink"/>
            <w:rFonts w:eastAsia="Times New Roman"/>
            <w:b/>
            <w:bCs/>
            <w:noProof/>
            <w:lang w:val="en-US" w:eastAsia="en-US"/>
          </w:rPr>
          <w:t>Figure 39-</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Times New Roman"/>
            <w:noProof/>
            <w:lang w:eastAsia="en-US"/>
          </w:rPr>
          <w:t>Illustration of Preferred Path Routing (PPR)</w:t>
        </w:r>
        <w:r w:rsidR="00EA3F06">
          <w:rPr>
            <w:noProof/>
            <w:webHidden/>
          </w:rPr>
          <w:tab/>
        </w:r>
        <w:r w:rsidR="00EA3F06">
          <w:rPr>
            <w:noProof/>
            <w:webHidden/>
          </w:rPr>
          <w:fldChar w:fldCharType="begin"/>
        </w:r>
        <w:r w:rsidR="00EA3F06">
          <w:rPr>
            <w:noProof/>
            <w:webHidden/>
          </w:rPr>
          <w:instrText xml:space="preserve"> PAGEREF _Toc39854006 \h </w:instrText>
        </w:r>
        <w:r w:rsidR="00EA3F06">
          <w:rPr>
            <w:noProof/>
            <w:webHidden/>
          </w:rPr>
        </w:r>
        <w:r w:rsidR="00EA3F06">
          <w:rPr>
            <w:noProof/>
            <w:webHidden/>
          </w:rPr>
          <w:fldChar w:fldCharType="separate"/>
        </w:r>
        <w:r w:rsidR="00EA3F06">
          <w:rPr>
            <w:noProof/>
            <w:webHidden/>
          </w:rPr>
          <w:t>52</w:t>
        </w:r>
        <w:r w:rsidR="00EA3F06">
          <w:rPr>
            <w:noProof/>
            <w:webHidden/>
          </w:rPr>
          <w:fldChar w:fldCharType="end"/>
        </w:r>
      </w:hyperlink>
    </w:p>
    <w:p w14:paraId="36DDC9A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7" w:history="1">
        <w:r w:rsidR="00EA3F06" w:rsidRPr="00F4475E">
          <w:rPr>
            <w:rStyle w:val="Hyperlink"/>
            <w:rFonts w:eastAsia="Times New Roman"/>
            <w:b/>
            <w:bCs/>
            <w:noProof/>
            <w:lang w:val="en-US" w:eastAsia="en-US"/>
          </w:rPr>
          <w:t>Figure 40-</w:t>
        </w:r>
        <w:r w:rsidR="00EA3F06" w:rsidRPr="00F4475E">
          <w:rPr>
            <w:rStyle w:val="Hyperlink"/>
            <w:rFonts w:ascii="Calibri" w:eastAsia="SimSun" w:hAnsi="Calibri"/>
            <w:noProof/>
            <w:kern w:val="2"/>
            <w:lang w:val="en-US" w:eastAsia="zh-CN"/>
          </w:rPr>
          <w:t xml:space="preserve">. </w:t>
        </w:r>
        <w:r w:rsidR="00EA3F06" w:rsidRPr="00F4475E">
          <w:rPr>
            <w:rStyle w:val="Hyperlink"/>
            <w:rFonts w:eastAsia="Times New Roman"/>
            <w:noProof/>
            <w:lang w:eastAsia="en-US"/>
          </w:rPr>
          <w:t>Proposed actions for service providers by MANRS</w:t>
        </w:r>
        <w:r w:rsidR="00EA3F06">
          <w:rPr>
            <w:noProof/>
            <w:webHidden/>
          </w:rPr>
          <w:tab/>
        </w:r>
        <w:r w:rsidR="00EA3F06">
          <w:rPr>
            <w:noProof/>
            <w:webHidden/>
          </w:rPr>
          <w:fldChar w:fldCharType="begin"/>
        </w:r>
        <w:r w:rsidR="00EA3F06">
          <w:rPr>
            <w:noProof/>
            <w:webHidden/>
          </w:rPr>
          <w:instrText xml:space="preserve"> PAGEREF _Toc39854007 \h </w:instrText>
        </w:r>
        <w:r w:rsidR="00EA3F06">
          <w:rPr>
            <w:noProof/>
            <w:webHidden/>
          </w:rPr>
        </w:r>
        <w:r w:rsidR="00EA3F06">
          <w:rPr>
            <w:noProof/>
            <w:webHidden/>
          </w:rPr>
          <w:fldChar w:fldCharType="separate"/>
        </w:r>
        <w:r w:rsidR="00EA3F06">
          <w:rPr>
            <w:noProof/>
            <w:webHidden/>
          </w:rPr>
          <w:t>57</w:t>
        </w:r>
        <w:r w:rsidR="00EA3F06">
          <w:rPr>
            <w:noProof/>
            <w:webHidden/>
          </w:rPr>
          <w:fldChar w:fldCharType="end"/>
        </w:r>
      </w:hyperlink>
    </w:p>
    <w:p w14:paraId="758E17A2"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8" w:history="1">
        <w:r w:rsidR="00EA3F06" w:rsidRPr="00F4475E">
          <w:rPr>
            <w:rStyle w:val="Hyperlink"/>
            <w:rFonts w:eastAsia="Times New Roman"/>
            <w:b/>
            <w:bCs/>
            <w:noProof/>
            <w:lang w:val="en-US" w:eastAsia="en-US"/>
          </w:rPr>
          <w:t>Figure 41</w:t>
        </w:r>
        <w:r w:rsidR="00EA3F06" w:rsidRPr="00F4475E">
          <w:rPr>
            <w:rStyle w:val="Hyperlink"/>
            <w:rFonts w:eastAsia="Times New Roman"/>
            <w:noProof/>
            <w:lang w:eastAsia="en-US"/>
          </w:rPr>
          <w:t>. Illustration of RIFT: Routing in Fat Trees</w:t>
        </w:r>
        <w:r w:rsidR="00EA3F06">
          <w:rPr>
            <w:noProof/>
            <w:webHidden/>
          </w:rPr>
          <w:tab/>
        </w:r>
        <w:r w:rsidR="00EA3F06">
          <w:rPr>
            <w:noProof/>
            <w:webHidden/>
          </w:rPr>
          <w:fldChar w:fldCharType="begin"/>
        </w:r>
        <w:r w:rsidR="00EA3F06">
          <w:rPr>
            <w:noProof/>
            <w:webHidden/>
          </w:rPr>
          <w:instrText xml:space="preserve"> PAGEREF _Toc39854008 \h </w:instrText>
        </w:r>
        <w:r w:rsidR="00EA3F06">
          <w:rPr>
            <w:noProof/>
            <w:webHidden/>
          </w:rPr>
        </w:r>
        <w:r w:rsidR="00EA3F06">
          <w:rPr>
            <w:noProof/>
            <w:webHidden/>
          </w:rPr>
          <w:fldChar w:fldCharType="separate"/>
        </w:r>
        <w:r w:rsidR="00EA3F06">
          <w:rPr>
            <w:noProof/>
            <w:webHidden/>
          </w:rPr>
          <w:t>58</w:t>
        </w:r>
        <w:r w:rsidR="00EA3F06">
          <w:rPr>
            <w:noProof/>
            <w:webHidden/>
          </w:rPr>
          <w:fldChar w:fldCharType="end"/>
        </w:r>
      </w:hyperlink>
    </w:p>
    <w:p w14:paraId="672D876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09" w:history="1">
        <w:r w:rsidR="00EA3F06" w:rsidRPr="00F4475E">
          <w:rPr>
            <w:rStyle w:val="Hyperlink"/>
            <w:rFonts w:eastAsia="Times New Roman"/>
            <w:b/>
            <w:bCs/>
            <w:noProof/>
            <w:lang w:val="en-US" w:eastAsia="en-US"/>
          </w:rPr>
          <w:t xml:space="preserve">Figure 42     </w:t>
        </w:r>
        <w:r w:rsidR="00EA3F06" w:rsidRPr="00F4475E">
          <w:rPr>
            <w:rStyle w:val="Hyperlink"/>
            <w:rFonts w:eastAsia="Times New Roman"/>
            <w:noProof/>
            <w:lang w:eastAsia="en-US"/>
          </w:rPr>
          <w:t>LSVR</w:t>
        </w:r>
        <w:r w:rsidR="00EA3F06">
          <w:rPr>
            <w:noProof/>
            <w:webHidden/>
          </w:rPr>
          <w:tab/>
        </w:r>
        <w:r w:rsidR="00EA3F06">
          <w:rPr>
            <w:noProof/>
            <w:webHidden/>
          </w:rPr>
          <w:fldChar w:fldCharType="begin"/>
        </w:r>
        <w:r w:rsidR="00EA3F06">
          <w:rPr>
            <w:noProof/>
            <w:webHidden/>
          </w:rPr>
          <w:instrText xml:space="preserve"> PAGEREF _Toc39854009 \h </w:instrText>
        </w:r>
        <w:r w:rsidR="00EA3F06">
          <w:rPr>
            <w:noProof/>
            <w:webHidden/>
          </w:rPr>
        </w:r>
        <w:r w:rsidR="00EA3F06">
          <w:rPr>
            <w:noProof/>
            <w:webHidden/>
          </w:rPr>
          <w:fldChar w:fldCharType="separate"/>
        </w:r>
        <w:r w:rsidR="00EA3F06">
          <w:rPr>
            <w:noProof/>
            <w:webHidden/>
          </w:rPr>
          <w:t>59</w:t>
        </w:r>
        <w:r w:rsidR="00EA3F06">
          <w:rPr>
            <w:noProof/>
            <w:webHidden/>
          </w:rPr>
          <w:fldChar w:fldCharType="end"/>
        </w:r>
      </w:hyperlink>
    </w:p>
    <w:p w14:paraId="58AF72DF"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0" w:history="1">
        <w:r w:rsidR="00EA3F06" w:rsidRPr="00F4475E">
          <w:rPr>
            <w:rStyle w:val="Hyperlink"/>
            <w:rFonts w:eastAsia="Times New Roman"/>
            <w:b/>
            <w:bCs/>
            <w:noProof/>
            <w:lang w:val="en-US" w:eastAsia="en-US"/>
          </w:rPr>
          <w:t>Figure 43</w:t>
        </w:r>
        <w:r w:rsidR="00EA3F06" w:rsidRPr="00F4475E">
          <w:rPr>
            <w:rStyle w:val="Hyperlink"/>
            <w:rFonts w:eastAsia="Times New Roman"/>
            <w:noProof/>
            <w:lang w:val="en-US" w:eastAsia="zh-CN"/>
          </w:rPr>
          <w:t>. SCION Architecture Overview</w:t>
        </w:r>
        <w:r w:rsidR="00EA3F06">
          <w:rPr>
            <w:noProof/>
            <w:webHidden/>
          </w:rPr>
          <w:tab/>
        </w:r>
        <w:r w:rsidR="00EA3F06">
          <w:rPr>
            <w:noProof/>
            <w:webHidden/>
          </w:rPr>
          <w:fldChar w:fldCharType="begin"/>
        </w:r>
        <w:r w:rsidR="00EA3F06">
          <w:rPr>
            <w:noProof/>
            <w:webHidden/>
          </w:rPr>
          <w:instrText xml:space="preserve"> PAGEREF _Toc39854010 \h </w:instrText>
        </w:r>
        <w:r w:rsidR="00EA3F06">
          <w:rPr>
            <w:noProof/>
            <w:webHidden/>
          </w:rPr>
        </w:r>
        <w:r w:rsidR="00EA3F06">
          <w:rPr>
            <w:noProof/>
            <w:webHidden/>
          </w:rPr>
          <w:fldChar w:fldCharType="separate"/>
        </w:r>
        <w:r w:rsidR="00EA3F06">
          <w:rPr>
            <w:noProof/>
            <w:webHidden/>
          </w:rPr>
          <w:t>59</w:t>
        </w:r>
        <w:r w:rsidR="00EA3F06">
          <w:rPr>
            <w:noProof/>
            <w:webHidden/>
          </w:rPr>
          <w:fldChar w:fldCharType="end"/>
        </w:r>
      </w:hyperlink>
    </w:p>
    <w:p w14:paraId="5DD6BEA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1" w:history="1">
        <w:r w:rsidR="00EA3F06" w:rsidRPr="00F4475E">
          <w:rPr>
            <w:rStyle w:val="Hyperlink"/>
            <w:rFonts w:eastAsia="Times New Roman"/>
            <w:b/>
            <w:bCs/>
            <w:noProof/>
            <w:lang w:val="en-US" w:eastAsia="en-US"/>
          </w:rPr>
          <w:t>Figure 44-</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DII Architecture Design</w:t>
        </w:r>
        <w:r w:rsidR="00EA3F06">
          <w:rPr>
            <w:noProof/>
            <w:webHidden/>
          </w:rPr>
          <w:tab/>
        </w:r>
        <w:r w:rsidR="00EA3F06">
          <w:rPr>
            <w:noProof/>
            <w:webHidden/>
          </w:rPr>
          <w:fldChar w:fldCharType="begin"/>
        </w:r>
        <w:r w:rsidR="00EA3F06">
          <w:rPr>
            <w:noProof/>
            <w:webHidden/>
          </w:rPr>
          <w:instrText xml:space="preserve"> PAGEREF _Toc39854011 \h </w:instrText>
        </w:r>
        <w:r w:rsidR="00EA3F06">
          <w:rPr>
            <w:noProof/>
            <w:webHidden/>
          </w:rPr>
        </w:r>
        <w:r w:rsidR="00EA3F06">
          <w:rPr>
            <w:noProof/>
            <w:webHidden/>
          </w:rPr>
          <w:fldChar w:fldCharType="separate"/>
        </w:r>
        <w:r w:rsidR="00EA3F06">
          <w:rPr>
            <w:noProof/>
            <w:webHidden/>
          </w:rPr>
          <w:t>65</w:t>
        </w:r>
        <w:r w:rsidR="00EA3F06">
          <w:rPr>
            <w:noProof/>
            <w:webHidden/>
          </w:rPr>
          <w:fldChar w:fldCharType="end"/>
        </w:r>
      </w:hyperlink>
    </w:p>
    <w:p w14:paraId="125D379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2" w:history="1">
        <w:r w:rsidR="00EA3F06" w:rsidRPr="00F4475E">
          <w:rPr>
            <w:rStyle w:val="Hyperlink"/>
            <w:rFonts w:eastAsia="Times New Roman"/>
            <w:b/>
            <w:bCs/>
            <w:noProof/>
            <w:lang w:val="en-US" w:eastAsia="en-US"/>
          </w:rPr>
          <w:t>Figure 45-</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 xml:space="preserve"> Dynamic and privacy-preserving auditable ID/Locator</w:t>
        </w:r>
        <w:r w:rsidR="00EA3F06">
          <w:rPr>
            <w:noProof/>
            <w:webHidden/>
          </w:rPr>
          <w:tab/>
        </w:r>
        <w:r w:rsidR="00EA3F06">
          <w:rPr>
            <w:noProof/>
            <w:webHidden/>
          </w:rPr>
          <w:fldChar w:fldCharType="begin"/>
        </w:r>
        <w:r w:rsidR="00EA3F06">
          <w:rPr>
            <w:noProof/>
            <w:webHidden/>
          </w:rPr>
          <w:instrText xml:space="preserve"> PAGEREF _Toc39854012 \h </w:instrText>
        </w:r>
        <w:r w:rsidR="00EA3F06">
          <w:rPr>
            <w:noProof/>
            <w:webHidden/>
          </w:rPr>
        </w:r>
        <w:r w:rsidR="00EA3F06">
          <w:rPr>
            <w:noProof/>
            <w:webHidden/>
          </w:rPr>
          <w:fldChar w:fldCharType="separate"/>
        </w:r>
        <w:r w:rsidR="00EA3F06">
          <w:rPr>
            <w:noProof/>
            <w:webHidden/>
          </w:rPr>
          <w:t>65</w:t>
        </w:r>
        <w:r w:rsidR="00EA3F06">
          <w:rPr>
            <w:noProof/>
            <w:webHidden/>
          </w:rPr>
          <w:fldChar w:fldCharType="end"/>
        </w:r>
      </w:hyperlink>
    </w:p>
    <w:p w14:paraId="1D2A0EF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3" w:history="1">
        <w:r w:rsidR="00EA3F06" w:rsidRPr="00F4475E">
          <w:rPr>
            <w:rStyle w:val="Hyperlink"/>
            <w:rFonts w:eastAsia="Times New Roman"/>
            <w:b/>
            <w:bCs/>
            <w:noProof/>
            <w:lang w:val="en-US" w:eastAsia="en-US"/>
          </w:rPr>
          <w:t>Figure 46-</w:t>
        </w:r>
        <w:r w:rsidR="00EA3F06" w:rsidRPr="00F4475E">
          <w:rPr>
            <w:rStyle w:val="Hyperlink"/>
            <w:rFonts w:eastAsia="SimHei"/>
            <w:noProof/>
            <w:kern w:val="2"/>
            <w:lang w:val="en-US" w:eastAsia="zh-CN"/>
          </w:rPr>
          <w:t>: Minimum trust-based authenticity verification</w:t>
        </w:r>
        <w:r w:rsidR="00EA3F06">
          <w:rPr>
            <w:noProof/>
            <w:webHidden/>
          </w:rPr>
          <w:tab/>
        </w:r>
        <w:r w:rsidR="00EA3F06">
          <w:rPr>
            <w:noProof/>
            <w:webHidden/>
          </w:rPr>
          <w:fldChar w:fldCharType="begin"/>
        </w:r>
        <w:r w:rsidR="00EA3F06">
          <w:rPr>
            <w:noProof/>
            <w:webHidden/>
          </w:rPr>
          <w:instrText xml:space="preserve"> PAGEREF _Toc39854013 \h </w:instrText>
        </w:r>
        <w:r w:rsidR="00EA3F06">
          <w:rPr>
            <w:noProof/>
            <w:webHidden/>
          </w:rPr>
        </w:r>
        <w:r w:rsidR="00EA3F06">
          <w:rPr>
            <w:noProof/>
            <w:webHidden/>
          </w:rPr>
          <w:fldChar w:fldCharType="separate"/>
        </w:r>
        <w:r w:rsidR="00EA3F06">
          <w:rPr>
            <w:noProof/>
            <w:webHidden/>
          </w:rPr>
          <w:t>66</w:t>
        </w:r>
        <w:r w:rsidR="00EA3F06">
          <w:rPr>
            <w:noProof/>
            <w:webHidden/>
          </w:rPr>
          <w:fldChar w:fldCharType="end"/>
        </w:r>
      </w:hyperlink>
    </w:p>
    <w:p w14:paraId="718D10A4"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4" w:history="1">
        <w:r w:rsidR="00EA3F06" w:rsidRPr="00F4475E">
          <w:rPr>
            <w:rStyle w:val="Hyperlink"/>
            <w:rFonts w:eastAsia="Times New Roman"/>
            <w:b/>
            <w:bCs/>
            <w:noProof/>
            <w:lang w:val="en-US" w:eastAsia="en-US"/>
          </w:rPr>
          <w:t>Figure 47-</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Distributed management of reservation requests in bandwidth-reservation architectures</w:t>
        </w:r>
        <w:r w:rsidR="00EA3F06">
          <w:rPr>
            <w:noProof/>
            <w:webHidden/>
          </w:rPr>
          <w:tab/>
        </w:r>
        <w:r w:rsidR="00EA3F06">
          <w:rPr>
            <w:noProof/>
            <w:webHidden/>
          </w:rPr>
          <w:fldChar w:fldCharType="begin"/>
        </w:r>
        <w:r w:rsidR="00EA3F06">
          <w:rPr>
            <w:noProof/>
            <w:webHidden/>
          </w:rPr>
          <w:instrText xml:space="preserve"> PAGEREF _Toc39854014 \h </w:instrText>
        </w:r>
        <w:r w:rsidR="00EA3F06">
          <w:rPr>
            <w:noProof/>
            <w:webHidden/>
          </w:rPr>
        </w:r>
        <w:r w:rsidR="00EA3F06">
          <w:rPr>
            <w:noProof/>
            <w:webHidden/>
          </w:rPr>
          <w:fldChar w:fldCharType="separate"/>
        </w:r>
        <w:r w:rsidR="00EA3F06">
          <w:rPr>
            <w:noProof/>
            <w:webHidden/>
          </w:rPr>
          <w:t>67</w:t>
        </w:r>
        <w:r w:rsidR="00EA3F06">
          <w:rPr>
            <w:noProof/>
            <w:webHidden/>
          </w:rPr>
          <w:fldChar w:fldCharType="end"/>
        </w:r>
      </w:hyperlink>
    </w:p>
    <w:p w14:paraId="4BC4478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5" w:history="1">
        <w:r w:rsidR="00EA3F06" w:rsidRPr="00F4475E">
          <w:rPr>
            <w:rStyle w:val="Hyperlink"/>
            <w:rFonts w:eastAsia="Times New Roman"/>
            <w:b/>
            <w:bCs/>
            <w:noProof/>
            <w:lang w:val="en-US" w:eastAsia="en-US"/>
          </w:rPr>
          <w:t>Figure 48-</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Path-information dissemination across Isolation Domains</w:t>
        </w:r>
        <w:r w:rsidR="00EA3F06">
          <w:rPr>
            <w:noProof/>
            <w:webHidden/>
          </w:rPr>
          <w:tab/>
        </w:r>
        <w:r w:rsidR="00EA3F06">
          <w:rPr>
            <w:noProof/>
            <w:webHidden/>
          </w:rPr>
          <w:fldChar w:fldCharType="begin"/>
        </w:r>
        <w:r w:rsidR="00EA3F06">
          <w:rPr>
            <w:noProof/>
            <w:webHidden/>
          </w:rPr>
          <w:instrText xml:space="preserve"> PAGEREF _Toc39854015 \h </w:instrText>
        </w:r>
        <w:r w:rsidR="00EA3F06">
          <w:rPr>
            <w:noProof/>
            <w:webHidden/>
          </w:rPr>
        </w:r>
        <w:r w:rsidR="00EA3F06">
          <w:rPr>
            <w:noProof/>
            <w:webHidden/>
          </w:rPr>
          <w:fldChar w:fldCharType="separate"/>
        </w:r>
        <w:r w:rsidR="00EA3F06">
          <w:rPr>
            <w:noProof/>
            <w:webHidden/>
          </w:rPr>
          <w:t>68</w:t>
        </w:r>
        <w:r w:rsidR="00EA3F06">
          <w:rPr>
            <w:noProof/>
            <w:webHidden/>
          </w:rPr>
          <w:fldChar w:fldCharType="end"/>
        </w:r>
      </w:hyperlink>
    </w:p>
    <w:p w14:paraId="43F9123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6" w:history="1">
        <w:r w:rsidR="00EA3F06" w:rsidRPr="00F4475E">
          <w:rPr>
            <w:rStyle w:val="Hyperlink"/>
            <w:rFonts w:eastAsia="Times New Roman"/>
            <w:b/>
            <w:bCs/>
            <w:noProof/>
            <w:lang w:val="en-US" w:eastAsia="en-US"/>
          </w:rPr>
          <w:t>Figure 49-</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 xml:space="preserve"> Network Architecture with Intrinsic Security</w:t>
        </w:r>
        <w:r w:rsidR="00EA3F06">
          <w:rPr>
            <w:noProof/>
            <w:webHidden/>
          </w:rPr>
          <w:tab/>
        </w:r>
        <w:r w:rsidR="00EA3F06">
          <w:rPr>
            <w:noProof/>
            <w:webHidden/>
          </w:rPr>
          <w:fldChar w:fldCharType="begin"/>
        </w:r>
        <w:r w:rsidR="00EA3F06">
          <w:rPr>
            <w:noProof/>
            <w:webHidden/>
          </w:rPr>
          <w:instrText xml:space="preserve"> PAGEREF _Toc39854016 \h </w:instrText>
        </w:r>
        <w:r w:rsidR="00EA3F06">
          <w:rPr>
            <w:noProof/>
            <w:webHidden/>
          </w:rPr>
        </w:r>
        <w:r w:rsidR="00EA3F06">
          <w:rPr>
            <w:noProof/>
            <w:webHidden/>
          </w:rPr>
          <w:fldChar w:fldCharType="separate"/>
        </w:r>
        <w:r w:rsidR="00EA3F06">
          <w:rPr>
            <w:noProof/>
            <w:webHidden/>
          </w:rPr>
          <w:t>70</w:t>
        </w:r>
        <w:r w:rsidR="00EA3F06">
          <w:rPr>
            <w:noProof/>
            <w:webHidden/>
          </w:rPr>
          <w:fldChar w:fldCharType="end"/>
        </w:r>
      </w:hyperlink>
    </w:p>
    <w:p w14:paraId="453D5BD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7" w:history="1">
        <w:r w:rsidR="00EA3F06" w:rsidRPr="00F4475E">
          <w:rPr>
            <w:rStyle w:val="Hyperlink"/>
            <w:rFonts w:eastAsia="Times New Roman"/>
            <w:b/>
            <w:bCs/>
            <w:noProof/>
            <w:lang w:val="en-US" w:eastAsia="en-US"/>
          </w:rPr>
          <w:t>Figure 50-</w:t>
        </w:r>
        <w:r w:rsidR="00EA3F06">
          <w:rPr>
            <w:noProof/>
            <w:webHidden/>
          </w:rPr>
          <w:tab/>
        </w:r>
        <w:r w:rsidR="00EA3F06">
          <w:rPr>
            <w:noProof/>
            <w:webHidden/>
          </w:rPr>
          <w:fldChar w:fldCharType="begin"/>
        </w:r>
        <w:r w:rsidR="00EA3F06">
          <w:rPr>
            <w:noProof/>
            <w:webHidden/>
          </w:rPr>
          <w:instrText xml:space="preserve"> PAGEREF _Toc39854017 \h </w:instrText>
        </w:r>
        <w:r w:rsidR="00EA3F06">
          <w:rPr>
            <w:noProof/>
            <w:webHidden/>
          </w:rPr>
        </w:r>
        <w:r w:rsidR="00EA3F06">
          <w:rPr>
            <w:noProof/>
            <w:webHidden/>
          </w:rPr>
          <w:fldChar w:fldCharType="separate"/>
        </w:r>
        <w:r w:rsidR="00EA3F06">
          <w:rPr>
            <w:noProof/>
            <w:webHidden/>
          </w:rPr>
          <w:t>72</w:t>
        </w:r>
        <w:r w:rsidR="00EA3F06">
          <w:rPr>
            <w:noProof/>
            <w:webHidden/>
          </w:rPr>
          <w:fldChar w:fldCharType="end"/>
        </w:r>
      </w:hyperlink>
    </w:p>
    <w:p w14:paraId="5DFA25D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8" w:history="1">
        <w:r w:rsidR="00EA3F06" w:rsidRPr="00F4475E">
          <w:rPr>
            <w:rStyle w:val="Hyperlink"/>
            <w:rFonts w:eastAsia="Times New Roman"/>
            <w:b/>
            <w:bCs/>
            <w:noProof/>
            <w:lang w:val="en-US" w:eastAsia="en-US"/>
          </w:rPr>
          <w:t>Figure 51-</w:t>
        </w:r>
        <w:r w:rsidR="00EA3F06">
          <w:rPr>
            <w:noProof/>
            <w:webHidden/>
          </w:rPr>
          <w:tab/>
        </w:r>
        <w:r w:rsidR="00EA3F06">
          <w:rPr>
            <w:noProof/>
            <w:webHidden/>
          </w:rPr>
          <w:fldChar w:fldCharType="begin"/>
        </w:r>
        <w:r w:rsidR="00EA3F06">
          <w:rPr>
            <w:noProof/>
            <w:webHidden/>
          </w:rPr>
          <w:instrText xml:space="preserve"> PAGEREF _Toc39854018 \h </w:instrText>
        </w:r>
        <w:r w:rsidR="00EA3F06">
          <w:rPr>
            <w:noProof/>
            <w:webHidden/>
          </w:rPr>
        </w:r>
        <w:r w:rsidR="00EA3F06">
          <w:rPr>
            <w:noProof/>
            <w:webHidden/>
          </w:rPr>
          <w:fldChar w:fldCharType="separate"/>
        </w:r>
        <w:r w:rsidR="00EA3F06">
          <w:rPr>
            <w:noProof/>
            <w:webHidden/>
          </w:rPr>
          <w:t>72</w:t>
        </w:r>
        <w:r w:rsidR="00EA3F06">
          <w:rPr>
            <w:noProof/>
            <w:webHidden/>
          </w:rPr>
          <w:fldChar w:fldCharType="end"/>
        </w:r>
      </w:hyperlink>
    </w:p>
    <w:p w14:paraId="608AB346"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19" w:history="1">
        <w:r w:rsidR="00EA3F06" w:rsidRPr="00F4475E">
          <w:rPr>
            <w:rStyle w:val="Hyperlink"/>
            <w:rFonts w:eastAsia="Times New Roman"/>
            <w:b/>
            <w:bCs/>
            <w:noProof/>
            <w:lang w:val="en-US" w:eastAsia="en-US"/>
          </w:rPr>
          <w:t>Figure 52-</w:t>
        </w:r>
        <w:r w:rsidR="00EA3F06" w:rsidRPr="00F4475E">
          <w:rPr>
            <w:rStyle w:val="Hyperlink"/>
            <w:rFonts w:eastAsia="Times New Roman"/>
            <w:bCs/>
            <w:noProof/>
            <w:lang w:val="en-US" w:eastAsia="en-US"/>
          </w:rPr>
          <w:t xml:space="preserve"> </w:t>
        </w:r>
        <w:r w:rsidR="00EA3F06" w:rsidRPr="00F4475E">
          <w:rPr>
            <w:rStyle w:val="Hyperlink"/>
            <w:rFonts w:eastAsia="SimHei"/>
            <w:noProof/>
            <w:kern w:val="2"/>
            <w:lang w:val="en-US" w:eastAsia="zh-CN"/>
          </w:rPr>
          <w:t xml:space="preserve"> </w:t>
        </w:r>
        <w:r w:rsidR="00EA3F06" w:rsidRPr="00F4475E">
          <w:rPr>
            <w:rStyle w:val="Hyperlink"/>
            <w:rFonts w:eastAsia="Times New Roman"/>
            <w:noProof/>
            <w:lang w:eastAsia="en-US"/>
          </w:rPr>
          <w:t xml:space="preserve"> LTE Architecture [TS 24.401]</w:t>
        </w:r>
        <w:r w:rsidR="00EA3F06">
          <w:rPr>
            <w:noProof/>
            <w:webHidden/>
          </w:rPr>
          <w:tab/>
        </w:r>
        <w:r w:rsidR="00EA3F06">
          <w:rPr>
            <w:noProof/>
            <w:webHidden/>
          </w:rPr>
          <w:fldChar w:fldCharType="begin"/>
        </w:r>
        <w:r w:rsidR="00EA3F06">
          <w:rPr>
            <w:noProof/>
            <w:webHidden/>
          </w:rPr>
          <w:instrText xml:space="preserve"> PAGEREF _Toc39854019 \h </w:instrText>
        </w:r>
        <w:r w:rsidR="00EA3F06">
          <w:rPr>
            <w:noProof/>
            <w:webHidden/>
          </w:rPr>
        </w:r>
        <w:r w:rsidR="00EA3F06">
          <w:rPr>
            <w:noProof/>
            <w:webHidden/>
          </w:rPr>
          <w:fldChar w:fldCharType="separate"/>
        </w:r>
        <w:r w:rsidR="00EA3F06">
          <w:rPr>
            <w:noProof/>
            <w:webHidden/>
          </w:rPr>
          <w:t>80</w:t>
        </w:r>
        <w:r w:rsidR="00EA3F06">
          <w:rPr>
            <w:noProof/>
            <w:webHidden/>
          </w:rPr>
          <w:fldChar w:fldCharType="end"/>
        </w:r>
      </w:hyperlink>
    </w:p>
    <w:p w14:paraId="440C5C2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0" w:history="1">
        <w:r w:rsidR="00EA3F06" w:rsidRPr="00F4475E">
          <w:rPr>
            <w:rStyle w:val="Hyperlink"/>
            <w:rFonts w:eastAsia="Times New Roman"/>
            <w:b/>
            <w:bCs/>
            <w:noProof/>
            <w:lang w:val="en-US" w:eastAsia="en-US"/>
          </w:rPr>
          <w:t>Figure 53-</w:t>
        </w:r>
        <w:r w:rsidR="00EA3F06" w:rsidRPr="00F4475E">
          <w:rPr>
            <w:rStyle w:val="Hyperlink"/>
            <w:rFonts w:eastAsia="Times New Roman"/>
            <w:bCs/>
            <w:noProof/>
            <w:lang w:val="en-US" w:eastAsia="en-US"/>
          </w:rPr>
          <w:t xml:space="preserve"> </w:t>
        </w:r>
        <w:r w:rsidR="00EA3F06" w:rsidRPr="00F4475E">
          <w:rPr>
            <w:rStyle w:val="Hyperlink"/>
            <w:rFonts w:eastAsia="Times New Roman"/>
            <w:noProof/>
            <w:lang w:eastAsia="en-US"/>
          </w:rPr>
          <w:t xml:space="preserve"> 5G Architecture TS [23.501]</w:t>
        </w:r>
        <w:r w:rsidR="00EA3F06">
          <w:rPr>
            <w:noProof/>
            <w:webHidden/>
          </w:rPr>
          <w:tab/>
        </w:r>
        <w:r w:rsidR="00EA3F06">
          <w:rPr>
            <w:noProof/>
            <w:webHidden/>
          </w:rPr>
          <w:fldChar w:fldCharType="begin"/>
        </w:r>
        <w:r w:rsidR="00EA3F06">
          <w:rPr>
            <w:noProof/>
            <w:webHidden/>
          </w:rPr>
          <w:instrText xml:space="preserve"> PAGEREF _Toc39854020 \h </w:instrText>
        </w:r>
        <w:r w:rsidR="00EA3F06">
          <w:rPr>
            <w:noProof/>
            <w:webHidden/>
          </w:rPr>
        </w:r>
        <w:r w:rsidR="00EA3F06">
          <w:rPr>
            <w:noProof/>
            <w:webHidden/>
          </w:rPr>
          <w:fldChar w:fldCharType="separate"/>
        </w:r>
        <w:r w:rsidR="00EA3F06">
          <w:rPr>
            <w:noProof/>
            <w:webHidden/>
          </w:rPr>
          <w:t>82</w:t>
        </w:r>
        <w:r w:rsidR="00EA3F06">
          <w:rPr>
            <w:noProof/>
            <w:webHidden/>
          </w:rPr>
          <w:fldChar w:fldCharType="end"/>
        </w:r>
      </w:hyperlink>
    </w:p>
    <w:p w14:paraId="2938D25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1" w:history="1">
        <w:r w:rsidR="00EA3F06" w:rsidRPr="00F4475E">
          <w:rPr>
            <w:rStyle w:val="Hyperlink"/>
            <w:rFonts w:eastAsia="Times New Roman"/>
            <w:b/>
            <w:bCs/>
            <w:noProof/>
            <w:lang w:val="en-US" w:eastAsia="en-US"/>
          </w:rPr>
          <w:t>Figure 54-</w:t>
        </w:r>
        <w:r w:rsidR="00EA3F06">
          <w:rPr>
            <w:noProof/>
            <w:webHidden/>
          </w:rPr>
          <w:tab/>
        </w:r>
        <w:r w:rsidR="00EA3F06">
          <w:rPr>
            <w:noProof/>
            <w:webHidden/>
          </w:rPr>
          <w:fldChar w:fldCharType="begin"/>
        </w:r>
        <w:r w:rsidR="00EA3F06">
          <w:rPr>
            <w:noProof/>
            <w:webHidden/>
          </w:rPr>
          <w:instrText xml:space="preserve"> PAGEREF _Toc39854021 \h </w:instrText>
        </w:r>
        <w:r w:rsidR="00EA3F06">
          <w:rPr>
            <w:noProof/>
            <w:webHidden/>
          </w:rPr>
        </w:r>
        <w:r w:rsidR="00EA3F06">
          <w:rPr>
            <w:noProof/>
            <w:webHidden/>
          </w:rPr>
          <w:fldChar w:fldCharType="separate"/>
        </w:r>
        <w:r w:rsidR="00EA3F06">
          <w:rPr>
            <w:noProof/>
            <w:webHidden/>
          </w:rPr>
          <w:t>83</w:t>
        </w:r>
        <w:r w:rsidR="00EA3F06">
          <w:rPr>
            <w:noProof/>
            <w:webHidden/>
          </w:rPr>
          <w:fldChar w:fldCharType="end"/>
        </w:r>
      </w:hyperlink>
    </w:p>
    <w:p w14:paraId="03EAED1D"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2" w:history="1">
        <w:r w:rsidR="00EA3F06" w:rsidRPr="00F4475E">
          <w:rPr>
            <w:rStyle w:val="Hyperlink"/>
            <w:rFonts w:eastAsia="Times New Roman"/>
            <w:b/>
            <w:bCs/>
            <w:noProof/>
            <w:lang w:val="en-US" w:eastAsia="en-US"/>
          </w:rPr>
          <w:t>Figure 55-</w:t>
        </w:r>
        <w:r w:rsidR="00EA3F06">
          <w:rPr>
            <w:noProof/>
            <w:webHidden/>
          </w:rPr>
          <w:tab/>
        </w:r>
        <w:r w:rsidR="00EA3F06">
          <w:rPr>
            <w:noProof/>
            <w:webHidden/>
          </w:rPr>
          <w:fldChar w:fldCharType="begin"/>
        </w:r>
        <w:r w:rsidR="00EA3F06">
          <w:rPr>
            <w:noProof/>
            <w:webHidden/>
          </w:rPr>
          <w:instrText xml:space="preserve"> PAGEREF _Toc39854022 \h </w:instrText>
        </w:r>
        <w:r w:rsidR="00EA3F06">
          <w:rPr>
            <w:noProof/>
            <w:webHidden/>
          </w:rPr>
        </w:r>
        <w:r w:rsidR="00EA3F06">
          <w:rPr>
            <w:noProof/>
            <w:webHidden/>
          </w:rPr>
          <w:fldChar w:fldCharType="separate"/>
        </w:r>
        <w:r w:rsidR="00EA3F06">
          <w:rPr>
            <w:noProof/>
            <w:webHidden/>
          </w:rPr>
          <w:t>84</w:t>
        </w:r>
        <w:r w:rsidR="00EA3F06">
          <w:rPr>
            <w:noProof/>
            <w:webHidden/>
          </w:rPr>
          <w:fldChar w:fldCharType="end"/>
        </w:r>
      </w:hyperlink>
    </w:p>
    <w:p w14:paraId="66973545"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3" w:history="1">
        <w:r w:rsidR="00EA3F06" w:rsidRPr="00F4475E">
          <w:rPr>
            <w:rStyle w:val="Hyperlink"/>
            <w:rFonts w:eastAsia="Times New Roman"/>
            <w:b/>
            <w:bCs/>
            <w:noProof/>
            <w:lang w:val="en-US" w:eastAsia="en-US"/>
          </w:rPr>
          <w:t>Figure 56- Metro gate control face recognition system architecture</w:t>
        </w:r>
        <w:r w:rsidR="00EA3F06">
          <w:rPr>
            <w:noProof/>
            <w:webHidden/>
          </w:rPr>
          <w:tab/>
        </w:r>
        <w:r w:rsidR="00EA3F06">
          <w:rPr>
            <w:noProof/>
            <w:webHidden/>
          </w:rPr>
          <w:fldChar w:fldCharType="begin"/>
        </w:r>
        <w:r w:rsidR="00EA3F06">
          <w:rPr>
            <w:noProof/>
            <w:webHidden/>
          </w:rPr>
          <w:instrText xml:space="preserve"> PAGEREF _Toc39854023 \h </w:instrText>
        </w:r>
        <w:r w:rsidR="00EA3F06">
          <w:rPr>
            <w:noProof/>
            <w:webHidden/>
          </w:rPr>
        </w:r>
        <w:r w:rsidR="00EA3F06">
          <w:rPr>
            <w:noProof/>
            <w:webHidden/>
          </w:rPr>
          <w:fldChar w:fldCharType="separate"/>
        </w:r>
        <w:r w:rsidR="00EA3F06">
          <w:rPr>
            <w:noProof/>
            <w:webHidden/>
          </w:rPr>
          <w:t>86</w:t>
        </w:r>
        <w:r w:rsidR="00EA3F06">
          <w:rPr>
            <w:noProof/>
            <w:webHidden/>
          </w:rPr>
          <w:fldChar w:fldCharType="end"/>
        </w:r>
      </w:hyperlink>
    </w:p>
    <w:p w14:paraId="51E379B2"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4" w:history="1">
        <w:r w:rsidR="00EA3F06" w:rsidRPr="00F4475E">
          <w:rPr>
            <w:rStyle w:val="Hyperlink"/>
            <w:rFonts w:eastAsia="Times New Roman"/>
            <w:b/>
            <w:bCs/>
            <w:noProof/>
            <w:lang w:val="en-US" w:eastAsia="en-US"/>
          </w:rPr>
          <w:t>Figure 57- Computation resource consumption of 30 concurrent photo transmissions.</w:t>
        </w:r>
        <w:r w:rsidR="00EA3F06">
          <w:rPr>
            <w:noProof/>
            <w:webHidden/>
          </w:rPr>
          <w:tab/>
        </w:r>
        <w:r w:rsidR="00EA3F06">
          <w:rPr>
            <w:noProof/>
            <w:webHidden/>
          </w:rPr>
          <w:fldChar w:fldCharType="begin"/>
        </w:r>
        <w:r w:rsidR="00EA3F06">
          <w:rPr>
            <w:noProof/>
            <w:webHidden/>
          </w:rPr>
          <w:instrText xml:space="preserve"> PAGEREF _Toc39854024 \h </w:instrText>
        </w:r>
        <w:r w:rsidR="00EA3F06">
          <w:rPr>
            <w:noProof/>
            <w:webHidden/>
          </w:rPr>
        </w:r>
        <w:r w:rsidR="00EA3F06">
          <w:rPr>
            <w:noProof/>
            <w:webHidden/>
          </w:rPr>
          <w:fldChar w:fldCharType="separate"/>
        </w:r>
        <w:r w:rsidR="00EA3F06">
          <w:rPr>
            <w:noProof/>
            <w:webHidden/>
          </w:rPr>
          <w:t>86</w:t>
        </w:r>
        <w:r w:rsidR="00EA3F06">
          <w:rPr>
            <w:noProof/>
            <w:webHidden/>
          </w:rPr>
          <w:fldChar w:fldCharType="end"/>
        </w:r>
      </w:hyperlink>
    </w:p>
    <w:p w14:paraId="1EC0958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5" w:history="1">
        <w:r w:rsidR="00EA3F06" w:rsidRPr="00F4475E">
          <w:rPr>
            <w:rStyle w:val="Hyperlink"/>
            <w:rFonts w:eastAsia="Times New Roman"/>
            <w:b/>
            <w:bCs/>
            <w:noProof/>
            <w:lang w:val="en-US" w:eastAsia="en-US"/>
          </w:rPr>
          <w:t>Figure 58- Application-aware data forwarding</w:t>
        </w:r>
        <w:r w:rsidR="00EA3F06">
          <w:rPr>
            <w:noProof/>
            <w:webHidden/>
          </w:rPr>
          <w:tab/>
        </w:r>
        <w:r w:rsidR="00EA3F06">
          <w:rPr>
            <w:noProof/>
            <w:webHidden/>
          </w:rPr>
          <w:fldChar w:fldCharType="begin"/>
        </w:r>
        <w:r w:rsidR="00EA3F06">
          <w:rPr>
            <w:noProof/>
            <w:webHidden/>
          </w:rPr>
          <w:instrText xml:space="preserve"> PAGEREF _Toc39854025 \h </w:instrText>
        </w:r>
        <w:r w:rsidR="00EA3F06">
          <w:rPr>
            <w:noProof/>
            <w:webHidden/>
          </w:rPr>
        </w:r>
        <w:r w:rsidR="00EA3F06">
          <w:rPr>
            <w:noProof/>
            <w:webHidden/>
          </w:rPr>
          <w:fldChar w:fldCharType="separate"/>
        </w:r>
        <w:r w:rsidR="00EA3F06">
          <w:rPr>
            <w:noProof/>
            <w:webHidden/>
          </w:rPr>
          <w:t>87</w:t>
        </w:r>
        <w:r w:rsidR="00EA3F06">
          <w:rPr>
            <w:noProof/>
            <w:webHidden/>
          </w:rPr>
          <w:fldChar w:fldCharType="end"/>
        </w:r>
      </w:hyperlink>
    </w:p>
    <w:p w14:paraId="5D3448A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6" w:history="1">
        <w:r w:rsidR="00EA3F06" w:rsidRPr="00F4475E">
          <w:rPr>
            <w:rStyle w:val="Hyperlink"/>
            <w:rFonts w:eastAsia="Times New Roman"/>
            <w:b/>
            <w:bCs/>
            <w:noProof/>
            <w:lang w:val="en-US" w:eastAsia="en-US"/>
          </w:rPr>
          <w:t>Figure 59- CDF plot of the photo arrival time.</w:t>
        </w:r>
        <w:r w:rsidR="00EA3F06">
          <w:rPr>
            <w:noProof/>
            <w:webHidden/>
          </w:rPr>
          <w:tab/>
        </w:r>
        <w:r w:rsidR="00EA3F06">
          <w:rPr>
            <w:noProof/>
            <w:webHidden/>
          </w:rPr>
          <w:fldChar w:fldCharType="begin"/>
        </w:r>
        <w:r w:rsidR="00EA3F06">
          <w:rPr>
            <w:noProof/>
            <w:webHidden/>
          </w:rPr>
          <w:instrText xml:space="preserve"> PAGEREF _Toc39854026 \h </w:instrText>
        </w:r>
        <w:r w:rsidR="00EA3F06">
          <w:rPr>
            <w:noProof/>
            <w:webHidden/>
          </w:rPr>
        </w:r>
        <w:r w:rsidR="00EA3F06">
          <w:rPr>
            <w:noProof/>
            <w:webHidden/>
          </w:rPr>
          <w:fldChar w:fldCharType="separate"/>
        </w:r>
        <w:r w:rsidR="00EA3F06">
          <w:rPr>
            <w:noProof/>
            <w:webHidden/>
          </w:rPr>
          <w:t>87</w:t>
        </w:r>
        <w:r w:rsidR="00EA3F06">
          <w:rPr>
            <w:noProof/>
            <w:webHidden/>
          </w:rPr>
          <w:fldChar w:fldCharType="end"/>
        </w:r>
      </w:hyperlink>
    </w:p>
    <w:p w14:paraId="39D44A3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7" w:history="1">
        <w:r w:rsidR="00EA3F06" w:rsidRPr="00F4475E">
          <w:rPr>
            <w:rStyle w:val="Hyperlink"/>
            <w:rFonts w:eastAsia="Times New Roman"/>
            <w:b/>
            <w:bCs/>
            <w:noProof/>
            <w:lang w:val="en-US" w:eastAsia="en-US"/>
          </w:rPr>
          <w:t>Figure 60- Video surveillance system data uploading</w:t>
        </w:r>
        <w:r w:rsidR="00EA3F06">
          <w:rPr>
            <w:noProof/>
            <w:webHidden/>
          </w:rPr>
          <w:tab/>
        </w:r>
        <w:r w:rsidR="00EA3F06">
          <w:rPr>
            <w:noProof/>
            <w:webHidden/>
          </w:rPr>
          <w:fldChar w:fldCharType="begin"/>
        </w:r>
        <w:r w:rsidR="00EA3F06">
          <w:rPr>
            <w:noProof/>
            <w:webHidden/>
          </w:rPr>
          <w:instrText xml:space="preserve"> PAGEREF _Toc39854027 \h </w:instrText>
        </w:r>
        <w:r w:rsidR="00EA3F06">
          <w:rPr>
            <w:noProof/>
            <w:webHidden/>
          </w:rPr>
        </w:r>
        <w:r w:rsidR="00EA3F06">
          <w:rPr>
            <w:noProof/>
            <w:webHidden/>
          </w:rPr>
          <w:fldChar w:fldCharType="separate"/>
        </w:r>
        <w:r w:rsidR="00EA3F06">
          <w:rPr>
            <w:noProof/>
            <w:webHidden/>
          </w:rPr>
          <w:t>87</w:t>
        </w:r>
        <w:r w:rsidR="00EA3F06">
          <w:rPr>
            <w:noProof/>
            <w:webHidden/>
          </w:rPr>
          <w:fldChar w:fldCharType="end"/>
        </w:r>
      </w:hyperlink>
    </w:p>
    <w:p w14:paraId="2030237B"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8" w:history="1">
        <w:r w:rsidR="00EA3F06" w:rsidRPr="00F4475E">
          <w:rPr>
            <w:rStyle w:val="Hyperlink"/>
            <w:rFonts w:eastAsia="Times New Roman"/>
            <w:b/>
            <w:bCs/>
            <w:noProof/>
            <w:lang w:val="en-US" w:eastAsia="en-US"/>
          </w:rPr>
          <w:t>Figure 61- Packet loss due to uncoordinated multi-flow overlapping</w:t>
        </w:r>
        <w:r w:rsidR="00EA3F06">
          <w:rPr>
            <w:noProof/>
            <w:webHidden/>
          </w:rPr>
          <w:tab/>
        </w:r>
        <w:r w:rsidR="00EA3F06">
          <w:rPr>
            <w:noProof/>
            <w:webHidden/>
          </w:rPr>
          <w:fldChar w:fldCharType="begin"/>
        </w:r>
        <w:r w:rsidR="00EA3F06">
          <w:rPr>
            <w:noProof/>
            <w:webHidden/>
          </w:rPr>
          <w:instrText xml:space="preserve"> PAGEREF _Toc39854028 \h </w:instrText>
        </w:r>
        <w:r w:rsidR="00EA3F06">
          <w:rPr>
            <w:noProof/>
            <w:webHidden/>
          </w:rPr>
        </w:r>
        <w:r w:rsidR="00EA3F06">
          <w:rPr>
            <w:noProof/>
            <w:webHidden/>
          </w:rPr>
          <w:fldChar w:fldCharType="separate"/>
        </w:r>
        <w:r w:rsidR="00EA3F06">
          <w:rPr>
            <w:noProof/>
            <w:webHidden/>
          </w:rPr>
          <w:t>88</w:t>
        </w:r>
        <w:r w:rsidR="00EA3F06">
          <w:rPr>
            <w:noProof/>
            <w:webHidden/>
          </w:rPr>
          <w:fldChar w:fldCharType="end"/>
        </w:r>
      </w:hyperlink>
    </w:p>
    <w:p w14:paraId="71CDF70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29" w:history="1">
        <w:r w:rsidR="00EA3F06" w:rsidRPr="00F4475E">
          <w:rPr>
            <w:rStyle w:val="Hyperlink"/>
            <w:rFonts w:eastAsia="Times New Roman"/>
            <w:b/>
            <w:bCs/>
            <w:noProof/>
            <w:lang w:val="en-US" w:eastAsia="en-US"/>
          </w:rPr>
          <w:t>Figure 62- CDF plot of video chunk uploading interval.</w:t>
        </w:r>
        <w:r w:rsidR="00EA3F06">
          <w:rPr>
            <w:noProof/>
            <w:webHidden/>
          </w:rPr>
          <w:tab/>
        </w:r>
        <w:r w:rsidR="00EA3F06">
          <w:rPr>
            <w:noProof/>
            <w:webHidden/>
          </w:rPr>
          <w:fldChar w:fldCharType="begin"/>
        </w:r>
        <w:r w:rsidR="00EA3F06">
          <w:rPr>
            <w:noProof/>
            <w:webHidden/>
          </w:rPr>
          <w:instrText xml:space="preserve"> PAGEREF _Toc39854029 \h </w:instrText>
        </w:r>
        <w:r w:rsidR="00EA3F06">
          <w:rPr>
            <w:noProof/>
            <w:webHidden/>
          </w:rPr>
        </w:r>
        <w:r w:rsidR="00EA3F06">
          <w:rPr>
            <w:noProof/>
            <w:webHidden/>
          </w:rPr>
          <w:fldChar w:fldCharType="separate"/>
        </w:r>
        <w:r w:rsidR="00EA3F06">
          <w:rPr>
            <w:noProof/>
            <w:webHidden/>
          </w:rPr>
          <w:t>88</w:t>
        </w:r>
        <w:r w:rsidR="00EA3F06">
          <w:rPr>
            <w:noProof/>
            <w:webHidden/>
          </w:rPr>
          <w:fldChar w:fldCharType="end"/>
        </w:r>
      </w:hyperlink>
    </w:p>
    <w:p w14:paraId="058BB7F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0" w:history="1">
        <w:r w:rsidR="00EA3F06" w:rsidRPr="00F4475E">
          <w:rPr>
            <w:rStyle w:val="Hyperlink"/>
            <w:rFonts w:eastAsia="Times New Roman"/>
            <w:b/>
            <w:bCs/>
            <w:noProof/>
            <w:lang w:val="en-US" w:eastAsia="en-US"/>
          </w:rPr>
          <w:t>Figure 63- Relationship between the network throughput and the MSS size.</w:t>
        </w:r>
        <w:r w:rsidR="00EA3F06">
          <w:rPr>
            <w:noProof/>
            <w:webHidden/>
          </w:rPr>
          <w:tab/>
        </w:r>
        <w:r w:rsidR="00EA3F06">
          <w:rPr>
            <w:noProof/>
            <w:webHidden/>
          </w:rPr>
          <w:fldChar w:fldCharType="begin"/>
        </w:r>
        <w:r w:rsidR="00EA3F06">
          <w:rPr>
            <w:noProof/>
            <w:webHidden/>
          </w:rPr>
          <w:instrText xml:space="preserve"> PAGEREF _Toc39854030 \h </w:instrText>
        </w:r>
        <w:r w:rsidR="00EA3F06">
          <w:rPr>
            <w:noProof/>
            <w:webHidden/>
          </w:rPr>
        </w:r>
        <w:r w:rsidR="00EA3F06">
          <w:rPr>
            <w:noProof/>
            <w:webHidden/>
          </w:rPr>
          <w:fldChar w:fldCharType="separate"/>
        </w:r>
        <w:r w:rsidR="00EA3F06">
          <w:rPr>
            <w:noProof/>
            <w:webHidden/>
          </w:rPr>
          <w:t>90</w:t>
        </w:r>
        <w:r w:rsidR="00EA3F06">
          <w:rPr>
            <w:noProof/>
            <w:webHidden/>
          </w:rPr>
          <w:fldChar w:fldCharType="end"/>
        </w:r>
      </w:hyperlink>
    </w:p>
    <w:p w14:paraId="5C1D5D8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1" w:history="1">
        <w:r w:rsidR="00EA3F06" w:rsidRPr="00F4475E">
          <w:rPr>
            <w:rStyle w:val="Hyperlink"/>
            <w:rFonts w:eastAsia="Times New Roman"/>
            <w:b/>
            <w:bCs/>
            <w:noProof/>
            <w:lang w:val="en-US" w:eastAsia="en-US"/>
          </w:rPr>
          <w:t>Figure 64- Relation between MSS size and CPU utilization</w:t>
        </w:r>
        <w:r w:rsidR="00EA3F06">
          <w:rPr>
            <w:noProof/>
            <w:webHidden/>
          </w:rPr>
          <w:tab/>
        </w:r>
        <w:r w:rsidR="00EA3F06">
          <w:rPr>
            <w:noProof/>
            <w:webHidden/>
          </w:rPr>
          <w:fldChar w:fldCharType="begin"/>
        </w:r>
        <w:r w:rsidR="00EA3F06">
          <w:rPr>
            <w:noProof/>
            <w:webHidden/>
          </w:rPr>
          <w:instrText xml:space="preserve"> PAGEREF _Toc39854031 \h </w:instrText>
        </w:r>
        <w:r w:rsidR="00EA3F06">
          <w:rPr>
            <w:noProof/>
            <w:webHidden/>
          </w:rPr>
        </w:r>
        <w:r w:rsidR="00EA3F06">
          <w:rPr>
            <w:noProof/>
            <w:webHidden/>
          </w:rPr>
          <w:fldChar w:fldCharType="separate"/>
        </w:r>
        <w:r w:rsidR="00EA3F06">
          <w:rPr>
            <w:noProof/>
            <w:webHidden/>
          </w:rPr>
          <w:t>91</w:t>
        </w:r>
        <w:r w:rsidR="00EA3F06">
          <w:rPr>
            <w:noProof/>
            <w:webHidden/>
          </w:rPr>
          <w:fldChar w:fldCharType="end"/>
        </w:r>
      </w:hyperlink>
    </w:p>
    <w:p w14:paraId="6D99622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2" w:history="1">
        <w:r w:rsidR="00EA3F06" w:rsidRPr="00F4475E">
          <w:rPr>
            <w:rStyle w:val="Hyperlink"/>
            <w:rFonts w:eastAsia="Times New Roman"/>
            <w:b/>
            <w:bCs/>
            <w:noProof/>
            <w:lang w:val="en-US" w:eastAsia="en-US"/>
          </w:rPr>
          <w:t>Figure 65-</w:t>
        </w:r>
        <w:r w:rsidR="00EA3F06" w:rsidRPr="00F4475E">
          <w:rPr>
            <w:rStyle w:val="Hyperlink"/>
            <w:rFonts w:eastAsia="Times New Roman"/>
            <w:bCs/>
            <w:noProof/>
            <w:lang w:val="en-US" w:eastAsia="en-US"/>
          </w:rPr>
          <w:t xml:space="preserve"> </w:t>
        </w:r>
        <w:r w:rsidR="00EA3F06" w:rsidRPr="00F4475E">
          <w:rPr>
            <w:rStyle w:val="Hyperlink"/>
            <w:rFonts w:eastAsia="SimSun"/>
            <w:i/>
            <w:iCs/>
            <w:noProof/>
            <w:lang w:eastAsia="en-US"/>
          </w:rPr>
          <w:t>Burst forwarding with or without interleaving.</w:t>
        </w:r>
        <w:r w:rsidR="00EA3F06">
          <w:rPr>
            <w:noProof/>
            <w:webHidden/>
          </w:rPr>
          <w:tab/>
        </w:r>
        <w:r w:rsidR="00EA3F06">
          <w:rPr>
            <w:noProof/>
            <w:webHidden/>
          </w:rPr>
          <w:fldChar w:fldCharType="begin"/>
        </w:r>
        <w:r w:rsidR="00EA3F06">
          <w:rPr>
            <w:noProof/>
            <w:webHidden/>
          </w:rPr>
          <w:instrText xml:space="preserve"> PAGEREF _Toc39854032 \h </w:instrText>
        </w:r>
        <w:r w:rsidR="00EA3F06">
          <w:rPr>
            <w:noProof/>
            <w:webHidden/>
          </w:rPr>
        </w:r>
        <w:r w:rsidR="00EA3F06">
          <w:rPr>
            <w:noProof/>
            <w:webHidden/>
          </w:rPr>
          <w:fldChar w:fldCharType="separate"/>
        </w:r>
        <w:r w:rsidR="00EA3F06">
          <w:rPr>
            <w:noProof/>
            <w:webHidden/>
          </w:rPr>
          <w:t>91</w:t>
        </w:r>
        <w:r w:rsidR="00EA3F06">
          <w:rPr>
            <w:noProof/>
            <w:webHidden/>
          </w:rPr>
          <w:fldChar w:fldCharType="end"/>
        </w:r>
      </w:hyperlink>
    </w:p>
    <w:p w14:paraId="30582E4B"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3" w:history="1">
        <w:r w:rsidR="00EA3F06" w:rsidRPr="00F4475E">
          <w:rPr>
            <w:rStyle w:val="Hyperlink"/>
            <w:rFonts w:eastAsia="Times New Roman"/>
            <w:b/>
            <w:bCs/>
            <w:noProof/>
            <w:lang w:val="en-US" w:eastAsia="en-US"/>
          </w:rPr>
          <w:t>Figure 66-. Future trend of user number and the bandwidth requirement of applications</w:t>
        </w:r>
        <w:r w:rsidR="00EA3F06">
          <w:rPr>
            <w:noProof/>
            <w:webHidden/>
          </w:rPr>
          <w:tab/>
        </w:r>
        <w:r w:rsidR="00EA3F06">
          <w:rPr>
            <w:noProof/>
            <w:webHidden/>
          </w:rPr>
          <w:fldChar w:fldCharType="begin"/>
        </w:r>
        <w:r w:rsidR="00EA3F06">
          <w:rPr>
            <w:noProof/>
            <w:webHidden/>
          </w:rPr>
          <w:instrText xml:space="preserve"> PAGEREF _Toc39854033 \h </w:instrText>
        </w:r>
        <w:r w:rsidR="00EA3F06">
          <w:rPr>
            <w:noProof/>
            <w:webHidden/>
          </w:rPr>
        </w:r>
        <w:r w:rsidR="00EA3F06">
          <w:rPr>
            <w:noProof/>
            <w:webHidden/>
          </w:rPr>
          <w:fldChar w:fldCharType="separate"/>
        </w:r>
        <w:r w:rsidR="00EA3F06">
          <w:rPr>
            <w:noProof/>
            <w:webHidden/>
          </w:rPr>
          <w:t>92</w:t>
        </w:r>
        <w:r w:rsidR="00EA3F06">
          <w:rPr>
            <w:noProof/>
            <w:webHidden/>
          </w:rPr>
          <w:fldChar w:fldCharType="end"/>
        </w:r>
      </w:hyperlink>
    </w:p>
    <w:p w14:paraId="41F4B3E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4" w:history="1">
        <w:r w:rsidR="00EA3F06" w:rsidRPr="00F4475E">
          <w:rPr>
            <w:rStyle w:val="Hyperlink"/>
            <w:rFonts w:eastAsia="Times New Roman"/>
            <w:b/>
            <w:bCs/>
            <w:noProof/>
            <w:lang w:val="en-US" w:eastAsia="en-US"/>
          </w:rPr>
          <w:t>Figure 67- Buffer requirement of different applications.</w:t>
        </w:r>
        <w:r w:rsidR="00EA3F06">
          <w:rPr>
            <w:noProof/>
            <w:webHidden/>
          </w:rPr>
          <w:tab/>
        </w:r>
        <w:r w:rsidR="00EA3F06">
          <w:rPr>
            <w:noProof/>
            <w:webHidden/>
          </w:rPr>
          <w:fldChar w:fldCharType="begin"/>
        </w:r>
        <w:r w:rsidR="00EA3F06">
          <w:rPr>
            <w:noProof/>
            <w:webHidden/>
          </w:rPr>
          <w:instrText xml:space="preserve"> PAGEREF _Toc39854034 \h </w:instrText>
        </w:r>
        <w:r w:rsidR="00EA3F06">
          <w:rPr>
            <w:noProof/>
            <w:webHidden/>
          </w:rPr>
        </w:r>
        <w:r w:rsidR="00EA3F06">
          <w:rPr>
            <w:noProof/>
            <w:webHidden/>
          </w:rPr>
          <w:fldChar w:fldCharType="separate"/>
        </w:r>
        <w:r w:rsidR="00EA3F06">
          <w:rPr>
            <w:noProof/>
            <w:webHidden/>
          </w:rPr>
          <w:t>93</w:t>
        </w:r>
        <w:r w:rsidR="00EA3F06">
          <w:rPr>
            <w:noProof/>
            <w:webHidden/>
          </w:rPr>
          <w:fldChar w:fldCharType="end"/>
        </w:r>
      </w:hyperlink>
    </w:p>
    <w:p w14:paraId="63A6C21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5" w:history="1">
        <w:r w:rsidR="00EA3F06" w:rsidRPr="00F4475E">
          <w:rPr>
            <w:rStyle w:val="Hyperlink"/>
            <w:rFonts w:eastAsia="Times New Roman"/>
            <w:b/>
            <w:bCs/>
            <w:noProof/>
            <w:lang w:val="en-US" w:eastAsia="en-US"/>
          </w:rPr>
          <w:t>Figure 68- Burst forwarding network architecture</w:t>
        </w:r>
        <w:r w:rsidR="00EA3F06">
          <w:rPr>
            <w:noProof/>
            <w:webHidden/>
          </w:rPr>
          <w:tab/>
        </w:r>
        <w:r w:rsidR="00EA3F06">
          <w:rPr>
            <w:noProof/>
            <w:webHidden/>
          </w:rPr>
          <w:fldChar w:fldCharType="begin"/>
        </w:r>
        <w:r w:rsidR="00EA3F06">
          <w:rPr>
            <w:noProof/>
            <w:webHidden/>
          </w:rPr>
          <w:instrText xml:space="preserve"> PAGEREF _Toc39854035 \h </w:instrText>
        </w:r>
        <w:r w:rsidR="00EA3F06">
          <w:rPr>
            <w:noProof/>
            <w:webHidden/>
          </w:rPr>
        </w:r>
        <w:r w:rsidR="00EA3F06">
          <w:rPr>
            <w:noProof/>
            <w:webHidden/>
          </w:rPr>
          <w:fldChar w:fldCharType="separate"/>
        </w:r>
        <w:r w:rsidR="00EA3F06">
          <w:rPr>
            <w:noProof/>
            <w:webHidden/>
          </w:rPr>
          <w:t>94</w:t>
        </w:r>
        <w:r w:rsidR="00EA3F06">
          <w:rPr>
            <w:noProof/>
            <w:webHidden/>
          </w:rPr>
          <w:fldChar w:fldCharType="end"/>
        </w:r>
      </w:hyperlink>
    </w:p>
    <w:p w14:paraId="0F71D5E3"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6" w:history="1">
        <w:r w:rsidR="00EA3F06" w:rsidRPr="00F4475E">
          <w:rPr>
            <w:rStyle w:val="Hyperlink"/>
            <w:rFonts w:eastAsia="Times New Roman"/>
            <w:b/>
            <w:bCs/>
            <w:noProof/>
            <w:lang w:val="en-US" w:eastAsia="en-US"/>
          </w:rPr>
          <w:t>Figure 69- HOL problem of router forwarding a non-splittable burst</w:t>
        </w:r>
        <w:r w:rsidR="00EA3F06">
          <w:rPr>
            <w:noProof/>
            <w:webHidden/>
          </w:rPr>
          <w:tab/>
        </w:r>
        <w:r w:rsidR="00EA3F06">
          <w:rPr>
            <w:noProof/>
            <w:webHidden/>
          </w:rPr>
          <w:fldChar w:fldCharType="begin"/>
        </w:r>
        <w:r w:rsidR="00EA3F06">
          <w:rPr>
            <w:noProof/>
            <w:webHidden/>
          </w:rPr>
          <w:instrText xml:space="preserve"> PAGEREF _Toc39854036 \h </w:instrText>
        </w:r>
        <w:r w:rsidR="00EA3F06">
          <w:rPr>
            <w:noProof/>
            <w:webHidden/>
          </w:rPr>
        </w:r>
        <w:r w:rsidR="00EA3F06">
          <w:rPr>
            <w:noProof/>
            <w:webHidden/>
          </w:rPr>
          <w:fldChar w:fldCharType="separate"/>
        </w:r>
        <w:r w:rsidR="00EA3F06">
          <w:rPr>
            <w:noProof/>
            <w:webHidden/>
          </w:rPr>
          <w:t>94</w:t>
        </w:r>
        <w:r w:rsidR="00EA3F06">
          <w:rPr>
            <w:noProof/>
            <w:webHidden/>
          </w:rPr>
          <w:fldChar w:fldCharType="end"/>
        </w:r>
      </w:hyperlink>
    </w:p>
    <w:p w14:paraId="1D2728E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7" w:history="1">
        <w:r w:rsidR="00EA3F06" w:rsidRPr="00F4475E">
          <w:rPr>
            <w:rStyle w:val="Hyperlink"/>
            <w:rFonts w:eastAsia="Times New Roman"/>
            <w:b/>
            <w:bCs/>
            <w:noProof/>
            <w:lang w:val="en-US" w:eastAsia="en-US"/>
          </w:rPr>
          <w:t>Figure 70- Packet scheduling interval composition between packet and burst</w:t>
        </w:r>
        <w:r w:rsidR="00EA3F06">
          <w:rPr>
            <w:noProof/>
            <w:webHidden/>
          </w:rPr>
          <w:tab/>
        </w:r>
        <w:r w:rsidR="00EA3F06">
          <w:rPr>
            <w:noProof/>
            <w:webHidden/>
          </w:rPr>
          <w:fldChar w:fldCharType="begin"/>
        </w:r>
        <w:r w:rsidR="00EA3F06">
          <w:rPr>
            <w:noProof/>
            <w:webHidden/>
          </w:rPr>
          <w:instrText xml:space="preserve"> PAGEREF _Toc39854037 \h </w:instrText>
        </w:r>
        <w:r w:rsidR="00EA3F06">
          <w:rPr>
            <w:noProof/>
            <w:webHidden/>
          </w:rPr>
        </w:r>
        <w:r w:rsidR="00EA3F06">
          <w:rPr>
            <w:noProof/>
            <w:webHidden/>
          </w:rPr>
          <w:fldChar w:fldCharType="separate"/>
        </w:r>
        <w:r w:rsidR="00EA3F06">
          <w:rPr>
            <w:noProof/>
            <w:webHidden/>
          </w:rPr>
          <w:t>94</w:t>
        </w:r>
        <w:r w:rsidR="00EA3F06">
          <w:rPr>
            <w:noProof/>
            <w:webHidden/>
          </w:rPr>
          <w:fldChar w:fldCharType="end"/>
        </w:r>
      </w:hyperlink>
    </w:p>
    <w:p w14:paraId="0258EBAE"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8" w:history="1">
        <w:r w:rsidR="00EA3F06" w:rsidRPr="00F4475E">
          <w:rPr>
            <w:rStyle w:val="Hyperlink"/>
            <w:rFonts w:eastAsia="Times New Roman"/>
            <w:b/>
            <w:bCs/>
            <w:noProof/>
            <w:lang w:val="en-US" w:eastAsia="en-US"/>
          </w:rPr>
          <w:t>Figure 71- A burst consist of head burstlet, body burstlet and tail burstlet</w:t>
        </w:r>
        <w:r w:rsidR="00EA3F06">
          <w:rPr>
            <w:noProof/>
            <w:webHidden/>
          </w:rPr>
          <w:tab/>
        </w:r>
        <w:r w:rsidR="00EA3F06">
          <w:rPr>
            <w:noProof/>
            <w:webHidden/>
          </w:rPr>
          <w:fldChar w:fldCharType="begin"/>
        </w:r>
        <w:r w:rsidR="00EA3F06">
          <w:rPr>
            <w:noProof/>
            <w:webHidden/>
          </w:rPr>
          <w:instrText xml:space="preserve"> PAGEREF _Toc39854038 \h </w:instrText>
        </w:r>
        <w:r w:rsidR="00EA3F06">
          <w:rPr>
            <w:noProof/>
            <w:webHidden/>
          </w:rPr>
        </w:r>
        <w:r w:rsidR="00EA3F06">
          <w:rPr>
            <w:noProof/>
            <w:webHidden/>
          </w:rPr>
          <w:fldChar w:fldCharType="separate"/>
        </w:r>
        <w:r w:rsidR="00EA3F06">
          <w:rPr>
            <w:noProof/>
            <w:webHidden/>
          </w:rPr>
          <w:t>95</w:t>
        </w:r>
        <w:r w:rsidR="00EA3F06">
          <w:rPr>
            <w:noProof/>
            <w:webHidden/>
          </w:rPr>
          <w:fldChar w:fldCharType="end"/>
        </w:r>
      </w:hyperlink>
    </w:p>
    <w:p w14:paraId="285629CF"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39" w:history="1">
        <w:r w:rsidR="00EA3F06" w:rsidRPr="00F4475E">
          <w:rPr>
            <w:rStyle w:val="Hyperlink"/>
            <w:rFonts w:eastAsia="Times New Roman"/>
            <w:b/>
            <w:bCs/>
            <w:noProof/>
            <w:lang w:val="en-US" w:eastAsia="en-US"/>
          </w:rPr>
          <w:t>Figure 72. Burst scheduling mechanism</w:t>
        </w:r>
        <w:r w:rsidR="00EA3F06">
          <w:rPr>
            <w:noProof/>
            <w:webHidden/>
          </w:rPr>
          <w:tab/>
        </w:r>
        <w:r w:rsidR="00EA3F06">
          <w:rPr>
            <w:noProof/>
            <w:webHidden/>
          </w:rPr>
          <w:fldChar w:fldCharType="begin"/>
        </w:r>
        <w:r w:rsidR="00EA3F06">
          <w:rPr>
            <w:noProof/>
            <w:webHidden/>
          </w:rPr>
          <w:instrText xml:space="preserve"> PAGEREF _Toc39854039 \h </w:instrText>
        </w:r>
        <w:r w:rsidR="00EA3F06">
          <w:rPr>
            <w:noProof/>
            <w:webHidden/>
          </w:rPr>
        </w:r>
        <w:r w:rsidR="00EA3F06">
          <w:rPr>
            <w:noProof/>
            <w:webHidden/>
          </w:rPr>
          <w:fldChar w:fldCharType="separate"/>
        </w:r>
        <w:r w:rsidR="00EA3F06">
          <w:rPr>
            <w:noProof/>
            <w:webHidden/>
          </w:rPr>
          <w:t>96</w:t>
        </w:r>
        <w:r w:rsidR="00EA3F06">
          <w:rPr>
            <w:noProof/>
            <w:webHidden/>
          </w:rPr>
          <w:fldChar w:fldCharType="end"/>
        </w:r>
      </w:hyperlink>
    </w:p>
    <w:p w14:paraId="0C8EBB8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0" w:history="1">
        <w:r w:rsidR="00EA3F06" w:rsidRPr="00F4475E">
          <w:rPr>
            <w:rStyle w:val="Hyperlink"/>
            <w:rFonts w:eastAsia="Times New Roman"/>
            <w:b/>
            <w:bCs/>
            <w:noProof/>
            <w:lang w:val="en-US" w:eastAsia="en-US"/>
          </w:rPr>
          <w:t>Figure 73. Virtual channel allocation process</w:t>
        </w:r>
        <w:r w:rsidR="00EA3F06">
          <w:rPr>
            <w:noProof/>
            <w:webHidden/>
          </w:rPr>
          <w:tab/>
        </w:r>
        <w:r w:rsidR="00EA3F06">
          <w:rPr>
            <w:noProof/>
            <w:webHidden/>
          </w:rPr>
          <w:fldChar w:fldCharType="begin"/>
        </w:r>
        <w:r w:rsidR="00EA3F06">
          <w:rPr>
            <w:noProof/>
            <w:webHidden/>
          </w:rPr>
          <w:instrText xml:space="preserve"> PAGEREF _Toc39854040 \h </w:instrText>
        </w:r>
        <w:r w:rsidR="00EA3F06">
          <w:rPr>
            <w:noProof/>
            <w:webHidden/>
          </w:rPr>
        </w:r>
        <w:r w:rsidR="00EA3F06">
          <w:rPr>
            <w:noProof/>
            <w:webHidden/>
          </w:rPr>
          <w:fldChar w:fldCharType="separate"/>
        </w:r>
        <w:r w:rsidR="00EA3F06">
          <w:rPr>
            <w:noProof/>
            <w:webHidden/>
          </w:rPr>
          <w:t>96</w:t>
        </w:r>
        <w:r w:rsidR="00EA3F06">
          <w:rPr>
            <w:noProof/>
            <w:webHidden/>
          </w:rPr>
          <w:fldChar w:fldCharType="end"/>
        </w:r>
      </w:hyperlink>
    </w:p>
    <w:p w14:paraId="5ABBEB0D"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1" w:history="1">
        <w:r w:rsidR="00EA3F06" w:rsidRPr="00F4475E">
          <w:rPr>
            <w:rStyle w:val="Hyperlink"/>
            <w:rFonts w:eastAsia="Times New Roman"/>
            <w:b/>
            <w:bCs/>
            <w:noProof/>
            <w:lang w:val="en-US" w:eastAsia="en-US"/>
          </w:rPr>
          <w:t>Figure 74. Burstlet forwarding procedure</w:t>
        </w:r>
        <w:r w:rsidR="00EA3F06">
          <w:rPr>
            <w:noProof/>
            <w:webHidden/>
          </w:rPr>
          <w:tab/>
        </w:r>
        <w:r w:rsidR="00EA3F06">
          <w:rPr>
            <w:noProof/>
            <w:webHidden/>
          </w:rPr>
          <w:fldChar w:fldCharType="begin"/>
        </w:r>
        <w:r w:rsidR="00EA3F06">
          <w:rPr>
            <w:noProof/>
            <w:webHidden/>
          </w:rPr>
          <w:instrText xml:space="preserve"> PAGEREF _Toc39854041 \h </w:instrText>
        </w:r>
        <w:r w:rsidR="00EA3F06">
          <w:rPr>
            <w:noProof/>
            <w:webHidden/>
          </w:rPr>
        </w:r>
        <w:r w:rsidR="00EA3F06">
          <w:rPr>
            <w:noProof/>
            <w:webHidden/>
          </w:rPr>
          <w:fldChar w:fldCharType="separate"/>
        </w:r>
        <w:r w:rsidR="00EA3F06">
          <w:rPr>
            <w:noProof/>
            <w:webHidden/>
          </w:rPr>
          <w:t>97</w:t>
        </w:r>
        <w:r w:rsidR="00EA3F06">
          <w:rPr>
            <w:noProof/>
            <w:webHidden/>
          </w:rPr>
          <w:fldChar w:fldCharType="end"/>
        </w:r>
      </w:hyperlink>
    </w:p>
    <w:p w14:paraId="76352B7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2" w:history="1">
        <w:r w:rsidR="00EA3F06" w:rsidRPr="00F4475E">
          <w:rPr>
            <w:rStyle w:val="Hyperlink"/>
            <w:rFonts w:eastAsia="Times New Roman"/>
            <w:b/>
            <w:bCs/>
            <w:noProof/>
            <w:lang w:val="en-US" w:eastAsia="en-US"/>
          </w:rPr>
          <w:t>Figure 75. Virtual channel tear down procedure</w:t>
        </w:r>
        <w:r w:rsidR="00EA3F06">
          <w:rPr>
            <w:noProof/>
            <w:webHidden/>
          </w:rPr>
          <w:tab/>
        </w:r>
        <w:r w:rsidR="00EA3F06">
          <w:rPr>
            <w:noProof/>
            <w:webHidden/>
          </w:rPr>
          <w:fldChar w:fldCharType="begin"/>
        </w:r>
        <w:r w:rsidR="00EA3F06">
          <w:rPr>
            <w:noProof/>
            <w:webHidden/>
          </w:rPr>
          <w:instrText xml:space="preserve"> PAGEREF _Toc39854042 \h </w:instrText>
        </w:r>
        <w:r w:rsidR="00EA3F06">
          <w:rPr>
            <w:noProof/>
            <w:webHidden/>
          </w:rPr>
        </w:r>
        <w:r w:rsidR="00EA3F06">
          <w:rPr>
            <w:noProof/>
            <w:webHidden/>
          </w:rPr>
          <w:fldChar w:fldCharType="separate"/>
        </w:r>
        <w:r w:rsidR="00EA3F06">
          <w:rPr>
            <w:noProof/>
            <w:webHidden/>
          </w:rPr>
          <w:t>97</w:t>
        </w:r>
        <w:r w:rsidR="00EA3F06">
          <w:rPr>
            <w:noProof/>
            <w:webHidden/>
          </w:rPr>
          <w:fldChar w:fldCharType="end"/>
        </w:r>
      </w:hyperlink>
    </w:p>
    <w:p w14:paraId="70D2251C"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3" w:history="1">
        <w:r w:rsidR="00EA3F06" w:rsidRPr="00F4475E">
          <w:rPr>
            <w:rStyle w:val="Hyperlink"/>
            <w:rFonts w:eastAsia="Times New Roman"/>
            <w:b/>
            <w:bCs/>
            <w:noProof/>
            <w:lang w:val="en-US" w:eastAsia="en-US"/>
          </w:rPr>
          <w:t>Figure 76- Burst forwarding host data transmission and flow control interface</w:t>
        </w:r>
        <w:r w:rsidR="00EA3F06">
          <w:rPr>
            <w:noProof/>
            <w:webHidden/>
          </w:rPr>
          <w:tab/>
        </w:r>
        <w:r w:rsidR="00EA3F06">
          <w:rPr>
            <w:noProof/>
            <w:webHidden/>
          </w:rPr>
          <w:fldChar w:fldCharType="begin"/>
        </w:r>
        <w:r w:rsidR="00EA3F06">
          <w:rPr>
            <w:noProof/>
            <w:webHidden/>
          </w:rPr>
          <w:instrText xml:space="preserve"> PAGEREF _Toc39854043 \h </w:instrText>
        </w:r>
        <w:r w:rsidR="00EA3F06">
          <w:rPr>
            <w:noProof/>
            <w:webHidden/>
          </w:rPr>
        </w:r>
        <w:r w:rsidR="00EA3F06">
          <w:rPr>
            <w:noProof/>
            <w:webHidden/>
          </w:rPr>
          <w:fldChar w:fldCharType="separate"/>
        </w:r>
        <w:r w:rsidR="00EA3F06">
          <w:rPr>
            <w:noProof/>
            <w:webHidden/>
          </w:rPr>
          <w:t>98</w:t>
        </w:r>
        <w:r w:rsidR="00EA3F06">
          <w:rPr>
            <w:noProof/>
            <w:webHidden/>
          </w:rPr>
          <w:fldChar w:fldCharType="end"/>
        </w:r>
      </w:hyperlink>
    </w:p>
    <w:p w14:paraId="48E6A71F"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4" w:history="1">
        <w:r w:rsidR="00EA3F06" w:rsidRPr="00F4475E">
          <w:rPr>
            <w:rStyle w:val="Hyperlink"/>
            <w:rFonts w:eastAsia="Times New Roman"/>
            <w:b/>
            <w:bCs/>
            <w:noProof/>
            <w:lang w:val="en-US" w:eastAsia="en-US"/>
          </w:rPr>
          <w:t>Figure 77- QFC flow control algorithm for burst forwarding network</w:t>
        </w:r>
        <w:r w:rsidR="00EA3F06">
          <w:rPr>
            <w:noProof/>
            <w:webHidden/>
          </w:rPr>
          <w:tab/>
        </w:r>
        <w:r w:rsidR="00EA3F06">
          <w:rPr>
            <w:noProof/>
            <w:webHidden/>
          </w:rPr>
          <w:fldChar w:fldCharType="begin"/>
        </w:r>
        <w:r w:rsidR="00EA3F06">
          <w:rPr>
            <w:noProof/>
            <w:webHidden/>
          </w:rPr>
          <w:instrText xml:space="preserve"> PAGEREF _Toc39854044 \h </w:instrText>
        </w:r>
        <w:r w:rsidR="00EA3F06">
          <w:rPr>
            <w:noProof/>
            <w:webHidden/>
          </w:rPr>
        </w:r>
        <w:r w:rsidR="00EA3F06">
          <w:rPr>
            <w:noProof/>
            <w:webHidden/>
          </w:rPr>
          <w:fldChar w:fldCharType="separate"/>
        </w:r>
        <w:r w:rsidR="00EA3F06">
          <w:rPr>
            <w:noProof/>
            <w:webHidden/>
          </w:rPr>
          <w:t>98</w:t>
        </w:r>
        <w:r w:rsidR="00EA3F06">
          <w:rPr>
            <w:noProof/>
            <w:webHidden/>
          </w:rPr>
          <w:fldChar w:fldCharType="end"/>
        </w:r>
      </w:hyperlink>
    </w:p>
    <w:p w14:paraId="53A6252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5" w:history="1">
        <w:r w:rsidR="00EA3F06" w:rsidRPr="00F4475E">
          <w:rPr>
            <w:rStyle w:val="Hyperlink"/>
            <w:rFonts w:eastAsia="Times New Roman"/>
            <w:b/>
            <w:bCs/>
            <w:noProof/>
            <w:lang w:val="en-US" w:eastAsia="en-US"/>
          </w:rPr>
          <w:t>Figure 78-</w:t>
        </w:r>
        <w:r w:rsidR="00EA3F06" w:rsidRPr="00F4475E">
          <w:rPr>
            <w:rStyle w:val="Hyperlink"/>
            <w:rFonts w:eastAsia="Times New Roman"/>
            <w:bCs/>
            <w:noProof/>
            <w:lang w:val="en-US" w:eastAsia="en-US"/>
          </w:rPr>
          <w:t xml:space="preserve"> </w:t>
        </w:r>
        <w:r w:rsidR="00EA3F06" w:rsidRPr="00F4475E">
          <w:rPr>
            <w:rStyle w:val="Hyperlink"/>
            <w:rFonts w:eastAsia="Times New Roman"/>
            <w:b/>
            <w:bCs/>
            <w:i/>
            <w:iCs/>
            <w:noProof/>
            <w:lang w:val="en-US" w:eastAsia="en-US"/>
          </w:rPr>
          <w:t xml:space="preserve">- </w:t>
        </w:r>
        <w:r w:rsidR="00EA3F06" w:rsidRPr="00F4475E">
          <w:rPr>
            <w:rStyle w:val="Hyperlink"/>
            <w:rFonts w:eastAsia="Times New Roman"/>
            <w:b/>
            <w:bCs/>
            <w:iCs/>
            <w:noProof/>
            <w:lang w:val="en-US" w:eastAsia="zh-CN"/>
          </w:rPr>
          <w:t>Heterogeneous computing hardware</w:t>
        </w:r>
        <w:r w:rsidR="00EA3F06">
          <w:rPr>
            <w:noProof/>
            <w:webHidden/>
          </w:rPr>
          <w:tab/>
        </w:r>
        <w:r w:rsidR="00EA3F06">
          <w:rPr>
            <w:noProof/>
            <w:webHidden/>
          </w:rPr>
          <w:fldChar w:fldCharType="begin"/>
        </w:r>
        <w:r w:rsidR="00EA3F06">
          <w:rPr>
            <w:noProof/>
            <w:webHidden/>
          </w:rPr>
          <w:instrText xml:space="preserve"> PAGEREF _Toc39854045 \h </w:instrText>
        </w:r>
        <w:r w:rsidR="00EA3F06">
          <w:rPr>
            <w:noProof/>
            <w:webHidden/>
          </w:rPr>
        </w:r>
        <w:r w:rsidR="00EA3F06">
          <w:rPr>
            <w:noProof/>
            <w:webHidden/>
          </w:rPr>
          <w:fldChar w:fldCharType="separate"/>
        </w:r>
        <w:r w:rsidR="00EA3F06">
          <w:rPr>
            <w:noProof/>
            <w:webHidden/>
          </w:rPr>
          <w:t>100</w:t>
        </w:r>
        <w:r w:rsidR="00EA3F06">
          <w:rPr>
            <w:noProof/>
            <w:webHidden/>
          </w:rPr>
          <w:fldChar w:fldCharType="end"/>
        </w:r>
      </w:hyperlink>
    </w:p>
    <w:p w14:paraId="27EC41A8"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6" w:history="1">
        <w:r w:rsidR="00EA3F06" w:rsidRPr="00F4475E">
          <w:rPr>
            <w:rStyle w:val="Hyperlink"/>
            <w:rFonts w:eastAsia="Times New Roman"/>
            <w:b/>
            <w:bCs/>
            <w:noProof/>
            <w:lang w:val="en-US" w:eastAsia="en-US"/>
          </w:rPr>
          <w:t>Figure 79-</w:t>
        </w:r>
        <w:r w:rsidR="00EA3F06" w:rsidRPr="00F4475E">
          <w:rPr>
            <w:rStyle w:val="Hyperlink"/>
            <w:rFonts w:eastAsia="Times New Roman"/>
            <w:bCs/>
            <w:noProof/>
            <w:lang w:val="en-US" w:eastAsia="en-US"/>
          </w:rPr>
          <w:t xml:space="preserve"> </w:t>
        </w:r>
        <w:r w:rsidR="00EA3F06" w:rsidRPr="00F4475E">
          <w:rPr>
            <w:rStyle w:val="Hyperlink"/>
            <w:rFonts w:eastAsia="Times New Roman"/>
            <w:b/>
            <w:bCs/>
            <w:noProof/>
            <w:lang w:val="en-US" w:eastAsia="en-US"/>
          </w:rPr>
          <w:t xml:space="preserve">- </w:t>
        </w:r>
        <w:r w:rsidR="00EA3F06" w:rsidRPr="00F4475E">
          <w:rPr>
            <w:rStyle w:val="Hyperlink"/>
            <w:rFonts w:eastAsia="Times New Roman"/>
            <w:b/>
            <w:bCs/>
            <w:iCs/>
            <w:noProof/>
            <w:lang w:val="en-US" w:eastAsia="en-US"/>
          </w:rPr>
          <w:t>Closed loop resilience management strategy</w:t>
        </w:r>
        <w:r w:rsidR="00EA3F06">
          <w:rPr>
            <w:noProof/>
            <w:webHidden/>
          </w:rPr>
          <w:tab/>
        </w:r>
        <w:r w:rsidR="00EA3F06">
          <w:rPr>
            <w:noProof/>
            <w:webHidden/>
          </w:rPr>
          <w:fldChar w:fldCharType="begin"/>
        </w:r>
        <w:r w:rsidR="00EA3F06">
          <w:rPr>
            <w:noProof/>
            <w:webHidden/>
          </w:rPr>
          <w:instrText xml:space="preserve"> PAGEREF _Toc39854046 \h </w:instrText>
        </w:r>
        <w:r w:rsidR="00EA3F06">
          <w:rPr>
            <w:noProof/>
            <w:webHidden/>
          </w:rPr>
        </w:r>
        <w:r w:rsidR="00EA3F06">
          <w:rPr>
            <w:noProof/>
            <w:webHidden/>
          </w:rPr>
          <w:fldChar w:fldCharType="separate"/>
        </w:r>
        <w:r w:rsidR="00EA3F06">
          <w:rPr>
            <w:noProof/>
            <w:webHidden/>
          </w:rPr>
          <w:t>104</w:t>
        </w:r>
        <w:r w:rsidR="00EA3F06">
          <w:rPr>
            <w:noProof/>
            <w:webHidden/>
          </w:rPr>
          <w:fldChar w:fldCharType="end"/>
        </w:r>
      </w:hyperlink>
    </w:p>
    <w:p w14:paraId="2D9F8081"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7" w:history="1">
        <w:r w:rsidR="00EA3F06" w:rsidRPr="00F4475E">
          <w:rPr>
            <w:rStyle w:val="Hyperlink"/>
            <w:rFonts w:eastAsia="Times New Roman"/>
            <w:b/>
            <w:bCs/>
            <w:noProof/>
            <w:lang w:val="en-US" w:eastAsia="en-US"/>
          </w:rPr>
          <w:t>Figure 80-</w:t>
        </w:r>
        <w:r w:rsidR="00EA3F06" w:rsidRPr="00F4475E">
          <w:rPr>
            <w:rStyle w:val="Hyperlink"/>
            <w:rFonts w:eastAsia="Times New Roman"/>
            <w:bCs/>
            <w:noProof/>
            <w:lang w:val="en-US" w:eastAsia="en-US"/>
          </w:rPr>
          <w:t xml:space="preserve"> </w:t>
        </w:r>
        <w:r w:rsidR="00EA3F06" w:rsidRPr="00F4475E">
          <w:rPr>
            <w:rStyle w:val="Hyperlink"/>
            <w:rFonts w:eastAsia="Times New Roman"/>
            <w:b/>
            <w:bCs/>
            <w:i/>
            <w:noProof/>
            <w:lang w:val="en-US" w:eastAsia="en-US"/>
          </w:rPr>
          <w:t>- Automated, knowledge-based management</w:t>
        </w:r>
        <w:r w:rsidR="00EA3F06">
          <w:rPr>
            <w:noProof/>
            <w:webHidden/>
          </w:rPr>
          <w:tab/>
        </w:r>
        <w:r w:rsidR="00EA3F06">
          <w:rPr>
            <w:noProof/>
            <w:webHidden/>
          </w:rPr>
          <w:fldChar w:fldCharType="begin"/>
        </w:r>
        <w:r w:rsidR="00EA3F06">
          <w:rPr>
            <w:noProof/>
            <w:webHidden/>
          </w:rPr>
          <w:instrText xml:space="preserve"> PAGEREF _Toc39854047 \h </w:instrText>
        </w:r>
        <w:r w:rsidR="00EA3F06">
          <w:rPr>
            <w:noProof/>
            <w:webHidden/>
          </w:rPr>
        </w:r>
        <w:r w:rsidR="00EA3F06">
          <w:rPr>
            <w:noProof/>
            <w:webHidden/>
          </w:rPr>
          <w:fldChar w:fldCharType="separate"/>
        </w:r>
        <w:r w:rsidR="00EA3F06">
          <w:rPr>
            <w:noProof/>
            <w:webHidden/>
          </w:rPr>
          <w:t>105</w:t>
        </w:r>
        <w:r w:rsidR="00EA3F06">
          <w:rPr>
            <w:noProof/>
            <w:webHidden/>
          </w:rPr>
          <w:fldChar w:fldCharType="end"/>
        </w:r>
      </w:hyperlink>
    </w:p>
    <w:p w14:paraId="5B11B0B9"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8" w:history="1">
        <w:r w:rsidR="00EA3F06" w:rsidRPr="00F4475E">
          <w:rPr>
            <w:rStyle w:val="Hyperlink"/>
            <w:rFonts w:eastAsia="Times New Roman"/>
            <w:b/>
            <w:bCs/>
            <w:noProof/>
            <w:lang w:val="en-US" w:eastAsia="en-US"/>
          </w:rPr>
          <w:t>Figure 81-</w:t>
        </w:r>
        <w:r w:rsidR="00EA3F06" w:rsidRPr="00F4475E">
          <w:rPr>
            <w:rStyle w:val="Hyperlink"/>
            <w:rFonts w:eastAsia="Times New Roman"/>
            <w:bCs/>
            <w:noProof/>
            <w:lang w:val="en-US" w:eastAsia="en-US"/>
          </w:rPr>
          <w:t xml:space="preserve"> </w:t>
        </w:r>
        <w:r w:rsidR="00EA3F06" w:rsidRPr="00F4475E">
          <w:rPr>
            <w:rStyle w:val="Hyperlink"/>
            <w:rFonts w:eastAsia="Times New Roman"/>
            <w:b/>
            <w:bCs/>
            <w:noProof/>
            <w:lang w:val="en-US" w:eastAsia="en-US"/>
          </w:rPr>
          <w:t>- Knowledge Plane</w:t>
        </w:r>
        <w:r w:rsidR="00EA3F06">
          <w:rPr>
            <w:noProof/>
            <w:webHidden/>
          </w:rPr>
          <w:tab/>
        </w:r>
        <w:r w:rsidR="00EA3F06">
          <w:rPr>
            <w:noProof/>
            <w:webHidden/>
          </w:rPr>
          <w:fldChar w:fldCharType="begin"/>
        </w:r>
        <w:r w:rsidR="00EA3F06">
          <w:rPr>
            <w:noProof/>
            <w:webHidden/>
          </w:rPr>
          <w:instrText xml:space="preserve"> PAGEREF _Toc39854048 \h </w:instrText>
        </w:r>
        <w:r w:rsidR="00EA3F06">
          <w:rPr>
            <w:noProof/>
            <w:webHidden/>
          </w:rPr>
        </w:r>
        <w:r w:rsidR="00EA3F06">
          <w:rPr>
            <w:noProof/>
            <w:webHidden/>
          </w:rPr>
          <w:fldChar w:fldCharType="separate"/>
        </w:r>
        <w:r w:rsidR="00EA3F06">
          <w:rPr>
            <w:noProof/>
            <w:webHidden/>
          </w:rPr>
          <w:t>106</w:t>
        </w:r>
        <w:r w:rsidR="00EA3F06">
          <w:rPr>
            <w:noProof/>
            <w:webHidden/>
          </w:rPr>
          <w:fldChar w:fldCharType="end"/>
        </w:r>
      </w:hyperlink>
    </w:p>
    <w:p w14:paraId="50B59D92"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49" w:history="1">
        <w:r w:rsidR="00EA3F06" w:rsidRPr="00F4475E">
          <w:rPr>
            <w:rStyle w:val="Hyperlink"/>
            <w:rFonts w:eastAsia="Times New Roman"/>
            <w:b/>
            <w:bCs/>
            <w:noProof/>
            <w:lang w:val="en-US" w:eastAsia="en-US"/>
          </w:rPr>
          <w:t>Figure 82-</w:t>
        </w:r>
        <w:r w:rsidR="00EA3F06" w:rsidRPr="00F4475E">
          <w:rPr>
            <w:rStyle w:val="Hyperlink"/>
            <w:rFonts w:eastAsia="Times New Roman"/>
            <w:bCs/>
            <w:noProof/>
            <w:lang w:val="en-US" w:eastAsia="en-US"/>
          </w:rPr>
          <w:t xml:space="preserve"> </w:t>
        </w:r>
        <w:r w:rsidR="00EA3F06" w:rsidRPr="00F4475E">
          <w:rPr>
            <w:rStyle w:val="Hyperlink"/>
            <w:rFonts w:eastAsia="Times New Roman"/>
            <w:b/>
            <w:bCs/>
            <w:i/>
            <w:iCs/>
            <w:noProof/>
            <w:lang w:val="en-US" w:eastAsia="en-US"/>
          </w:rPr>
          <w:t xml:space="preserve">- </w:t>
        </w:r>
        <w:r w:rsidR="00EA3F06" w:rsidRPr="00F4475E">
          <w:rPr>
            <w:rStyle w:val="Hyperlink"/>
            <w:rFonts w:eastAsia="Times New Roman"/>
            <w:b/>
            <w:bCs/>
            <w:i/>
            <w:iCs/>
            <w:noProof/>
            <w:lang w:val="en-US" w:eastAsia="zh-CN"/>
          </w:rPr>
          <w:t>Framework</w:t>
        </w:r>
        <w:r w:rsidR="00EA3F06" w:rsidRPr="00F4475E">
          <w:rPr>
            <w:rStyle w:val="Hyperlink"/>
            <w:rFonts w:eastAsia="Times New Roman"/>
            <w:b/>
            <w:bCs/>
            <w:i/>
            <w:iCs/>
            <w:noProof/>
            <w:lang w:val="en-US" w:eastAsia="en-US"/>
          </w:rPr>
          <w:t xml:space="preserve"> </w:t>
        </w:r>
        <w:r w:rsidR="00EA3F06" w:rsidRPr="00F4475E">
          <w:rPr>
            <w:rStyle w:val="Hyperlink"/>
            <w:rFonts w:eastAsia="Times New Roman"/>
            <w:b/>
            <w:bCs/>
            <w:i/>
            <w:iCs/>
            <w:noProof/>
            <w:lang w:val="en-US" w:eastAsia="zh-CN"/>
          </w:rPr>
          <w:t xml:space="preserve">of </w:t>
        </w:r>
        <w:r w:rsidR="00EA3F06" w:rsidRPr="00F4475E">
          <w:rPr>
            <w:rStyle w:val="Hyperlink"/>
            <w:rFonts w:eastAsia="Times New Roman"/>
            <w:b/>
            <w:bCs/>
            <w:i/>
            <w:iCs/>
            <w:noProof/>
            <w:lang w:val="en-US" w:eastAsia="en-US"/>
          </w:rPr>
          <w:t>Intent-Based Networking for Network 2030</w:t>
        </w:r>
        <w:r w:rsidR="00EA3F06">
          <w:rPr>
            <w:noProof/>
            <w:webHidden/>
          </w:rPr>
          <w:tab/>
        </w:r>
        <w:r w:rsidR="00EA3F06">
          <w:rPr>
            <w:noProof/>
            <w:webHidden/>
          </w:rPr>
          <w:fldChar w:fldCharType="begin"/>
        </w:r>
        <w:r w:rsidR="00EA3F06">
          <w:rPr>
            <w:noProof/>
            <w:webHidden/>
          </w:rPr>
          <w:instrText xml:space="preserve"> PAGEREF _Toc39854049 \h </w:instrText>
        </w:r>
        <w:r w:rsidR="00EA3F06">
          <w:rPr>
            <w:noProof/>
            <w:webHidden/>
          </w:rPr>
        </w:r>
        <w:r w:rsidR="00EA3F06">
          <w:rPr>
            <w:noProof/>
            <w:webHidden/>
          </w:rPr>
          <w:fldChar w:fldCharType="separate"/>
        </w:r>
        <w:r w:rsidR="00EA3F06">
          <w:rPr>
            <w:noProof/>
            <w:webHidden/>
          </w:rPr>
          <w:t>106</w:t>
        </w:r>
        <w:r w:rsidR="00EA3F06">
          <w:rPr>
            <w:noProof/>
            <w:webHidden/>
          </w:rPr>
          <w:fldChar w:fldCharType="end"/>
        </w:r>
      </w:hyperlink>
    </w:p>
    <w:p w14:paraId="626AC740"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50" w:history="1">
        <w:r w:rsidR="00EA3F06" w:rsidRPr="00F4475E">
          <w:rPr>
            <w:rStyle w:val="Hyperlink"/>
            <w:rFonts w:eastAsia="Times New Roman"/>
            <w:b/>
            <w:bCs/>
            <w:noProof/>
            <w:lang w:val="en-US" w:eastAsia="en-US"/>
          </w:rPr>
          <w:t>Figure 83-</w:t>
        </w:r>
        <w:r w:rsidR="00EA3F06" w:rsidRPr="00F4475E">
          <w:rPr>
            <w:rStyle w:val="Hyperlink"/>
            <w:rFonts w:eastAsia="Times New Roman"/>
            <w:bCs/>
            <w:noProof/>
            <w:lang w:val="en-US" w:eastAsia="en-US"/>
          </w:rPr>
          <w:t xml:space="preserve"> </w:t>
        </w:r>
        <w:r w:rsidR="00EA3F06" w:rsidRPr="00F4475E">
          <w:rPr>
            <w:rStyle w:val="Hyperlink"/>
            <w:rFonts w:eastAsia="Times New Roman"/>
            <w:b/>
            <w:bCs/>
            <w:iCs/>
            <w:noProof/>
            <w:lang w:val="en-US" w:eastAsia="zh-CN"/>
          </w:rPr>
          <w:t xml:space="preserve">-  </w:t>
        </w:r>
        <w:r w:rsidR="00EA3F06" w:rsidRPr="00F4475E">
          <w:rPr>
            <w:rStyle w:val="Hyperlink"/>
            <w:rFonts w:eastAsia="Times New Roman"/>
            <w:bCs/>
            <w:iCs/>
            <w:noProof/>
            <w:lang w:val="en-US" w:eastAsia="zh-CN"/>
          </w:rPr>
          <w:t>Intent-based Management Lifecycle</w:t>
        </w:r>
        <w:r w:rsidR="00EA3F06">
          <w:rPr>
            <w:noProof/>
            <w:webHidden/>
          </w:rPr>
          <w:tab/>
        </w:r>
        <w:r w:rsidR="00EA3F06">
          <w:rPr>
            <w:noProof/>
            <w:webHidden/>
          </w:rPr>
          <w:fldChar w:fldCharType="begin"/>
        </w:r>
        <w:r w:rsidR="00EA3F06">
          <w:rPr>
            <w:noProof/>
            <w:webHidden/>
          </w:rPr>
          <w:instrText xml:space="preserve"> PAGEREF _Toc39854050 \h </w:instrText>
        </w:r>
        <w:r w:rsidR="00EA3F06">
          <w:rPr>
            <w:noProof/>
            <w:webHidden/>
          </w:rPr>
        </w:r>
        <w:r w:rsidR="00EA3F06">
          <w:rPr>
            <w:noProof/>
            <w:webHidden/>
          </w:rPr>
          <w:fldChar w:fldCharType="separate"/>
        </w:r>
        <w:r w:rsidR="00EA3F06">
          <w:rPr>
            <w:noProof/>
            <w:webHidden/>
          </w:rPr>
          <w:t>107</w:t>
        </w:r>
        <w:r w:rsidR="00EA3F06">
          <w:rPr>
            <w:noProof/>
            <w:webHidden/>
          </w:rPr>
          <w:fldChar w:fldCharType="end"/>
        </w:r>
      </w:hyperlink>
    </w:p>
    <w:p w14:paraId="356ABA97"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51" w:history="1">
        <w:r w:rsidR="00EA3F06" w:rsidRPr="00F4475E">
          <w:rPr>
            <w:rStyle w:val="Hyperlink"/>
            <w:rFonts w:eastAsia="Times New Roman"/>
            <w:b/>
            <w:bCs/>
            <w:noProof/>
            <w:lang w:val="en-US" w:eastAsia="en-US"/>
          </w:rPr>
          <w:t>Figure 84-</w:t>
        </w:r>
        <w:r w:rsidR="00EA3F06" w:rsidRPr="00F4475E">
          <w:rPr>
            <w:rStyle w:val="Hyperlink"/>
            <w:rFonts w:eastAsia="Times New Roman"/>
            <w:bCs/>
            <w:noProof/>
            <w:lang w:val="en-US" w:eastAsia="en-US"/>
          </w:rPr>
          <w:t xml:space="preserve"> </w:t>
        </w:r>
        <w:r w:rsidR="00EA3F06" w:rsidRPr="00F4475E">
          <w:rPr>
            <w:rStyle w:val="Hyperlink"/>
            <w:rFonts w:eastAsia="Times New Roman"/>
            <w:b/>
            <w:bCs/>
            <w:noProof/>
            <w:lang w:val="en-US" w:eastAsia="en-US"/>
          </w:rPr>
          <w:t>- IBN interworking interfaces with OSS/BSS</w:t>
        </w:r>
        <w:r w:rsidR="00EA3F06">
          <w:rPr>
            <w:noProof/>
            <w:webHidden/>
          </w:rPr>
          <w:tab/>
        </w:r>
        <w:r w:rsidR="00EA3F06">
          <w:rPr>
            <w:noProof/>
            <w:webHidden/>
          </w:rPr>
          <w:fldChar w:fldCharType="begin"/>
        </w:r>
        <w:r w:rsidR="00EA3F06">
          <w:rPr>
            <w:noProof/>
            <w:webHidden/>
          </w:rPr>
          <w:instrText xml:space="preserve"> PAGEREF _Toc39854051 \h </w:instrText>
        </w:r>
        <w:r w:rsidR="00EA3F06">
          <w:rPr>
            <w:noProof/>
            <w:webHidden/>
          </w:rPr>
        </w:r>
        <w:r w:rsidR="00EA3F06">
          <w:rPr>
            <w:noProof/>
            <w:webHidden/>
          </w:rPr>
          <w:fldChar w:fldCharType="separate"/>
        </w:r>
        <w:r w:rsidR="00EA3F06">
          <w:rPr>
            <w:noProof/>
            <w:webHidden/>
          </w:rPr>
          <w:t>108</w:t>
        </w:r>
        <w:r w:rsidR="00EA3F06">
          <w:rPr>
            <w:noProof/>
            <w:webHidden/>
          </w:rPr>
          <w:fldChar w:fldCharType="end"/>
        </w:r>
      </w:hyperlink>
    </w:p>
    <w:p w14:paraId="5A85129D"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52" w:history="1">
        <w:r w:rsidR="00EA3F06" w:rsidRPr="00F4475E">
          <w:rPr>
            <w:rStyle w:val="Hyperlink"/>
            <w:rFonts w:eastAsia="Times New Roman"/>
            <w:b/>
            <w:bCs/>
            <w:noProof/>
            <w:lang w:val="en-US" w:eastAsia="en-US"/>
          </w:rPr>
          <w:t>Figure 85-</w:t>
        </w:r>
        <w:r w:rsidR="00EA3F06" w:rsidRPr="00F4475E">
          <w:rPr>
            <w:rStyle w:val="Hyperlink"/>
            <w:rFonts w:eastAsia="Times New Roman"/>
            <w:bCs/>
            <w:noProof/>
            <w:lang w:val="en-US" w:eastAsia="en-US"/>
          </w:rPr>
          <w:t xml:space="preserve"> </w:t>
        </w:r>
        <w:r w:rsidR="00EA3F06" w:rsidRPr="00F4475E">
          <w:rPr>
            <w:rStyle w:val="Hyperlink"/>
            <w:rFonts w:eastAsia="Times New Roman"/>
            <w:b/>
            <w:bCs/>
            <w:iCs/>
            <w:noProof/>
            <w:lang w:val="en-US" w:eastAsia="en-US"/>
          </w:rPr>
          <w:t>- Logical Architecture – Network Integration with multiple AI/MF Methods</w:t>
        </w:r>
        <w:r w:rsidR="00EA3F06">
          <w:rPr>
            <w:noProof/>
            <w:webHidden/>
          </w:rPr>
          <w:tab/>
        </w:r>
        <w:r w:rsidR="00EA3F06">
          <w:rPr>
            <w:noProof/>
            <w:webHidden/>
          </w:rPr>
          <w:fldChar w:fldCharType="begin"/>
        </w:r>
        <w:r w:rsidR="00EA3F06">
          <w:rPr>
            <w:noProof/>
            <w:webHidden/>
          </w:rPr>
          <w:instrText xml:space="preserve"> PAGEREF _Toc39854052 \h </w:instrText>
        </w:r>
        <w:r w:rsidR="00EA3F06">
          <w:rPr>
            <w:noProof/>
            <w:webHidden/>
          </w:rPr>
        </w:r>
        <w:r w:rsidR="00EA3F06">
          <w:rPr>
            <w:noProof/>
            <w:webHidden/>
          </w:rPr>
          <w:fldChar w:fldCharType="separate"/>
        </w:r>
        <w:r w:rsidR="00EA3F06">
          <w:rPr>
            <w:noProof/>
            <w:webHidden/>
          </w:rPr>
          <w:t>110</w:t>
        </w:r>
        <w:r w:rsidR="00EA3F06">
          <w:rPr>
            <w:noProof/>
            <w:webHidden/>
          </w:rPr>
          <w:fldChar w:fldCharType="end"/>
        </w:r>
      </w:hyperlink>
    </w:p>
    <w:p w14:paraId="3E27F01F"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53" w:history="1">
        <w:r w:rsidR="00EA3F06" w:rsidRPr="00F4475E">
          <w:rPr>
            <w:rStyle w:val="Hyperlink"/>
            <w:rFonts w:eastAsia="Times New Roman"/>
            <w:b/>
            <w:bCs/>
            <w:noProof/>
            <w:lang w:val="en-US" w:eastAsia="en-US"/>
          </w:rPr>
          <w:t>Figure 86-</w:t>
        </w:r>
        <w:r w:rsidR="00EA3F06" w:rsidRPr="00F4475E">
          <w:rPr>
            <w:rStyle w:val="Hyperlink"/>
            <w:rFonts w:eastAsia="Times New Roman"/>
            <w:bCs/>
            <w:noProof/>
            <w:lang w:val="en-US" w:eastAsia="en-US"/>
          </w:rPr>
          <w:t xml:space="preserve"> </w:t>
        </w:r>
        <w:r w:rsidR="00EA3F06" w:rsidRPr="00F4475E">
          <w:rPr>
            <w:rStyle w:val="Hyperlink"/>
            <w:rFonts w:eastAsia="Times New Roman"/>
            <w:b/>
            <w:bCs/>
            <w:noProof/>
            <w:lang w:val="en-US" w:eastAsia="en-US"/>
          </w:rPr>
          <w:t>- Chaining AI/ML functions together: Multi -domain AI/ML Pipeline</w:t>
        </w:r>
        <w:r w:rsidR="00EA3F06">
          <w:rPr>
            <w:noProof/>
            <w:webHidden/>
          </w:rPr>
          <w:tab/>
        </w:r>
        <w:r w:rsidR="00EA3F06">
          <w:rPr>
            <w:noProof/>
            <w:webHidden/>
          </w:rPr>
          <w:fldChar w:fldCharType="begin"/>
        </w:r>
        <w:r w:rsidR="00EA3F06">
          <w:rPr>
            <w:noProof/>
            <w:webHidden/>
          </w:rPr>
          <w:instrText xml:space="preserve"> PAGEREF _Toc39854053 \h </w:instrText>
        </w:r>
        <w:r w:rsidR="00EA3F06">
          <w:rPr>
            <w:noProof/>
            <w:webHidden/>
          </w:rPr>
        </w:r>
        <w:r w:rsidR="00EA3F06">
          <w:rPr>
            <w:noProof/>
            <w:webHidden/>
          </w:rPr>
          <w:fldChar w:fldCharType="separate"/>
        </w:r>
        <w:r w:rsidR="00EA3F06">
          <w:rPr>
            <w:noProof/>
            <w:webHidden/>
          </w:rPr>
          <w:t>111</w:t>
        </w:r>
        <w:r w:rsidR="00EA3F06">
          <w:rPr>
            <w:noProof/>
            <w:webHidden/>
          </w:rPr>
          <w:fldChar w:fldCharType="end"/>
        </w:r>
      </w:hyperlink>
    </w:p>
    <w:p w14:paraId="1D339BFF" w14:textId="77777777" w:rsidR="00EA3F06" w:rsidRDefault="00BD48F7">
      <w:pPr>
        <w:pStyle w:val="TableofFigures"/>
        <w:rPr>
          <w:rFonts w:asciiTheme="minorHAnsi" w:eastAsiaTheme="minorEastAsia" w:hAnsiTheme="minorHAnsi" w:cstheme="minorBidi"/>
          <w:noProof/>
          <w:sz w:val="22"/>
          <w:szCs w:val="22"/>
          <w:lang w:val="en-US" w:eastAsia="en-US"/>
        </w:rPr>
      </w:pPr>
      <w:hyperlink w:anchor="_Toc39854054" w:history="1">
        <w:r w:rsidR="00EA3F06" w:rsidRPr="00F4475E">
          <w:rPr>
            <w:rStyle w:val="Hyperlink"/>
            <w:rFonts w:eastAsia="Times New Roman"/>
            <w:b/>
            <w:bCs/>
            <w:noProof/>
            <w:lang w:val="en-US" w:eastAsia="en-US"/>
          </w:rPr>
          <w:t>Figure 87-</w:t>
        </w:r>
        <w:r w:rsidR="00EA3F06" w:rsidRPr="00F4475E">
          <w:rPr>
            <w:rStyle w:val="Hyperlink"/>
            <w:rFonts w:eastAsia="Times New Roman"/>
            <w:bCs/>
            <w:noProof/>
            <w:lang w:val="en-US" w:eastAsia="en-US"/>
          </w:rPr>
          <w:t xml:space="preserve"> An Example Intent Based Networking implementation</w:t>
        </w:r>
        <w:r w:rsidR="00EA3F06">
          <w:rPr>
            <w:noProof/>
            <w:webHidden/>
          </w:rPr>
          <w:tab/>
        </w:r>
        <w:r w:rsidR="00EA3F06">
          <w:rPr>
            <w:noProof/>
            <w:webHidden/>
          </w:rPr>
          <w:fldChar w:fldCharType="begin"/>
        </w:r>
        <w:r w:rsidR="00EA3F06">
          <w:rPr>
            <w:noProof/>
            <w:webHidden/>
          </w:rPr>
          <w:instrText xml:space="preserve"> PAGEREF _Toc39854054 \h </w:instrText>
        </w:r>
        <w:r w:rsidR="00EA3F06">
          <w:rPr>
            <w:noProof/>
            <w:webHidden/>
          </w:rPr>
        </w:r>
        <w:r w:rsidR="00EA3F06">
          <w:rPr>
            <w:noProof/>
            <w:webHidden/>
          </w:rPr>
          <w:fldChar w:fldCharType="separate"/>
        </w:r>
        <w:r w:rsidR="00EA3F06">
          <w:rPr>
            <w:noProof/>
            <w:webHidden/>
          </w:rPr>
          <w:t>112</w:t>
        </w:r>
        <w:r w:rsidR="00EA3F06">
          <w:rPr>
            <w:noProof/>
            <w:webHidden/>
          </w:rPr>
          <w:fldChar w:fldCharType="end"/>
        </w:r>
      </w:hyperlink>
    </w:p>
    <w:p w14:paraId="575B9412" w14:textId="77777777" w:rsidR="001E756B" w:rsidRPr="001E756B" w:rsidRDefault="001E756B" w:rsidP="001E756B">
      <w:pPr>
        <w:spacing w:before="0"/>
        <w:rPr>
          <w:rFonts w:eastAsia="Times New Roman"/>
          <w:szCs w:val="20"/>
          <w:lang w:val="en-US" w:eastAsia="en-US"/>
        </w:rPr>
      </w:pPr>
      <w:r w:rsidRPr="001E756B">
        <w:rPr>
          <w:rFonts w:eastAsia="Times New Roman"/>
          <w:szCs w:val="20"/>
          <w:lang w:val="en-US" w:eastAsia="en-US"/>
        </w:rPr>
        <w:fldChar w:fldCharType="end"/>
      </w:r>
    </w:p>
    <w:p w14:paraId="6F4C65BB" w14:textId="77777777"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Tables</w:t>
      </w:r>
    </w:p>
    <w:p w14:paraId="723F56C6" w14:textId="77777777" w:rsidR="00583B5D" w:rsidRDefault="001E756B">
      <w:pPr>
        <w:pStyle w:val="TableofFigures"/>
        <w:rPr>
          <w:rFonts w:asciiTheme="minorHAnsi" w:eastAsiaTheme="minorEastAsia" w:hAnsiTheme="minorHAnsi" w:cstheme="minorBidi"/>
          <w:noProof/>
          <w:sz w:val="22"/>
          <w:szCs w:val="22"/>
          <w:lang w:val="en-US" w:eastAsia="en-US"/>
        </w:rPr>
      </w:pPr>
      <w:r w:rsidRPr="001E756B">
        <w:rPr>
          <w:b/>
          <w:smallCaps/>
          <w:sz w:val="20"/>
          <w:lang w:val="en-US" w:eastAsia="en-US"/>
        </w:rPr>
        <w:fldChar w:fldCharType="begin"/>
      </w:r>
      <w:r w:rsidRPr="001E756B">
        <w:rPr>
          <w:b/>
          <w:smallCaps/>
          <w:sz w:val="20"/>
          <w:lang w:val="en-US" w:eastAsia="en-US"/>
        </w:rPr>
        <w:instrText xml:space="preserve"> TOC \h \z \c "Table" </w:instrText>
      </w:r>
      <w:r w:rsidRPr="001E756B">
        <w:rPr>
          <w:b/>
          <w:smallCaps/>
          <w:sz w:val="20"/>
          <w:lang w:val="en-US" w:eastAsia="en-US"/>
        </w:rPr>
        <w:fldChar w:fldCharType="separate"/>
      </w:r>
      <w:hyperlink w:anchor="_Toc39848218" w:history="1">
        <w:r w:rsidR="00583B5D" w:rsidRPr="002B1157">
          <w:rPr>
            <w:rStyle w:val="Hyperlink"/>
            <w:rFonts w:eastAsia="Times New Roman"/>
            <w:b/>
            <w:bCs/>
            <w:noProof/>
            <w:lang w:val="en-US" w:eastAsia="en-US"/>
          </w:rPr>
          <w:t>Table 1. Latency requirement of the metro gate control face recognition system</w:t>
        </w:r>
        <w:r w:rsidR="00583B5D">
          <w:rPr>
            <w:noProof/>
            <w:webHidden/>
          </w:rPr>
          <w:tab/>
        </w:r>
        <w:r w:rsidR="00583B5D">
          <w:rPr>
            <w:noProof/>
            <w:webHidden/>
          </w:rPr>
          <w:fldChar w:fldCharType="begin"/>
        </w:r>
        <w:r w:rsidR="00583B5D">
          <w:rPr>
            <w:noProof/>
            <w:webHidden/>
          </w:rPr>
          <w:instrText xml:space="preserve"> PAGEREF _Toc39848218 \h </w:instrText>
        </w:r>
        <w:r w:rsidR="00583B5D">
          <w:rPr>
            <w:noProof/>
            <w:webHidden/>
          </w:rPr>
        </w:r>
        <w:r w:rsidR="00583B5D">
          <w:rPr>
            <w:noProof/>
            <w:webHidden/>
          </w:rPr>
          <w:fldChar w:fldCharType="separate"/>
        </w:r>
        <w:r w:rsidR="00583B5D">
          <w:rPr>
            <w:noProof/>
            <w:webHidden/>
          </w:rPr>
          <w:t>86</w:t>
        </w:r>
        <w:r w:rsidR="00583B5D">
          <w:rPr>
            <w:noProof/>
            <w:webHidden/>
          </w:rPr>
          <w:fldChar w:fldCharType="end"/>
        </w:r>
      </w:hyperlink>
    </w:p>
    <w:p w14:paraId="4841FB96" w14:textId="1C14BDF7" w:rsidR="001E756B" w:rsidRPr="00A04F7F" w:rsidRDefault="001E756B" w:rsidP="001E756B">
      <w:r w:rsidRPr="001E756B">
        <w:rPr>
          <w:rFonts w:eastAsia="Times New Roman"/>
          <w:b/>
          <w:caps/>
          <w:szCs w:val="20"/>
          <w:lang w:val="en-US" w:eastAsia="en-US"/>
        </w:rPr>
        <w:fldChar w:fldCharType="end"/>
      </w:r>
    </w:p>
    <w:p w14:paraId="45172148" w14:textId="77777777" w:rsidR="00F87C59" w:rsidRPr="0071241B" w:rsidRDefault="00F87C59" w:rsidP="00E12FBB">
      <w:pPr>
        <w:spacing w:before="240"/>
        <w:jc w:val="both"/>
        <w:rPr>
          <w:rFonts w:asciiTheme="majorBidi" w:eastAsia="Times New Roman" w:hAnsiTheme="majorBidi" w:cstheme="majorBidi"/>
          <w:lang w:val="en-US" w:eastAsia="en-US"/>
        </w:rPr>
      </w:pPr>
    </w:p>
    <w:p w14:paraId="2D856437" w14:textId="3D1A52DC" w:rsidR="00742EE9" w:rsidRPr="002652D6" w:rsidRDefault="00742EE9" w:rsidP="003E06C4">
      <w:pPr>
        <w:pStyle w:val="Heading1"/>
        <w:numPr>
          <w:ilvl w:val="0"/>
          <w:numId w:val="44"/>
        </w:numPr>
        <w:ind w:left="720"/>
        <w:rPr>
          <w:rFonts w:ascii="Times New Roman Bold" w:hAnsi="Times New Roman Bold"/>
          <w:snapToGrid w:val="0"/>
        </w:rPr>
      </w:pPr>
      <w:bookmarkStart w:id="7" w:name="_Toc37346886"/>
      <w:bookmarkStart w:id="8" w:name="_Toc37346974"/>
      <w:bookmarkStart w:id="9" w:name="_Toc39853833"/>
      <w:r>
        <w:rPr>
          <w:rFonts w:ascii="Times New Roman Bold" w:hAnsi="Times New Roman Bold"/>
          <w:snapToGrid w:val="0"/>
        </w:rPr>
        <w:t>Introduction</w:t>
      </w:r>
      <w:bookmarkEnd w:id="7"/>
      <w:bookmarkEnd w:id="8"/>
      <w:bookmarkEnd w:id="9"/>
    </w:p>
    <w:p w14:paraId="3ECDA536" w14:textId="5E7167A0" w:rsidR="00CA2B85" w:rsidRDefault="00651532" w:rsidP="00216F86">
      <w:pPr>
        <w:rPr>
          <w:rFonts w:asciiTheme="majorBidi" w:hAnsiTheme="majorBidi" w:cstheme="majorBidi"/>
        </w:rPr>
      </w:pPr>
      <w:r>
        <w:rPr>
          <w:rFonts w:asciiTheme="majorBidi" w:hAnsiTheme="majorBidi" w:cstheme="majorBidi"/>
        </w:rPr>
        <w:t>The c</w:t>
      </w:r>
      <w:r w:rsidR="00CA2B85">
        <w:rPr>
          <w:rFonts w:asciiTheme="majorBidi" w:hAnsiTheme="majorBidi" w:cstheme="majorBidi"/>
        </w:rPr>
        <w:t xml:space="preserve">urrent </w:t>
      </w:r>
      <w:r w:rsidR="00794AC2">
        <w:rPr>
          <w:rFonts w:asciiTheme="majorBidi" w:hAnsiTheme="majorBidi" w:cstheme="majorBidi"/>
        </w:rPr>
        <w:t>Internet</w:t>
      </w:r>
      <w:r w:rsidR="00CA2B85">
        <w:rPr>
          <w:rFonts w:asciiTheme="majorBidi" w:hAnsiTheme="majorBidi" w:cstheme="majorBidi"/>
        </w:rPr>
        <w:t xml:space="preserve"> </w:t>
      </w:r>
      <w:r>
        <w:rPr>
          <w:rFonts w:asciiTheme="majorBidi" w:hAnsiTheme="majorBidi" w:cstheme="majorBidi"/>
        </w:rPr>
        <w:t xml:space="preserve">derives </w:t>
      </w:r>
      <w:r w:rsidR="00CA2B85">
        <w:rPr>
          <w:rFonts w:asciiTheme="majorBidi" w:hAnsiTheme="majorBidi" w:cstheme="majorBidi"/>
        </w:rPr>
        <w:t xml:space="preserve">mainly </w:t>
      </w:r>
      <w:r>
        <w:rPr>
          <w:rFonts w:asciiTheme="majorBidi" w:hAnsiTheme="majorBidi" w:cstheme="majorBidi"/>
        </w:rPr>
        <w:t>from the</w:t>
      </w:r>
      <w:r w:rsidR="00CA2B85">
        <w:rPr>
          <w:rFonts w:asciiTheme="majorBidi" w:hAnsiTheme="majorBidi" w:cstheme="majorBidi"/>
        </w:rPr>
        <w:t xml:space="preserve"> 1980s</w:t>
      </w:r>
      <w:r>
        <w:rPr>
          <w:rFonts w:asciiTheme="majorBidi" w:hAnsiTheme="majorBidi" w:cstheme="majorBidi"/>
        </w:rPr>
        <w:t xml:space="preserve"> and soon after</w:t>
      </w:r>
      <w:r w:rsidR="00CA2B85">
        <w:rPr>
          <w:rFonts w:asciiTheme="majorBidi" w:hAnsiTheme="majorBidi" w:cstheme="majorBidi"/>
        </w:rPr>
        <w:t>.  Among the key objectives were best effort connectivity and simplicity</w:t>
      </w:r>
      <w:r>
        <w:rPr>
          <w:rFonts w:asciiTheme="majorBidi" w:hAnsiTheme="majorBidi" w:cstheme="majorBidi"/>
        </w:rPr>
        <w:t xml:space="preserve"> along with the ability to survive some level of link and node failures</w:t>
      </w:r>
      <w:r w:rsidR="00CA2B85">
        <w:rPr>
          <w:rFonts w:asciiTheme="majorBidi" w:hAnsiTheme="majorBidi" w:cstheme="majorBidi"/>
        </w:rPr>
        <w:t xml:space="preserve">. </w:t>
      </w:r>
      <w:r w:rsidR="006E57C5">
        <w:rPr>
          <w:rFonts w:asciiTheme="majorBidi" w:hAnsiTheme="majorBidi" w:cstheme="majorBidi"/>
        </w:rPr>
        <w:t xml:space="preserve"> Private networks have been used for applications requiring </w:t>
      </w:r>
      <w:r>
        <w:rPr>
          <w:rFonts w:asciiTheme="majorBidi" w:hAnsiTheme="majorBidi" w:cstheme="majorBidi"/>
        </w:rPr>
        <w:t xml:space="preserve">more assured </w:t>
      </w:r>
      <w:r w:rsidR="008D6D34">
        <w:rPr>
          <w:rFonts w:asciiTheme="majorBidi" w:hAnsiTheme="majorBidi" w:cstheme="majorBidi"/>
        </w:rPr>
        <w:t xml:space="preserve">security and/or </w:t>
      </w:r>
      <w:r w:rsidR="006E57C5">
        <w:rPr>
          <w:rFonts w:asciiTheme="majorBidi" w:hAnsiTheme="majorBidi" w:cstheme="majorBidi"/>
        </w:rPr>
        <w:t xml:space="preserve">service quality better than best effort. </w:t>
      </w:r>
      <w:r w:rsidR="008D6D34">
        <w:rPr>
          <w:rFonts w:asciiTheme="majorBidi" w:hAnsiTheme="majorBidi" w:cstheme="majorBidi"/>
        </w:rPr>
        <w:t xml:space="preserve"> </w:t>
      </w:r>
    </w:p>
    <w:p w14:paraId="0815C1E0" w14:textId="15E6221E" w:rsidR="004A455F" w:rsidRDefault="008D6D34" w:rsidP="00216F86">
      <w:pPr>
        <w:rPr>
          <w:rFonts w:asciiTheme="majorBidi" w:hAnsiTheme="majorBidi" w:cstheme="majorBidi"/>
        </w:rPr>
      </w:pPr>
      <w:r>
        <w:rPr>
          <w:rFonts w:asciiTheme="majorBidi" w:hAnsiTheme="majorBidi" w:cstheme="majorBidi"/>
        </w:rPr>
        <w:t xml:space="preserve">With the advent </w:t>
      </w:r>
      <w:r w:rsidR="00F67A53">
        <w:rPr>
          <w:rFonts w:asciiTheme="majorBidi" w:hAnsiTheme="majorBidi" w:cstheme="majorBidi"/>
        </w:rPr>
        <w:t xml:space="preserve">of new </w:t>
      </w:r>
      <w:r w:rsidR="00643F74">
        <w:rPr>
          <w:rFonts w:asciiTheme="majorBidi" w:hAnsiTheme="majorBidi" w:cstheme="majorBidi"/>
        </w:rPr>
        <w:t xml:space="preserve">wireline and wireless </w:t>
      </w:r>
      <w:r w:rsidR="00F67A53">
        <w:rPr>
          <w:rFonts w:asciiTheme="majorBidi" w:hAnsiTheme="majorBidi" w:cstheme="majorBidi"/>
        </w:rPr>
        <w:t>technolog</w:t>
      </w:r>
      <w:r w:rsidR="006200EE">
        <w:rPr>
          <w:rFonts w:asciiTheme="majorBidi" w:hAnsiTheme="majorBidi" w:cstheme="majorBidi"/>
        </w:rPr>
        <w:t xml:space="preserve">ies that are pushing the transmission rates from Mbps and Gbps to </w:t>
      </w:r>
      <w:proofErr w:type="spellStart"/>
      <w:r w:rsidR="006200EE">
        <w:rPr>
          <w:rFonts w:asciiTheme="majorBidi" w:hAnsiTheme="majorBidi" w:cstheme="majorBidi"/>
        </w:rPr>
        <w:t>Tbps</w:t>
      </w:r>
      <w:proofErr w:type="spellEnd"/>
      <w:r w:rsidR="006200EE">
        <w:rPr>
          <w:rFonts w:asciiTheme="majorBidi" w:hAnsiTheme="majorBidi" w:cstheme="majorBidi"/>
        </w:rPr>
        <w:t xml:space="preserve">, </w:t>
      </w:r>
      <w:r w:rsidR="004A455F">
        <w:rPr>
          <w:rFonts w:asciiTheme="majorBidi" w:hAnsiTheme="majorBidi" w:cstheme="majorBidi"/>
        </w:rPr>
        <w:t xml:space="preserve">the </w:t>
      </w:r>
      <w:r w:rsidR="00986A9B">
        <w:rPr>
          <w:rFonts w:asciiTheme="majorBidi" w:hAnsiTheme="majorBidi" w:cstheme="majorBidi"/>
        </w:rPr>
        <w:t>future network</w:t>
      </w:r>
      <w:r w:rsidR="00C77D79">
        <w:rPr>
          <w:rFonts w:asciiTheme="majorBidi" w:hAnsiTheme="majorBidi" w:cstheme="majorBidi"/>
        </w:rPr>
        <w:t xml:space="preserve"> </w:t>
      </w:r>
      <w:r w:rsidR="004A455F">
        <w:rPr>
          <w:rFonts w:asciiTheme="majorBidi" w:hAnsiTheme="majorBidi" w:cstheme="majorBidi"/>
        </w:rPr>
        <w:t xml:space="preserve">is </w:t>
      </w:r>
      <w:r w:rsidR="0089519E">
        <w:rPr>
          <w:rFonts w:asciiTheme="majorBidi" w:hAnsiTheme="majorBidi" w:cstheme="majorBidi"/>
        </w:rPr>
        <w:t xml:space="preserve">expected </w:t>
      </w:r>
      <w:r w:rsidR="004A455F">
        <w:rPr>
          <w:rFonts w:asciiTheme="majorBidi" w:hAnsiTheme="majorBidi" w:cstheme="majorBidi"/>
        </w:rPr>
        <w:t xml:space="preserve">to support applications requiring large bandwidth. </w:t>
      </w:r>
      <w:r w:rsidR="00986A9B">
        <w:rPr>
          <w:rFonts w:asciiTheme="majorBidi" w:hAnsiTheme="majorBidi" w:cstheme="majorBidi"/>
        </w:rPr>
        <w:t xml:space="preserve">Future </w:t>
      </w:r>
      <w:r w:rsidR="007F2495">
        <w:rPr>
          <w:rFonts w:asciiTheme="majorBidi" w:hAnsiTheme="majorBidi" w:cstheme="majorBidi"/>
        </w:rPr>
        <w:t>Internet</w:t>
      </w:r>
      <w:r w:rsidR="00986A9B">
        <w:rPr>
          <w:rFonts w:asciiTheme="majorBidi" w:hAnsiTheme="majorBidi" w:cstheme="majorBidi"/>
        </w:rPr>
        <w:t xml:space="preserve"> </w:t>
      </w:r>
      <w:r w:rsidR="00651532">
        <w:rPr>
          <w:rFonts w:asciiTheme="majorBidi" w:hAnsiTheme="majorBidi" w:cstheme="majorBidi"/>
        </w:rPr>
        <w:t xml:space="preserve">should </w:t>
      </w:r>
      <w:r w:rsidR="004A455F">
        <w:rPr>
          <w:rFonts w:asciiTheme="majorBidi" w:hAnsiTheme="majorBidi" w:cstheme="majorBidi"/>
        </w:rPr>
        <w:t xml:space="preserve">no longer </w:t>
      </w:r>
      <w:r w:rsidR="00651532">
        <w:rPr>
          <w:rFonts w:asciiTheme="majorBidi" w:hAnsiTheme="majorBidi" w:cstheme="majorBidi"/>
        </w:rPr>
        <w:t xml:space="preserve">be </w:t>
      </w:r>
      <w:r w:rsidR="004A455F">
        <w:rPr>
          <w:rFonts w:asciiTheme="majorBidi" w:hAnsiTheme="majorBidi" w:cstheme="majorBidi"/>
        </w:rPr>
        <w:t>a vehicle</w:t>
      </w:r>
      <w:r w:rsidR="00651532">
        <w:rPr>
          <w:rFonts w:asciiTheme="majorBidi" w:hAnsiTheme="majorBidi" w:cstheme="majorBidi"/>
        </w:rPr>
        <w:t xml:space="preserve"> only</w:t>
      </w:r>
      <w:r w:rsidR="004A455F">
        <w:rPr>
          <w:rFonts w:asciiTheme="majorBidi" w:hAnsiTheme="majorBidi" w:cstheme="majorBidi"/>
        </w:rPr>
        <w:t xml:space="preserve"> for best effort connectivity, but an infrastructure</w:t>
      </w:r>
      <w:r w:rsidR="00651532">
        <w:rPr>
          <w:rFonts w:asciiTheme="majorBidi" w:hAnsiTheme="majorBidi" w:cstheme="majorBidi"/>
        </w:rPr>
        <w:t xml:space="preserve"> also</w:t>
      </w:r>
      <w:r w:rsidR="004A455F">
        <w:rPr>
          <w:rFonts w:asciiTheme="majorBidi" w:hAnsiTheme="majorBidi" w:cstheme="majorBidi"/>
        </w:rPr>
        <w:t xml:space="preserve"> supporting vital services</w:t>
      </w:r>
      <w:r w:rsidR="005E37E8">
        <w:rPr>
          <w:rFonts w:asciiTheme="majorBidi" w:hAnsiTheme="majorBidi" w:cstheme="majorBidi"/>
        </w:rPr>
        <w:t xml:space="preserve"> </w:t>
      </w:r>
      <w:r w:rsidR="00651532">
        <w:rPr>
          <w:rFonts w:asciiTheme="majorBidi" w:hAnsiTheme="majorBidi" w:cstheme="majorBidi"/>
        </w:rPr>
        <w:t xml:space="preserve">that require </w:t>
      </w:r>
      <w:r w:rsidR="00161A21">
        <w:rPr>
          <w:rFonts w:asciiTheme="majorBidi" w:hAnsiTheme="majorBidi" w:cstheme="majorBidi"/>
        </w:rPr>
        <w:t>low latency</w:t>
      </w:r>
      <w:r w:rsidR="00651532">
        <w:rPr>
          <w:rFonts w:asciiTheme="majorBidi" w:hAnsiTheme="majorBidi" w:cstheme="majorBidi"/>
        </w:rPr>
        <w:t>, appropriate security,</w:t>
      </w:r>
      <w:r w:rsidR="00161A21">
        <w:rPr>
          <w:rFonts w:asciiTheme="majorBidi" w:hAnsiTheme="majorBidi" w:cstheme="majorBidi"/>
        </w:rPr>
        <w:t xml:space="preserve"> and </w:t>
      </w:r>
      <w:r w:rsidR="00651532">
        <w:rPr>
          <w:rFonts w:asciiTheme="majorBidi" w:hAnsiTheme="majorBidi" w:cstheme="majorBidi"/>
        </w:rPr>
        <w:t>extremely high</w:t>
      </w:r>
      <w:r w:rsidR="00161A21">
        <w:rPr>
          <w:rFonts w:asciiTheme="majorBidi" w:hAnsiTheme="majorBidi" w:cstheme="majorBidi"/>
        </w:rPr>
        <w:t xml:space="preserve"> reliability for </w:t>
      </w:r>
      <w:r w:rsidR="00651532">
        <w:rPr>
          <w:rFonts w:asciiTheme="majorBidi" w:hAnsiTheme="majorBidi" w:cstheme="majorBidi"/>
        </w:rPr>
        <w:t xml:space="preserve">communications between </w:t>
      </w:r>
      <w:r w:rsidR="00161A21">
        <w:rPr>
          <w:rFonts w:asciiTheme="majorBidi" w:hAnsiTheme="majorBidi" w:cstheme="majorBidi"/>
        </w:rPr>
        <w:t>most of the locations in the world.</w:t>
      </w:r>
    </w:p>
    <w:p w14:paraId="374ABE72" w14:textId="2A4F5F5B" w:rsidR="008D6D34" w:rsidRDefault="008E35C4" w:rsidP="00216F86">
      <w:pPr>
        <w:rPr>
          <w:rFonts w:asciiTheme="majorBidi" w:hAnsiTheme="majorBidi" w:cstheme="majorBidi"/>
        </w:rPr>
      </w:pPr>
      <w:r>
        <w:rPr>
          <w:rFonts w:asciiTheme="majorBidi" w:hAnsiTheme="majorBidi" w:cstheme="majorBidi"/>
        </w:rPr>
        <w:t>The n</w:t>
      </w:r>
      <w:r w:rsidR="002A30C7">
        <w:rPr>
          <w:rFonts w:asciiTheme="majorBidi" w:hAnsiTheme="majorBidi" w:cstheme="majorBidi"/>
        </w:rPr>
        <w:t xml:space="preserve">umber of </w:t>
      </w:r>
      <w:r w:rsidR="0068573B">
        <w:rPr>
          <w:rFonts w:asciiTheme="majorBidi" w:hAnsiTheme="majorBidi" w:cstheme="majorBidi"/>
        </w:rPr>
        <w:t>connected devices</w:t>
      </w:r>
      <w:r w:rsidR="002A30C7">
        <w:rPr>
          <w:rFonts w:asciiTheme="majorBidi" w:hAnsiTheme="majorBidi" w:cstheme="majorBidi"/>
        </w:rPr>
        <w:t xml:space="preserve"> </w:t>
      </w:r>
      <w:r w:rsidR="005E37E8">
        <w:rPr>
          <w:rFonts w:asciiTheme="majorBidi" w:hAnsiTheme="majorBidi" w:cstheme="majorBidi"/>
        </w:rPr>
        <w:t xml:space="preserve">is expected to grow </w:t>
      </w:r>
      <w:r w:rsidR="002A30C7">
        <w:rPr>
          <w:rFonts w:asciiTheme="majorBidi" w:hAnsiTheme="majorBidi" w:cstheme="majorBidi"/>
        </w:rPr>
        <w:t xml:space="preserve">from </w:t>
      </w:r>
      <w:r w:rsidR="0068573B">
        <w:rPr>
          <w:rFonts w:asciiTheme="majorBidi" w:hAnsiTheme="majorBidi" w:cstheme="majorBidi"/>
        </w:rPr>
        <w:t xml:space="preserve">12-15 </w:t>
      </w:r>
      <w:r w:rsidR="00986A9B">
        <w:rPr>
          <w:rFonts w:asciiTheme="majorBidi" w:hAnsiTheme="majorBidi" w:cstheme="majorBidi"/>
        </w:rPr>
        <w:t>billion</w:t>
      </w:r>
      <w:r w:rsidR="00B32783">
        <w:rPr>
          <w:rFonts w:asciiTheme="majorBidi" w:hAnsiTheme="majorBidi" w:cstheme="majorBidi"/>
        </w:rPr>
        <w:t>s</w:t>
      </w:r>
      <w:r w:rsidR="0068573B">
        <w:rPr>
          <w:rFonts w:asciiTheme="majorBidi" w:hAnsiTheme="majorBidi" w:cstheme="majorBidi"/>
        </w:rPr>
        <w:t xml:space="preserve"> to 100 billons or more</w:t>
      </w:r>
      <w:r w:rsidR="00632889">
        <w:rPr>
          <w:rFonts w:asciiTheme="majorBidi" w:hAnsiTheme="majorBidi" w:cstheme="majorBidi"/>
        </w:rPr>
        <w:t>, increasin</w:t>
      </w:r>
      <w:r w:rsidR="00A650CB">
        <w:rPr>
          <w:rFonts w:asciiTheme="majorBidi" w:hAnsiTheme="majorBidi" w:cstheme="majorBidi"/>
        </w:rPr>
        <w:t xml:space="preserve">g the traffic from 150 million terabytes </w:t>
      </w:r>
      <w:r w:rsidR="008B73A8">
        <w:rPr>
          <w:rFonts w:asciiTheme="majorBidi" w:hAnsiTheme="majorBidi" w:cstheme="majorBidi"/>
        </w:rPr>
        <w:t>(i.e. 150 x 10</w:t>
      </w:r>
      <w:r w:rsidR="008B73A8" w:rsidRPr="00D20C67">
        <w:rPr>
          <w:rFonts w:asciiTheme="majorBidi" w:hAnsiTheme="majorBidi" w:cstheme="majorBidi"/>
          <w:vertAlign w:val="superscript"/>
        </w:rPr>
        <w:t>15</w:t>
      </w:r>
      <w:r w:rsidR="008B73A8">
        <w:rPr>
          <w:rFonts w:asciiTheme="majorBidi" w:hAnsiTheme="majorBidi" w:cstheme="majorBidi"/>
        </w:rPr>
        <w:t xml:space="preserve">) </w:t>
      </w:r>
      <w:r w:rsidR="00632889">
        <w:rPr>
          <w:rFonts w:asciiTheme="majorBidi" w:hAnsiTheme="majorBidi" w:cstheme="majorBidi"/>
        </w:rPr>
        <w:t>in 2018 to</w:t>
      </w:r>
      <w:r w:rsidR="00161A21">
        <w:rPr>
          <w:rFonts w:asciiTheme="majorBidi" w:hAnsiTheme="majorBidi" w:cstheme="majorBidi"/>
        </w:rPr>
        <w:t xml:space="preserve"> 330 million terabytes </w:t>
      </w:r>
      <w:r w:rsidR="008B73A8">
        <w:rPr>
          <w:rFonts w:asciiTheme="majorBidi" w:hAnsiTheme="majorBidi" w:cstheme="majorBidi"/>
        </w:rPr>
        <w:t>(i.e. 330 x 10</w:t>
      </w:r>
      <w:r w:rsidR="008B73A8" w:rsidRPr="00D20C67">
        <w:rPr>
          <w:rFonts w:asciiTheme="majorBidi" w:hAnsiTheme="majorBidi" w:cstheme="majorBidi"/>
          <w:vertAlign w:val="superscript"/>
        </w:rPr>
        <w:t>15</w:t>
      </w:r>
      <w:r w:rsidR="008B73A8">
        <w:rPr>
          <w:rFonts w:asciiTheme="majorBidi" w:hAnsiTheme="majorBidi" w:cstheme="majorBidi"/>
        </w:rPr>
        <w:t xml:space="preserve">) </w:t>
      </w:r>
      <w:r w:rsidR="00161A21">
        <w:rPr>
          <w:rFonts w:asciiTheme="majorBidi" w:hAnsiTheme="majorBidi" w:cstheme="majorBidi"/>
        </w:rPr>
        <w:t>by 2022</w:t>
      </w:r>
      <w:r w:rsidR="00986A9B">
        <w:rPr>
          <w:rFonts w:asciiTheme="majorBidi" w:hAnsiTheme="majorBidi" w:cstheme="majorBidi"/>
        </w:rPr>
        <w:t xml:space="preserve"> </w:t>
      </w:r>
      <w:proofErr w:type="gramStart"/>
      <w:r w:rsidR="00986A9B">
        <w:rPr>
          <w:rFonts w:asciiTheme="majorBidi" w:hAnsiTheme="majorBidi" w:cstheme="majorBidi"/>
        </w:rPr>
        <w:t>[ ]</w:t>
      </w:r>
      <w:proofErr w:type="gramEnd"/>
      <w:r w:rsidR="00161A21">
        <w:rPr>
          <w:rFonts w:asciiTheme="majorBidi" w:hAnsiTheme="majorBidi" w:cstheme="majorBidi"/>
        </w:rPr>
        <w:t xml:space="preserve">. </w:t>
      </w:r>
      <w:r w:rsidR="00986A9B">
        <w:rPr>
          <w:rFonts w:asciiTheme="majorBidi" w:hAnsiTheme="majorBidi" w:cstheme="majorBidi"/>
        </w:rPr>
        <w:t xml:space="preserve"> </w:t>
      </w:r>
    </w:p>
    <w:p w14:paraId="1C8A9744" w14:textId="0AD20348" w:rsidR="00722F1D" w:rsidRDefault="00632889" w:rsidP="00216F86">
      <w:pPr>
        <w:rPr>
          <w:rFonts w:asciiTheme="majorBidi" w:hAnsiTheme="majorBidi" w:cstheme="majorBidi"/>
        </w:rPr>
      </w:pPr>
      <w:r w:rsidRPr="00773FAF">
        <w:rPr>
          <w:rFonts w:asciiTheme="majorBidi" w:hAnsiTheme="majorBidi" w:cstheme="majorBidi"/>
        </w:rPr>
        <w:t>The intelligence is no longer</w:t>
      </w:r>
      <w:r w:rsidR="008A3FE4" w:rsidRPr="006F6056">
        <w:rPr>
          <w:rFonts w:asciiTheme="majorBidi" w:hAnsiTheme="majorBidi" w:cstheme="majorBidi"/>
        </w:rPr>
        <w:t xml:space="preserve"> only</w:t>
      </w:r>
      <w:r w:rsidRPr="006F6056">
        <w:rPr>
          <w:rFonts w:asciiTheme="majorBidi" w:hAnsiTheme="majorBidi" w:cstheme="majorBidi"/>
        </w:rPr>
        <w:t xml:space="preserve"> </w:t>
      </w:r>
      <w:r w:rsidR="008A3FE4" w:rsidRPr="006F6056">
        <w:rPr>
          <w:rFonts w:asciiTheme="majorBidi" w:hAnsiTheme="majorBidi" w:cstheme="majorBidi"/>
        </w:rPr>
        <w:t>in the</w:t>
      </w:r>
      <w:r w:rsidRPr="006F6056">
        <w:rPr>
          <w:rFonts w:asciiTheme="majorBidi" w:hAnsiTheme="majorBidi" w:cstheme="majorBidi"/>
        </w:rPr>
        <w:t xml:space="preserve"> </w:t>
      </w:r>
      <w:r w:rsidR="008A3FE4" w:rsidRPr="006F6056">
        <w:rPr>
          <w:rFonts w:asciiTheme="majorBidi" w:hAnsiTheme="majorBidi" w:cstheme="majorBidi"/>
        </w:rPr>
        <w:t xml:space="preserve">end devices, but distributed </w:t>
      </w:r>
      <w:r w:rsidR="001C7982" w:rsidRPr="006F6056">
        <w:rPr>
          <w:rFonts w:asciiTheme="majorBidi" w:hAnsiTheme="majorBidi" w:cstheme="majorBidi"/>
        </w:rPr>
        <w:t>among</w:t>
      </w:r>
      <w:r w:rsidR="008A3FE4" w:rsidRPr="006F6056">
        <w:rPr>
          <w:rFonts w:asciiTheme="majorBidi" w:hAnsiTheme="majorBidi" w:cstheme="majorBidi"/>
        </w:rPr>
        <w:t xml:space="preserve"> end devices, data-</w:t>
      </w:r>
      <w:proofErr w:type="spellStart"/>
      <w:r w:rsidR="008A3FE4" w:rsidRPr="006F6056">
        <w:rPr>
          <w:rFonts w:asciiTheme="majorBidi" w:hAnsiTheme="majorBidi" w:cstheme="majorBidi"/>
        </w:rPr>
        <w:t>centers</w:t>
      </w:r>
      <w:proofErr w:type="spellEnd"/>
      <w:r w:rsidR="008A3FE4" w:rsidRPr="006F6056">
        <w:rPr>
          <w:rFonts w:asciiTheme="majorBidi" w:hAnsiTheme="majorBidi" w:cstheme="majorBidi"/>
        </w:rPr>
        <w:t xml:space="preserve">, edge and core devices in the network.  </w:t>
      </w:r>
      <w:r w:rsidR="001138CE" w:rsidRPr="006F6056">
        <w:rPr>
          <w:rFonts w:asciiTheme="majorBidi" w:hAnsiTheme="majorBidi" w:cstheme="majorBidi"/>
        </w:rPr>
        <w:t xml:space="preserve"> </w:t>
      </w:r>
      <w:r w:rsidR="00273D8F" w:rsidRPr="006F6056">
        <w:rPr>
          <w:rFonts w:asciiTheme="majorBidi" w:hAnsiTheme="majorBidi" w:cstheme="majorBidi"/>
        </w:rPr>
        <w:t>As a result, the complexity is increased</w:t>
      </w:r>
      <w:r w:rsidR="00273D8F" w:rsidRPr="00D20C67">
        <w:rPr>
          <w:rFonts w:asciiTheme="majorBidi" w:hAnsiTheme="majorBidi" w:cstheme="majorBidi"/>
        </w:rPr>
        <w:t xml:space="preserve">.  On the other hand, </w:t>
      </w:r>
      <w:r w:rsidR="00EA1A6B" w:rsidRPr="00773FAF">
        <w:rPr>
          <w:rFonts w:asciiTheme="majorBidi" w:hAnsiTheme="majorBidi" w:cstheme="majorBidi"/>
        </w:rPr>
        <w:t>automation of operational processes for inter and intra networks is being worked in the industry</w:t>
      </w:r>
      <w:r w:rsidR="00F5327D" w:rsidRPr="00D20C67">
        <w:rPr>
          <w:rFonts w:asciiTheme="majorBidi" w:hAnsiTheme="majorBidi" w:cstheme="majorBidi"/>
        </w:rPr>
        <w:t xml:space="preserve">.  </w:t>
      </w:r>
      <w:r w:rsidR="00F5327D" w:rsidRPr="00773FAF">
        <w:rPr>
          <w:rFonts w:asciiTheme="majorBidi" w:hAnsiTheme="majorBidi" w:cstheme="majorBidi"/>
        </w:rPr>
        <w:t>Management of network elements and applications on-demand is becoming a common trend.</w:t>
      </w:r>
      <w:r w:rsidR="00EA1A6B" w:rsidRPr="00D20C67">
        <w:rPr>
          <w:rFonts w:asciiTheme="majorBidi" w:hAnsiTheme="majorBidi" w:cstheme="majorBidi"/>
        </w:rPr>
        <w:t xml:space="preserve">  </w:t>
      </w:r>
      <w:r w:rsidR="00F5327D" w:rsidRPr="00D20C67">
        <w:rPr>
          <w:rFonts w:asciiTheme="majorBidi" w:hAnsiTheme="majorBidi" w:cstheme="majorBidi"/>
        </w:rPr>
        <w:t>T</w:t>
      </w:r>
      <w:r w:rsidR="00273D8F" w:rsidRPr="00D20C67">
        <w:rPr>
          <w:rFonts w:asciiTheme="majorBidi" w:hAnsiTheme="majorBidi" w:cstheme="majorBidi"/>
        </w:rPr>
        <w:t xml:space="preserve">he </w:t>
      </w:r>
      <w:r w:rsidR="001138CE" w:rsidRPr="00773FAF">
        <w:rPr>
          <w:rFonts w:asciiTheme="majorBidi" w:hAnsiTheme="majorBidi" w:cstheme="majorBidi"/>
        </w:rPr>
        <w:t>level of intelligence in each component is increased with the proliferation of machine learning (ML) and artificial intelligence (AI) techniques.</w:t>
      </w:r>
      <w:r w:rsidR="00CB2574">
        <w:rPr>
          <w:rFonts w:asciiTheme="majorBidi" w:hAnsiTheme="majorBidi" w:cstheme="majorBidi"/>
        </w:rPr>
        <w:t xml:space="preserve"> </w:t>
      </w:r>
      <w:r w:rsidR="00D27CEB" w:rsidRPr="00D20C67">
        <w:rPr>
          <w:rFonts w:asciiTheme="majorBidi" w:hAnsiTheme="majorBidi" w:cstheme="majorBidi"/>
        </w:rPr>
        <w:t xml:space="preserve">By 2030, we expect to see self-managed networks with substantial user </w:t>
      </w:r>
      <w:r w:rsidR="00B443E2" w:rsidRPr="00D20C67">
        <w:rPr>
          <w:rFonts w:asciiTheme="majorBidi" w:hAnsiTheme="majorBidi" w:cstheme="majorBidi"/>
        </w:rPr>
        <w:t>controls</w:t>
      </w:r>
      <w:r w:rsidR="00B443E2" w:rsidRPr="00773FAF">
        <w:rPr>
          <w:rFonts w:asciiTheme="majorBidi" w:hAnsiTheme="majorBidi" w:cstheme="majorBidi"/>
        </w:rPr>
        <w:t>.</w:t>
      </w:r>
      <w:r w:rsidR="005A47E0" w:rsidRPr="00773FAF">
        <w:rPr>
          <w:rFonts w:asciiTheme="majorBidi" w:hAnsiTheme="majorBidi" w:cstheme="majorBidi"/>
        </w:rPr>
        <w:t xml:space="preserve"> </w:t>
      </w:r>
    </w:p>
    <w:p w14:paraId="7247DBA3" w14:textId="64C04ECC" w:rsidR="00CA2B85" w:rsidRDefault="00BB6F87" w:rsidP="00216F86">
      <w:pPr>
        <w:rPr>
          <w:rFonts w:asciiTheme="majorBidi" w:hAnsiTheme="majorBidi" w:cstheme="majorBidi"/>
        </w:rPr>
      </w:pPr>
      <w:r>
        <w:rPr>
          <w:rFonts w:asciiTheme="majorBidi" w:hAnsiTheme="majorBidi" w:cstheme="majorBidi"/>
        </w:rPr>
        <w:t xml:space="preserve">A new </w:t>
      </w:r>
      <w:r w:rsidR="00F62AA2">
        <w:rPr>
          <w:rFonts w:asciiTheme="majorBidi" w:hAnsiTheme="majorBidi" w:cstheme="majorBidi"/>
        </w:rPr>
        <w:t>Internet</w:t>
      </w:r>
      <w:r w:rsidR="00C4374A">
        <w:rPr>
          <w:rFonts w:asciiTheme="majorBidi" w:hAnsiTheme="majorBidi" w:cstheme="majorBidi"/>
        </w:rPr>
        <w:t xml:space="preserve"> </w:t>
      </w:r>
      <w:r w:rsidR="008A3FE4">
        <w:rPr>
          <w:rFonts w:asciiTheme="majorBidi" w:hAnsiTheme="majorBidi" w:cstheme="majorBidi"/>
        </w:rPr>
        <w:t>architectu</w:t>
      </w:r>
      <w:r w:rsidR="00C4374A">
        <w:rPr>
          <w:rFonts w:asciiTheme="majorBidi" w:hAnsiTheme="majorBidi" w:cstheme="majorBidi"/>
        </w:rPr>
        <w:t>re</w:t>
      </w:r>
      <w:r w:rsidR="00F22757">
        <w:rPr>
          <w:rFonts w:asciiTheme="majorBidi" w:hAnsiTheme="majorBidi" w:cstheme="majorBidi"/>
        </w:rPr>
        <w:t xml:space="preserve"> framework</w:t>
      </w:r>
      <w:r w:rsidR="008A3FE4">
        <w:rPr>
          <w:rFonts w:asciiTheme="majorBidi" w:hAnsiTheme="majorBidi" w:cstheme="majorBidi"/>
        </w:rPr>
        <w:t xml:space="preserve"> is necessary </w:t>
      </w:r>
      <w:r w:rsidR="00525528">
        <w:rPr>
          <w:rFonts w:asciiTheme="majorBidi" w:hAnsiTheme="majorBidi" w:cstheme="majorBidi"/>
        </w:rPr>
        <w:t xml:space="preserve">to support the </w:t>
      </w:r>
      <w:r>
        <w:rPr>
          <w:rFonts w:asciiTheme="majorBidi" w:hAnsiTheme="majorBidi" w:cstheme="majorBidi"/>
        </w:rPr>
        <w:t>conditions outlined</w:t>
      </w:r>
      <w:r w:rsidR="00525528">
        <w:rPr>
          <w:rFonts w:asciiTheme="majorBidi" w:hAnsiTheme="majorBidi" w:cstheme="majorBidi"/>
        </w:rPr>
        <w:t xml:space="preserve"> above</w:t>
      </w:r>
      <w:r>
        <w:rPr>
          <w:rFonts w:asciiTheme="majorBidi" w:hAnsiTheme="majorBidi" w:cstheme="majorBidi"/>
        </w:rPr>
        <w:t xml:space="preserve">, and also to support the requirements </w:t>
      </w:r>
      <w:r w:rsidR="00B443E2">
        <w:rPr>
          <w:rFonts w:asciiTheme="majorBidi" w:hAnsiTheme="majorBidi" w:cstheme="majorBidi"/>
        </w:rPr>
        <w:t xml:space="preserve">for future applications </w:t>
      </w:r>
      <w:r>
        <w:rPr>
          <w:rFonts w:asciiTheme="majorBidi" w:hAnsiTheme="majorBidi" w:cstheme="majorBidi"/>
        </w:rPr>
        <w:t>and services</w:t>
      </w:r>
      <w:r w:rsidR="00F22757">
        <w:rPr>
          <w:rFonts w:asciiTheme="majorBidi" w:hAnsiTheme="majorBidi" w:cstheme="majorBidi"/>
        </w:rPr>
        <w:t>.</w:t>
      </w:r>
    </w:p>
    <w:p w14:paraId="2AF07248" w14:textId="61BC1963" w:rsidR="001D5E3A" w:rsidRDefault="001D5E3A" w:rsidP="00216F86">
      <w:pPr>
        <w:rPr>
          <w:rFonts w:asciiTheme="majorBidi" w:hAnsiTheme="majorBidi" w:cstheme="majorBidi"/>
        </w:rPr>
      </w:pPr>
      <w:r>
        <w:rPr>
          <w:rFonts w:asciiTheme="majorBidi" w:hAnsiTheme="majorBidi" w:cstheme="majorBidi"/>
        </w:rPr>
        <w:lastRenderedPageBreak/>
        <w:t xml:space="preserve">Key architectural issues to be </w:t>
      </w:r>
      <w:r w:rsidR="00967F9A">
        <w:rPr>
          <w:rFonts w:asciiTheme="majorBidi" w:hAnsiTheme="majorBidi" w:cstheme="majorBidi"/>
        </w:rPr>
        <w:t xml:space="preserve">addressed </w:t>
      </w:r>
      <w:r w:rsidR="004C6220">
        <w:rPr>
          <w:rFonts w:asciiTheme="majorBidi" w:hAnsiTheme="majorBidi" w:cstheme="majorBidi"/>
        </w:rPr>
        <w:t>come from</w:t>
      </w:r>
      <w:r>
        <w:rPr>
          <w:rFonts w:asciiTheme="majorBidi" w:hAnsiTheme="majorBidi" w:cstheme="majorBidi"/>
        </w:rPr>
        <w:t>:</w:t>
      </w:r>
    </w:p>
    <w:p w14:paraId="655CF797" w14:textId="33B8DED1" w:rsidR="001D5E3A" w:rsidRDefault="00967F9A" w:rsidP="00A751DD">
      <w:pPr>
        <w:pStyle w:val="ListParagraph"/>
        <w:numPr>
          <w:ilvl w:val="0"/>
          <w:numId w:val="6"/>
        </w:numPr>
        <w:rPr>
          <w:rFonts w:asciiTheme="majorBidi" w:hAnsiTheme="majorBidi" w:cstheme="majorBidi"/>
        </w:rPr>
      </w:pPr>
      <w:r>
        <w:rPr>
          <w:rFonts w:asciiTheme="majorBidi" w:hAnsiTheme="majorBidi" w:cstheme="majorBidi"/>
        </w:rPr>
        <w:t xml:space="preserve">Supporting new applications requiring highly </w:t>
      </w:r>
      <w:r w:rsidR="004C6220">
        <w:rPr>
          <w:rFonts w:asciiTheme="majorBidi" w:hAnsiTheme="majorBidi" w:cstheme="majorBidi"/>
        </w:rPr>
        <w:t>resilient</w:t>
      </w:r>
      <w:r>
        <w:rPr>
          <w:rFonts w:asciiTheme="majorBidi" w:hAnsiTheme="majorBidi" w:cstheme="majorBidi"/>
        </w:rPr>
        <w:t xml:space="preserve">, secure and mobile bandwidth </w:t>
      </w:r>
      <w:r w:rsidR="00C4374A">
        <w:rPr>
          <w:rFonts w:asciiTheme="majorBidi" w:hAnsiTheme="majorBidi" w:cstheme="majorBidi"/>
        </w:rPr>
        <w:t xml:space="preserve">up to </w:t>
      </w:r>
      <w:proofErr w:type="spellStart"/>
      <w:r w:rsidR="00C4374A">
        <w:rPr>
          <w:rFonts w:asciiTheme="majorBidi" w:hAnsiTheme="majorBidi" w:cstheme="majorBidi"/>
        </w:rPr>
        <w:t>Tbps</w:t>
      </w:r>
      <w:proofErr w:type="spellEnd"/>
      <w:r>
        <w:rPr>
          <w:rFonts w:asciiTheme="majorBidi" w:hAnsiTheme="majorBidi" w:cstheme="majorBidi"/>
        </w:rPr>
        <w:t xml:space="preserve">, </w:t>
      </w:r>
      <w:r w:rsidRPr="00D20C67">
        <w:rPr>
          <w:rFonts w:asciiTheme="majorBidi" w:hAnsiTheme="majorBidi" w:cstheme="majorBidi"/>
        </w:rPr>
        <w:t xml:space="preserve">with end-to-end delays </w:t>
      </w:r>
      <w:r w:rsidR="004C6220" w:rsidRPr="00D20C67">
        <w:rPr>
          <w:rFonts w:asciiTheme="majorBidi" w:hAnsiTheme="majorBidi" w:cstheme="majorBidi"/>
        </w:rPr>
        <w:t>in</w:t>
      </w:r>
      <w:r w:rsidR="00CC723C" w:rsidRPr="00D20C67">
        <w:rPr>
          <w:rFonts w:asciiTheme="majorBidi" w:hAnsiTheme="majorBidi" w:cstheme="majorBidi"/>
        </w:rPr>
        <w:t xml:space="preserve"> </w:t>
      </w:r>
      <w:proofErr w:type="spellStart"/>
      <w:r w:rsidR="00CC723C" w:rsidRPr="00D20C67">
        <w:rPr>
          <w:rFonts w:asciiTheme="majorBidi" w:hAnsiTheme="majorBidi" w:cstheme="majorBidi"/>
        </w:rPr>
        <w:t>msecs</w:t>
      </w:r>
      <w:proofErr w:type="spellEnd"/>
      <w:r w:rsidR="004C6220" w:rsidRPr="00D20C67">
        <w:rPr>
          <w:rFonts w:asciiTheme="majorBidi" w:hAnsiTheme="majorBidi" w:cstheme="majorBidi"/>
        </w:rPr>
        <w:t xml:space="preserve"> level</w:t>
      </w:r>
      <w:r w:rsidR="00CC723C" w:rsidRPr="004C6220">
        <w:rPr>
          <w:rFonts w:asciiTheme="majorBidi" w:hAnsiTheme="majorBidi" w:cstheme="majorBidi"/>
        </w:rPr>
        <w:t>,</w:t>
      </w:r>
      <w:r w:rsidR="00CC723C">
        <w:rPr>
          <w:rFonts w:asciiTheme="majorBidi" w:hAnsiTheme="majorBidi" w:cstheme="majorBidi"/>
        </w:rPr>
        <w:t xml:space="preserve"> along with best effort applications.</w:t>
      </w:r>
    </w:p>
    <w:p w14:paraId="55F576C3" w14:textId="77777777" w:rsidR="00EE6E0F" w:rsidRDefault="00EE6E0F" w:rsidP="00EE6E0F">
      <w:pPr>
        <w:pStyle w:val="ListParagraph"/>
        <w:rPr>
          <w:rFonts w:asciiTheme="majorBidi" w:hAnsiTheme="majorBidi" w:cstheme="majorBidi"/>
        </w:rPr>
      </w:pPr>
    </w:p>
    <w:p w14:paraId="70E16956" w14:textId="72E920D6" w:rsidR="002F7E6B" w:rsidRPr="006A695F" w:rsidRDefault="004C6220" w:rsidP="006A695F">
      <w:pPr>
        <w:pStyle w:val="ListParagraph"/>
        <w:numPr>
          <w:ilvl w:val="0"/>
          <w:numId w:val="6"/>
        </w:numPr>
        <w:spacing w:before="0"/>
        <w:rPr>
          <w:rFonts w:asciiTheme="majorBidi" w:hAnsiTheme="majorBidi" w:cstheme="majorBidi"/>
        </w:rPr>
      </w:pPr>
      <w:r w:rsidRPr="00EE6E0F">
        <w:rPr>
          <w:rFonts w:asciiTheme="majorBidi" w:hAnsiTheme="majorBidi" w:cstheme="majorBidi"/>
        </w:rPr>
        <w:t>Need to integrate</w:t>
      </w:r>
      <w:r w:rsidR="008B29D5" w:rsidRPr="00EE6E0F">
        <w:rPr>
          <w:rFonts w:asciiTheme="majorBidi" w:hAnsiTheme="majorBidi" w:cstheme="majorBidi"/>
        </w:rPr>
        <w:t xml:space="preserve"> networks of different technologies to work together in harmony.</w:t>
      </w:r>
    </w:p>
    <w:p w14:paraId="63F6384B" w14:textId="43B77A73" w:rsidR="00216F86" w:rsidRDefault="001546E0" w:rsidP="006A695F">
      <w:pPr>
        <w:pStyle w:val="ListParagraph"/>
        <w:numPr>
          <w:ilvl w:val="0"/>
          <w:numId w:val="6"/>
        </w:numPr>
        <w:spacing w:before="0"/>
        <w:rPr>
          <w:rFonts w:asciiTheme="majorBidi" w:hAnsiTheme="majorBidi" w:cstheme="majorBidi"/>
        </w:rPr>
      </w:pPr>
      <w:r w:rsidRPr="00D20C67">
        <w:rPr>
          <w:rFonts w:asciiTheme="majorBidi" w:hAnsiTheme="majorBidi" w:cstheme="majorBidi"/>
        </w:rPr>
        <w:t>Need to address energy conservation and sustainability</w:t>
      </w:r>
    </w:p>
    <w:p w14:paraId="595C8B28" w14:textId="77777777" w:rsidR="001546E0" w:rsidRPr="00D20C67" w:rsidRDefault="001546E0" w:rsidP="00D20C67">
      <w:pPr>
        <w:pStyle w:val="ListParagraph"/>
        <w:rPr>
          <w:rFonts w:asciiTheme="majorBidi" w:hAnsiTheme="majorBidi" w:cstheme="majorBidi"/>
        </w:rPr>
      </w:pPr>
    </w:p>
    <w:p w14:paraId="794124D8" w14:textId="7AA96384" w:rsidR="00F57FEC" w:rsidRPr="002652D6" w:rsidRDefault="00F57FEC" w:rsidP="003E06C4">
      <w:pPr>
        <w:pStyle w:val="Heading1"/>
        <w:numPr>
          <w:ilvl w:val="0"/>
          <w:numId w:val="44"/>
        </w:numPr>
        <w:ind w:left="720"/>
        <w:rPr>
          <w:rFonts w:ascii="Times New Roman Bold" w:hAnsi="Times New Roman Bold"/>
          <w:snapToGrid w:val="0"/>
        </w:rPr>
      </w:pPr>
      <w:bookmarkStart w:id="10" w:name="_Toc39853834"/>
      <w:r>
        <w:rPr>
          <w:rFonts w:ascii="Times New Roman Bold" w:hAnsi="Times New Roman Bold"/>
          <w:snapToGrid w:val="0"/>
        </w:rPr>
        <w:t>Architecture Principles</w:t>
      </w:r>
      <w:r w:rsidR="00DB3B88">
        <w:rPr>
          <w:rFonts w:ascii="Times New Roman Bold" w:hAnsi="Times New Roman Bold"/>
          <w:snapToGrid w:val="0"/>
        </w:rPr>
        <w:t xml:space="preserve"> (Alex </w:t>
      </w:r>
      <w:proofErr w:type="spellStart"/>
      <w:r w:rsidR="00DB3B88">
        <w:rPr>
          <w:rFonts w:ascii="Times New Roman Bold" w:hAnsi="Times New Roman Bold"/>
          <w:snapToGrid w:val="0"/>
        </w:rPr>
        <w:t>Galis</w:t>
      </w:r>
      <w:proofErr w:type="spellEnd"/>
      <w:r w:rsidR="00DB3B88">
        <w:rPr>
          <w:rFonts w:ascii="Times New Roman Bold" w:hAnsi="Times New Roman Bold"/>
          <w:snapToGrid w:val="0"/>
        </w:rPr>
        <w:t>, et al.)</w:t>
      </w:r>
      <w:bookmarkEnd w:id="10"/>
    </w:p>
    <w:p w14:paraId="2B4E6338" w14:textId="54BDCB87" w:rsidR="00F57FEC" w:rsidRPr="00F57FEC" w:rsidRDefault="00F57FEC" w:rsidP="00F57FEC">
      <w:pPr>
        <w:rPr>
          <w:rFonts w:asciiTheme="majorBidi" w:hAnsiTheme="majorBidi" w:cstheme="majorBidi"/>
          <w:b/>
        </w:rPr>
      </w:pPr>
    </w:p>
    <w:p w14:paraId="23E8898C" w14:textId="0F17DF6D" w:rsidR="00F87C59" w:rsidRPr="00F87C59" w:rsidRDefault="00F87C59" w:rsidP="00F87C59">
      <w:pPr>
        <w:jc w:val="both"/>
        <w:rPr>
          <w:lang w:val="en-US"/>
        </w:rPr>
      </w:pPr>
      <w:r w:rsidRPr="00F87C59">
        <w:rPr>
          <w:lang w:val="en-US"/>
        </w:rPr>
        <w:t xml:space="preserve">Network 2030 refers to an integrated, highly automated, intelligent infrastructures which contain a number of operator operational domains in </w:t>
      </w:r>
      <w:r w:rsidR="001A2320">
        <w:rPr>
          <w:lang w:val="en-US"/>
        </w:rPr>
        <w:t xml:space="preserve">various </w:t>
      </w:r>
      <w:r w:rsidR="00605522">
        <w:rPr>
          <w:lang w:val="en-US"/>
        </w:rPr>
        <w:t xml:space="preserve">types of </w:t>
      </w:r>
      <w:r w:rsidRPr="00F87C59">
        <w:rPr>
          <w:lang w:val="en-US"/>
        </w:rPr>
        <w:t>network segments (</w:t>
      </w:r>
      <w:r w:rsidR="001A2320">
        <w:rPr>
          <w:lang w:val="en-US"/>
        </w:rPr>
        <w:t xml:space="preserve">e.g., </w:t>
      </w:r>
      <w:r w:rsidRPr="00F87C59">
        <w:rPr>
          <w:lang w:val="en-US"/>
        </w:rPr>
        <w:t>wire</w:t>
      </w:r>
      <w:r w:rsidR="001A2320">
        <w:rPr>
          <w:lang w:val="en-US"/>
        </w:rPr>
        <w:t>d</w:t>
      </w:r>
      <w:r w:rsidRPr="00F87C59">
        <w:rPr>
          <w:lang w:val="en-US"/>
        </w:rPr>
        <w:t>/wireless access, core, edge</w:t>
      </w:r>
      <w:r w:rsidR="001A2320">
        <w:rPr>
          <w:lang w:val="en-US"/>
        </w:rPr>
        <w:t xml:space="preserve"> and</w:t>
      </w:r>
      <w:r w:rsidR="00F77923">
        <w:rPr>
          <w:lang w:val="en-US"/>
        </w:rPr>
        <w:t xml:space="preserve"> </w:t>
      </w:r>
      <w:r w:rsidRPr="00F87C59">
        <w:rPr>
          <w:lang w:val="en-US"/>
        </w:rPr>
        <w:t xml:space="preserve">space segments). </w:t>
      </w:r>
    </w:p>
    <w:p w14:paraId="2AF19547" w14:textId="732DA685" w:rsidR="00F87C59" w:rsidRPr="00F87C59" w:rsidRDefault="00F87C59" w:rsidP="00F87C59">
      <w:pPr>
        <w:jc w:val="both"/>
        <w:rPr>
          <w:lang w:val="en-US"/>
        </w:rPr>
      </w:pPr>
      <w:r w:rsidRPr="00F87C59">
        <w:rPr>
          <w:lang w:val="en-US"/>
        </w:rPr>
        <w:t>This integration is based on a dynamic interaction between groups of compute, storage and network services/applications resources/devices in all network segments.</w:t>
      </w:r>
    </w:p>
    <w:p w14:paraId="0638CF2D" w14:textId="32160DAF" w:rsidR="00F87C59" w:rsidRPr="00F87C59" w:rsidRDefault="00F87C59" w:rsidP="00F87C59">
      <w:pPr>
        <w:jc w:val="both"/>
        <w:rPr>
          <w:lang w:val="en-US"/>
        </w:rPr>
      </w:pPr>
      <w:r w:rsidRPr="00F87C59">
        <w:rPr>
          <w:lang w:val="en-US"/>
        </w:rPr>
        <w:t xml:space="preserve">Network 2030 is envisaged to </w:t>
      </w:r>
      <w:r w:rsidR="00BD5B2E">
        <w:rPr>
          <w:lang w:val="en-US"/>
        </w:rPr>
        <w:t xml:space="preserve">support </w:t>
      </w:r>
      <w:r w:rsidRPr="00F87C59">
        <w:rPr>
          <w:lang w:val="en-US"/>
        </w:rPr>
        <w:t xml:space="preserve">different and very stringent requirements including the strict low latency and </w:t>
      </w:r>
      <w:r w:rsidR="00412E85">
        <w:rPr>
          <w:lang w:val="en-US"/>
        </w:rPr>
        <w:t>large volume of</w:t>
      </w:r>
      <w:r w:rsidR="00412E85" w:rsidRPr="00F87C59">
        <w:rPr>
          <w:lang w:val="en-US"/>
        </w:rPr>
        <w:t xml:space="preserve"> </w:t>
      </w:r>
      <w:r w:rsidRPr="00F87C59">
        <w:rPr>
          <w:lang w:val="en-US"/>
        </w:rPr>
        <w:t>data exchange requirements</w:t>
      </w:r>
      <w:r w:rsidR="00BD5B2E">
        <w:rPr>
          <w:lang w:val="en-US"/>
        </w:rPr>
        <w:t xml:space="preserve">. In some cases, these requirements </w:t>
      </w:r>
      <w:r w:rsidR="00605522">
        <w:rPr>
          <w:lang w:val="en-US"/>
        </w:rPr>
        <w:t>are</w:t>
      </w:r>
      <w:r w:rsidR="00BD5B2E">
        <w:rPr>
          <w:lang w:val="en-US"/>
        </w:rPr>
        <w:t xml:space="preserve"> to be supported per network slice basis. </w:t>
      </w:r>
    </w:p>
    <w:p w14:paraId="165C3C41" w14:textId="03527A03" w:rsidR="00F87C59" w:rsidRPr="00F87C59" w:rsidRDefault="00F87C59" w:rsidP="00F87C59">
      <w:pPr>
        <w:jc w:val="both"/>
        <w:rPr>
          <w:rFonts w:eastAsia="Batang"/>
          <w:lang w:val="en-US"/>
        </w:rPr>
      </w:pPr>
      <w:r w:rsidRPr="00F87C59">
        <w:rPr>
          <w:rFonts w:eastAsia="Batang"/>
          <w:lang w:val="en-US"/>
        </w:rPr>
        <w:t xml:space="preserve">The followings are proposed </w:t>
      </w:r>
      <w:r w:rsidRPr="00F87C59">
        <w:rPr>
          <w:rFonts w:eastAsia="Batang"/>
          <w:b/>
          <w:lang w:val="en-US"/>
        </w:rPr>
        <w:t>Network 2030 architectural principle</w:t>
      </w:r>
      <w:r w:rsidRPr="00F87C59">
        <w:rPr>
          <w:rFonts w:eastAsia="Batang"/>
          <w:lang w:val="en-US"/>
        </w:rPr>
        <w:t xml:space="preserve">s </w:t>
      </w:r>
      <w:r w:rsidR="00BD5B2E">
        <w:rPr>
          <w:rFonts w:eastAsia="Batang"/>
          <w:lang w:val="en-US"/>
        </w:rPr>
        <w:t>that are</w:t>
      </w:r>
      <w:r w:rsidR="00BD5B2E" w:rsidRPr="00F87C59">
        <w:rPr>
          <w:rFonts w:eastAsia="Batang"/>
          <w:lang w:val="en-US"/>
        </w:rPr>
        <w:t xml:space="preserve"> </w:t>
      </w:r>
      <w:r w:rsidR="00BD5B2E">
        <w:rPr>
          <w:rFonts w:eastAsia="Batang"/>
          <w:lang w:val="en-US"/>
        </w:rPr>
        <w:t>as the</w:t>
      </w:r>
      <w:r w:rsidRPr="00F87C59">
        <w:rPr>
          <w:rFonts w:eastAsia="Batang"/>
          <w:lang w:val="en-US"/>
        </w:rPr>
        <w:t xml:space="preserve"> architectural primitives</w:t>
      </w:r>
      <w:r>
        <w:rPr>
          <w:rFonts w:eastAsia="Batang"/>
          <w:lang w:val="en-US"/>
        </w:rPr>
        <w:t xml:space="preserve"> and/or a design </w:t>
      </w:r>
      <w:proofErr w:type="gramStart"/>
      <w:r>
        <w:rPr>
          <w:rFonts w:eastAsia="Batang"/>
          <w:lang w:val="en-US"/>
        </w:rPr>
        <w:t>choices</w:t>
      </w:r>
      <w:proofErr w:type="gramEnd"/>
      <w:r w:rsidRPr="00F87C59">
        <w:rPr>
          <w:rFonts w:eastAsia="Batang"/>
          <w:lang w:val="en-US"/>
        </w:rPr>
        <w:t>. Each principle will apply to a particular set of viewpoints on the architecture.</w:t>
      </w:r>
    </w:p>
    <w:p w14:paraId="6B8037C4" w14:textId="4207CCE0" w:rsidR="00F87C59" w:rsidRPr="00F87C59" w:rsidRDefault="00F87C59" w:rsidP="00F87C59">
      <w:pPr>
        <w:jc w:val="both"/>
        <w:rPr>
          <w:rFonts w:eastAsia="Batang"/>
          <w:lang w:val="en-US"/>
        </w:rPr>
      </w:pPr>
      <w:r w:rsidRPr="00F87C59">
        <w:rPr>
          <w:rFonts w:eastAsia="Batang"/>
          <w:lang w:val="en-US"/>
        </w:rPr>
        <w:t xml:space="preserve">From the user point of </w:t>
      </w:r>
      <w:proofErr w:type="gramStart"/>
      <w:r w:rsidRPr="00F87C59">
        <w:rPr>
          <w:rFonts w:eastAsia="Batang"/>
          <w:lang w:val="en-US"/>
        </w:rPr>
        <w:t>view</w:t>
      </w:r>
      <w:r w:rsidR="007174EF">
        <w:rPr>
          <w:rFonts w:eastAsia="Batang"/>
          <w:lang w:val="en-US"/>
        </w:rPr>
        <w:t xml:space="preserve">, </w:t>
      </w:r>
      <w:r w:rsidRPr="00F87C59">
        <w:rPr>
          <w:rFonts w:eastAsia="Batang"/>
          <w:lang w:val="en-US"/>
        </w:rPr>
        <w:t xml:space="preserve"> </w:t>
      </w:r>
      <w:r w:rsidR="007174EF">
        <w:rPr>
          <w:rFonts w:eastAsia="Batang"/>
          <w:lang w:val="en-US"/>
        </w:rPr>
        <w:t>some</w:t>
      </w:r>
      <w:proofErr w:type="gramEnd"/>
      <w:r w:rsidR="007174EF">
        <w:rPr>
          <w:rFonts w:eastAsia="Batang"/>
          <w:lang w:val="en-US"/>
        </w:rPr>
        <w:t xml:space="preserve"> of </w:t>
      </w:r>
      <w:r w:rsidRPr="00F87C59">
        <w:rPr>
          <w:rFonts w:eastAsia="Batang"/>
          <w:lang w:val="en-US"/>
        </w:rPr>
        <w:t>the</w:t>
      </w:r>
      <w:r w:rsidR="007174EF">
        <w:rPr>
          <w:rFonts w:eastAsia="Batang"/>
          <w:lang w:val="en-US"/>
        </w:rPr>
        <w:t>se</w:t>
      </w:r>
      <w:r w:rsidRPr="00F87C59">
        <w:rPr>
          <w:rFonts w:eastAsia="Batang"/>
          <w:lang w:val="en-US"/>
        </w:rPr>
        <w:t xml:space="preserve"> principles </w:t>
      </w:r>
      <w:r w:rsidR="007174EF">
        <w:rPr>
          <w:rFonts w:eastAsia="Batang"/>
          <w:lang w:val="en-US"/>
        </w:rPr>
        <w:t>are</w:t>
      </w:r>
      <w:r w:rsidRPr="00F87C59">
        <w:rPr>
          <w:rFonts w:eastAsia="Batang"/>
          <w:lang w:val="en-US"/>
        </w:rPr>
        <w:t>:</w:t>
      </w:r>
    </w:p>
    <w:p w14:paraId="30E85636" w14:textId="780AFB1A" w:rsidR="00F87C59" w:rsidRPr="00E406F5" w:rsidRDefault="00F87C59" w:rsidP="00A04F7F">
      <w:pPr>
        <w:ind w:left="720"/>
        <w:jc w:val="both"/>
        <w:rPr>
          <w:rFonts w:eastAsia="Batang"/>
          <w:highlight w:val="red"/>
          <w:lang w:val="en-US"/>
        </w:rPr>
      </w:pPr>
      <w:commentRangeStart w:id="11"/>
      <w:commentRangeStart w:id="12"/>
      <w:r w:rsidRPr="00E406F5">
        <w:rPr>
          <w:rFonts w:eastAsia="Batang"/>
          <w:highlight w:val="red"/>
          <w:lang w:val="en-US"/>
        </w:rPr>
        <w:t xml:space="preserve">• </w:t>
      </w:r>
      <w:commentRangeStart w:id="13"/>
      <w:r w:rsidRPr="00E406F5">
        <w:rPr>
          <w:rFonts w:eastAsia="Batang"/>
          <w:highlight w:val="red"/>
          <w:lang w:val="en-US"/>
        </w:rPr>
        <w:t>Intelligence in Network Infrastructure</w:t>
      </w:r>
      <w:r w:rsidR="00BE32AA" w:rsidRPr="00E406F5">
        <w:rPr>
          <w:rFonts w:eastAsia="Batang"/>
          <w:highlight w:val="red"/>
          <w:lang w:val="en-US"/>
        </w:rPr>
        <w:t xml:space="preserve"> and</w:t>
      </w:r>
      <w:r w:rsidRPr="00E406F5">
        <w:rPr>
          <w:rFonts w:eastAsia="Batang"/>
          <w:highlight w:val="red"/>
          <w:lang w:val="en-US"/>
        </w:rPr>
        <w:t xml:space="preserve"> Control </w:t>
      </w:r>
    </w:p>
    <w:p w14:paraId="5C4020C5" w14:textId="2B054C5F"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w:t>
      </w:r>
      <w:r w:rsidR="007174EF" w:rsidRPr="00E406F5">
        <w:rPr>
          <w:rFonts w:eastAsia="Batang"/>
          <w:highlight w:val="red"/>
          <w:lang w:val="en-US"/>
        </w:rPr>
        <w:t>D</w:t>
      </w:r>
      <w:r w:rsidRPr="00E406F5">
        <w:rPr>
          <w:rFonts w:eastAsia="Batang"/>
          <w:highlight w:val="red"/>
          <w:lang w:val="en-US"/>
        </w:rPr>
        <w:t>eterminism in Delays and Lossless Transmission</w:t>
      </w:r>
    </w:p>
    <w:p w14:paraId="23360687"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Elasticity in Network Services Customization and Network Functions </w:t>
      </w:r>
      <w:r w:rsidRPr="00F06304">
        <w:rPr>
          <w:rFonts w:eastAsia="Batang"/>
          <w:highlight w:val="red"/>
          <w:lang w:val="en-US"/>
        </w:rPr>
        <w:t>Componentization</w:t>
      </w:r>
    </w:p>
    <w:p w14:paraId="6AA51E2A"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w:t>
      </w:r>
      <w:r w:rsidRPr="00F06304">
        <w:rPr>
          <w:rFonts w:eastAsia="Batang"/>
          <w:highlight w:val="red"/>
          <w:lang w:val="en-US"/>
        </w:rPr>
        <w:t>Effective Programmable Network Protocol and Flexible Dynamic Transmission</w:t>
      </w:r>
    </w:p>
    <w:p w14:paraId="5B832924"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Intrinsic Secured Networking</w:t>
      </w:r>
    </w:p>
    <w:p w14:paraId="51CE3BE5"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Trust networking</w:t>
      </w:r>
    </w:p>
    <w:p w14:paraId="6FDC96A8"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Robustness in face of failures </w:t>
      </w:r>
    </w:p>
    <w:p w14:paraId="7C8C9C65"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Support multiple types of delivery services </w:t>
      </w:r>
    </w:p>
    <w:p w14:paraId="3958C827"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Accommodate seamless coexistence of a variety of networks and slices </w:t>
      </w:r>
    </w:p>
    <w:p w14:paraId="1E034494"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Allow distributed management </w:t>
      </w:r>
    </w:p>
    <w:p w14:paraId="7E6AB562"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Easy host attachment </w:t>
      </w:r>
    </w:p>
    <w:p w14:paraId="5EBD65B7" w14:textId="77777777" w:rsidR="00F87C59" w:rsidRPr="00E406F5" w:rsidRDefault="00F87C59" w:rsidP="00A04F7F">
      <w:pPr>
        <w:ind w:left="720"/>
        <w:jc w:val="both"/>
        <w:rPr>
          <w:rFonts w:eastAsia="Batang"/>
          <w:highlight w:val="red"/>
          <w:lang w:val="en-US"/>
        </w:rPr>
      </w:pPr>
      <w:r w:rsidRPr="00E406F5">
        <w:rPr>
          <w:rFonts w:eastAsia="Batang"/>
          <w:highlight w:val="red"/>
          <w:lang w:val="en-US"/>
        </w:rPr>
        <w:t xml:space="preserve">• Cost effective </w:t>
      </w:r>
    </w:p>
    <w:p w14:paraId="22F3F3BA" w14:textId="77777777" w:rsidR="00F87C59" w:rsidRPr="00F87C59" w:rsidRDefault="00F87C59" w:rsidP="00A04F7F">
      <w:pPr>
        <w:ind w:left="720"/>
        <w:jc w:val="both"/>
        <w:rPr>
          <w:rFonts w:eastAsia="Batang"/>
          <w:lang w:val="en-US"/>
        </w:rPr>
      </w:pPr>
      <w:r w:rsidRPr="00E406F5">
        <w:rPr>
          <w:rFonts w:eastAsia="Batang"/>
          <w:highlight w:val="red"/>
          <w:lang w:val="en-US"/>
        </w:rPr>
        <w:t xml:space="preserve">• Allow resource </w:t>
      </w:r>
      <w:commentRangeStart w:id="14"/>
      <w:r w:rsidRPr="00E406F5">
        <w:rPr>
          <w:rFonts w:eastAsia="Batang"/>
          <w:highlight w:val="red"/>
          <w:lang w:val="en-US"/>
        </w:rPr>
        <w:t>accountability</w:t>
      </w:r>
      <w:commentRangeEnd w:id="11"/>
      <w:r w:rsidR="00F06112" w:rsidRPr="00E406F5">
        <w:rPr>
          <w:rStyle w:val="CommentReference"/>
          <w:rFonts w:eastAsia="Times New Roman"/>
          <w:highlight w:val="red"/>
          <w:lang w:val="en-US" w:eastAsia="en-US"/>
        </w:rPr>
        <w:commentReference w:id="11"/>
      </w:r>
      <w:commentRangeEnd w:id="12"/>
      <w:commentRangeEnd w:id="13"/>
      <w:commentRangeEnd w:id="14"/>
      <w:r w:rsidR="003F72AB">
        <w:rPr>
          <w:rStyle w:val="CommentReference"/>
          <w:rFonts w:eastAsia="Times New Roman"/>
          <w:lang w:val="en-US" w:eastAsia="en-US"/>
        </w:rPr>
        <w:commentReference w:id="14"/>
      </w:r>
      <w:r w:rsidR="007174EF" w:rsidRPr="00E406F5">
        <w:rPr>
          <w:rStyle w:val="CommentReference"/>
          <w:rFonts w:eastAsia="Times New Roman"/>
          <w:highlight w:val="red"/>
          <w:lang w:val="en-US" w:eastAsia="en-US"/>
        </w:rPr>
        <w:commentReference w:id="13"/>
      </w:r>
      <w:r w:rsidR="00EA79BD" w:rsidRPr="00E406F5">
        <w:rPr>
          <w:rStyle w:val="CommentReference"/>
          <w:rFonts w:eastAsia="Times New Roman"/>
          <w:highlight w:val="red"/>
          <w:lang w:val="en-US" w:eastAsia="en-US"/>
        </w:rPr>
        <w:commentReference w:id="12"/>
      </w:r>
    </w:p>
    <w:p w14:paraId="57F36B81" w14:textId="77777777" w:rsidR="00F87C59" w:rsidRPr="00F87C59" w:rsidRDefault="00F87C59" w:rsidP="00F87C59">
      <w:pPr>
        <w:jc w:val="both"/>
        <w:rPr>
          <w:rFonts w:eastAsia="Batang"/>
          <w:lang w:val="en-US"/>
        </w:rPr>
      </w:pPr>
      <w:r w:rsidRPr="00F87C59">
        <w:rPr>
          <w:rFonts w:eastAsia="Batang"/>
          <w:lang w:val="en-US"/>
        </w:rPr>
        <w:t>The following picture depicts the relationships between Network 2030 principles, requirements and architecture(s).</w:t>
      </w:r>
    </w:p>
    <w:p w14:paraId="30701678" w14:textId="77777777" w:rsidR="00F87C59" w:rsidRPr="00F87C59" w:rsidRDefault="00F87C59" w:rsidP="00F87C59">
      <w:pPr>
        <w:pStyle w:val="Caption"/>
        <w:jc w:val="center"/>
        <w:rPr>
          <w:i w:val="0"/>
          <w:sz w:val="24"/>
          <w:szCs w:val="24"/>
          <w:lang w:val="en-US"/>
        </w:rPr>
      </w:pPr>
      <w:r w:rsidRPr="00F87C59">
        <w:rPr>
          <w:i w:val="0"/>
          <w:noProof/>
          <w:sz w:val="24"/>
          <w:szCs w:val="24"/>
          <w:lang w:val="en-US" w:eastAsia="en-US"/>
        </w:rPr>
        <w:lastRenderedPageBreak/>
        <w:drawing>
          <wp:inline distT="0" distB="0" distL="0" distR="0" wp14:anchorId="6A782C9D" wp14:editId="1F547993">
            <wp:extent cx="5622290" cy="3997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457" cy="4010094"/>
                    </a:xfrm>
                    <a:prstGeom prst="rect">
                      <a:avLst/>
                    </a:prstGeom>
                  </pic:spPr>
                </pic:pic>
              </a:graphicData>
            </a:graphic>
          </wp:inline>
        </w:drawing>
      </w:r>
    </w:p>
    <w:p w14:paraId="571AD4EE" w14:textId="1FB1920D" w:rsidR="00F87C59" w:rsidRPr="004F6FDC" w:rsidRDefault="00F87C59" w:rsidP="00F87C59">
      <w:pPr>
        <w:jc w:val="center"/>
        <w:rPr>
          <w:lang w:val="en-US"/>
        </w:rPr>
      </w:pPr>
      <w:bookmarkStart w:id="15" w:name="_Toc39853968"/>
      <w:r w:rsidRPr="004F6FDC">
        <w:rPr>
          <w:b/>
          <w:lang w:val="en-US"/>
        </w:rPr>
        <w:t xml:space="preserve">Figure </w:t>
      </w:r>
      <w:r w:rsidRPr="004F6FDC">
        <w:rPr>
          <w:b/>
          <w:i/>
          <w:iCs/>
          <w:color w:val="44546A" w:themeColor="text2"/>
          <w:lang w:val="en-US"/>
        </w:rPr>
        <w:fldChar w:fldCharType="begin"/>
      </w:r>
      <w:r w:rsidRPr="004F6FDC">
        <w:rPr>
          <w:b/>
          <w:lang w:val="en-US"/>
        </w:rPr>
        <w:instrText xml:space="preserve"> SEQ Figure \* ARABIC </w:instrText>
      </w:r>
      <w:r w:rsidRPr="004F6FDC">
        <w:rPr>
          <w:b/>
          <w:i/>
          <w:iCs/>
          <w:color w:val="44546A" w:themeColor="text2"/>
          <w:lang w:val="en-US"/>
        </w:rPr>
        <w:fldChar w:fldCharType="separate"/>
      </w:r>
      <w:r w:rsidRPr="004F6FDC">
        <w:rPr>
          <w:b/>
          <w:noProof/>
          <w:lang w:val="en-US"/>
        </w:rPr>
        <w:t>1</w:t>
      </w:r>
      <w:r w:rsidRPr="004F6FDC">
        <w:rPr>
          <w:b/>
          <w:i/>
          <w:iCs/>
          <w:color w:val="44546A" w:themeColor="text2"/>
          <w:lang w:val="en-US"/>
        </w:rPr>
        <w:fldChar w:fldCharType="end"/>
      </w:r>
      <w:r w:rsidRPr="004F6FDC">
        <w:rPr>
          <w:b/>
          <w:lang w:val="en-US"/>
        </w:rPr>
        <w:t xml:space="preserve"> - </w:t>
      </w:r>
      <w:r w:rsidRPr="004F6FDC">
        <w:rPr>
          <w:lang w:val="en-US"/>
        </w:rPr>
        <w:t xml:space="preserve">Network 2030 </w:t>
      </w:r>
      <w:r w:rsidR="00F06304" w:rsidRPr="004F6FDC">
        <w:rPr>
          <w:lang w:val="en-US"/>
        </w:rPr>
        <w:t>Architecture P</w:t>
      </w:r>
      <w:r w:rsidRPr="004F6FDC">
        <w:rPr>
          <w:lang w:val="en-US"/>
        </w:rPr>
        <w:t>rinciples</w:t>
      </w:r>
      <w:bookmarkEnd w:id="15"/>
    </w:p>
    <w:p w14:paraId="3B679869" w14:textId="77777777" w:rsidR="00F87C59" w:rsidRPr="00DC055C" w:rsidRDefault="00F87C59" w:rsidP="00F87C59">
      <w:pPr>
        <w:jc w:val="center"/>
        <w:rPr>
          <w:sz w:val="20"/>
          <w:lang w:val="en-US"/>
        </w:rPr>
      </w:pPr>
    </w:p>
    <w:p w14:paraId="104EC7D8" w14:textId="4CC55FD3" w:rsidR="00F87C59" w:rsidRPr="00A04F7F"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lang w:val="en-US"/>
        </w:rPr>
      </w:pPr>
      <w:r w:rsidRPr="00A04F7F" w:rsidDel="00A66495">
        <w:rPr>
          <w:rFonts w:eastAsia="Batang"/>
          <w:sz w:val="20"/>
          <w:lang w:val="en-US"/>
        </w:rPr>
        <w:t xml:space="preserve"> </w:t>
      </w:r>
      <w:bookmarkStart w:id="16" w:name="_Toc39853835"/>
      <w:r w:rsidR="007174EF">
        <w:rPr>
          <w:rFonts w:eastAsia="Batang"/>
          <w:b/>
          <w:lang w:val="en-US"/>
        </w:rPr>
        <w:t>Simplicity</w:t>
      </w:r>
      <w:bookmarkEnd w:id="16"/>
    </w:p>
    <w:p w14:paraId="395558D3" w14:textId="1672092B" w:rsidR="00F87C59" w:rsidRPr="00F87C59" w:rsidRDefault="00F87C59" w:rsidP="00F87C59">
      <w:pPr>
        <w:ind w:left="360"/>
        <w:jc w:val="both"/>
        <w:rPr>
          <w:rFonts w:eastAsia="Batang"/>
          <w:lang w:val="en-US"/>
        </w:rPr>
      </w:pPr>
      <w:commentRangeStart w:id="17"/>
      <w:r w:rsidRPr="00F87C59">
        <w:rPr>
          <w:rFonts w:eastAsia="Batang"/>
          <w:lang w:val="en-US"/>
        </w:rPr>
        <w:t xml:space="preserve">Network 2030 would represent a transition from </w:t>
      </w:r>
      <w:r w:rsidR="00645766">
        <w:rPr>
          <w:rFonts w:eastAsia="Batang"/>
          <w:lang w:val="en-US"/>
        </w:rPr>
        <w:t xml:space="preserve">monolithic </w:t>
      </w:r>
      <w:r w:rsidRPr="00F87C59">
        <w:rPr>
          <w:rFonts w:eastAsia="Batang"/>
          <w:lang w:val="en-US"/>
        </w:rPr>
        <w:t xml:space="preserve">network devices to </w:t>
      </w:r>
      <w:r w:rsidR="00645766">
        <w:rPr>
          <w:rFonts w:eastAsia="Batang"/>
          <w:lang w:val="en-US"/>
        </w:rPr>
        <w:t xml:space="preserve">virtualized </w:t>
      </w:r>
      <w:r w:rsidR="00414E01">
        <w:rPr>
          <w:rFonts w:eastAsia="Batang"/>
          <w:lang w:val="en-US"/>
        </w:rPr>
        <w:t>network functions</w:t>
      </w:r>
      <w:r w:rsidRPr="00F87C59">
        <w:rPr>
          <w:rFonts w:eastAsia="Batang"/>
          <w:lang w:val="en-US"/>
        </w:rPr>
        <w:t>.</w:t>
      </w:r>
      <w:commentRangeEnd w:id="17"/>
      <w:r w:rsidR="00EA79BD">
        <w:rPr>
          <w:rStyle w:val="CommentReference"/>
          <w:rFonts w:eastAsia="Times New Roman"/>
          <w:lang w:val="en-US" w:eastAsia="en-US"/>
        </w:rPr>
        <w:commentReference w:id="17"/>
      </w:r>
    </w:p>
    <w:p w14:paraId="1A3D68B4" w14:textId="19F3BED4" w:rsidR="00F87C59" w:rsidRPr="00F87C59" w:rsidRDefault="003C36C0" w:rsidP="00F87C59">
      <w:pPr>
        <w:ind w:left="360"/>
        <w:jc w:val="both"/>
        <w:rPr>
          <w:rFonts w:eastAsia="Batang"/>
          <w:lang w:val="en-US"/>
        </w:rPr>
      </w:pPr>
      <w:r>
        <w:rPr>
          <w:rFonts w:eastAsia="Batang"/>
          <w:lang w:val="en-US"/>
        </w:rPr>
        <w:t xml:space="preserve">With the proliferation of virtualization, networks will consist of </w:t>
      </w:r>
      <w:r w:rsidR="00645766">
        <w:rPr>
          <w:rFonts w:eastAsia="Batang"/>
          <w:lang w:val="en-US"/>
        </w:rPr>
        <w:t xml:space="preserve">large number of </w:t>
      </w:r>
      <w:r>
        <w:rPr>
          <w:rFonts w:eastAsia="Batang"/>
          <w:lang w:val="en-US"/>
        </w:rPr>
        <w:t>virtualized and non-virtualized component</w:t>
      </w:r>
      <w:r w:rsidR="00645766">
        <w:rPr>
          <w:rFonts w:eastAsia="Batang"/>
          <w:lang w:val="en-US"/>
        </w:rPr>
        <w:t xml:space="preserve"> which makes the</w:t>
      </w:r>
      <w:r>
        <w:rPr>
          <w:rFonts w:eastAsia="Batang"/>
          <w:lang w:val="en-US"/>
        </w:rPr>
        <w:t>Network</w:t>
      </w:r>
      <w:proofErr w:type="gramStart"/>
      <w:r>
        <w:rPr>
          <w:rFonts w:eastAsia="Batang"/>
          <w:lang w:val="en-US"/>
        </w:rPr>
        <w:t>2030  complex</w:t>
      </w:r>
      <w:proofErr w:type="gramEnd"/>
      <w:r>
        <w:rPr>
          <w:rFonts w:eastAsia="Batang"/>
          <w:lang w:val="en-US"/>
        </w:rPr>
        <w:t xml:space="preserve">. </w:t>
      </w:r>
      <w:r w:rsidR="00F87C59" w:rsidRPr="00F87C59">
        <w:rPr>
          <w:rFonts w:eastAsia="Batang"/>
          <w:lang w:val="en-US"/>
        </w:rPr>
        <w:t>Complex systems are generally less reliable and less flexible. The Architectural Component Proportionality Law [RFC3439] states that the complexity / simplicity of an architecture is proportional/ invers proportional to its number of components. As such in order to increase the reliability or flexibility one way would be to reduce the number of components in a service delivery path (i.e. a service chain or a protocol path or a software/virtual path).</w:t>
      </w:r>
    </w:p>
    <w:p w14:paraId="6385E12C" w14:textId="77777777" w:rsidR="00F87C59" w:rsidRPr="00F87C59" w:rsidRDefault="00F87C59" w:rsidP="00F87C59">
      <w:pPr>
        <w:ind w:left="360"/>
        <w:jc w:val="both"/>
        <w:rPr>
          <w:rFonts w:eastAsia="Batang"/>
          <w:lang w:val="en-US"/>
        </w:rPr>
      </w:pPr>
      <w:r w:rsidRPr="00F87C59">
        <w:rPr>
          <w:rFonts w:eastAsia="Batang"/>
          <w:lang w:val="en-US"/>
        </w:rPr>
        <w:t xml:space="preserve">In large current interconnected networks, even small perturbations on the input to a process can destabilize or create a singularity in the system's output. As such complexity would significantly amplify small perturbations. </w:t>
      </w:r>
    </w:p>
    <w:p w14:paraId="32285931" w14:textId="4E86D3E6" w:rsidR="00F87C59" w:rsidRPr="00F87C59" w:rsidRDefault="00F87C59" w:rsidP="00F06304">
      <w:pPr>
        <w:ind w:left="360"/>
        <w:jc w:val="both"/>
        <w:rPr>
          <w:rFonts w:eastAsia="Batang"/>
          <w:lang w:val="en-US"/>
        </w:rPr>
      </w:pPr>
      <w:r w:rsidRPr="00F87C59">
        <w:rPr>
          <w:rFonts w:eastAsia="Batang"/>
          <w:lang w:val="en-US"/>
        </w:rPr>
        <w:t>Thus, when architecting Network 2030, the famous indicator by Albert Einstein should be supported: "Make everything as simple as possible, but not simpler".</w:t>
      </w:r>
      <w:r w:rsidR="00F06304">
        <w:rPr>
          <w:rFonts w:eastAsia="Batang"/>
          <w:lang w:val="en-US"/>
        </w:rPr>
        <w:t xml:space="preserve">  </w:t>
      </w:r>
      <w:r w:rsidRPr="00F87C59">
        <w:rPr>
          <w:rFonts w:eastAsia="Batang"/>
          <w:lang w:val="en-US"/>
        </w:rPr>
        <w:t xml:space="preserve">In the current Internet, this principle was identified with the acronym KISS ("Keep it simple, Stupid!") </w:t>
      </w:r>
      <w:r w:rsidR="00332551">
        <w:rPr>
          <w:rFonts w:eastAsia="Batang"/>
          <w:highlight w:val="yellow"/>
          <w:lang w:val="en-US"/>
        </w:rPr>
        <w:t>[</w:t>
      </w:r>
      <w:r w:rsidR="00332551">
        <w:rPr>
          <w:rFonts w:eastAsia="Batang"/>
          <w:lang w:val="en-US"/>
        </w:rPr>
        <w:t>PRINCIPLE.1]</w:t>
      </w:r>
    </w:p>
    <w:p w14:paraId="50F27362" w14:textId="6CA5D960" w:rsidR="00F87C59" w:rsidRPr="00A04F7F"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bookmarkStart w:id="18" w:name="_Toc39853836"/>
      <w:r w:rsidRPr="00E406F5">
        <w:rPr>
          <w:rFonts w:eastAsia="Batang"/>
          <w:b/>
          <w:lang w:val="en-US"/>
        </w:rPr>
        <w:t xml:space="preserve">Native Programmability and </w:t>
      </w:r>
      <w:r w:rsidR="00713D2B">
        <w:rPr>
          <w:rFonts w:eastAsia="Batang"/>
          <w:b/>
          <w:lang w:val="en-US"/>
        </w:rPr>
        <w:t>S</w:t>
      </w:r>
      <w:r w:rsidRPr="00E406F5">
        <w:rPr>
          <w:rFonts w:eastAsia="Batang"/>
          <w:b/>
          <w:lang w:val="en-US"/>
        </w:rPr>
        <w:t>oft re-architecting</w:t>
      </w:r>
      <w:bookmarkEnd w:id="18"/>
    </w:p>
    <w:p w14:paraId="0041547E" w14:textId="06DC59E6" w:rsidR="00F87C59" w:rsidRPr="00F87C59" w:rsidRDefault="00F87C59" w:rsidP="00F87C59">
      <w:pPr>
        <w:ind w:left="360"/>
        <w:jc w:val="both"/>
        <w:rPr>
          <w:rFonts w:eastAsia="Batang"/>
          <w:lang w:val="en-US"/>
        </w:rPr>
      </w:pPr>
      <w:r w:rsidRPr="00F87C59">
        <w:rPr>
          <w:rFonts w:eastAsia="Batang"/>
          <w:lang w:val="en-US"/>
        </w:rPr>
        <w:t xml:space="preserve">Network </w:t>
      </w:r>
      <w:proofErr w:type="gramStart"/>
      <w:r w:rsidRPr="00F87C59">
        <w:rPr>
          <w:rFonts w:eastAsia="Batang"/>
          <w:lang w:val="en-US"/>
        </w:rPr>
        <w:t>2030,</w:t>
      </w:r>
      <w:r w:rsidR="00F06304">
        <w:rPr>
          <w:rFonts w:eastAsia="Batang"/>
          <w:lang w:val="en-US"/>
        </w:rPr>
        <w:t>architecture</w:t>
      </w:r>
      <w:proofErr w:type="gramEnd"/>
      <w:r w:rsidR="00F06304">
        <w:rPr>
          <w:rFonts w:eastAsia="Batang"/>
          <w:lang w:val="en-US"/>
        </w:rPr>
        <w:t xml:space="preserve"> is expected to be </w:t>
      </w:r>
      <w:r w:rsidRPr="00F87C59">
        <w:rPr>
          <w:rFonts w:eastAsia="Batang"/>
          <w:lang w:val="en-US"/>
        </w:rPr>
        <w:t xml:space="preserve"> extremely flexible and highly programmable with native </w:t>
      </w:r>
      <w:proofErr w:type="spellStart"/>
      <w:r w:rsidRPr="00F87C59">
        <w:rPr>
          <w:rFonts w:eastAsia="Batang"/>
          <w:lang w:val="en-US"/>
        </w:rPr>
        <w:t>softwarisation</w:t>
      </w:r>
      <w:proofErr w:type="spellEnd"/>
      <w:r w:rsidRPr="00F87C59">
        <w:rPr>
          <w:rFonts w:eastAsia="Batang"/>
          <w:lang w:val="en-US"/>
        </w:rPr>
        <w:t xml:space="preserve"> infrastructures. As such Network 2030 represents an evolution of native flexibility and programmability conversion in all network segments. </w:t>
      </w:r>
    </w:p>
    <w:p w14:paraId="655309BD" w14:textId="77777777" w:rsidR="00F87C59" w:rsidRPr="00F87C59" w:rsidRDefault="00F87C59" w:rsidP="00F87C59">
      <w:pPr>
        <w:ind w:left="360"/>
        <w:jc w:val="both"/>
        <w:rPr>
          <w:rFonts w:eastAsia="Batang"/>
          <w:lang w:val="en-US"/>
        </w:rPr>
      </w:pPr>
      <w:r w:rsidRPr="00F87C59">
        <w:rPr>
          <w:rFonts w:eastAsia="Batang"/>
          <w:lang w:val="en-US"/>
        </w:rPr>
        <w:t>In Network 2030, the decomposition of current monolithic network entities into network functions or network virtual functions would be necessary and these functions should be able to be composed in an “on-demand”, “on-the-fly” basis.</w:t>
      </w:r>
    </w:p>
    <w:p w14:paraId="3DA978B2" w14:textId="77777777" w:rsidR="00F87C59" w:rsidRPr="00F87C59" w:rsidRDefault="00F87C59" w:rsidP="00F87C59">
      <w:pPr>
        <w:ind w:left="360"/>
        <w:jc w:val="both"/>
        <w:rPr>
          <w:rFonts w:eastAsia="Batang"/>
          <w:lang w:val="en-US"/>
        </w:rPr>
      </w:pPr>
      <w:r w:rsidRPr="00F87C59">
        <w:rPr>
          <w:rFonts w:eastAsia="Batang"/>
          <w:lang w:val="en-US"/>
        </w:rPr>
        <w:t xml:space="preserve">Programmability in Networks enables the functionality of some of their network elements to be dynamically changed. These networks aim to provide easy introduction of new network services by adding dynamic programmability to network devices such as routers, switches, and applications servers. Network Programmability empowers the fast, flexible, and dynamic deployment of new network functions and management services executed as groups of virtual machines in the data, control, management and service </w:t>
      </w:r>
      <w:r w:rsidRPr="00F87C59">
        <w:rPr>
          <w:rFonts w:eastAsia="Batang"/>
          <w:lang w:val="en-US"/>
        </w:rPr>
        <w:lastRenderedPageBreak/>
        <w:t xml:space="preserve">planes in all segments of the network infrastructure (i.e. wireless and wire access, core, edge and network cloud segments). </w:t>
      </w:r>
    </w:p>
    <w:p w14:paraId="29880F25" w14:textId="77777777" w:rsidR="00F87C59" w:rsidRPr="00F87C59" w:rsidRDefault="00F87C59" w:rsidP="00F87C59">
      <w:pPr>
        <w:ind w:left="360"/>
        <w:jc w:val="both"/>
        <w:rPr>
          <w:rFonts w:eastAsia="Batang"/>
          <w:lang w:val="en-US"/>
        </w:rPr>
      </w:pPr>
      <w:r w:rsidRPr="00F87C59">
        <w:rPr>
          <w:rFonts w:eastAsia="Batang"/>
          <w:lang w:val="en-US"/>
        </w:rPr>
        <w:t>Programmability in Networks refers to executable code that is injected into the execution environments of network elements in order to create the new functionality at run time with the required security characteristics. The basic approach is to enable trusted third parties (end users, operators, and service providers) to inject application-specific services (in the form of code) into the network. Network services may utilize this network support in terms of optimized network resources and, as such, they are becoming network aware. The behavior of network resources can then be customized and changed through a standardized programming interface for network control, management and servicing functionality.</w:t>
      </w:r>
    </w:p>
    <w:p w14:paraId="63B9C70C" w14:textId="77777777" w:rsidR="00F87C59" w:rsidRPr="00F87C59" w:rsidRDefault="00F87C59" w:rsidP="00F87C59">
      <w:pPr>
        <w:ind w:left="360"/>
        <w:jc w:val="both"/>
        <w:rPr>
          <w:rFonts w:eastAsia="Batang"/>
          <w:lang w:val="en-US"/>
        </w:rPr>
      </w:pPr>
      <w:r w:rsidRPr="00F87C59">
        <w:rPr>
          <w:rFonts w:eastAsia="Batang"/>
          <w:lang w:val="en-US"/>
        </w:rPr>
        <w:t xml:space="preserve">In addition, </w:t>
      </w:r>
      <w:r w:rsidRPr="00F87C59">
        <w:rPr>
          <w:lang w:val="en-US" w:eastAsia="zh-CN"/>
        </w:rPr>
        <w:t xml:space="preserve">Network 2030 shall empower service-network interaction by breaking the tight coupling between network and services and connect the network computing resources to form the cloud resource pools. In this way (1) different services can effectively programmatically call any network function component and/or resources on demand flexibly and quickly, based on the automatic allocation and elastic capacity expansion of the underlying network resources; (2) different users can choose network services and network function services according to their own needs. </w:t>
      </w:r>
    </w:p>
    <w:p w14:paraId="6915F192" w14:textId="77777777" w:rsidR="00F87C59" w:rsidRPr="00F87C59" w:rsidRDefault="00F87C59" w:rsidP="00F87C59">
      <w:pPr>
        <w:spacing w:after="120"/>
        <w:ind w:left="357"/>
        <w:jc w:val="both"/>
        <w:rPr>
          <w:rFonts w:eastAsia="Batang"/>
          <w:lang w:val="en-US"/>
        </w:rPr>
      </w:pPr>
      <w:r w:rsidRPr="00F87C59">
        <w:rPr>
          <w:rFonts w:eastAsia="Batang"/>
          <w:lang w:val="en-US"/>
        </w:rPr>
        <w:t>The level of programmability in Networks should be articulated for any proposed Network 2030 architecture.</w:t>
      </w:r>
    </w:p>
    <w:p w14:paraId="09E1628E" w14:textId="2457366F" w:rsidR="00F87C59" w:rsidRPr="00F87C59" w:rsidRDefault="0096728D" w:rsidP="003E06C4">
      <w:pPr>
        <w:pStyle w:val="ListParagraph"/>
        <w:numPr>
          <w:ilvl w:val="0"/>
          <w:numId w:val="27"/>
        </w:numPr>
        <w:overflowPunct w:val="0"/>
        <w:autoSpaceDE w:val="0"/>
        <w:autoSpaceDN w:val="0"/>
        <w:adjustRightInd w:val="0"/>
        <w:spacing w:after="120"/>
        <w:ind w:left="720"/>
        <w:textAlignment w:val="baseline"/>
        <w:outlineLvl w:val="1"/>
        <w:rPr>
          <w:rFonts w:eastAsia="Batang"/>
          <w:lang w:val="en-US"/>
        </w:rPr>
      </w:pPr>
      <w:r>
        <w:rPr>
          <w:rFonts w:eastAsia="Batang"/>
          <w:lang w:val="en-US"/>
        </w:rPr>
        <w:t xml:space="preserve"> </w:t>
      </w:r>
      <w:bookmarkStart w:id="19" w:name="_Toc39853837"/>
      <w:r>
        <w:rPr>
          <w:rFonts w:eastAsia="Batang"/>
          <w:b/>
          <w:lang w:val="en-US"/>
        </w:rPr>
        <w:t>Backward Com</w:t>
      </w:r>
      <w:r w:rsidR="00F87C59" w:rsidRPr="00F87C59">
        <w:rPr>
          <w:rFonts w:eastAsia="Batang"/>
          <w:b/>
          <w:lang w:val="en-US"/>
        </w:rPr>
        <w:t>p</w:t>
      </w:r>
      <w:r>
        <w:rPr>
          <w:rFonts w:eastAsia="Batang"/>
          <w:b/>
          <w:lang w:val="en-US"/>
        </w:rPr>
        <w:t>atibility</w:t>
      </w:r>
      <w:bookmarkEnd w:id="19"/>
    </w:p>
    <w:p w14:paraId="268EA65F" w14:textId="77777777" w:rsidR="00F87C59" w:rsidRPr="00F87C59" w:rsidRDefault="00F87C59" w:rsidP="00F87C59">
      <w:pPr>
        <w:ind w:left="360"/>
        <w:jc w:val="both"/>
        <w:rPr>
          <w:rFonts w:eastAsia="Batang"/>
          <w:lang w:val="en-US"/>
        </w:rPr>
      </w:pPr>
      <w:r w:rsidRPr="00F87C59">
        <w:rPr>
          <w:rFonts w:eastAsia="Batang"/>
          <w:lang w:val="en-US"/>
        </w:rPr>
        <w:t>Explicit compatibility is a very important practical principle. The followings are 3 important compatibility aspects.</w:t>
      </w:r>
    </w:p>
    <w:p w14:paraId="49915A9C" w14:textId="77777777" w:rsidR="00F87C59" w:rsidRPr="00F87C59" w:rsidRDefault="00F87C59" w:rsidP="00F87C59">
      <w:pPr>
        <w:ind w:left="360"/>
        <w:jc w:val="both"/>
        <w:rPr>
          <w:rFonts w:eastAsia="Batang"/>
          <w:highlight w:val="yellow"/>
          <w:lang w:val="en-US"/>
        </w:rPr>
      </w:pPr>
      <w:r w:rsidRPr="00F87C59">
        <w:rPr>
          <w:rFonts w:eastAsia="Batang"/>
          <w:lang w:val="en-US"/>
        </w:rPr>
        <w:t xml:space="preserve">A number of clean slate approaches or architecture have or are been proposed with significantly richer functionality than current Internet. It is impractical and enormously costly to deploy at large a new architecture if it does not inherently support existing network operation. </w:t>
      </w:r>
    </w:p>
    <w:p w14:paraId="684DF32D" w14:textId="77777777" w:rsidR="00F87C59" w:rsidRPr="00F87C59" w:rsidRDefault="00F87C59" w:rsidP="00F87C59">
      <w:pPr>
        <w:ind w:left="360"/>
        <w:jc w:val="both"/>
        <w:rPr>
          <w:rFonts w:eastAsia="Batang"/>
          <w:lang w:val="en-US"/>
        </w:rPr>
      </w:pPr>
      <w:r w:rsidRPr="00F87C59">
        <w:rPr>
          <w:rFonts w:eastAsia="Batang"/>
          <w:lang w:val="en-US"/>
        </w:rPr>
        <w:t>Network devices have a wide spectrum of capability. This span of capability is increasing due to the natural development of computers, and to the advent of IoT devices. IoT devices often have minimal hardware and compute resources, and hence have difficultly supporting classical network protocols. Network 2030 needs to capable of supporting, unifying and integrating protocols supporting differential services that optimally meet the needs of new micro (i.e. IoT devices) and new advanced devices, together with existing devices and to provide capabilities such as security, privacy and deterministic delay.</w:t>
      </w:r>
    </w:p>
    <w:p w14:paraId="117703C1" w14:textId="77777777" w:rsidR="00F87C59" w:rsidRPr="00F87C59" w:rsidRDefault="00F87C59" w:rsidP="00F87C59">
      <w:pPr>
        <w:ind w:left="360"/>
        <w:jc w:val="both"/>
        <w:rPr>
          <w:rFonts w:eastAsia="Batang"/>
          <w:lang w:val="en-US"/>
        </w:rPr>
      </w:pPr>
      <w:r w:rsidRPr="00F87C59">
        <w:rPr>
          <w:lang w:val="en-US" w:eastAsia="zh-CN"/>
        </w:rPr>
        <w:t>The Network 2030 needs to support the decoupling of services and network devices. This permits the service layer to flexibly use the underlying network resources according to need, and to dynamically schedule services amongst the available packet transport services and other resources.</w:t>
      </w:r>
    </w:p>
    <w:p w14:paraId="1DD7C700"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and/or explicit backwards compatibility should be articulated and supported for any proposed Network 2030 architecture or transition towards an architecture.</w:t>
      </w:r>
    </w:p>
    <w:p w14:paraId="79FA1434" w14:textId="715E816F" w:rsidR="00F87C59" w:rsidRPr="00CB5CEE"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lang w:val="en-US"/>
        </w:rPr>
      </w:pPr>
      <w:r w:rsidRPr="00F87C59" w:rsidDel="00CE4701">
        <w:rPr>
          <w:rFonts w:eastAsia="Batang"/>
          <w:lang w:val="en-US"/>
        </w:rPr>
        <w:t xml:space="preserve"> </w:t>
      </w:r>
      <w:bookmarkStart w:id="20" w:name="_Toc39853838"/>
      <w:r w:rsidRPr="00CB5CEE">
        <w:rPr>
          <w:rFonts w:eastAsia="Batang"/>
          <w:b/>
          <w:lang w:val="en-US"/>
        </w:rPr>
        <w:t>Heterogeneity in communication, compute, storage, service and their integration</w:t>
      </w:r>
      <w:bookmarkEnd w:id="20"/>
    </w:p>
    <w:p w14:paraId="09E5FA7E" w14:textId="77777777" w:rsidR="00F87C59" w:rsidRPr="00F87C59" w:rsidRDefault="00F87C59" w:rsidP="00F87C59">
      <w:pPr>
        <w:ind w:left="360"/>
        <w:jc w:val="both"/>
        <w:rPr>
          <w:rFonts w:eastAsia="Batang"/>
          <w:lang w:val="en-US"/>
        </w:rPr>
      </w:pPr>
      <w:r w:rsidRPr="00F87C59">
        <w:rPr>
          <w:rFonts w:eastAsia="Batang"/>
          <w:lang w:val="en-US"/>
        </w:rPr>
        <w:t xml:space="preserve">In the Network 2030, the heterogeneity is expected to be much higher and multi-dimensional than today. Multiple types of multiple network devices, network and /or service nodes, multiple protocols, multiple network and virtual network functions, multiple services, will exist. </w:t>
      </w:r>
    </w:p>
    <w:p w14:paraId="56C760F4" w14:textId="77777777" w:rsidR="00F87C59" w:rsidRPr="00F87C59" w:rsidRDefault="00F87C59" w:rsidP="00F87C59">
      <w:pPr>
        <w:ind w:left="360"/>
        <w:jc w:val="both"/>
        <w:rPr>
          <w:rFonts w:eastAsia="Batang"/>
          <w:lang w:val="en-US"/>
        </w:rPr>
      </w:pPr>
      <w:r w:rsidRPr="00F87C59">
        <w:rPr>
          <w:lang w:val="en-US" w:eastAsia="zh-CN"/>
        </w:rPr>
        <w:t>Network infrastructures consist of fixed networks, mobile communication networks and other basic networks benefiting from key networking technologies such as Internet, Mobile Internet, Internet of Things, Cloud Computing, Big Data, and Satellite communications with the convergence of network and computing resources. Each network can become service provider delivering network capabilities, computing capabilities and data capabilities to meet the needs and requirements of services in the relevant industries.</w:t>
      </w:r>
    </w:p>
    <w:p w14:paraId="39DF5EC9" w14:textId="77777777" w:rsidR="00F87C59" w:rsidRPr="00F87C59" w:rsidRDefault="00F87C59" w:rsidP="00F87C59">
      <w:pPr>
        <w:spacing w:after="120"/>
        <w:ind w:left="357"/>
        <w:jc w:val="both"/>
        <w:rPr>
          <w:rFonts w:eastAsia="Batang"/>
          <w:lang w:val="en-US"/>
        </w:rPr>
      </w:pPr>
      <w:r w:rsidRPr="00F87C59">
        <w:rPr>
          <w:rFonts w:eastAsia="Batang"/>
          <w:lang w:val="en-US"/>
        </w:rPr>
        <w:t>As such that heterogeneity in communication, computation, storage and their integration should be supported in Network 2030.</w:t>
      </w:r>
    </w:p>
    <w:p w14:paraId="49441F4F" w14:textId="40334846" w:rsidR="00F87C59" w:rsidRPr="00F87C59"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r w:rsidRPr="00F87C59" w:rsidDel="00CE4701">
        <w:rPr>
          <w:rFonts w:eastAsia="Batang"/>
          <w:lang w:val="en-US"/>
        </w:rPr>
        <w:t xml:space="preserve"> </w:t>
      </w:r>
      <w:bookmarkStart w:id="21" w:name="_Toc39853839"/>
      <w:r w:rsidRPr="00F87C59">
        <w:rPr>
          <w:rFonts w:eastAsia="Batang"/>
          <w:b/>
          <w:lang w:val="en-US"/>
        </w:rPr>
        <w:t>Native Slicing – for multiple and different types of Network 2030 services execution on the same infrastructure</w:t>
      </w:r>
      <w:bookmarkEnd w:id="21"/>
    </w:p>
    <w:p w14:paraId="5571EED1" w14:textId="77777777" w:rsidR="00F87C59" w:rsidRPr="00F87C59" w:rsidRDefault="00F87C59" w:rsidP="00F87C59">
      <w:pPr>
        <w:ind w:left="360"/>
        <w:jc w:val="both"/>
        <w:rPr>
          <w:rFonts w:eastAsia="Batang"/>
          <w:lang w:val="en-US"/>
        </w:rPr>
      </w:pPr>
      <w:r w:rsidRPr="00F87C59">
        <w:rPr>
          <w:rFonts w:eastAsia="Batang"/>
          <w:lang w:val="en-US"/>
        </w:rPr>
        <w:t xml:space="preserve">In today’s Network, layering is good practice for both communication protocols and software implementations. This has led in some cases to faster deployments, but suboptimal solutions, especially in </w:t>
      </w:r>
      <w:r w:rsidRPr="00F87C59">
        <w:rPr>
          <w:rFonts w:eastAsia="Batang"/>
          <w:lang w:val="en-US"/>
        </w:rPr>
        <w:lastRenderedPageBreak/>
        <w:t>wireless communications where layering may be considered unsafe, as functions of each layer are carried out completely before the protocol data unit is passed to the next layer.</w:t>
      </w:r>
    </w:p>
    <w:p w14:paraId="0EE3AEF5" w14:textId="77777777" w:rsidR="00F87C59" w:rsidRPr="00F87C59" w:rsidRDefault="00F87C59" w:rsidP="00F87C59">
      <w:pPr>
        <w:ind w:left="360"/>
        <w:jc w:val="both"/>
        <w:rPr>
          <w:rFonts w:eastAsia="Batang"/>
          <w:lang w:val="en-US"/>
        </w:rPr>
      </w:pPr>
      <w:r w:rsidRPr="00F87C59">
        <w:rPr>
          <w:rFonts w:eastAsia="Batang"/>
          <w:lang w:val="en-US"/>
        </w:rPr>
        <w:t>Network 2030 may introduce a concept of native slices for enabling easy and efficient execution of multiple and different types of Network 2030 services at a given time on the same infrastructure. A network slice is a set of network functions, infrastructure resources (i.e., connectivity, compute, and storage manageable resources) and service functions that have attributes specifically designed to meet the needs of a Network 2030 service. As such a network slice is a managed group of subsets of resources, network functions/network virtual functions at the data, control, management and service planes at any given time. Slices may offer single uniform capability interfaces to entities and network functions, abstracting the autonomous loosely coupled slice components with different functional and non</w:t>
      </w:r>
      <w:r w:rsidRPr="00F87C59">
        <w:rPr>
          <w:rFonts w:ascii="Calibri" w:eastAsia="Calibri" w:hAnsi="Calibri" w:cs="Calibri"/>
          <w:lang w:val="en-US"/>
        </w:rPr>
        <w:t>‐</w:t>
      </w:r>
      <w:r w:rsidRPr="00F87C59">
        <w:rPr>
          <w:rFonts w:eastAsia="Batang"/>
          <w:lang w:val="en-US"/>
        </w:rPr>
        <w:t>functional behavior.</w:t>
      </w:r>
    </w:p>
    <w:p w14:paraId="4FBB971D"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slicing should be supported for any proposed Network 2030 architecture.</w:t>
      </w:r>
    </w:p>
    <w:p w14:paraId="6AA11085" w14:textId="33A22FD0" w:rsidR="00F87C59" w:rsidRPr="00F87C59"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r w:rsidRPr="00F87C59">
        <w:rPr>
          <w:rFonts w:eastAsia="Batang"/>
          <w:b/>
          <w:lang w:val="en-US"/>
        </w:rPr>
        <w:t xml:space="preserve"> </w:t>
      </w:r>
      <w:bookmarkStart w:id="22" w:name="_Toc39853840"/>
      <w:r w:rsidRPr="00F87C59">
        <w:rPr>
          <w:rFonts w:eastAsia="Batang"/>
          <w:b/>
          <w:lang w:val="en-US"/>
        </w:rPr>
        <w:t>Unambiguous naming network functions and services</w:t>
      </w:r>
      <w:bookmarkEnd w:id="22"/>
    </w:p>
    <w:p w14:paraId="4003A81E" w14:textId="77777777" w:rsidR="00F87C59" w:rsidRPr="00F87C59" w:rsidRDefault="00F87C59" w:rsidP="00F87C59">
      <w:pPr>
        <w:spacing w:after="120"/>
        <w:ind w:left="357"/>
        <w:jc w:val="both"/>
        <w:rPr>
          <w:rFonts w:eastAsia="Batang"/>
          <w:lang w:val="en-US"/>
        </w:rPr>
      </w:pPr>
      <w:r w:rsidRPr="00F87C59">
        <w:rPr>
          <w:rFonts w:eastAsia="Batang"/>
          <w:lang w:val="en-US"/>
        </w:rPr>
        <w:t>In today networks, the addressing of hosts must be the same at start and finish of transmission. In Network 2030, the network functions and services need to be unambiguous. The user or user systems are not accessing any more a specific server, but the content, function or service that the server would host. As such unambiguous naming/description of network functions, network virtual functions and services should be supported in Network 2030.</w:t>
      </w:r>
    </w:p>
    <w:p w14:paraId="67554CA8" w14:textId="104B917A" w:rsidR="00F87C59" w:rsidRPr="00F87C59" w:rsidRDefault="006C5523"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r>
        <w:rPr>
          <w:rFonts w:eastAsia="Batang"/>
          <w:b/>
          <w:lang w:val="en-US"/>
        </w:rPr>
        <w:t xml:space="preserve"> </w:t>
      </w:r>
      <w:bookmarkStart w:id="23" w:name="_Toc39853841"/>
      <w:r w:rsidR="00F87C59" w:rsidRPr="00F87C59">
        <w:rPr>
          <w:rFonts w:eastAsia="Batang"/>
          <w:b/>
          <w:lang w:val="en-US"/>
        </w:rPr>
        <w:t>Intrinsic Anonymity and security support for all network operations</w:t>
      </w:r>
      <w:bookmarkEnd w:id="23"/>
    </w:p>
    <w:p w14:paraId="4E6AA6FE" w14:textId="77777777" w:rsidR="00F87C59" w:rsidRPr="00F87C59" w:rsidRDefault="00F87C59" w:rsidP="00F87C59">
      <w:pPr>
        <w:tabs>
          <w:tab w:val="left" w:pos="1701"/>
        </w:tabs>
        <w:ind w:left="426"/>
        <w:jc w:val="both"/>
        <w:rPr>
          <w:rFonts w:eastAsia="Batang"/>
          <w:lang w:val="en-US"/>
        </w:rPr>
      </w:pPr>
      <w:r w:rsidRPr="00F87C59">
        <w:rPr>
          <w:rFonts w:eastAsia="Batang"/>
          <w:lang w:val="en-US"/>
        </w:rPr>
        <w:t>A failure of the network to deliver the required service due to a technical defect or as a result of an attack can have serious and/or widespread safety and economic consequences. Network 2030 must therefore be regarded as critical national infrastructure as far as national and global security and economy is concerned. In Network 2030 because of more stringent resilience requirements of future application scenarios involving communications with life &amp; death impacts, including but not limited to transportation or medial control should not bear intermittent failures. Given the nature of the new services that will be deployed over Network 2030, the attack surface and nature of an attack will expand beyond the vulnerabilities of existing networks. The scope and means of protection are expected to require extension beyond the methods that networks currently use. Network 2030 must therefore be designed to be impervious to attack, and to contain any attack that breaks through the defenses so as to minimize its impact.</w:t>
      </w:r>
    </w:p>
    <w:p w14:paraId="6C952F91" w14:textId="77777777" w:rsidR="00F87C59" w:rsidRPr="00F87C59" w:rsidRDefault="00F87C59" w:rsidP="00F87C59">
      <w:pPr>
        <w:ind w:left="426"/>
        <w:jc w:val="both"/>
        <w:rPr>
          <w:rFonts w:eastAsia="Batang"/>
          <w:lang w:val="en-US"/>
        </w:rPr>
      </w:pPr>
      <w:r w:rsidRPr="00F87C59">
        <w:rPr>
          <w:rFonts w:eastAsia="Batang"/>
          <w:lang w:val="en-US"/>
        </w:rPr>
        <w:t>In Network 2030 anonymity</w:t>
      </w:r>
      <w:r w:rsidRPr="00F87C59">
        <w:t xml:space="preserve"> </w:t>
      </w:r>
      <w:r w:rsidRPr="00F87C59">
        <w:rPr>
          <w:rFonts w:eastAsia="Batang"/>
          <w:lang w:val="en-US"/>
        </w:rPr>
        <w:t xml:space="preserve">represents the ability of the network to provide communications channels where one endpoint is not made aware of any identity of the other side of the communication. It supports for all network operations should be made inherent to all data (small and big data) &amp; services. As such Network 2030 would incorporate two important aspects: (a) Anonymity of the network services offered and (b) Higher Protection of the infrastructure. This includes high degree of intrinsic anonymity (i.e. safeguard network operations from malicious attacks or from the collection of sensitive information by intermediaries), in time-sensitive and automation in all network operations. </w:t>
      </w:r>
    </w:p>
    <w:p w14:paraId="324ED0F4" w14:textId="77777777" w:rsidR="00F87C59" w:rsidRPr="00F87C59" w:rsidRDefault="00F87C59" w:rsidP="00F87C59">
      <w:pPr>
        <w:spacing w:after="120"/>
        <w:ind w:left="357"/>
        <w:jc w:val="both"/>
        <w:rPr>
          <w:rFonts w:eastAsia="Batang"/>
          <w:lang w:val="en-US"/>
        </w:rPr>
      </w:pPr>
      <w:r w:rsidRPr="00F87C59">
        <w:rPr>
          <w:lang w:val="en-US" w:eastAsia="zh-CN"/>
        </w:rPr>
        <w:t xml:space="preserve">With the increasing of mass terminals, virtualization of network functions, and diversification of applications, the network is becoming more open, with increasing exposed interfaces, more and more attacks and potential network threats. As such Network 2030 should consider security from the beginning of network architecture design to make security as key element of the new networking fabric. </w:t>
      </w:r>
      <w:r w:rsidRPr="00F87C59">
        <w:rPr>
          <w:rFonts w:eastAsia="Batang"/>
          <w:lang w:val="en-US"/>
        </w:rPr>
        <w:t xml:space="preserve">Such security fabric builds on an end-to-end security system including identity authentication, network security, platform security, data security and business security with guarantees for trustworthiness. </w:t>
      </w:r>
    </w:p>
    <w:p w14:paraId="14B2DD1C" w14:textId="6E75C33D" w:rsidR="00F87C59" w:rsidRPr="00F87C59" w:rsidRDefault="00A205D8"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r>
        <w:rPr>
          <w:rFonts w:eastAsia="Batang"/>
          <w:b/>
          <w:lang w:val="en-US"/>
        </w:rPr>
        <w:t xml:space="preserve"> </w:t>
      </w:r>
      <w:bookmarkStart w:id="24" w:name="_Toc39853842"/>
      <w:r w:rsidR="00F87C59" w:rsidRPr="00F87C59">
        <w:rPr>
          <w:rFonts w:eastAsia="Batang"/>
          <w:b/>
          <w:lang w:val="en-US"/>
        </w:rPr>
        <w:t>Resilience</w:t>
      </w:r>
      <w:bookmarkEnd w:id="24"/>
    </w:p>
    <w:p w14:paraId="2CD9450D" w14:textId="77777777" w:rsidR="00F87C59" w:rsidRPr="00F87C59" w:rsidRDefault="00F87C59" w:rsidP="00F87C59">
      <w:pPr>
        <w:spacing w:before="240" w:after="240"/>
        <w:ind w:left="357"/>
        <w:jc w:val="both"/>
        <w:rPr>
          <w:rFonts w:eastAsia="Batang"/>
          <w:lang w:val="en-US"/>
        </w:rPr>
      </w:pPr>
      <w:r w:rsidRPr="00F87C59">
        <w:rPr>
          <w:rFonts w:eastAsia="Batang"/>
          <w:lang w:val="en-US"/>
        </w:rPr>
        <w:t>Resilience needs to be an inherent property of Network 2030 networked systems; this means that resilience has to be designed as a primary principle of these networks and systems, explicitly extending the notion of network topology robustness that was introduced in the Internet.</w:t>
      </w:r>
    </w:p>
    <w:p w14:paraId="263AE14F" w14:textId="77777777" w:rsidR="00F87C59" w:rsidRPr="00F87C59" w:rsidRDefault="00F87C59" w:rsidP="00F87C59">
      <w:pPr>
        <w:spacing w:before="240" w:after="240"/>
        <w:ind w:left="357"/>
        <w:jc w:val="both"/>
        <w:rPr>
          <w:rFonts w:eastAsia="Batang"/>
          <w:lang w:val="en-US"/>
        </w:rPr>
      </w:pPr>
      <w:r w:rsidRPr="00F87C59">
        <w:rPr>
          <w:rFonts w:eastAsia="Batang"/>
          <w:lang w:val="en-US"/>
        </w:rPr>
        <w:t xml:space="preserve">In recent years, it has become evident that modern networked systems (and the services that they include and support) are critical infrastructures, because of the reliance that the users put on them. Not only that, if some of these systems fail to provide their expected service (there may be some ‘downtime’), then losses will occur in terms of time and money, and in extreme cases there may be damage and even loss of life. Critical infrastructures comprise of assets and systems that maintain societal functions, including health, safety, </w:t>
      </w:r>
      <w:r w:rsidRPr="00F87C59">
        <w:rPr>
          <w:rFonts w:eastAsia="Batang"/>
          <w:lang w:val="en-US"/>
        </w:rPr>
        <w:lastRenderedPageBreak/>
        <w:t>security, and the economic and social well-being of people. Supervisory Control and Data Acquisition (SCADA) and Industrial Control Systems (ICS) are particular examples of critical infrastructures for the monitoring, control and automation of operational plants of various sorts, such as utility networks. SCADA systems monitor and control infrastructures including power plants, water utility, energy and gas pipelines, which makes them highly critical. Providing protection in terms of security, safety and resilience in such networks and in Network 2030 is inherently considered to be of vital importance.</w:t>
      </w:r>
    </w:p>
    <w:p w14:paraId="3BE26885" w14:textId="77777777" w:rsidR="00F87C59" w:rsidRPr="00F87C59" w:rsidRDefault="00F87C59" w:rsidP="00F87C59">
      <w:pPr>
        <w:spacing w:after="120"/>
        <w:ind w:left="357"/>
        <w:jc w:val="both"/>
        <w:rPr>
          <w:rFonts w:eastAsia="Batang"/>
          <w:lang w:val="en-US"/>
        </w:rPr>
      </w:pPr>
      <w:r w:rsidRPr="00F87C59">
        <w:rPr>
          <w:rFonts w:eastAsia="Batang"/>
          <w:lang w:val="en-US"/>
        </w:rPr>
        <w:t>The sources of challenges for networked systems can include natural disasters such as flooding, weather events leading to failure of electrical power, over-demand for the services of the system, software bugs and consequent failures, hardware component faults, complexity leading to errors by a human operator, and cybersecurity attacks. Networked systems need to be able to continue to offer a satisfactory Quality of Service no matter what challenge they experience.</w:t>
      </w:r>
    </w:p>
    <w:p w14:paraId="77D08177" w14:textId="77777777" w:rsidR="00F87C59" w:rsidRPr="00F87C59" w:rsidRDefault="00F87C59" w:rsidP="00F87C59">
      <w:pPr>
        <w:spacing w:after="120"/>
        <w:ind w:left="357"/>
        <w:jc w:val="both"/>
        <w:rPr>
          <w:rFonts w:eastAsia="Batang"/>
          <w:lang w:val="en-US"/>
        </w:rPr>
      </w:pPr>
      <w:r w:rsidRPr="00F87C59">
        <w:rPr>
          <w:rFonts w:eastAsia="Batang"/>
          <w:lang w:val="en-US"/>
        </w:rPr>
        <w:t>Resilience against attacks including control and management plane of networks needs to be stronger for 2030 network 2030 than for current networks because by running those critical services on top of them, these networks could become target for more and more adversaries.</w:t>
      </w:r>
    </w:p>
    <w:p w14:paraId="1503B98E" w14:textId="77777777" w:rsidR="00F87C59" w:rsidRPr="00F87C59" w:rsidRDefault="00F87C59" w:rsidP="003E06C4">
      <w:pPr>
        <w:pStyle w:val="ListParagraph"/>
        <w:numPr>
          <w:ilvl w:val="0"/>
          <w:numId w:val="27"/>
        </w:numPr>
        <w:overflowPunct w:val="0"/>
        <w:autoSpaceDE w:val="0"/>
        <w:autoSpaceDN w:val="0"/>
        <w:adjustRightInd w:val="0"/>
        <w:spacing w:after="120"/>
        <w:ind w:left="720"/>
        <w:textAlignment w:val="baseline"/>
        <w:outlineLvl w:val="1"/>
        <w:rPr>
          <w:rFonts w:eastAsia="Batang"/>
          <w:b/>
          <w:lang w:val="en-US"/>
        </w:rPr>
      </w:pPr>
      <w:r w:rsidRPr="00F87C59">
        <w:rPr>
          <w:rFonts w:eastAsia="Batang"/>
          <w:b/>
          <w:lang w:val="en-US"/>
        </w:rPr>
        <w:t xml:space="preserve"> </w:t>
      </w:r>
      <w:bookmarkStart w:id="25" w:name="_Toc39853843"/>
      <w:r w:rsidRPr="00F87C59">
        <w:rPr>
          <w:rFonts w:eastAsia="Batang"/>
          <w:b/>
          <w:lang w:val="en-US"/>
        </w:rPr>
        <w:t>“Network Determinism” principle – specific principle to Network 2030</w:t>
      </w:r>
      <w:bookmarkEnd w:id="25"/>
    </w:p>
    <w:p w14:paraId="4AF231DC" w14:textId="77777777" w:rsidR="00F87C59" w:rsidRPr="00F87C59" w:rsidRDefault="00F87C59" w:rsidP="00F87C59">
      <w:pPr>
        <w:spacing w:before="200" w:after="200"/>
        <w:ind w:left="426"/>
        <w:jc w:val="both"/>
        <w:rPr>
          <w:rFonts w:eastAsia="Batang"/>
          <w:lang w:val="en-US"/>
        </w:rPr>
      </w:pPr>
      <w:r w:rsidRPr="00F87C59">
        <w:rPr>
          <w:rFonts w:eastAsia="Batang"/>
          <w:lang w:val="en-US"/>
        </w:rPr>
        <w:t xml:space="preserve">In order to meet end-to-end of new business applications such as industrial control, telemedicine, robotics and vehicle networking, Network 2030 needs to introduce explicit determinism in very stringent non-functional requirements with guarantees per partitions of the infrastructures. As such it provides a description of how well a network performs its functions and operations. </w:t>
      </w:r>
      <w:r w:rsidRPr="00F87C59">
        <w:rPr>
          <w:rFonts w:eastAsia="Batang"/>
          <w:bCs/>
          <w:lang w:val="en-US"/>
        </w:rPr>
        <w:t>Non-functional network requirements</w:t>
      </w:r>
      <w:r w:rsidRPr="00F87C59">
        <w:rPr>
          <w:rFonts w:eastAsia="Batang"/>
          <w:lang w:val="en-US"/>
        </w:rPr>
        <w:t xml:space="preserve"> include accessibility, availability, certification, consistency, compliance, extensibility, fault tolerance, integrability, interoperability, maintainability, operability, performance, privacy, resilience, reliability, robustness, scalability, security.</w:t>
      </w:r>
    </w:p>
    <w:p w14:paraId="486FA461" w14:textId="77777777" w:rsidR="00F87C59" w:rsidRPr="00F87C59" w:rsidRDefault="00F87C59" w:rsidP="00F87C59">
      <w:pPr>
        <w:ind w:left="426"/>
        <w:jc w:val="both"/>
        <w:rPr>
          <w:rFonts w:eastAsia="Batang"/>
          <w:lang w:val="en-US"/>
        </w:rPr>
      </w:pPr>
      <w:r w:rsidRPr="00F87C59">
        <w:rPr>
          <w:rFonts w:eastAsia="Batang"/>
          <w:lang w:val="en-US"/>
        </w:rPr>
        <w:t>Network 2030 must be designed on the basis that accurate clocks are available wherever they are needed to support the synchronization and scheduling of all network operations including the sending of packets. This is needed to support deterministic services and coordinated operation of both applications and the network itself.</w:t>
      </w:r>
    </w:p>
    <w:p w14:paraId="7E0206CF" w14:textId="77777777" w:rsidR="00F87C59" w:rsidRPr="00F87C59" w:rsidRDefault="00F87C59" w:rsidP="00F87C59">
      <w:pPr>
        <w:ind w:left="426"/>
        <w:jc w:val="both"/>
        <w:rPr>
          <w:rFonts w:eastAsia="Batang"/>
          <w:lang w:val="en-US"/>
        </w:rPr>
      </w:pPr>
      <w:r w:rsidRPr="00F87C59">
        <w:rPr>
          <w:rFonts w:eastAsia="Batang"/>
          <w:lang w:val="en-US"/>
        </w:rPr>
        <w:t>Network 2030 needs to support lossless network transmission, in many scenarios, through dynamic virtual channel technology, push-pull hybrid scheduling mechanism and load balancing with packet-by-packet distribution mechanism, to meet the needs of zero packet loss, low latency and high throughput. As such Network 2030 needs to guarantee deterministic transmission quality according to specific application requirements.</w:t>
      </w:r>
    </w:p>
    <w:p w14:paraId="4C7096F6" w14:textId="2ECC30C8" w:rsidR="00F87C59" w:rsidRDefault="00F87C59" w:rsidP="00F87C59">
      <w:pPr>
        <w:rPr>
          <w:rFonts w:eastAsia="Batang"/>
          <w:lang w:val="en-US"/>
        </w:rPr>
      </w:pPr>
      <w:r w:rsidRPr="00F87C59">
        <w:rPr>
          <w:rFonts w:eastAsia="Batang"/>
          <w:lang w:val="en-US"/>
        </w:rPr>
        <w:t>Network Determinism should be supported in Network 2030.</w:t>
      </w:r>
    </w:p>
    <w:p w14:paraId="0D1D5685" w14:textId="77777777" w:rsidR="00A91D34" w:rsidRPr="00F87C59" w:rsidRDefault="00A91D34" w:rsidP="00F87C59">
      <w:pPr>
        <w:rPr>
          <w:rFonts w:asciiTheme="majorBidi" w:hAnsiTheme="majorBidi" w:cstheme="majorBidi"/>
          <w:b/>
        </w:rPr>
      </w:pPr>
    </w:p>
    <w:p w14:paraId="2641F96B" w14:textId="4F5BB244" w:rsidR="00C7569F" w:rsidRDefault="00893783" w:rsidP="003E06C4">
      <w:pPr>
        <w:pStyle w:val="ListParagraph"/>
        <w:pageBreakBefore/>
        <w:numPr>
          <w:ilvl w:val="0"/>
          <w:numId w:val="44"/>
        </w:numPr>
        <w:ind w:left="720"/>
        <w:outlineLvl w:val="0"/>
        <w:rPr>
          <w:rFonts w:asciiTheme="majorBidi" w:hAnsiTheme="majorBidi" w:cstheme="majorBidi"/>
          <w:b/>
        </w:rPr>
      </w:pPr>
      <w:bookmarkStart w:id="26" w:name="_Toc39853844"/>
      <w:r w:rsidRPr="0071241B">
        <w:rPr>
          <w:rFonts w:asciiTheme="majorBidi" w:hAnsiTheme="majorBidi" w:cstheme="majorBidi"/>
          <w:b/>
        </w:rPr>
        <w:lastRenderedPageBreak/>
        <w:t>Overall Architecture</w:t>
      </w:r>
      <w:r w:rsidR="00DB3B88">
        <w:rPr>
          <w:rFonts w:asciiTheme="majorBidi" w:hAnsiTheme="majorBidi" w:cstheme="majorBidi"/>
          <w:b/>
        </w:rPr>
        <w:t xml:space="preserve"> (M. Toy)</w:t>
      </w:r>
      <w:bookmarkEnd w:id="26"/>
    </w:p>
    <w:p w14:paraId="7F9E0476" w14:textId="44A7AFE8" w:rsidR="000C28D7" w:rsidRDefault="000C28D7" w:rsidP="00C7569F">
      <w:pPr>
        <w:rPr>
          <w:rFonts w:asciiTheme="majorBidi" w:hAnsiTheme="majorBidi" w:cstheme="majorBidi"/>
        </w:rPr>
      </w:pPr>
      <w:r>
        <w:rPr>
          <w:rFonts w:asciiTheme="majorBidi" w:hAnsiTheme="majorBidi" w:cstheme="majorBidi"/>
        </w:rPr>
        <w:t>As described in our principles in Section 2, Network2030 architecture is an end-to-end</w:t>
      </w:r>
      <w:r w:rsidR="00DD3405">
        <w:rPr>
          <w:rFonts w:asciiTheme="majorBidi" w:hAnsiTheme="majorBidi" w:cstheme="majorBidi"/>
        </w:rPr>
        <w:t xml:space="preserve"> integrated,</w:t>
      </w:r>
      <w:r>
        <w:rPr>
          <w:rFonts w:asciiTheme="majorBidi" w:hAnsiTheme="majorBidi" w:cstheme="majorBidi"/>
        </w:rPr>
        <w:t xml:space="preserve"> automated and dynamic architecture that combines connectivity, computation and storage </w:t>
      </w:r>
      <w:r w:rsidR="00DD3405">
        <w:rPr>
          <w:rFonts w:asciiTheme="majorBidi" w:hAnsiTheme="majorBidi" w:cstheme="majorBidi"/>
        </w:rPr>
        <w:t xml:space="preserve">resources. This architecture, that represent a transition from the current </w:t>
      </w:r>
      <w:r>
        <w:rPr>
          <w:rFonts w:asciiTheme="majorBidi" w:hAnsiTheme="majorBidi" w:cstheme="majorBidi"/>
        </w:rPr>
        <w:t xml:space="preserve">architecture of </w:t>
      </w:r>
      <w:r w:rsidR="00DD3405">
        <w:rPr>
          <w:rFonts w:asciiTheme="majorBidi" w:hAnsiTheme="majorBidi" w:cstheme="majorBidi"/>
        </w:rPr>
        <w:t xml:space="preserve">pure connectivity, is driven from proliferation of virtualization, </w:t>
      </w:r>
      <w:r w:rsidR="000B4F5A">
        <w:rPr>
          <w:rFonts w:asciiTheme="majorBidi" w:hAnsiTheme="majorBidi" w:cstheme="majorBidi"/>
        </w:rPr>
        <w:t xml:space="preserve">Artificial Intelligence (AI)/ Machine Learning techniques, APIs for automation, </w:t>
      </w:r>
      <w:r w:rsidR="00684924">
        <w:rPr>
          <w:rFonts w:asciiTheme="majorBidi" w:hAnsiTheme="majorBidi" w:cstheme="majorBidi"/>
        </w:rPr>
        <w:t xml:space="preserve">optical computing, </w:t>
      </w:r>
      <w:r w:rsidR="000B4F5A">
        <w:rPr>
          <w:rFonts w:asciiTheme="majorBidi" w:hAnsiTheme="majorBidi" w:cstheme="majorBidi"/>
        </w:rPr>
        <w:t xml:space="preserve">and </w:t>
      </w:r>
      <w:r w:rsidR="00DD3405">
        <w:rPr>
          <w:rFonts w:asciiTheme="majorBidi" w:hAnsiTheme="majorBidi" w:cstheme="majorBidi"/>
        </w:rPr>
        <w:t xml:space="preserve">current and expected </w:t>
      </w:r>
      <w:r w:rsidR="000B4F5A">
        <w:rPr>
          <w:rFonts w:asciiTheme="majorBidi" w:hAnsiTheme="majorBidi" w:cstheme="majorBidi"/>
        </w:rPr>
        <w:t>future applications requiring</w:t>
      </w:r>
      <w:r w:rsidR="00684924">
        <w:rPr>
          <w:rFonts w:asciiTheme="majorBidi" w:hAnsiTheme="majorBidi" w:cstheme="majorBidi"/>
        </w:rPr>
        <w:t xml:space="preserve"> enormous bandwidth, the end-to-end delay of a couple </w:t>
      </w:r>
      <w:proofErr w:type="spellStart"/>
      <w:r w:rsidR="00684924">
        <w:rPr>
          <w:rFonts w:asciiTheme="majorBidi" w:hAnsiTheme="majorBidi" w:cstheme="majorBidi"/>
        </w:rPr>
        <w:t>miliseconds</w:t>
      </w:r>
      <w:proofErr w:type="spellEnd"/>
      <w:r w:rsidR="00684924">
        <w:rPr>
          <w:rFonts w:asciiTheme="majorBidi" w:hAnsiTheme="majorBidi" w:cstheme="majorBidi"/>
        </w:rPr>
        <w:t xml:space="preserve">, and near zero packet loss.  </w:t>
      </w:r>
      <w:r w:rsidR="000B4F5A">
        <w:rPr>
          <w:rFonts w:asciiTheme="majorBidi" w:hAnsiTheme="majorBidi" w:cstheme="majorBidi"/>
        </w:rPr>
        <w:t xml:space="preserve"> </w:t>
      </w:r>
    </w:p>
    <w:p w14:paraId="015DDCA9" w14:textId="739CE0D3" w:rsidR="00B60646" w:rsidRPr="00D20C67" w:rsidRDefault="00684924" w:rsidP="00C7569F">
      <w:pPr>
        <w:rPr>
          <w:rFonts w:asciiTheme="majorBidi" w:hAnsiTheme="majorBidi" w:cstheme="majorBidi"/>
        </w:rPr>
      </w:pPr>
      <w:r w:rsidRPr="00E406F5">
        <w:rPr>
          <w:rFonts w:asciiTheme="majorBidi" w:hAnsiTheme="majorBidi" w:cstheme="majorBidi"/>
        </w:rPr>
        <w:t xml:space="preserve">Applications for </w:t>
      </w:r>
      <w:r w:rsidR="0087231B">
        <w:rPr>
          <w:rFonts w:asciiTheme="majorBidi" w:hAnsiTheme="majorBidi" w:cstheme="majorBidi"/>
        </w:rPr>
        <w:t>Network</w:t>
      </w:r>
      <w:r w:rsidR="002F7E6B">
        <w:rPr>
          <w:rFonts w:asciiTheme="majorBidi" w:hAnsiTheme="majorBidi" w:cstheme="majorBidi"/>
        </w:rPr>
        <w:t>2030</w:t>
      </w:r>
      <w:r w:rsidR="003C403C" w:rsidRPr="00D20C67">
        <w:rPr>
          <w:rFonts w:asciiTheme="majorBidi" w:hAnsiTheme="majorBidi" w:cstheme="majorBidi"/>
        </w:rPr>
        <w:t xml:space="preserve"> </w:t>
      </w:r>
      <w:r>
        <w:rPr>
          <w:rFonts w:asciiTheme="majorBidi" w:hAnsiTheme="majorBidi" w:cstheme="majorBidi"/>
        </w:rPr>
        <w:t>are</w:t>
      </w:r>
      <w:r w:rsidRPr="00D20C67">
        <w:rPr>
          <w:rFonts w:asciiTheme="majorBidi" w:hAnsiTheme="majorBidi" w:cstheme="majorBidi"/>
        </w:rPr>
        <w:t xml:space="preserve"> </w:t>
      </w:r>
      <w:r w:rsidR="003C403C" w:rsidRPr="00D20C67">
        <w:rPr>
          <w:rFonts w:asciiTheme="majorBidi" w:hAnsiTheme="majorBidi" w:cstheme="majorBidi"/>
        </w:rPr>
        <w:t xml:space="preserve">expected to be used by various devices including robots, self-driven cars, and drones as depicted in Figure 1.  </w:t>
      </w:r>
    </w:p>
    <w:p w14:paraId="0E853F3A" w14:textId="77777777" w:rsidR="00B60646" w:rsidRDefault="00B60646" w:rsidP="00C7569F">
      <w:pPr>
        <w:rPr>
          <w:rFonts w:asciiTheme="majorBidi" w:hAnsiTheme="majorBidi" w:cstheme="majorBidi"/>
          <w:b/>
        </w:rPr>
      </w:pPr>
    </w:p>
    <w:p w14:paraId="28D739D6" w14:textId="211F79FB" w:rsidR="00B60646" w:rsidRDefault="0016032A" w:rsidP="00C7569F">
      <w:pPr>
        <w:rPr>
          <w:rFonts w:asciiTheme="majorBidi" w:hAnsiTheme="majorBidi" w:cstheme="majorBidi"/>
          <w:b/>
        </w:rPr>
      </w:pPr>
      <w:r>
        <w:rPr>
          <w:rFonts w:asciiTheme="majorBidi" w:hAnsiTheme="majorBidi" w:cstheme="majorBidi"/>
          <w:b/>
          <w:noProof/>
          <w:lang w:val="en-US" w:eastAsia="en-US"/>
        </w:rPr>
        <w:drawing>
          <wp:inline distT="0" distB="0" distL="0" distR="0" wp14:anchorId="6EB139E3" wp14:editId="0CAAACAF">
            <wp:extent cx="7051036" cy="33749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56858" cy="3377724"/>
                    </a:xfrm>
                    <a:prstGeom prst="rect">
                      <a:avLst/>
                    </a:prstGeom>
                    <a:noFill/>
                  </pic:spPr>
                </pic:pic>
              </a:graphicData>
            </a:graphic>
          </wp:inline>
        </w:drawing>
      </w:r>
    </w:p>
    <w:p w14:paraId="63D28F32" w14:textId="77777777" w:rsidR="00B60646" w:rsidRDefault="00B60646" w:rsidP="00C7569F">
      <w:pPr>
        <w:rPr>
          <w:rFonts w:asciiTheme="majorBidi" w:hAnsiTheme="majorBidi" w:cstheme="majorBidi"/>
          <w:b/>
        </w:rPr>
      </w:pPr>
    </w:p>
    <w:p w14:paraId="32E44B06" w14:textId="77777777" w:rsidR="00B60646" w:rsidRPr="00B60646" w:rsidRDefault="00B60646" w:rsidP="00B60646">
      <w:pPr>
        <w:spacing w:after="120"/>
        <w:jc w:val="center"/>
        <w:rPr>
          <w:rFonts w:eastAsia="Times New Roman"/>
          <w:b/>
          <w:bCs/>
          <w:szCs w:val="20"/>
          <w:lang w:val="en-US" w:eastAsia="en-US"/>
        </w:rPr>
      </w:pPr>
    </w:p>
    <w:p w14:paraId="1FCC63CE" w14:textId="68876860" w:rsidR="00B60646" w:rsidRDefault="00B60646" w:rsidP="00450B75">
      <w:pPr>
        <w:ind w:left="1440"/>
        <w:rPr>
          <w:rFonts w:eastAsia="Times New Roman"/>
          <w:color w:val="000000"/>
          <w:szCs w:val="20"/>
          <w:lang w:val="en-US" w:eastAsia="en-US"/>
        </w:rPr>
      </w:pPr>
      <w:bookmarkStart w:id="27" w:name="_Ref456089902"/>
      <w:bookmarkStart w:id="28" w:name="_Toc39853969"/>
      <w:r w:rsidRPr="00B60646">
        <w:rPr>
          <w:rFonts w:eastAsia="Times New Roman"/>
          <w:b/>
          <w:szCs w:val="20"/>
          <w:lang w:val="en-US" w:eastAsia="en-US"/>
        </w:rPr>
        <w:t xml:space="preserve">Figure </w:t>
      </w:r>
      <w:r w:rsidRPr="00B60646">
        <w:rPr>
          <w:rFonts w:eastAsia="Times New Roman"/>
          <w:b/>
          <w:szCs w:val="20"/>
          <w:lang w:val="en-US" w:eastAsia="en-US"/>
        </w:rPr>
        <w:fldChar w:fldCharType="begin"/>
      </w:r>
      <w:r w:rsidRPr="00B60646">
        <w:rPr>
          <w:rFonts w:eastAsia="Times New Roman"/>
          <w:b/>
          <w:szCs w:val="20"/>
          <w:lang w:val="en-US" w:eastAsia="en-US"/>
        </w:rPr>
        <w:instrText xml:space="preserve"> SEQ Figure \* ARABIC </w:instrText>
      </w:r>
      <w:r w:rsidRPr="00B60646">
        <w:rPr>
          <w:rFonts w:eastAsia="Times New Roman"/>
          <w:b/>
          <w:szCs w:val="20"/>
          <w:lang w:val="en-US" w:eastAsia="en-US"/>
        </w:rPr>
        <w:fldChar w:fldCharType="separate"/>
      </w:r>
      <w:r w:rsidR="004F6FDC">
        <w:rPr>
          <w:rFonts w:eastAsia="Times New Roman"/>
          <w:b/>
          <w:noProof/>
          <w:szCs w:val="20"/>
          <w:lang w:val="en-US" w:eastAsia="en-US"/>
        </w:rPr>
        <w:t>2</w:t>
      </w:r>
      <w:r w:rsidRPr="00B60646">
        <w:rPr>
          <w:rFonts w:eastAsia="Times New Roman"/>
          <w:b/>
          <w:noProof/>
          <w:szCs w:val="20"/>
          <w:lang w:val="en-US" w:eastAsia="en-US"/>
        </w:rPr>
        <w:fldChar w:fldCharType="end"/>
      </w:r>
      <w:bookmarkEnd w:id="27"/>
      <w:r w:rsidRPr="00B60646">
        <w:rPr>
          <w:rFonts w:eastAsia="Times New Roman"/>
          <w:noProof/>
          <w:szCs w:val="20"/>
          <w:lang w:val="en-US" w:eastAsia="en-US"/>
        </w:rPr>
        <w:t xml:space="preserve"> – </w:t>
      </w:r>
      <w:r w:rsidR="00B43535">
        <w:rPr>
          <w:rFonts w:eastAsia="Times New Roman"/>
          <w:color w:val="000000"/>
          <w:szCs w:val="20"/>
          <w:lang w:val="en-US" w:eastAsia="en-US"/>
        </w:rPr>
        <w:t xml:space="preserve">An example of future </w:t>
      </w:r>
      <w:r w:rsidR="0087231B">
        <w:rPr>
          <w:rFonts w:eastAsia="Times New Roman"/>
          <w:color w:val="000000"/>
          <w:szCs w:val="20"/>
          <w:lang w:val="en-US" w:eastAsia="en-US"/>
        </w:rPr>
        <w:t>network</w:t>
      </w:r>
      <w:r w:rsidR="00B43535">
        <w:rPr>
          <w:rFonts w:eastAsia="Times New Roman"/>
          <w:color w:val="000000"/>
          <w:szCs w:val="20"/>
          <w:lang w:val="en-US" w:eastAsia="en-US"/>
        </w:rPr>
        <w:t xml:space="preserve"> infrastructure and end devices</w:t>
      </w:r>
      <w:bookmarkEnd w:id="28"/>
      <w:r w:rsidR="00B43535">
        <w:rPr>
          <w:rFonts w:eastAsia="Times New Roman"/>
          <w:color w:val="000000"/>
          <w:szCs w:val="20"/>
          <w:lang w:val="en-US" w:eastAsia="en-US"/>
        </w:rPr>
        <w:t xml:space="preserve"> </w:t>
      </w:r>
    </w:p>
    <w:p w14:paraId="0DDB9C56" w14:textId="77777777" w:rsidR="003C403C" w:rsidRDefault="003C403C" w:rsidP="00D20C67">
      <w:pPr>
        <w:rPr>
          <w:rFonts w:eastAsia="Times New Roman"/>
          <w:b/>
          <w:szCs w:val="20"/>
          <w:lang w:val="en-US" w:eastAsia="en-US"/>
        </w:rPr>
      </w:pPr>
    </w:p>
    <w:p w14:paraId="3D0955FA" w14:textId="5ABF32AC" w:rsidR="003C403C" w:rsidRPr="00CA1B18" w:rsidRDefault="003C403C" w:rsidP="00D20C67">
      <w:pPr>
        <w:rPr>
          <w:rFonts w:eastAsia="Times New Roman"/>
          <w:color w:val="000000"/>
          <w:szCs w:val="20"/>
          <w:lang w:val="en-US" w:eastAsia="en-US"/>
        </w:rPr>
      </w:pPr>
      <w:r w:rsidRPr="00D20C67">
        <w:rPr>
          <w:rFonts w:eastAsia="Times New Roman"/>
          <w:szCs w:val="20"/>
          <w:lang w:val="en-US" w:eastAsia="en-US"/>
        </w:rPr>
        <w:t xml:space="preserve">On the other hand, the </w:t>
      </w:r>
      <w:r w:rsidR="005907F3">
        <w:rPr>
          <w:rFonts w:eastAsia="Times New Roman"/>
          <w:szCs w:val="20"/>
          <w:lang w:val="en-US" w:eastAsia="en-US"/>
        </w:rPr>
        <w:t xml:space="preserve">Network2030 </w:t>
      </w:r>
      <w:r w:rsidRPr="00D20C67">
        <w:rPr>
          <w:rFonts w:eastAsia="Times New Roman"/>
          <w:szCs w:val="20"/>
          <w:lang w:val="en-US" w:eastAsia="en-US"/>
        </w:rPr>
        <w:t xml:space="preserve">infrastructure is expected to include fixed and wireless networks, cloud </w:t>
      </w:r>
      <w:r w:rsidR="004032C6" w:rsidRPr="00D20C67">
        <w:rPr>
          <w:rFonts w:eastAsia="Times New Roman"/>
          <w:szCs w:val="20"/>
          <w:lang w:val="en-US" w:eastAsia="en-US"/>
        </w:rPr>
        <w:t>and space communications infrastructures as depicted in Figure 2.</w:t>
      </w:r>
    </w:p>
    <w:p w14:paraId="193CF74A" w14:textId="77777777" w:rsidR="003A7558" w:rsidRDefault="003A7558" w:rsidP="00B60646">
      <w:pPr>
        <w:ind w:left="1440" w:firstLine="720"/>
        <w:rPr>
          <w:rFonts w:eastAsia="Times New Roman"/>
          <w:color w:val="000000"/>
          <w:szCs w:val="20"/>
          <w:lang w:val="en-US" w:eastAsia="en-US"/>
        </w:rPr>
      </w:pPr>
    </w:p>
    <w:p w14:paraId="5A310572" w14:textId="106A0C49" w:rsidR="00B43535" w:rsidRDefault="00B43535" w:rsidP="00706EBE">
      <w:pPr>
        <w:ind w:firstLine="720"/>
        <w:rPr>
          <w:rFonts w:asciiTheme="majorBidi" w:hAnsiTheme="majorBidi" w:cstheme="majorBidi"/>
        </w:rPr>
      </w:pPr>
    </w:p>
    <w:p w14:paraId="13A34CD9" w14:textId="77777777" w:rsidR="004032C6" w:rsidRDefault="004032C6" w:rsidP="003A7558">
      <w:pPr>
        <w:ind w:left="1440" w:firstLine="720"/>
        <w:rPr>
          <w:rFonts w:eastAsia="Times New Roman"/>
          <w:b/>
          <w:szCs w:val="20"/>
          <w:lang w:val="en-US" w:eastAsia="en-US"/>
        </w:rPr>
      </w:pPr>
    </w:p>
    <w:p w14:paraId="757A58E6" w14:textId="77777777" w:rsidR="00FB16F0" w:rsidRDefault="00FB16F0" w:rsidP="003A7558">
      <w:pPr>
        <w:ind w:left="1440" w:firstLine="720"/>
        <w:rPr>
          <w:rFonts w:eastAsia="Times New Roman"/>
          <w:b/>
          <w:szCs w:val="20"/>
          <w:lang w:val="en-US" w:eastAsia="en-US"/>
        </w:rPr>
      </w:pPr>
    </w:p>
    <w:p w14:paraId="71B1706E" w14:textId="5B148E77" w:rsidR="00FB16F0" w:rsidRDefault="00FB16F0" w:rsidP="00E406F5">
      <w:pPr>
        <w:ind w:firstLine="720"/>
        <w:jc w:val="center"/>
        <w:rPr>
          <w:rFonts w:eastAsia="Times New Roman"/>
          <w:b/>
          <w:szCs w:val="20"/>
          <w:lang w:val="en-US" w:eastAsia="en-US"/>
        </w:rPr>
      </w:pPr>
      <w:r>
        <w:rPr>
          <w:rFonts w:eastAsia="Times New Roman"/>
          <w:b/>
          <w:noProof/>
          <w:szCs w:val="20"/>
          <w:lang w:val="en-US" w:eastAsia="en-US"/>
        </w:rPr>
        <w:lastRenderedPageBreak/>
        <w:drawing>
          <wp:inline distT="0" distB="0" distL="0" distR="0" wp14:anchorId="4FA7C9AF" wp14:editId="53D7B044">
            <wp:extent cx="6843395" cy="2822993"/>
            <wp:effectExtent l="0" t="0" r="0" b="0"/>
            <wp:docPr id="86920" name="Picture 8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5914" cy="2824032"/>
                    </a:xfrm>
                    <a:prstGeom prst="rect">
                      <a:avLst/>
                    </a:prstGeom>
                    <a:noFill/>
                  </pic:spPr>
                </pic:pic>
              </a:graphicData>
            </a:graphic>
          </wp:inline>
        </w:drawing>
      </w:r>
    </w:p>
    <w:p w14:paraId="3F3315FC" w14:textId="77777777" w:rsidR="00FB16F0" w:rsidRDefault="00FB16F0" w:rsidP="003A7558">
      <w:pPr>
        <w:ind w:left="1440" w:firstLine="720"/>
        <w:rPr>
          <w:rFonts w:eastAsia="Times New Roman"/>
          <w:b/>
          <w:szCs w:val="20"/>
          <w:lang w:val="en-US" w:eastAsia="en-US"/>
        </w:rPr>
      </w:pPr>
    </w:p>
    <w:p w14:paraId="3E26C4BA" w14:textId="13DC43EA" w:rsidR="003A7558" w:rsidRDefault="001E668B" w:rsidP="00F71967">
      <w:pPr>
        <w:rPr>
          <w:rFonts w:eastAsia="Times New Roman"/>
          <w:color w:val="000000"/>
          <w:szCs w:val="20"/>
          <w:lang w:val="en-US" w:eastAsia="en-US"/>
        </w:rPr>
      </w:pPr>
      <w:r>
        <w:rPr>
          <w:rFonts w:eastAsia="Times New Roman"/>
          <w:b/>
          <w:szCs w:val="20"/>
          <w:lang w:val="en-US" w:eastAsia="en-US"/>
        </w:rPr>
        <w:t xml:space="preserve">                                        </w:t>
      </w:r>
      <w:bookmarkStart w:id="29" w:name="_Toc39853970"/>
      <w:r w:rsidR="003A7558" w:rsidRPr="00B60646">
        <w:rPr>
          <w:rFonts w:eastAsia="Times New Roman"/>
          <w:b/>
          <w:szCs w:val="20"/>
          <w:lang w:val="en-US" w:eastAsia="en-US"/>
        </w:rPr>
        <w:t xml:space="preserve">Figure </w:t>
      </w:r>
      <w:r w:rsidR="003A7558" w:rsidRPr="00B60646">
        <w:rPr>
          <w:rFonts w:eastAsia="Times New Roman"/>
          <w:b/>
          <w:szCs w:val="20"/>
          <w:lang w:val="en-US" w:eastAsia="en-US"/>
        </w:rPr>
        <w:fldChar w:fldCharType="begin"/>
      </w:r>
      <w:r w:rsidR="003A7558" w:rsidRPr="00B60646">
        <w:rPr>
          <w:rFonts w:eastAsia="Times New Roman"/>
          <w:b/>
          <w:szCs w:val="20"/>
          <w:lang w:val="en-US" w:eastAsia="en-US"/>
        </w:rPr>
        <w:instrText xml:space="preserve"> SEQ Figure \* ARABIC </w:instrText>
      </w:r>
      <w:r w:rsidR="003A7558" w:rsidRPr="00B60646">
        <w:rPr>
          <w:rFonts w:eastAsia="Times New Roman"/>
          <w:b/>
          <w:szCs w:val="20"/>
          <w:lang w:val="en-US" w:eastAsia="en-US"/>
        </w:rPr>
        <w:fldChar w:fldCharType="separate"/>
      </w:r>
      <w:r w:rsidR="000276FE">
        <w:rPr>
          <w:rFonts w:eastAsia="Times New Roman"/>
          <w:b/>
          <w:noProof/>
          <w:szCs w:val="20"/>
          <w:lang w:val="en-US" w:eastAsia="en-US"/>
        </w:rPr>
        <w:t>3</w:t>
      </w:r>
      <w:r w:rsidR="003A7558" w:rsidRPr="00B60646">
        <w:rPr>
          <w:rFonts w:eastAsia="Times New Roman"/>
          <w:b/>
          <w:noProof/>
          <w:szCs w:val="20"/>
          <w:lang w:val="en-US" w:eastAsia="en-US"/>
        </w:rPr>
        <w:fldChar w:fldCharType="end"/>
      </w:r>
      <w:r w:rsidR="003A7558" w:rsidRPr="00B60646">
        <w:rPr>
          <w:rFonts w:eastAsia="Times New Roman"/>
          <w:noProof/>
          <w:szCs w:val="20"/>
          <w:lang w:val="en-US" w:eastAsia="en-US"/>
        </w:rPr>
        <w:t xml:space="preserve"> –</w:t>
      </w:r>
      <w:r w:rsidR="004476AA">
        <w:rPr>
          <w:rFonts w:eastAsia="Times New Roman"/>
          <w:color w:val="000000"/>
          <w:szCs w:val="20"/>
          <w:lang w:val="en-US" w:eastAsia="en-US"/>
        </w:rPr>
        <w:t xml:space="preserve">Some of </w:t>
      </w:r>
      <w:r w:rsidR="0087231B">
        <w:rPr>
          <w:rFonts w:eastAsia="Times New Roman"/>
          <w:color w:val="000000"/>
          <w:szCs w:val="20"/>
          <w:lang w:val="en-US" w:eastAsia="en-US"/>
        </w:rPr>
        <w:t>Network</w:t>
      </w:r>
      <w:r w:rsidR="00AA66AE">
        <w:rPr>
          <w:rFonts w:eastAsia="Times New Roman"/>
          <w:color w:val="000000"/>
          <w:szCs w:val="20"/>
          <w:lang w:val="en-US" w:eastAsia="en-US"/>
        </w:rPr>
        <w:t>2030</w:t>
      </w:r>
      <w:r w:rsidR="003A7558">
        <w:rPr>
          <w:rFonts w:eastAsia="Times New Roman"/>
          <w:color w:val="000000"/>
          <w:szCs w:val="20"/>
          <w:lang w:val="en-US" w:eastAsia="en-US"/>
        </w:rPr>
        <w:t xml:space="preserve"> Infrastructure </w:t>
      </w:r>
      <w:r w:rsidR="00587453">
        <w:rPr>
          <w:rFonts w:eastAsia="Times New Roman"/>
          <w:color w:val="000000"/>
          <w:szCs w:val="20"/>
          <w:lang w:val="en-US" w:eastAsia="en-US"/>
        </w:rPr>
        <w:t>Components</w:t>
      </w:r>
      <w:bookmarkEnd w:id="29"/>
    </w:p>
    <w:p w14:paraId="63EA259E" w14:textId="77777777" w:rsidR="00CA1B18" w:rsidRDefault="00CA1B18" w:rsidP="00D20C67">
      <w:pPr>
        <w:rPr>
          <w:rFonts w:eastAsia="Times New Roman"/>
          <w:b/>
          <w:szCs w:val="20"/>
          <w:lang w:val="en-US" w:eastAsia="en-US"/>
        </w:rPr>
      </w:pPr>
    </w:p>
    <w:p w14:paraId="4E846E38" w14:textId="5BBCB336" w:rsidR="00CA1B18" w:rsidRDefault="00CA1B18" w:rsidP="00CA1B18">
      <w:pPr>
        <w:rPr>
          <w:rFonts w:asciiTheme="majorBidi" w:hAnsiTheme="majorBidi" w:cstheme="majorBidi"/>
        </w:rPr>
      </w:pPr>
      <w:r>
        <w:rPr>
          <w:rFonts w:asciiTheme="majorBidi" w:hAnsiTheme="majorBidi" w:cstheme="majorBidi"/>
        </w:rPr>
        <w:t xml:space="preserve">In the following sections we will describe </w:t>
      </w:r>
      <w:r w:rsidR="008B3EA9">
        <w:rPr>
          <w:rFonts w:asciiTheme="majorBidi" w:hAnsiTheme="majorBidi" w:cstheme="majorBidi"/>
        </w:rPr>
        <w:t>N</w:t>
      </w:r>
      <w:r w:rsidR="0087231B">
        <w:rPr>
          <w:rFonts w:asciiTheme="majorBidi" w:hAnsiTheme="majorBidi" w:cstheme="majorBidi"/>
        </w:rPr>
        <w:t>etwork</w:t>
      </w:r>
      <w:r w:rsidR="005907F3">
        <w:rPr>
          <w:rFonts w:asciiTheme="majorBidi" w:hAnsiTheme="majorBidi" w:cstheme="majorBidi"/>
        </w:rPr>
        <w:t>2030</w:t>
      </w:r>
      <w:r w:rsidR="008B3EA9">
        <w:rPr>
          <w:rFonts w:asciiTheme="majorBidi" w:hAnsiTheme="majorBidi" w:cstheme="majorBidi"/>
        </w:rPr>
        <w:t xml:space="preserve"> A</w:t>
      </w:r>
      <w:r w:rsidR="00666C5C">
        <w:rPr>
          <w:rFonts w:asciiTheme="majorBidi" w:hAnsiTheme="majorBidi" w:cstheme="majorBidi"/>
        </w:rPr>
        <w:t>rchitecture</w:t>
      </w:r>
      <w:r>
        <w:rPr>
          <w:rFonts w:asciiTheme="majorBidi" w:hAnsiTheme="majorBidi" w:cstheme="majorBidi"/>
        </w:rPr>
        <w:t xml:space="preserve"> c</w:t>
      </w:r>
      <w:r w:rsidR="005907F3">
        <w:rPr>
          <w:rFonts w:asciiTheme="majorBidi" w:hAnsiTheme="majorBidi" w:cstheme="majorBidi"/>
        </w:rPr>
        <w:t>omponents</w:t>
      </w:r>
      <w:r>
        <w:rPr>
          <w:rFonts w:asciiTheme="majorBidi" w:hAnsiTheme="majorBidi" w:cstheme="majorBidi"/>
        </w:rPr>
        <w:t xml:space="preserve"> that can support applications </w:t>
      </w:r>
      <w:r w:rsidR="00EE5794">
        <w:rPr>
          <w:rFonts w:asciiTheme="majorBidi" w:hAnsiTheme="majorBidi" w:cstheme="majorBidi"/>
        </w:rPr>
        <w:t>using</w:t>
      </w:r>
      <w:r>
        <w:rPr>
          <w:rFonts w:asciiTheme="majorBidi" w:hAnsiTheme="majorBidi" w:cstheme="majorBidi"/>
        </w:rPr>
        <w:t xml:space="preserve"> devices in </w:t>
      </w:r>
      <w:r w:rsidRPr="00E406F5">
        <w:rPr>
          <w:rFonts w:asciiTheme="majorBidi" w:hAnsiTheme="majorBidi" w:cstheme="majorBidi"/>
          <w:b/>
        </w:rPr>
        <w:t>Figure 1</w:t>
      </w:r>
      <w:r>
        <w:rPr>
          <w:rFonts w:asciiTheme="majorBidi" w:hAnsiTheme="majorBidi" w:cstheme="majorBidi"/>
        </w:rPr>
        <w:t xml:space="preserve"> and infrastructures in </w:t>
      </w:r>
      <w:r w:rsidRPr="00E406F5">
        <w:rPr>
          <w:rFonts w:asciiTheme="majorBidi" w:hAnsiTheme="majorBidi" w:cstheme="majorBidi"/>
          <w:b/>
        </w:rPr>
        <w:t>Figure 2</w:t>
      </w:r>
      <w:r>
        <w:rPr>
          <w:rFonts w:asciiTheme="majorBidi" w:hAnsiTheme="majorBidi" w:cstheme="majorBidi"/>
        </w:rPr>
        <w:t>.</w:t>
      </w:r>
    </w:p>
    <w:p w14:paraId="28B1F804" w14:textId="77777777" w:rsidR="00CA1B18" w:rsidRDefault="00CA1B18" w:rsidP="00D20C67">
      <w:pPr>
        <w:rPr>
          <w:rFonts w:eastAsia="Times New Roman"/>
          <w:color w:val="000000"/>
          <w:szCs w:val="20"/>
          <w:lang w:val="en-US" w:eastAsia="en-US"/>
        </w:rPr>
      </w:pPr>
    </w:p>
    <w:p w14:paraId="2361E8D7" w14:textId="73E61A1E" w:rsidR="003D7ACB" w:rsidRPr="0071241B" w:rsidRDefault="0029533E" w:rsidP="00A751DD">
      <w:pPr>
        <w:pStyle w:val="ListParagraph"/>
        <w:numPr>
          <w:ilvl w:val="0"/>
          <w:numId w:val="5"/>
        </w:numPr>
        <w:ind w:left="432" w:hanging="72"/>
        <w:outlineLvl w:val="1"/>
        <w:rPr>
          <w:rFonts w:asciiTheme="majorBidi" w:hAnsiTheme="majorBidi" w:cstheme="majorBidi"/>
          <w:b/>
        </w:rPr>
      </w:pPr>
      <w:bookmarkStart w:id="30" w:name="_Toc39853845"/>
      <w:r>
        <w:rPr>
          <w:rFonts w:asciiTheme="majorBidi" w:hAnsiTheme="majorBidi" w:cstheme="majorBidi"/>
          <w:b/>
        </w:rPr>
        <w:t>Network</w:t>
      </w:r>
      <w:r w:rsidR="00915A34">
        <w:rPr>
          <w:rFonts w:asciiTheme="majorBidi" w:hAnsiTheme="majorBidi" w:cstheme="majorBidi"/>
          <w:b/>
        </w:rPr>
        <w:t>2030</w:t>
      </w:r>
      <w:r w:rsidR="003D7ACB">
        <w:rPr>
          <w:rFonts w:asciiTheme="majorBidi" w:hAnsiTheme="majorBidi" w:cstheme="majorBidi"/>
          <w:b/>
        </w:rPr>
        <w:t xml:space="preserve"> Architecture</w:t>
      </w:r>
      <w:bookmarkEnd w:id="30"/>
    </w:p>
    <w:p w14:paraId="6577805A" w14:textId="69513FB4" w:rsidR="00E2016D" w:rsidRDefault="00E2016D" w:rsidP="00D20C67">
      <w:pPr>
        <w:rPr>
          <w:rFonts w:asciiTheme="majorBidi" w:hAnsiTheme="majorBidi" w:cstheme="majorBidi"/>
        </w:rPr>
      </w:pPr>
      <w:r>
        <w:rPr>
          <w:rFonts w:asciiTheme="majorBidi" w:hAnsiTheme="majorBidi" w:cstheme="majorBidi"/>
        </w:rPr>
        <w:t xml:space="preserve">Key actors of </w:t>
      </w:r>
      <w:r w:rsidR="0029533E">
        <w:rPr>
          <w:rFonts w:asciiTheme="majorBidi" w:hAnsiTheme="majorBidi" w:cstheme="majorBidi"/>
        </w:rPr>
        <w:t>Network</w:t>
      </w:r>
      <w:r w:rsidR="00906711">
        <w:rPr>
          <w:rFonts w:asciiTheme="majorBidi" w:hAnsiTheme="majorBidi" w:cstheme="majorBidi"/>
        </w:rPr>
        <w:t>2030</w:t>
      </w:r>
      <w:r>
        <w:rPr>
          <w:rFonts w:asciiTheme="majorBidi" w:hAnsiTheme="majorBidi" w:cstheme="majorBidi"/>
        </w:rPr>
        <w:t xml:space="preserve"> </w:t>
      </w:r>
      <w:r w:rsidR="00D9519F">
        <w:rPr>
          <w:rFonts w:asciiTheme="majorBidi" w:hAnsiTheme="majorBidi" w:cstheme="majorBidi"/>
        </w:rPr>
        <w:t xml:space="preserve">as depicted in </w:t>
      </w:r>
      <w:r w:rsidR="00D9519F" w:rsidRPr="00E406F5">
        <w:rPr>
          <w:rFonts w:asciiTheme="majorBidi" w:hAnsiTheme="majorBidi" w:cstheme="majorBidi"/>
          <w:b/>
        </w:rPr>
        <w:t>Figure 3</w:t>
      </w:r>
      <w:r w:rsidR="00D9519F">
        <w:rPr>
          <w:rFonts w:asciiTheme="majorBidi" w:hAnsiTheme="majorBidi" w:cstheme="majorBidi"/>
        </w:rPr>
        <w:t xml:space="preserve"> </w:t>
      </w:r>
      <w:r>
        <w:rPr>
          <w:rFonts w:asciiTheme="majorBidi" w:hAnsiTheme="majorBidi" w:cstheme="majorBidi"/>
        </w:rPr>
        <w:t>are</w:t>
      </w:r>
      <w:r w:rsidR="005728F1">
        <w:rPr>
          <w:rFonts w:asciiTheme="majorBidi" w:hAnsiTheme="majorBidi" w:cstheme="majorBidi"/>
        </w:rPr>
        <w:t>:</w:t>
      </w:r>
    </w:p>
    <w:p w14:paraId="1A76D465" w14:textId="5C786526" w:rsidR="00706EBE" w:rsidRDefault="0029533E" w:rsidP="00A751DD">
      <w:pPr>
        <w:pStyle w:val="ListParagraph"/>
        <w:numPr>
          <w:ilvl w:val="0"/>
          <w:numId w:val="11"/>
        </w:numPr>
        <w:rPr>
          <w:rFonts w:asciiTheme="majorBidi" w:hAnsiTheme="majorBidi" w:cstheme="majorBidi"/>
        </w:rPr>
      </w:pPr>
      <w:r w:rsidRPr="00706EBE">
        <w:rPr>
          <w:rFonts w:asciiTheme="majorBidi" w:hAnsiTheme="majorBidi" w:cstheme="majorBidi"/>
        </w:rPr>
        <w:t>User</w:t>
      </w:r>
      <w:r w:rsidR="00E2016D" w:rsidRPr="00706EBE">
        <w:rPr>
          <w:rFonts w:asciiTheme="majorBidi" w:hAnsiTheme="majorBidi" w:cstheme="majorBidi"/>
        </w:rPr>
        <w:t xml:space="preserve">: A person or organization </w:t>
      </w:r>
      <w:r w:rsidR="00DC4E25">
        <w:rPr>
          <w:rFonts w:asciiTheme="majorBidi" w:hAnsiTheme="majorBidi" w:cstheme="majorBidi"/>
        </w:rPr>
        <w:t xml:space="preserve">or a machine </w:t>
      </w:r>
      <w:r w:rsidR="00E2016D" w:rsidRPr="00706EBE">
        <w:rPr>
          <w:rFonts w:asciiTheme="majorBidi" w:hAnsiTheme="majorBidi" w:cstheme="majorBidi"/>
        </w:rPr>
        <w:t>that maintains a business relationship with and uses service from a Service Provider</w:t>
      </w:r>
      <w:r w:rsidR="00CD6C18">
        <w:rPr>
          <w:rFonts w:asciiTheme="majorBidi" w:hAnsiTheme="majorBidi" w:cstheme="majorBidi"/>
        </w:rPr>
        <w:t>, or just uses the public network for connectivity between his/her</w:t>
      </w:r>
      <w:r w:rsidR="00092523">
        <w:rPr>
          <w:rFonts w:asciiTheme="majorBidi" w:hAnsiTheme="majorBidi" w:cstheme="majorBidi"/>
        </w:rPr>
        <w:t>/its</w:t>
      </w:r>
      <w:r w:rsidR="00CD6C18">
        <w:rPr>
          <w:rFonts w:asciiTheme="majorBidi" w:hAnsiTheme="majorBidi" w:cstheme="majorBidi"/>
        </w:rPr>
        <w:t xml:space="preserve"> application</w:t>
      </w:r>
      <w:r w:rsidR="00E2016D" w:rsidRPr="00706EBE">
        <w:rPr>
          <w:rFonts w:asciiTheme="majorBidi" w:hAnsiTheme="majorBidi" w:cstheme="majorBidi"/>
        </w:rPr>
        <w:t>.</w:t>
      </w:r>
    </w:p>
    <w:p w14:paraId="2F5E2487" w14:textId="5480C7AF" w:rsidR="00706EBE" w:rsidRDefault="00A65A09"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Connectivity </w:t>
      </w:r>
      <w:r w:rsidR="0063667B" w:rsidRPr="00706EBE">
        <w:rPr>
          <w:rFonts w:asciiTheme="majorBidi" w:hAnsiTheme="majorBidi" w:cstheme="majorBidi"/>
        </w:rPr>
        <w:t>Operator</w:t>
      </w:r>
      <w:r w:rsidR="00E2016D" w:rsidRPr="00706EBE">
        <w:rPr>
          <w:rFonts w:asciiTheme="majorBidi" w:hAnsiTheme="majorBidi" w:cstheme="majorBidi"/>
        </w:rPr>
        <w:t xml:space="preserve"> (C</w:t>
      </w:r>
      <w:r w:rsidR="0063667B" w:rsidRPr="00706EBE">
        <w:rPr>
          <w:rFonts w:asciiTheme="majorBidi" w:hAnsiTheme="majorBidi" w:cstheme="majorBidi"/>
        </w:rPr>
        <w:t>O</w:t>
      </w:r>
      <w:r w:rsidR="00E2016D" w:rsidRPr="00706EBE">
        <w:rPr>
          <w:rFonts w:asciiTheme="majorBidi" w:hAnsiTheme="majorBidi" w:cstheme="majorBidi"/>
        </w:rPr>
        <w:t>): An intermediary that provides connectivity between Cloud Providers</w:t>
      </w:r>
      <w:r w:rsidR="0075338C">
        <w:rPr>
          <w:rFonts w:asciiTheme="majorBidi" w:hAnsiTheme="majorBidi" w:cstheme="majorBidi"/>
        </w:rPr>
        <w:t xml:space="preserve">, Connectivity Operators, </w:t>
      </w:r>
      <w:r w:rsidR="00E2016D" w:rsidRPr="00706EBE">
        <w:rPr>
          <w:rFonts w:asciiTheme="majorBidi" w:hAnsiTheme="majorBidi" w:cstheme="majorBidi"/>
        </w:rPr>
        <w:t xml:space="preserve">and </w:t>
      </w:r>
      <w:r w:rsidR="0075338C">
        <w:rPr>
          <w:rFonts w:asciiTheme="majorBidi" w:hAnsiTheme="majorBidi" w:cstheme="majorBidi"/>
        </w:rPr>
        <w:t>users</w:t>
      </w:r>
      <w:r w:rsidR="00706EBE" w:rsidRPr="00706EBE">
        <w:rPr>
          <w:rFonts w:asciiTheme="majorBidi" w:hAnsiTheme="majorBidi" w:cstheme="majorBidi"/>
        </w:rPr>
        <w:t>.</w:t>
      </w:r>
      <w:r w:rsidR="00581572">
        <w:rPr>
          <w:rFonts w:asciiTheme="majorBidi" w:hAnsiTheme="majorBidi" w:cstheme="majorBidi"/>
        </w:rPr>
        <w:t xml:space="preserve"> In case of Internet, the CO is a public network provider.</w:t>
      </w:r>
    </w:p>
    <w:p w14:paraId="2AAA17DA" w14:textId="7458D36B" w:rsidR="00FF243B" w:rsidRDefault="00FF243B" w:rsidP="00A751DD">
      <w:pPr>
        <w:pStyle w:val="ListParagraph"/>
        <w:numPr>
          <w:ilvl w:val="0"/>
          <w:numId w:val="11"/>
        </w:numPr>
        <w:rPr>
          <w:rFonts w:asciiTheme="majorBidi" w:hAnsiTheme="majorBidi" w:cstheme="majorBidi"/>
        </w:rPr>
      </w:pPr>
      <w:r>
        <w:rPr>
          <w:rFonts w:asciiTheme="majorBidi" w:hAnsiTheme="majorBidi" w:cstheme="majorBidi"/>
        </w:rPr>
        <w:t>Space Operator: An Operator that may provide connectivity as well applications in the space.</w:t>
      </w:r>
    </w:p>
    <w:p w14:paraId="1EE038FC" w14:textId="78664105" w:rsidR="00CD45BE" w:rsidRPr="00CD45BE" w:rsidRDefault="00CD45BE"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Edge/Access Operator: An operator that provides edge computing and access networking.  </w:t>
      </w:r>
    </w:p>
    <w:p w14:paraId="63000C31" w14:textId="77777777" w:rsidR="00706EBE" w:rsidRDefault="00E2016D"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Cloud Provider (CP): An entity that is responsible for making applications available to </w:t>
      </w:r>
      <w:r w:rsidR="0063667B" w:rsidRPr="00706EBE">
        <w:rPr>
          <w:rFonts w:asciiTheme="majorBidi" w:hAnsiTheme="majorBidi" w:cstheme="majorBidi"/>
        </w:rPr>
        <w:t>users</w:t>
      </w:r>
      <w:r w:rsidRPr="00706EBE">
        <w:rPr>
          <w:rFonts w:asciiTheme="majorBidi" w:hAnsiTheme="majorBidi" w:cstheme="majorBidi"/>
        </w:rPr>
        <w:t>. It can be public or private.</w:t>
      </w:r>
    </w:p>
    <w:p w14:paraId="07F743AE" w14:textId="214097B3" w:rsidR="00706EBE" w:rsidRDefault="00E2016D" w:rsidP="00A751DD">
      <w:pPr>
        <w:pStyle w:val="ListParagraph"/>
        <w:numPr>
          <w:ilvl w:val="0"/>
          <w:numId w:val="11"/>
        </w:numPr>
        <w:rPr>
          <w:rFonts w:asciiTheme="majorBidi" w:hAnsiTheme="majorBidi" w:cstheme="majorBidi"/>
        </w:rPr>
      </w:pPr>
      <w:r w:rsidRPr="00706EBE">
        <w:rPr>
          <w:rFonts w:asciiTheme="majorBidi" w:hAnsiTheme="majorBidi" w:cstheme="majorBidi"/>
        </w:rPr>
        <w:t xml:space="preserve">Service Provider (SP): An entity that is responsible for the creation, delivery and billing of services, and negotiates relationships among Cloud Providers, </w:t>
      </w:r>
      <w:r w:rsidR="0063667B" w:rsidRPr="00706EBE">
        <w:rPr>
          <w:rFonts w:asciiTheme="majorBidi" w:hAnsiTheme="majorBidi" w:cstheme="majorBidi"/>
        </w:rPr>
        <w:t>Connectivity Operators</w:t>
      </w:r>
      <w:r w:rsidRPr="00706EBE">
        <w:rPr>
          <w:rFonts w:asciiTheme="majorBidi" w:hAnsiTheme="majorBidi" w:cstheme="majorBidi"/>
        </w:rPr>
        <w:t xml:space="preserve">, </w:t>
      </w:r>
      <w:r w:rsidR="0063667B" w:rsidRPr="00706EBE">
        <w:rPr>
          <w:rFonts w:asciiTheme="majorBidi" w:hAnsiTheme="majorBidi" w:cstheme="majorBidi"/>
        </w:rPr>
        <w:t xml:space="preserve">Space </w:t>
      </w:r>
      <w:r w:rsidRPr="00706EBE">
        <w:rPr>
          <w:rFonts w:asciiTheme="majorBidi" w:hAnsiTheme="majorBidi" w:cstheme="majorBidi"/>
        </w:rPr>
        <w:t xml:space="preserve">Operators, and </w:t>
      </w:r>
      <w:r w:rsidR="00122396" w:rsidRPr="00706EBE">
        <w:rPr>
          <w:rFonts w:asciiTheme="majorBidi" w:hAnsiTheme="majorBidi" w:cstheme="majorBidi"/>
        </w:rPr>
        <w:t>U</w:t>
      </w:r>
      <w:r w:rsidR="0063667B" w:rsidRPr="00706EBE">
        <w:rPr>
          <w:rFonts w:asciiTheme="majorBidi" w:hAnsiTheme="majorBidi" w:cstheme="majorBidi"/>
        </w:rPr>
        <w:t>sers</w:t>
      </w:r>
      <w:r w:rsidRPr="00706EBE">
        <w:rPr>
          <w:rFonts w:asciiTheme="majorBidi" w:hAnsiTheme="majorBidi" w:cstheme="majorBidi"/>
        </w:rPr>
        <w:t xml:space="preserve">. It is the single point of contact for the </w:t>
      </w:r>
      <w:r w:rsidR="0063667B" w:rsidRPr="00706EBE">
        <w:rPr>
          <w:rFonts w:asciiTheme="majorBidi" w:hAnsiTheme="majorBidi" w:cstheme="majorBidi"/>
        </w:rPr>
        <w:t>user</w:t>
      </w:r>
      <w:r w:rsidRPr="00706EBE">
        <w:rPr>
          <w:rFonts w:asciiTheme="majorBidi" w:hAnsiTheme="majorBidi" w:cstheme="majorBidi"/>
        </w:rPr>
        <w:t>.</w:t>
      </w:r>
    </w:p>
    <w:p w14:paraId="3AE2AA97" w14:textId="77777777" w:rsidR="006C4282" w:rsidRDefault="006C4282" w:rsidP="006C4282">
      <w:pPr>
        <w:pStyle w:val="ListParagraph"/>
        <w:rPr>
          <w:rFonts w:asciiTheme="majorBidi" w:hAnsiTheme="majorBidi" w:cstheme="majorBidi"/>
        </w:rPr>
      </w:pPr>
    </w:p>
    <w:p w14:paraId="24B74829" w14:textId="6D05DBD7" w:rsidR="006C4282" w:rsidRDefault="006C4282" w:rsidP="006C4282">
      <w:pPr>
        <w:pStyle w:val="ListParagraph"/>
        <w:rPr>
          <w:rFonts w:asciiTheme="majorBidi" w:hAnsiTheme="majorBidi" w:cstheme="majorBidi"/>
        </w:rPr>
      </w:pPr>
      <w:r>
        <w:rPr>
          <w:rFonts w:asciiTheme="majorBidi" w:hAnsiTheme="majorBidi" w:cstheme="majorBidi"/>
        </w:rPr>
        <w:t xml:space="preserve">Today, a service provider which is responsible from a service over Internet end-to-end does not exist. Whether Internet Service Providers (ISPs) will act as a service provider by 2030 or not remains to be seen.  However, this concept will allow us to define relationships among </w:t>
      </w:r>
      <w:r w:rsidR="009553A4">
        <w:rPr>
          <w:rFonts w:asciiTheme="majorBidi" w:hAnsiTheme="majorBidi" w:cstheme="majorBidi"/>
        </w:rPr>
        <w:t>entities involved in providing an Internet service and automate the processes to support high quality services</w:t>
      </w:r>
      <w:r w:rsidR="00602B83">
        <w:rPr>
          <w:rFonts w:asciiTheme="majorBidi" w:hAnsiTheme="majorBidi" w:cstheme="majorBidi"/>
        </w:rPr>
        <w:t xml:space="preserve"> for a user dynamically without coordination among Internet providers in advance</w:t>
      </w:r>
    </w:p>
    <w:p w14:paraId="7B6C4216" w14:textId="77777777" w:rsidR="00E2016D" w:rsidRDefault="00E2016D" w:rsidP="00D20C67">
      <w:pPr>
        <w:rPr>
          <w:rFonts w:asciiTheme="majorBidi" w:hAnsiTheme="majorBidi" w:cstheme="majorBidi"/>
        </w:rPr>
      </w:pPr>
    </w:p>
    <w:p w14:paraId="1F7A1F95" w14:textId="0C71A439" w:rsidR="00E2016D" w:rsidRDefault="00E2016D" w:rsidP="007A43DD">
      <w:pPr>
        <w:rPr>
          <w:rFonts w:asciiTheme="majorBidi" w:hAnsiTheme="majorBidi" w:cstheme="majorBidi"/>
        </w:rPr>
      </w:pPr>
    </w:p>
    <w:p w14:paraId="403CDD40" w14:textId="368F591F" w:rsidR="007A43DD" w:rsidRDefault="00E2016D" w:rsidP="00F71967">
      <w:pPr>
        <w:spacing w:before="240"/>
        <w:ind w:firstLine="14"/>
        <w:rPr>
          <w:rFonts w:eastAsia="Times New Roman"/>
          <w:b/>
          <w:color w:val="000000"/>
          <w:lang w:val="en-US" w:eastAsia="en-US"/>
        </w:rPr>
      </w:pPr>
      <w:bookmarkStart w:id="31" w:name="_Toc549215"/>
      <w:r>
        <w:rPr>
          <w:rFonts w:eastAsia="Times New Roman"/>
          <w:b/>
          <w:color w:val="000000"/>
          <w:lang w:val="en-US" w:eastAsia="en-US"/>
        </w:rPr>
        <w:t xml:space="preserve">          </w:t>
      </w:r>
    </w:p>
    <w:p w14:paraId="345AD5E6" w14:textId="7C055C0E" w:rsidR="006A0BC1" w:rsidRDefault="006A0BC1" w:rsidP="00D9519F">
      <w:pPr>
        <w:spacing w:before="240"/>
        <w:ind w:left="1714" w:firstLine="14"/>
        <w:rPr>
          <w:rFonts w:eastAsia="Times New Roman"/>
          <w:b/>
          <w:color w:val="000000"/>
          <w:lang w:val="en-US" w:eastAsia="en-US"/>
        </w:rPr>
      </w:pPr>
      <w:r>
        <w:rPr>
          <w:rFonts w:eastAsia="Times New Roman"/>
          <w:b/>
          <w:noProof/>
          <w:color w:val="000000"/>
          <w:lang w:val="en-US" w:eastAsia="en-US"/>
        </w:rPr>
        <w:lastRenderedPageBreak/>
        <w:drawing>
          <wp:inline distT="0" distB="0" distL="0" distR="0" wp14:anchorId="06780C45" wp14:editId="051A0365">
            <wp:extent cx="4855845" cy="319429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0365" cy="3197263"/>
                    </a:xfrm>
                    <a:prstGeom prst="rect">
                      <a:avLst/>
                    </a:prstGeom>
                    <a:noFill/>
                  </pic:spPr>
                </pic:pic>
              </a:graphicData>
            </a:graphic>
          </wp:inline>
        </w:drawing>
      </w:r>
    </w:p>
    <w:p w14:paraId="614A2D3C" w14:textId="2DEDD5CC" w:rsidR="00E2016D" w:rsidRPr="00E2016D" w:rsidRDefault="006A0BC1" w:rsidP="00D9519F">
      <w:pPr>
        <w:spacing w:before="240"/>
        <w:ind w:left="1714" w:firstLine="14"/>
        <w:rPr>
          <w:rFonts w:eastAsia="Times New Roman"/>
          <w:lang w:val="en-US" w:eastAsia="en-US"/>
        </w:rPr>
      </w:pPr>
      <w:r>
        <w:rPr>
          <w:rFonts w:eastAsia="Times New Roman"/>
          <w:b/>
          <w:color w:val="000000"/>
          <w:lang w:val="en-US" w:eastAsia="en-US"/>
        </w:rPr>
        <w:t xml:space="preserve">               </w:t>
      </w:r>
      <w:bookmarkStart w:id="32" w:name="_Toc39853971"/>
      <w:r w:rsidR="00E2016D" w:rsidRPr="00E2016D">
        <w:rPr>
          <w:rFonts w:eastAsia="Times New Roman"/>
          <w:b/>
          <w:color w:val="000000"/>
          <w:lang w:val="en-US" w:eastAsia="en-US"/>
        </w:rPr>
        <w:t xml:space="preserve">Figure </w:t>
      </w:r>
      <w:r w:rsidR="00E2016D" w:rsidRPr="00E2016D">
        <w:rPr>
          <w:rFonts w:eastAsia="Times New Roman"/>
          <w:b/>
          <w:color w:val="000000"/>
          <w:lang w:val="en-US" w:eastAsia="en-US"/>
        </w:rPr>
        <w:fldChar w:fldCharType="begin"/>
      </w:r>
      <w:r w:rsidR="00E2016D" w:rsidRPr="00E2016D">
        <w:rPr>
          <w:rFonts w:eastAsia="Times New Roman"/>
          <w:b/>
          <w:color w:val="000000"/>
          <w:lang w:val="en-US" w:eastAsia="en-US"/>
        </w:rPr>
        <w:instrText xml:space="preserve"> SEQ Figure \* ARABIC </w:instrText>
      </w:r>
      <w:r w:rsidR="00E2016D" w:rsidRPr="00E2016D">
        <w:rPr>
          <w:rFonts w:eastAsia="Times New Roman"/>
          <w:b/>
          <w:color w:val="000000"/>
          <w:lang w:val="en-US" w:eastAsia="en-US"/>
        </w:rPr>
        <w:fldChar w:fldCharType="separate"/>
      </w:r>
      <w:r w:rsidR="000276FE">
        <w:rPr>
          <w:rFonts w:eastAsia="Times New Roman"/>
          <w:b/>
          <w:noProof/>
          <w:color w:val="000000"/>
          <w:lang w:val="en-US" w:eastAsia="en-US"/>
        </w:rPr>
        <w:t>4</w:t>
      </w:r>
      <w:r w:rsidR="00E2016D" w:rsidRPr="00E2016D">
        <w:rPr>
          <w:rFonts w:eastAsia="Times New Roman"/>
          <w:b/>
          <w:noProof/>
          <w:color w:val="000000"/>
          <w:lang w:val="en-US" w:eastAsia="en-US"/>
        </w:rPr>
        <w:fldChar w:fldCharType="end"/>
      </w:r>
      <w:r w:rsidR="00E2016D" w:rsidRPr="00E2016D">
        <w:rPr>
          <w:rFonts w:eastAsia="Times New Roman"/>
          <w:noProof/>
          <w:lang w:val="en-US" w:eastAsia="en-US"/>
        </w:rPr>
        <w:t xml:space="preserve"> – </w:t>
      </w:r>
      <w:r w:rsidR="00E2016D" w:rsidRPr="00E2016D">
        <w:rPr>
          <w:rFonts w:eastAsia="Times New Roman"/>
          <w:color w:val="000000"/>
          <w:lang w:val="en-US" w:eastAsia="en-US"/>
        </w:rPr>
        <w:t xml:space="preserve">Actors of </w:t>
      </w:r>
      <w:bookmarkEnd w:id="31"/>
      <w:r w:rsidR="0029533E">
        <w:rPr>
          <w:rFonts w:eastAsia="Times New Roman"/>
          <w:color w:val="000000"/>
          <w:lang w:val="en-US" w:eastAsia="en-US"/>
        </w:rPr>
        <w:t>Network</w:t>
      </w:r>
      <w:r w:rsidR="00476EF0">
        <w:rPr>
          <w:rFonts w:eastAsia="Times New Roman"/>
          <w:color w:val="000000"/>
          <w:lang w:val="en-US" w:eastAsia="en-US"/>
        </w:rPr>
        <w:t>2030</w:t>
      </w:r>
      <w:bookmarkEnd w:id="32"/>
    </w:p>
    <w:p w14:paraId="067D43F8" w14:textId="77777777" w:rsidR="00E2016D" w:rsidRDefault="00E2016D" w:rsidP="00D20C67">
      <w:pPr>
        <w:rPr>
          <w:rFonts w:asciiTheme="majorBidi" w:hAnsiTheme="majorBidi" w:cstheme="majorBidi"/>
        </w:rPr>
      </w:pPr>
    </w:p>
    <w:p w14:paraId="0EA54296" w14:textId="77777777" w:rsidR="00E2016D" w:rsidRDefault="00E2016D" w:rsidP="00D20C67">
      <w:pPr>
        <w:rPr>
          <w:rFonts w:asciiTheme="majorBidi" w:hAnsiTheme="majorBidi" w:cstheme="majorBidi"/>
        </w:rPr>
      </w:pPr>
    </w:p>
    <w:p w14:paraId="6E1F5FF2" w14:textId="5BEE288A" w:rsidR="00143654" w:rsidRDefault="00883AE2" w:rsidP="00A751DD">
      <w:pPr>
        <w:pStyle w:val="ListParagraph"/>
        <w:numPr>
          <w:ilvl w:val="0"/>
          <w:numId w:val="7"/>
        </w:numPr>
        <w:outlineLvl w:val="2"/>
        <w:rPr>
          <w:rFonts w:asciiTheme="majorBidi" w:hAnsiTheme="majorBidi" w:cstheme="majorBidi"/>
          <w:b/>
        </w:rPr>
      </w:pPr>
      <w:bookmarkStart w:id="33" w:name="_Toc39853846"/>
      <w:r>
        <w:rPr>
          <w:rFonts w:asciiTheme="majorBidi" w:hAnsiTheme="majorBidi" w:cstheme="majorBidi"/>
          <w:b/>
        </w:rPr>
        <w:t xml:space="preserve">Characteristics of </w:t>
      </w:r>
      <w:r w:rsidR="00791B28">
        <w:rPr>
          <w:rFonts w:asciiTheme="majorBidi" w:hAnsiTheme="majorBidi" w:cstheme="majorBidi"/>
          <w:b/>
        </w:rPr>
        <w:t>Network2030</w:t>
      </w:r>
      <w:bookmarkEnd w:id="33"/>
    </w:p>
    <w:p w14:paraId="046A2E99" w14:textId="1F5774A7" w:rsidR="00883AE2" w:rsidRPr="00883AE2" w:rsidRDefault="00820464" w:rsidP="00D20C67">
      <w:pPr>
        <w:spacing w:before="240"/>
        <w:jc w:val="both"/>
        <w:rPr>
          <w:rFonts w:eastAsia="Times New Roman"/>
          <w:lang w:val="en-US" w:eastAsia="en-US"/>
        </w:rPr>
      </w:pPr>
      <w:r>
        <w:rPr>
          <w:rFonts w:eastAsia="Times New Roman"/>
          <w:lang w:val="en-US" w:eastAsia="en-US"/>
        </w:rPr>
        <w:t>Network2030</w:t>
      </w:r>
      <w:r w:rsidR="00883AE2" w:rsidRPr="00883AE2">
        <w:rPr>
          <w:rFonts w:eastAsia="Times New Roman"/>
          <w:lang w:val="en-US" w:eastAsia="en-US"/>
        </w:rPr>
        <w:t xml:space="preserve"> include</w:t>
      </w:r>
      <w:r w:rsidR="0063667B">
        <w:rPr>
          <w:rFonts w:eastAsia="Times New Roman"/>
          <w:lang w:val="en-US" w:eastAsia="en-US"/>
        </w:rPr>
        <w:t>s</w:t>
      </w:r>
      <w:r w:rsidR="00883AE2" w:rsidRPr="00883AE2">
        <w:rPr>
          <w:rFonts w:eastAsia="Times New Roman"/>
          <w:lang w:val="en-US" w:eastAsia="en-US"/>
        </w:rPr>
        <w:t xml:space="preserve"> connectivity and application functionalities with greater flexibility in service order, provisioning, monitoring and billing. Some of </w:t>
      </w:r>
      <w:r>
        <w:rPr>
          <w:rFonts w:eastAsia="Times New Roman"/>
          <w:lang w:val="en-US" w:eastAsia="en-US"/>
        </w:rPr>
        <w:t>its</w:t>
      </w:r>
      <w:r w:rsidRPr="00883AE2">
        <w:rPr>
          <w:rFonts w:eastAsia="Times New Roman"/>
          <w:lang w:val="en-US" w:eastAsia="en-US"/>
        </w:rPr>
        <w:t xml:space="preserve"> </w:t>
      </w:r>
      <w:r w:rsidR="00883AE2" w:rsidRPr="00883AE2">
        <w:rPr>
          <w:rFonts w:eastAsia="Times New Roman"/>
          <w:lang w:val="en-US" w:eastAsia="en-US"/>
        </w:rPr>
        <w:t xml:space="preserve">characteristics </w:t>
      </w:r>
      <w:r w:rsidR="00883AE2">
        <w:rPr>
          <w:rFonts w:eastAsia="Times New Roman"/>
          <w:lang w:val="en-US" w:eastAsia="en-US"/>
        </w:rPr>
        <w:t>are:</w:t>
      </w:r>
    </w:p>
    <w:p w14:paraId="788A5A5A" w14:textId="6501E1F6"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w:t>
      </w:r>
      <w:r>
        <w:rPr>
          <w:rFonts w:eastAsia="Times New Roman"/>
          <w:lang w:val="en-US" w:eastAsia="en-US"/>
        </w:rPr>
        <w:t>onsisting</w:t>
      </w:r>
      <w:r w:rsidRPr="00883AE2">
        <w:rPr>
          <w:rFonts w:eastAsia="Times New Roman"/>
          <w:lang w:val="en-US" w:eastAsia="en-US"/>
        </w:rPr>
        <w:t xml:space="preserve"> of virtualized components (VNFs-Virtual Network Functions) and non-virtualized components (PNFs-Physical Network Functions);</w:t>
      </w:r>
    </w:p>
    <w:p w14:paraId="6EB9266E" w14:textId="6952FA8B"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network functions with just non-virtualized components (PNFs) or both virtualized components (VNFs) and non-virtualized components (PNFs);</w:t>
      </w:r>
    </w:p>
    <w:p w14:paraId="50042DFD" w14:textId="59FE6C98"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applications built with virtualized components (VNFs);</w:t>
      </w:r>
    </w:p>
    <w:p w14:paraId="4B652FA1" w14:textId="54FFC5B6" w:rsid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ing</w:t>
      </w:r>
      <w:r w:rsidRPr="00883AE2">
        <w:rPr>
          <w:rFonts w:eastAsia="Times New Roman"/>
          <w:lang w:val="en-US" w:eastAsia="en-US"/>
        </w:rPr>
        <w:t xml:space="preserve"> of connections provided by one or more Public Cloud Provider (s), Private Cloud Provider (s), </w:t>
      </w:r>
      <w:r w:rsidR="00122396">
        <w:rPr>
          <w:rFonts w:eastAsia="Times New Roman"/>
          <w:lang w:val="en-US" w:eastAsia="en-US"/>
        </w:rPr>
        <w:t xml:space="preserve">Fixed and Wireless </w:t>
      </w:r>
      <w:r w:rsidRPr="00883AE2">
        <w:rPr>
          <w:rFonts w:eastAsia="Times New Roman"/>
          <w:lang w:val="en-US" w:eastAsia="en-US"/>
        </w:rPr>
        <w:t>Network Operator (s)</w:t>
      </w:r>
      <w:r w:rsidR="00122396">
        <w:rPr>
          <w:rFonts w:eastAsia="Times New Roman"/>
          <w:lang w:val="en-US" w:eastAsia="en-US"/>
        </w:rPr>
        <w:t xml:space="preserve">, </w:t>
      </w:r>
      <w:r w:rsidR="00B0154A">
        <w:rPr>
          <w:rFonts w:eastAsia="Times New Roman"/>
          <w:lang w:val="en-US" w:eastAsia="en-US"/>
        </w:rPr>
        <w:t xml:space="preserve">Edge/Access Operators, </w:t>
      </w:r>
      <w:r w:rsidR="00122396">
        <w:rPr>
          <w:rFonts w:eastAsia="Times New Roman"/>
          <w:lang w:val="en-US" w:eastAsia="en-US"/>
        </w:rPr>
        <w:t>and Space Network Operator (s)</w:t>
      </w:r>
      <w:r w:rsidRPr="00883AE2">
        <w:rPr>
          <w:rFonts w:eastAsia="Times New Roman"/>
          <w:lang w:val="en-US" w:eastAsia="en-US"/>
        </w:rPr>
        <w:t>;</w:t>
      </w:r>
    </w:p>
    <w:p w14:paraId="36668AE0" w14:textId="3BB49122" w:rsidR="00F21275" w:rsidRPr="00883AE2" w:rsidRDefault="00F21275" w:rsidP="00A751DD">
      <w:pPr>
        <w:numPr>
          <w:ilvl w:val="0"/>
          <w:numId w:val="8"/>
        </w:numPr>
        <w:spacing w:before="0"/>
        <w:jc w:val="both"/>
        <w:rPr>
          <w:rFonts w:eastAsia="Times New Roman"/>
          <w:lang w:val="en-US" w:eastAsia="en-US"/>
        </w:rPr>
      </w:pPr>
      <w:r>
        <w:rPr>
          <w:rFonts w:eastAsia="Times New Roman"/>
          <w:lang w:val="en-US" w:eastAsia="en-US"/>
        </w:rPr>
        <w:t>consisting of applications provided by one or more Cloud Providers, Space Operators, and Edge/Access Operators;</w:t>
      </w:r>
    </w:p>
    <w:p w14:paraId="03E122D6" w14:textId="20C17FC1"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support</w:t>
      </w:r>
      <w:r>
        <w:rPr>
          <w:rFonts w:eastAsia="Times New Roman"/>
          <w:lang w:val="en-US" w:eastAsia="en-US"/>
        </w:rPr>
        <w:t xml:space="preserve">ing </w:t>
      </w:r>
      <w:r w:rsidRPr="00883AE2">
        <w:rPr>
          <w:rFonts w:eastAsia="Times New Roman"/>
          <w:lang w:val="en-US" w:eastAsia="en-US"/>
        </w:rPr>
        <w:t xml:space="preserve">elasticity for on-demand service configurations by </w:t>
      </w:r>
      <w:r w:rsidR="00784885">
        <w:rPr>
          <w:rFonts w:eastAsia="Times New Roman"/>
          <w:lang w:val="en-US" w:eastAsia="en-US"/>
        </w:rPr>
        <w:t>user</w:t>
      </w:r>
      <w:r w:rsidRPr="00883AE2">
        <w:rPr>
          <w:rFonts w:eastAsia="Times New Roman"/>
          <w:lang w:val="en-US" w:eastAsia="en-US"/>
        </w:rPr>
        <w:t>s</w:t>
      </w:r>
      <w:r w:rsidR="00C803C7">
        <w:rPr>
          <w:rFonts w:eastAsia="Times New Roman"/>
          <w:lang w:val="en-US" w:eastAsia="en-US"/>
        </w:rPr>
        <w:t>,</w:t>
      </w:r>
      <w:r w:rsidRPr="00883AE2">
        <w:rPr>
          <w:rFonts w:eastAsia="Times New Roman"/>
          <w:lang w:val="en-US" w:eastAsia="en-US"/>
        </w:rPr>
        <w:t xml:space="preserve"> and locations of the service functionality;</w:t>
      </w:r>
    </w:p>
    <w:p w14:paraId="6F021C12" w14:textId="1A9D896E" w:rsidR="00883AE2" w:rsidRPr="00883AE2" w:rsidRDefault="00883AE2" w:rsidP="00A751DD">
      <w:pPr>
        <w:numPr>
          <w:ilvl w:val="0"/>
          <w:numId w:val="8"/>
        </w:numPr>
        <w:spacing w:before="0"/>
        <w:jc w:val="both"/>
        <w:rPr>
          <w:rFonts w:eastAsia="Times New Roman"/>
          <w:lang w:val="en-US" w:eastAsia="en-US"/>
        </w:rPr>
      </w:pPr>
      <w:proofErr w:type="gramStart"/>
      <w:r w:rsidRPr="00883AE2">
        <w:rPr>
          <w:rFonts w:eastAsia="Times New Roman"/>
          <w:lang w:val="en-US" w:eastAsia="en-US"/>
        </w:rPr>
        <w:t>s</w:t>
      </w:r>
      <w:r>
        <w:rPr>
          <w:rFonts w:eastAsia="Times New Roman"/>
          <w:lang w:val="en-US" w:eastAsia="en-US"/>
        </w:rPr>
        <w:t xml:space="preserve">upporting </w:t>
      </w:r>
      <w:r w:rsidRPr="00883AE2">
        <w:rPr>
          <w:rFonts w:eastAsia="Times New Roman"/>
          <w:lang w:val="en-US" w:eastAsia="en-US"/>
        </w:rPr>
        <w:t xml:space="preserve"> service</w:t>
      </w:r>
      <w:proofErr w:type="gramEnd"/>
      <w:r w:rsidRPr="00883AE2">
        <w:rPr>
          <w:rFonts w:eastAsia="Times New Roman"/>
          <w:lang w:val="en-US" w:eastAsia="en-US"/>
        </w:rPr>
        <w:t xml:space="preserve"> monitoring and usage-tracking by </w:t>
      </w:r>
      <w:r w:rsidR="009B044F">
        <w:rPr>
          <w:rFonts w:eastAsia="Times New Roman"/>
          <w:lang w:val="en-US" w:eastAsia="en-US"/>
        </w:rPr>
        <w:t>user</w:t>
      </w:r>
      <w:r w:rsidR="009B044F" w:rsidRPr="00883AE2">
        <w:rPr>
          <w:rFonts w:eastAsia="Times New Roman"/>
          <w:lang w:val="en-US" w:eastAsia="en-US"/>
        </w:rPr>
        <w:t>s</w:t>
      </w:r>
      <w:r w:rsidRPr="00883AE2">
        <w:rPr>
          <w:rFonts w:eastAsia="Times New Roman"/>
          <w:lang w:val="en-US" w:eastAsia="en-US"/>
        </w:rPr>
        <w:t>;</w:t>
      </w:r>
    </w:p>
    <w:p w14:paraId="3EFBBE73" w14:textId="5DBAE27F"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self-service by </w:t>
      </w:r>
      <w:r w:rsidR="00E4265F">
        <w:rPr>
          <w:rFonts w:eastAsia="Times New Roman"/>
          <w:lang w:val="en-US" w:eastAsia="en-US"/>
        </w:rPr>
        <w:t>user</w:t>
      </w:r>
      <w:r w:rsidR="00E4265F" w:rsidRPr="00883AE2">
        <w:rPr>
          <w:rFonts w:eastAsia="Times New Roman"/>
          <w:lang w:val="en-US" w:eastAsia="en-US"/>
        </w:rPr>
        <w:t xml:space="preserve">s </w:t>
      </w:r>
      <w:r w:rsidRPr="00883AE2">
        <w:rPr>
          <w:rFonts w:eastAsia="Times New Roman"/>
          <w:lang w:val="en-US" w:eastAsia="en-US"/>
        </w:rPr>
        <w:t xml:space="preserve">and collaboration among </w:t>
      </w:r>
      <w:r w:rsidR="00122396">
        <w:rPr>
          <w:rFonts w:eastAsia="Times New Roman"/>
          <w:lang w:val="en-US" w:eastAsia="en-US"/>
        </w:rPr>
        <w:t>Operators</w:t>
      </w:r>
      <w:r w:rsidRPr="00883AE2">
        <w:rPr>
          <w:rFonts w:eastAsia="Times New Roman"/>
          <w:lang w:val="en-US" w:eastAsia="en-US"/>
        </w:rPr>
        <w:t>;</w:t>
      </w:r>
    </w:p>
    <w:p w14:paraId="5AC6086F" w14:textId="34ECD221" w:rsidR="00883AE2" w:rsidRPr="00883AE2" w:rsidRDefault="004911A6" w:rsidP="00A751DD">
      <w:pPr>
        <w:numPr>
          <w:ilvl w:val="0"/>
          <w:numId w:val="8"/>
        </w:numPr>
        <w:spacing w:before="0"/>
        <w:jc w:val="both"/>
        <w:rPr>
          <w:rFonts w:eastAsia="Times New Roman"/>
          <w:lang w:val="en-US" w:eastAsia="en-US"/>
        </w:rPr>
      </w:pPr>
      <w:r>
        <w:rPr>
          <w:rFonts w:eastAsia="Times New Roman"/>
          <w:lang w:val="en-US" w:eastAsia="en-US"/>
        </w:rPr>
        <w:t>supporting</w:t>
      </w:r>
      <w:r w:rsidR="00883AE2" w:rsidRPr="00883AE2">
        <w:rPr>
          <w:rFonts w:eastAsia="Times New Roman"/>
          <w:lang w:val="en-US" w:eastAsia="en-US"/>
        </w:rPr>
        <w:t xml:space="preserve"> scalability of resources on-demand;</w:t>
      </w:r>
    </w:p>
    <w:p w14:paraId="7A3E6F2D" w14:textId="759FC5F3" w:rsidR="00883AE2" w:rsidRPr="00883AE2" w:rsidRDefault="00883AE2" w:rsidP="00A751DD">
      <w:pPr>
        <w:numPr>
          <w:ilvl w:val="0"/>
          <w:numId w:val="8"/>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various high availability options from physical layer to application layer; and </w:t>
      </w:r>
    </w:p>
    <w:p w14:paraId="483BFDEB" w14:textId="39CADBBC" w:rsidR="00883AE2" w:rsidRPr="00883AE2" w:rsidRDefault="00883AE2" w:rsidP="00A751DD">
      <w:pPr>
        <w:numPr>
          <w:ilvl w:val="0"/>
          <w:numId w:val="8"/>
        </w:numPr>
        <w:spacing w:before="0"/>
        <w:jc w:val="both"/>
        <w:rPr>
          <w:rFonts w:eastAsia="Times New Roman"/>
          <w:lang w:val="en-US" w:eastAsia="en-US"/>
        </w:rPr>
      </w:pPr>
      <w:proofErr w:type="gramStart"/>
      <w:r w:rsidRPr="00883AE2">
        <w:rPr>
          <w:rFonts w:eastAsia="Times New Roman"/>
          <w:lang w:val="en-US" w:eastAsia="en-US"/>
        </w:rPr>
        <w:t>s</w:t>
      </w:r>
      <w:r>
        <w:rPr>
          <w:rFonts w:eastAsia="Times New Roman"/>
          <w:lang w:val="en-US" w:eastAsia="en-US"/>
        </w:rPr>
        <w:t>upporting</w:t>
      </w:r>
      <w:r w:rsidR="00673B07">
        <w:rPr>
          <w:rFonts w:eastAsia="Times New Roman"/>
          <w:lang w:val="en-US" w:eastAsia="en-US"/>
        </w:rPr>
        <w:t xml:space="preserve"> </w:t>
      </w:r>
      <w:r w:rsidRPr="00883AE2">
        <w:rPr>
          <w:rFonts w:eastAsia="Times New Roman"/>
          <w:lang w:val="en-US" w:eastAsia="en-US"/>
        </w:rPr>
        <w:t xml:space="preserve"> “</w:t>
      </w:r>
      <w:proofErr w:type="gramEnd"/>
      <w:r w:rsidRPr="00883AE2">
        <w:rPr>
          <w:rFonts w:eastAsia="Times New Roman"/>
          <w:lang w:val="en-US" w:eastAsia="en-US"/>
        </w:rPr>
        <w:t>pay as you use” (i.e. usage based billing).</w:t>
      </w:r>
    </w:p>
    <w:p w14:paraId="408901DA" w14:textId="77777777" w:rsidR="00883AE2" w:rsidRPr="00883AE2" w:rsidRDefault="00883AE2" w:rsidP="00883AE2">
      <w:pPr>
        <w:spacing w:before="0"/>
        <w:jc w:val="both"/>
        <w:rPr>
          <w:rFonts w:eastAsia="Times New Roman"/>
          <w:lang w:val="en-US" w:eastAsia="en-US"/>
        </w:rPr>
      </w:pPr>
    </w:p>
    <w:p w14:paraId="6047C121" w14:textId="77777777" w:rsidR="00883AE2" w:rsidRPr="00D20C67" w:rsidRDefault="00883AE2" w:rsidP="00D20C67">
      <w:pPr>
        <w:rPr>
          <w:rFonts w:asciiTheme="majorBidi" w:hAnsiTheme="majorBidi" w:cstheme="majorBidi"/>
          <w:b/>
        </w:rPr>
      </w:pPr>
    </w:p>
    <w:p w14:paraId="586C9416" w14:textId="03D7D6FD" w:rsidR="00143654" w:rsidRPr="000A52D5" w:rsidRDefault="00883AE2" w:rsidP="00A751DD">
      <w:pPr>
        <w:pStyle w:val="ListParagraph"/>
        <w:numPr>
          <w:ilvl w:val="0"/>
          <w:numId w:val="7"/>
        </w:numPr>
        <w:ind w:left="720"/>
        <w:outlineLvl w:val="2"/>
        <w:rPr>
          <w:rFonts w:asciiTheme="majorBidi" w:hAnsiTheme="majorBidi" w:cstheme="majorBidi"/>
          <w:b/>
        </w:rPr>
      </w:pPr>
      <w:bookmarkStart w:id="34" w:name="_Toc39853847"/>
      <w:r>
        <w:rPr>
          <w:rFonts w:asciiTheme="majorBidi" w:hAnsiTheme="majorBidi" w:cstheme="majorBidi"/>
          <w:b/>
        </w:rPr>
        <w:t>Interfaces</w:t>
      </w:r>
      <w:bookmarkEnd w:id="34"/>
    </w:p>
    <w:p w14:paraId="5879FC56" w14:textId="7A3E816D" w:rsidR="00143654" w:rsidRPr="00D20C67" w:rsidRDefault="00866224" w:rsidP="00D20C67">
      <w:pPr>
        <w:widowControl w:val="0"/>
        <w:rPr>
          <w:rFonts w:asciiTheme="majorBidi" w:hAnsiTheme="majorBidi" w:cstheme="majorBidi"/>
        </w:rPr>
      </w:pPr>
      <w:r w:rsidRPr="00D20C67">
        <w:rPr>
          <w:rFonts w:asciiTheme="majorBidi" w:hAnsiTheme="majorBidi" w:cstheme="majorBidi"/>
        </w:rPr>
        <w:t xml:space="preserve">A </w:t>
      </w:r>
      <w:r w:rsidR="00D60D92">
        <w:rPr>
          <w:rFonts w:asciiTheme="majorBidi" w:hAnsiTheme="majorBidi" w:cstheme="majorBidi"/>
        </w:rPr>
        <w:t>user</w:t>
      </w:r>
      <w:r w:rsidRPr="00D20C67">
        <w:rPr>
          <w:rFonts w:asciiTheme="majorBidi" w:hAnsiTheme="majorBidi" w:cstheme="majorBidi"/>
        </w:rPr>
        <w:t xml:space="preserve"> interfaces to a Service Provider’s facilities via </w:t>
      </w:r>
      <w:r>
        <w:rPr>
          <w:rFonts w:asciiTheme="majorBidi" w:hAnsiTheme="majorBidi" w:cstheme="majorBidi"/>
          <w:b/>
        </w:rPr>
        <w:t xml:space="preserve">a </w:t>
      </w:r>
      <w:r w:rsidR="00D60D92">
        <w:rPr>
          <w:rFonts w:asciiTheme="majorBidi" w:hAnsiTheme="majorBidi" w:cstheme="majorBidi"/>
          <w:b/>
        </w:rPr>
        <w:t xml:space="preserve">User </w:t>
      </w:r>
      <w:r w:rsidRPr="00866224">
        <w:rPr>
          <w:rFonts w:asciiTheme="majorBidi" w:hAnsiTheme="majorBidi" w:cstheme="majorBidi"/>
          <w:b/>
        </w:rPr>
        <w:t xml:space="preserve">Interface </w:t>
      </w:r>
      <w:r w:rsidRPr="00D20C67">
        <w:rPr>
          <w:rFonts w:asciiTheme="majorBidi" w:hAnsiTheme="majorBidi" w:cstheme="majorBidi"/>
        </w:rPr>
        <w:t>consisting of Connectivity UNI and Application</w:t>
      </w:r>
      <w:r w:rsidRPr="00866224">
        <w:rPr>
          <w:rFonts w:asciiTheme="majorBidi" w:hAnsiTheme="majorBidi" w:cstheme="majorBidi"/>
        </w:rPr>
        <w:t xml:space="preserve"> UNI, as depicted in </w:t>
      </w:r>
      <w:r w:rsidRPr="00E406F5">
        <w:rPr>
          <w:rFonts w:asciiTheme="majorBidi" w:hAnsiTheme="majorBidi" w:cstheme="majorBidi"/>
          <w:b/>
        </w:rPr>
        <w:t>Figure</w:t>
      </w:r>
      <w:r w:rsidR="002A70B0" w:rsidRPr="00E406F5">
        <w:rPr>
          <w:rFonts w:asciiTheme="majorBidi" w:hAnsiTheme="majorBidi" w:cstheme="majorBidi"/>
          <w:b/>
        </w:rPr>
        <w:t>s</w:t>
      </w:r>
      <w:r w:rsidRPr="00E406F5">
        <w:rPr>
          <w:rFonts w:asciiTheme="majorBidi" w:hAnsiTheme="majorBidi" w:cstheme="majorBidi"/>
          <w:b/>
        </w:rPr>
        <w:t xml:space="preserve"> 4</w:t>
      </w:r>
      <w:r w:rsidR="002A70B0">
        <w:rPr>
          <w:rFonts w:asciiTheme="majorBidi" w:hAnsiTheme="majorBidi" w:cstheme="majorBidi"/>
        </w:rPr>
        <w:t xml:space="preserve"> and </w:t>
      </w:r>
      <w:r w:rsidR="002A70B0" w:rsidRPr="00E406F5">
        <w:rPr>
          <w:rFonts w:asciiTheme="majorBidi" w:hAnsiTheme="majorBidi" w:cstheme="majorBidi"/>
          <w:b/>
        </w:rPr>
        <w:t>5</w:t>
      </w:r>
      <w:r w:rsidRPr="00D20C67">
        <w:rPr>
          <w:rFonts w:asciiTheme="majorBidi" w:hAnsiTheme="majorBidi" w:cstheme="majorBidi"/>
        </w:rPr>
        <w:t xml:space="preserve"> w</w:t>
      </w:r>
      <w:r w:rsidR="0035516E">
        <w:rPr>
          <w:rFonts w:asciiTheme="majorBidi" w:hAnsiTheme="majorBidi" w:cstheme="majorBidi"/>
        </w:rPr>
        <w:t>hich are</w:t>
      </w:r>
      <w:r w:rsidR="002A70B0" w:rsidRPr="00883AE2">
        <w:rPr>
          <w:rFonts w:asciiTheme="majorBidi" w:hAnsiTheme="majorBidi" w:cstheme="majorBidi"/>
        </w:rPr>
        <w:t xml:space="preserve"> implemented over a bi</w:t>
      </w:r>
      <w:r w:rsidRPr="00D20C67">
        <w:rPr>
          <w:rFonts w:asciiTheme="majorBidi" w:hAnsiTheme="majorBidi" w:cstheme="majorBidi"/>
        </w:rPr>
        <w:t xml:space="preserve">directional link that provides various data, control and management capabilities required by the Service Provider to clearly demarcate two different connectivity domains and two different application domains involved in the operational, administrative, maintenance and provisioning aspects of the service.  The Application UNI may not exist at the </w:t>
      </w:r>
      <w:r w:rsidR="00C100DC">
        <w:rPr>
          <w:rFonts w:asciiTheme="majorBidi" w:hAnsiTheme="majorBidi" w:cstheme="majorBidi"/>
        </w:rPr>
        <w:t xml:space="preserve">User </w:t>
      </w:r>
      <w:r w:rsidRPr="00D20C67">
        <w:rPr>
          <w:rFonts w:asciiTheme="majorBidi" w:hAnsiTheme="majorBidi" w:cstheme="majorBidi"/>
        </w:rPr>
        <w:t>Inter</w:t>
      </w:r>
      <w:r w:rsidRPr="002A70B0">
        <w:rPr>
          <w:rFonts w:asciiTheme="majorBidi" w:hAnsiTheme="majorBidi" w:cstheme="majorBidi"/>
        </w:rPr>
        <w:t>face when only connectivity ser</w:t>
      </w:r>
      <w:r w:rsidRPr="00D20C67">
        <w:rPr>
          <w:rFonts w:asciiTheme="majorBidi" w:hAnsiTheme="majorBidi" w:cstheme="majorBidi"/>
        </w:rPr>
        <w:t xml:space="preserve">vices are offered at </w:t>
      </w:r>
      <w:r w:rsidR="00B45942" w:rsidRPr="00B45942">
        <w:rPr>
          <w:rFonts w:asciiTheme="majorBidi" w:hAnsiTheme="majorBidi" w:cstheme="majorBidi"/>
        </w:rPr>
        <w:t>this interface (</w:t>
      </w:r>
      <w:r w:rsidR="00B45942" w:rsidRPr="00E406F5">
        <w:rPr>
          <w:rFonts w:asciiTheme="majorBidi" w:hAnsiTheme="majorBidi" w:cstheme="majorBidi"/>
          <w:b/>
        </w:rPr>
        <w:t xml:space="preserve">Figure </w:t>
      </w:r>
      <w:r w:rsidR="007738ED" w:rsidRPr="00E406F5">
        <w:rPr>
          <w:rFonts w:asciiTheme="majorBidi" w:hAnsiTheme="majorBidi" w:cstheme="majorBidi"/>
          <w:b/>
        </w:rPr>
        <w:t>6</w:t>
      </w:r>
      <w:r w:rsidR="00B45942" w:rsidRPr="00B45942">
        <w:rPr>
          <w:rFonts w:asciiTheme="majorBidi" w:hAnsiTheme="majorBidi" w:cstheme="majorBidi"/>
        </w:rPr>
        <w:t>).</w:t>
      </w:r>
    </w:p>
    <w:p w14:paraId="583BF7A9" w14:textId="77777777" w:rsidR="00866224" w:rsidRDefault="00866224" w:rsidP="00D20C67">
      <w:pPr>
        <w:rPr>
          <w:rFonts w:asciiTheme="majorBidi" w:hAnsiTheme="majorBidi" w:cstheme="majorBidi"/>
          <w:b/>
        </w:rPr>
      </w:pPr>
    </w:p>
    <w:p w14:paraId="1E8A8646" w14:textId="6A3BDC80" w:rsidR="00866224" w:rsidRPr="00866224" w:rsidRDefault="002F332A" w:rsidP="00866224">
      <w:pPr>
        <w:spacing w:before="240"/>
        <w:jc w:val="center"/>
        <w:rPr>
          <w:rFonts w:eastAsia="Times New Roman"/>
          <w:lang w:val="en-US" w:eastAsia="en-US"/>
        </w:rPr>
      </w:pPr>
      <w:r>
        <w:rPr>
          <w:rFonts w:eastAsia="Times New Roman"/>
          <w:noProof/>
          <w:lang w:val="en-US" w:eastAsia="en-US"/>
        </w:rPr>
        <w:lastRenderedPageBreak/>
        <w:drawing>
          <wp:inline distT="0" distB="0" distL="0" distR="0" wp14:anchorId="0CD62EB5" wp14:editId="05129D79">
            <wp:extent cx="5300516" cy="29366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881" cy="2940135"/>
                    </a:xfrm>
                    <a:prstGeom prst="rect">
                      <a:avLst/>
                    </a:prstGeom>
                    <a:noFill/>
                  </pic:spPr>
                </pic:pic>
              </a:graphicData>
            </a:graphic>
          </wp:inline>
        </w:drawing>
      </w:r>
    </w:p>
    <w:p w14:paraId="434DFDA0" w14:textId="77777777" w:rsidR="00866224" w:rsidRPr="00866224" w:rsidRDefault="00866224" w:rsidP="00866224">
      <w:pPr>
        <w:spacing w:after="120"/>
        <w:rPr>
          <w:rFonts w:eastAsia="Times New Roman"/>
          <w:b/>
          <w:bCs/>
          <w:szCs w:val="20"/>
          <w:lang w:val="x-none" w:eastAsia="x-none"/>
        </w:rPr>
      </w:pPr>
    </w:p>
    <w:p w14:paraId="2207C6EE" w14:textId="38517E13" w:rsidR="00866224" w:rsidRDefault="00866224" w:rsidP="00866224">
      <w:pPr>
        <w:spacing w:after="120"/>
        <w:jc w:val="center"/>
        <w:rPr>
          <w:rFonts w:eastAsia="Times New Roman"/>
          <w:bCs/>
          <w:szCs w:val="20"/>
          <w:lang w:val="en-US" w:eastAsia="x-none"/>
        </w:rPr>
      </w:pPr>
      <w:bookmarkStart w:id="35" w:name="_Toc549218"/>
      <w:bookmarkStart w:id="36" w:name="_Toc39853972"/>
      <w:r w:rsidRPr="00866224">
        <w:rPr>
          <w:rFonts w:eastAsia="Times New Roman"/>
          <w:b/>
          <w:bCs/>
          <w:szCs w:val="20"/>
          <w:lang w:val="x-none" w:eastAsia="x-none"/>
        </w:rPr>
        <w:t xml:space="preserve">Figure </w:t>
      </w:r>
      <w:r w:rsidRPr="00866224">
        <w:rPr>
          <w:rFonts w:eastAsia="Times New Roman"/>
          <w:b/>
          <w:bCs/>
          <w:szCs w:val="20"/>
          <w:lang w:val="x-none" w:eastAsia="x-none"/>
        </w:rPr>
        <w:fldChar w:fldCharType="begin"/>
      </w:r>
      <w:r w:rsidRPr="00866224">
        <w:rPr>
          <w:rFonts w:eastAsia="Times New Roman"/>
          <w:b/>
          <w:bCs/>
          <w:szCs w:val="20"/>
          <w:lang w:val="x-none" w:eastAsia="x-none"/>
        </w:rPr>
        <w:instrText xml:space="preserve"> SEQ Figure \* ARABIC </w:instrText>
      </w:r>
      <w:r w:rsidRPr="00866224">
        <w:rPr>
          <w:rFonts w:eastAsia="Times New Roman"/>
          <w:b/>
          <w:bCs/>
          <w:szCs w:val="20"/>
          <w:lang w:val="x-none" w:eastAsia="x-none"/>
        </w:rPr>
        <w:fldChar w:fldCharType="separate"/>
      </w:r>
      <w:r w:rsidR="000276FE">
        <w:rPr>
          <w:rFonts w:eastAsia="Times New Roman"/>
          <w:b/>
          <w:bCs/>
          <w:noProof/>
          <w:szCs w:val="20"/>
          <w:lang w:val="x-none" w:eastAsia="x-none"/>
        </w:rPr>
        <w:t>5</w:t>
      </w:r>
      <w:r w:rsidRPr="00866224">
        <w:rPr>
          <w:rFonts w:eastAsia="Times New Roman"/>
          <w:b/>
          <w:bCs/>
          <w:szCs w:val="20"/>
          <w:lang w:val="x-none" w:eastAsia="x-none"/>
        </w:rPr>
        <w:fldChar w:fldCharType="end"/>
      </w:r>
      <w:r w:rsidRPr="00866224">
        <w:rPr>
          <w:rFonts w:eastAsia="Times New Roman"/>
          <w:b/>
          <w:bCs/>
          <w:szCs w:val="20"/>
          <w:lang w:val="en-US" w:eastAsia="x-none"/>
        </w:rPr>
        <w:t>-</w:t>
      </w:r>
      <w:r w:rsidRPr="00866224">
        <w:rPr>
          <w:rFonts w:eastAsia="Times New Roman"/>
          <w:b/>
          <w:bCs/>
          <w:szCs w:val="20"/>
          <w:lang w:val="x-none" w:eastAsia="x-none"/>
        </w:rPr>
        <w:t xml:space="preserve"> </w:t>
      </w:r>
      <w:r w:rsidR="00956D1F">
        <w:rPr>
          <w:rFonts w:eastAsia="Times New Roman"/>
          <w:bCs/>
          <w:szCs w:val="20"/>
          <w:lang w:val="en-US" w:eastAsia="x-none"/>
        </w:rPr>
        <w:t>User</w:t>
      </w:r>
      <w:r w:rsidRPr="00866224">
        <w:rPr>
          <w:rFonts w:eastAsia="Times New Roman"/>
          <w:bCs/>
          <w:szCs w:val="20"/>
          <w:lang w:val="en-US" w:eastAsia="x-none"/>
        </w:rPr>
        <w:t xml:space="preserve"> Interface</w:t>
      </w:r>
      <w:bookmarkEnd w:id="35"/>
      <w:bookmarkEnd w:id="36"/>
    </w:p>
    <w:p w14:paraId="0A90F77F" w14:textId="77777777" w:rsidR="00D40F9F" w:rsidRDefault="00D40F9F" w:rsidP="00866224">
      <w:pPr>
        <w:spacing w:after="120"/>
        <w:jc w:val="center"/>
        <w:rPr>
          <w:rFonts w:eastAsia="Times New Roman"/>
          <w:bCs/>
          <w:szCs w:val="20"/>
          <w:lang w:val="en-US" w:eastAsia="x-none"/>
        </w:rPr>
      </w:pPr>
    </w:p>
    <w:p w14:paraId="4AC9E1CA" w14:textId="661DFB07" w:rsidR="00D40F9F" w:rsidRDefault="00D40F9F" w:rsidP="00866224">
      <w:pPr>
        <w:spacing w:after="120"/>
        <w:jc w:val="center"/>
        <w:rPr>
          <w:rFonts w:eastAsia="Times New Roman"/>
          <w:bCs/>
          <w:szCs w:val="20"/>
          <w:lang w:val="en-US" w:eastAsia="x-none"/>
        </w:rPr>
      </w:pPr>
      <w:r>
        <w:rPr>
          <w:rFonts w:eastAsia="Times New Roman"/>
          <w:bCs/>
          <w:noProof/>
          <w:szCs w:val="20"/>
          <w:lang w:val="en-US" w:eastAsia="en-US"/>
        </w:rPr>
        <w:drawing>
          <wp:inline distT="0" distB="0" distL="0" distR="0" wp14:anchorId="5C821D6C" wp14:editId="1268C2F5">
            <wp:extent cx="6657302" cy="2903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3262" cy="2906399"/>
                    </a:xfrm>
                    <a:prstGeom prst="rect">
                      <a:avLst/>
                    </a:prstGeom>
                    <a:noFill/>
                  </pic:spPr>
                </pic:pic>
              </a:graphicData>
            </a:graphic>
          </wp:inline>
        </w:drawing>
      </w:r>
    </w:p>
    <w:p w14:paraId="641E9A6B" w14:textId="44F1C7F6" w:rsidR="002A70B0" w:rsidRPr="002A70B0" w:rsidRDefault="002A70B0" w:rsidP="002A70B0">
      <w:pPr>
        <w:spacing w:after="120"/>
        <w:rPr>
          <w:rFonts w:eastAsia="Times New Roman"/>
          <w:b/>
          <w:bCs/>
          <w:szCs w:val="20"/>
          <w:lang w:val="x-none" w:eastAsia="x-none"/>
        </w:rPr>
      </w:pPr>
    </w:p>
    <w:p w14:paraId="0516D949" w14:textId="5F393242" w:rsidR="002A70B0" w:rsidRPr="002A70B0" w:rsidRDefault="002A70B0" w:rsidP="00C86A9E">
      <w:pPr>
        <w:spacing w:after="120"/>
        <w:ind w:left="720" w:firstLine="720"/>
        <w:rPr>
          <w:rFonts w:eastAsia="Times New Roman"/>
          <w:bCs/>
          <w:szCs w:val="20"/>
          <w:lang w:val="en-US" w:eastAsia="x-none"/>
        </w:rPr>
      </w:pPr>
      <w:bookmarkStart w:id="37" w:name="_Toc549219"/>
      <w:bookmarkStart w:id="38" w:name="_Toc39853973"/>
      <w:r w:rsidRPr="002A70B0">
        <w:rPr>
          <w:rFonts w:eastAsia="Times New Roman"/>
          <w:b/>
          <w:bCs/>
          <w:szCs w:val="20"/>
          <w:lang w:val="x-none" w:eastAsia="x-none"/>
        </w:rPr>
        <w:t xml:space="preserve">Figure </w:t>
      </w:r>
      <w:r w:rsidRPr="002A70B0">
        <w:rPr>
          <w:rFonts w:eastAsia="Times New Roman"/>
          <w:b/>
          <w:bCs/>
          <w:szCs w:val="20"/>
          <w:lang w:val="x-none" w:eastAsia="x-none"/>
        </w:rPr>
        <w:fldChar w:fldCharType="begin"/>
      </w:r>
      <w:r w:rsidRPr="002A70B0">
        <w:rPr>
          <w:rFonts w:eastAsia="Times New Roman"/>
          <w:b/>
          <w:bCs/>
          <w:szCs w:val="20"/>
          <w:lang w:val="x-none" w:eastAsia="x-none"/>
        </w:rPr>
        <w:instrText xml:space="preserve"> SEQ Figure \* ARABIC </w:instrText>
      </w:r>
      <w:r w:rsidRPr="002A70B0">
        <w:rPr>
          <w:rFonts w:eastAsia="Times New Roman"/>
          <w:b/>
          <w:bCs/>
          <w:szCs w:val="20"/>
          <w:lang w:val="x-none" w:eastAsia="x-none"/>
        </w:rPr>
        <w:fldChar w:fldCharType="separate"/>
      </w:r>
      <w:r w:rsidR="000276FE">
        <w:rPr>
          <w:rFonts w:eastAsia="Times New Roman"/>
          <w:b/>
          <w:bCs/>
          <w:noProof/>
          <w:szCs w:val="20"/>
          <w:lang w:val="x-none" w:eastAsia="x-none"/>
        </w:rPr>
        <w:t>6</w:t>
      </w:r>
      <w:r w:rsidRPr="002A70B0">
        <w:rPr>
          <w:rFonts w:eastAsia="Times New Roman"/>
          <w:b/>
          <w:bCs/>
          <w:szCs w:val="20"/>
          <w:lang w:val="x-none" w:eastAsia="x-none"/>
        </w:rPr>
        <w:fldChar w:fldCharType="end"/>
      </w:r>
      <w:r w:rsidRPr="002A70B0">
        <w:rPr>
          <w:rFonts w:eastAsia="Times New Roman"/>
          <w:b/>
          <w:bCs/>
          <w:szCs w:val="20"/>
          <w:lang w:val="en-US" w:eastAsia="x-none"/>
        </w:rPr>
        <w:t>-</w:t>
      </w:r>
      <w:r w:rsidRPr="002A70B0">
        <w:rPr>
          <w:rFonts w:eastAsia="Times New Roman"/>
          <w:bCs/>
          <w:szCs w:val="20"/>
          <w:lang w:val="en-US" w:eastAsia="x-none"/>
        </w:rPr>
        <w:t xml:space="preserve"> Connectivity UNI and Application UNI between </w:t>
      </w:r>
      <w:r w:rsidR="00956D1F">
        <w:rPr>
          <w:rFonts w:eastAsia="Times New Roman"/>
          <w:bCs/>
          <w:szCs w:val="20"/>
          <w:lang w:val="en-US" w:eastAsia="x-none"/>
        </w:rPr>
        <w:t xml:space="preserve">User </w:t>
      </w:r>
      <w:r w:rsidRPr="002A70B0">
        <w:rPr>
          <w:rFonts w:eastAsia="Times New Roman"/>
          <w:bCs/>
          <w:szCs w:val="20"/>
          <w:lang w:val="en-US" w:eastAsia="x-none"/>
        </w:rPr>
        <w:t xml:space="preserve"> and SP</w:t>
      </w:r>
      <w:bookmarkEnd w:id="37"/>
      <w:bookmarkEnd w:id="38"/>
    </w:p>
    <w:p w14:paraId="0BA645DA" w14:textId="77777777" w:rsidR="002A70B0" w:rsidRPr="00866224" w:rsidRDefault="002A70B0" w:rsidP="00866224">
      <w:pPr>
        <w:spacing w:after="120"/>
        <w:jc w:val="center"/>
        <w:rPr>
          <w:rFonts w:eastAsia="Times New Roman"/>
          <w:bCs/>
          <w:szCs w:val="20"/>
          <w:lang w:val="en-US" w:eastAsia="x-none"/>
        </w:rPr>
      </w:pPr>
    </w:p>
    <w:p w14:paraId="72425454" w14:textId="476836B4" w:rsidR="00883AE2" w:rsidRPr="00883AE2" w:rsidRDefault="00EC5D17" w:rsidP="00883AE2">
      <w:pPr>
        <w:spacing w:before="240"/>
        <w:jc w:val="both"/>
        <w:rPr>
          <w:rFonts w:eastAsia="Times New Roman"/>
          <w:b/>
          <w:color w:val="000000"/>
          <w:lang w:val="en-US" w:eastAsia="en-US"/>
        </w:rPr>
      </w:pPr>
      <w:bookmarkStart w:id="39" w:name="_Toc549223"/>
      <w:r>
        <w:rPr>
          <w:rFonts w:eastAsia="Times New Roman"/>
          <w:b/>
          <w:noProof/>
          <w:color w:val="000000"/>
          <w:lang w:val="en-US" w:eastAsia="en-US"/>
        </w:rPr>
        <w:lastRenderedPageBreak/>
        <w:drawing>
          <wp:inline distT="0" distB="0" distL="0" distR="0" wp14:anchorId="082DC962" wp14:editId="6D03D3E7">
            <wp:extent cx="6311206" cy="25542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18733" cy="2557254"/>
                    </a:xfrm>
                    <a:prstGeom prst="rect">
                      <a:avLst/>
                    </a:prstGeom>
                    <a:noFill/>
                  </pic:spPr>
                </pic:pic>
              </a:graphicData>
            </a:graphic>
          </wp:inline>
        </w:drawing>
      </w:r>
    </w:p>
    <w:p w14:paraId="75AA0609" w14:textId="164EB329" w:rsidR="00883AE2" w:rsidRDefault="00883AE2" w:rsidP="00883AE2">
      <w:pPr>
        <w:spacing w:before="240"/>
        <w:jc w:val="center"/>
        <w:rPr>
          <w:rFonts w:eastAsia="Times New Roman"/>
          <w:color w:val="000000"/>
          <w:lang w:val="en-US" w:eastAsia="en-US"/>
        </w:rPr>
      </w:pPr>
      <w:bookmarkStart w:id="40" w:name="_Toc39853974"/>
      <w:r w:rsidRPr="00883AE2">
        <w:rPr>
          <w:rFonts w:eastAsia="Times New Roman"/>
          <w:b/>
          <w:color w:val="000000"/>
          <w:lang w:val="en-US" w:eastAsia="en-US"/>
        </w:rPr>
        <w:t xml:space="preserve">Figure </w:t>
      </w:r>
      <w:r w:rsidRPr="00883AE2">
        <w:rPr>
          <w:rFonts w:eastAsia="Times New Roman"/>
          <w:b/>
          <w:color w:val="000000"/>
          <w:lang w:val="en-US" w:eastAsia="en-US"/>
        </w:rPr>
        <w:fldChar w:fldCharType="begin"/>
      </w:r>
      <w:r w:rsidRPr="00883AE2">
        <w:rPr>
          <w:rFonts w:eastAsia="Times New Roman"/>
          <w:b/>
          <w:color w:val="000000"/>
          <w:lang w:val="en-US" w:eastAsia="en-US"/>
        </w:rPr>
        <w:instrText xml:space="preserve"> SEQ Figure \* ARABIC </w:instrText>
      </w:r>
      <w:r w:rsidRPr="00883AE2">
        <w:rPr>
          <w:rFonts w:eastAsia="Times New Roman"/>
          <w:b/>
          <w:color w:val="000000"/>
          <w:lang w:val="en-US" w:eastAsia="en-US"/>
        </w:rPr>
        <w:fldChar w:fldCharType="separate"/>
      </w:r>
      <w:r w:rsidR="000276FE">
        <w:rPr>
          <w:rFonts w:eastAsia="Times New Roman"/>
          <w:b/>
          <w:noProof/>
          <w:color w:val="000000"/>
          <w:lang w:val="en-US" w:eastAsia="en-US"/>
        </w:rPr>
        <w:t>7</w:t>
      </w:r>
      <w:r w:rsidRPr="00883AE2">
        <w:rPr>
          <w:rFonts w:eastAsia="Times New Roman"/>
          <w:b/>
          <w:noProof/>
          <w:color w:val="000000"/>
          <w:lang w:val="en-US" w:eastAsia="en-US"/>
        </w:rPr>
        <w:fldChar w:fldCharType="end"/>
      </w:r>
      <w:r w:rsidRPr="00883AE2">
        <w:rPr>
          <w:rFonts w:eastAsia="Times New Roman"/>
          <w:noProof/>
          <w:lang w:val="en-US" w:eastAsia="en-US"/>
        </w:rPr>
        <w:t xml:space="preserve"> – </w:t>
      </w:r>
      <w:r w:rsidR="00F5221A">
        <w:rPr>
          <w:rFonts w:eastAsia="Times New Roman"/>
          <w:color w:val="000000"/>
          <w:lang w:val="en-US" w:eastAsia="en-US"/>
        </w:rPr>
        <w:t>User</w:t>
      </w:r>
      <w:r w:rsidRPr="00883AE2">
        <w:rPr>
          <w:rFonts w:eastAsia="Times New Roman"/>
          <w:color w:val="000000"/>
          <w:lang w:val="en-US" w:eastAsia="en-US"/>
        </w:rPr>
        <w:t xml:space="preserve"> Interface consisting of only Connectivity UNI</w:t>
      </w:r>
      <w:bookmarkEnd w:id="39"/>
      <w:bookmarkEnd w:id="40"/>
    </w:p>
    <w:p w14:paraId="76C34265" w14:textId="2FCF97F4" w:rsidR="00B45942" w:rsidRPr="00B45942" w:rsidRDefault="00B45942" w:rsidP="00B45942">
      <w:pPr>
        <w:spacing w:before="240"/>
        <w:rPr>
          <w:rFonts w:eastAsia="Times New Roman"/>
          <w:lang w:val="en-US" w:eastAsia="en-US"/>
        </w:rPr>
      </w:pPr>
      <w:r>
        <w:rPr>
          <w:rFonts w:eastAsia="Times New Roman"/>
          <w:lang w:val="en-US" w:eastAsia="en-US"/>
        </w:rPr>
        <w:t xml:space="preserve">The protocol stack for </w:t>
      </w:r>
      <w:r w:rsidR="007738ED">
        <w:rPr>
          <w:rFonts w:eastAsia="Times New Roman"/>
          <w:lang w:val="en-US" w:eastAsia="en-US"/>
        </w:rPr>
        <w:t xml:space="preserve">the </w:t>
      </w:r>
      <w:r w:rsidR="002A33E2">
        <w:rPr>
          <w:rFonts w:eastAsia="Times New Roman"/>
          <w:lang w:val="en-US" w:eastAsia="en-US"/>
        </w:rPr>
        <w:t>User</w:t>
      </w:r>
      <w:r>
        <w:rPr>
          <w:rFonts w:eastAsia="Times New Roman"/>
          <w:lang w:val="en-US" w:eastAsia="en-US"/>
        </w:rPr>
        <w:t xml:space="preserve"> Interface is depicted in </w:t>
      </w:r>
      <w:r w:rsidRPr="00E406F5">
        <w:rPr>
          <w:rFonts w:eastAsia="Times New Roman"/>
          <w:b/>
          <w:lang w:val="en-US" w:eastAsia="en-US"/>
        </w:rPr>
        <w:t xml:space="preserve">Figure </w:t>
      </w:r>
      <w:r w:rsidR="00295B0A">
        <w:rPr>
          <w:rFonts w:eastAsia="Times New Roman"/>
          <w:b/>
          <w:lang w:val="en-US" w:eastAsia="en-US"/>
        </w:rPr>
        <w:t>8</w:t>
      </w:r>
      <w:r>
        <w:rPr>
          <w:rFonts w:eastAsia="Times New Roman"/>
          <w:lang w:val="en-US" w:eastAsia="en-US"/>
        </w:rPr>
        <w:t xml:space="preserve">. </w:t>
      </w:r>
      <w:r w:rsidRPr="00B45942">
        <w:rPr>
          <w:rFonts w:eastAsia="Times New Roman"/>
          <w:lang w:val="en-US" w:eastAsia="en-US"/>
        </w:rPr>
        <w:t>Depending on the service offering, the protocol stack for Connectivity UNI can be L1, L2 or L3</w:t>
      </w:r>
      <w:r w:rsidR="00DD5843">
        <w:rPr>
          <w:rFonts w:eastAsia="Times New Roman"/>
          <w:lang w:val="en-US" w:eastAsia="en-US"/>
        </w:rPr>
        <w:t xml:space="preserve"> (</w:t>
      </w:r>
      <w:r w:rsidR="00DD5843" w:rsidRPr="00E406F5">
        <w:rPr>
          <w:rFonts w:eastAsia="Times New Roman"/>
          <w:b/>
          <w:lang w:val="en-US" w:eastAsia="en-US"/>
        </w:rPr>
        <w:t xml:space="preserve">Figure </w:t>
      </w:r>
      <w:r w:rsidR="00295B0A">
        <w:rPr>
          <w:rFonts w:eastAsia="Times New Roman"/>
          <w:b/>
          <w:lang w:val="en-US" w:eastAsia="en-US"/>
        </w:rPr>
        <w:t>9</w:t>
      </w:r>
      <w:r w:rsidR="00DD5843">
        <w:rPr>
          <w:rFonts w:eastAsia="Times New Roman"/>
          <w:lang w:val="en-US" w:eastAsia="en-US"/>
        </w:rPr>
        <w:t>)</w:t>
      </w:r>
      <w:r w:rsidRPr="00B45942">
        <w:rPr>
          <w:rFonts w:eastAsia="Times New Roman"/>
          <w:lang w:val="en-US" w:eastAsia="en-US"/>
        </w:rPr>
        <w:t>.  For example, Connectivity UNI is an L2 interface for Carrier Ethernet Services and an L3 interface for IP services.</w:t>
      </w:r>
    </w:p>
    <w:p w14:paraId="3BD71481" w14:textId="4541E8A2" w:rsidR="00B45942" w:rsidRPr="00B45942" w:rsidRDefault="00B45942" w:rsidP="00B45942">
      <w:pPr>
        <w:spacing w:before="240"/>
        <w:jc w:val="both"/>
        <w:rPr>
          <w:rFonts w:eastAsia="Times New Roman"/>
          <w:lang w:val="en-US" w:eastAsia="en-US"/>
        </w:rPr>
      </w:pPr>
      <w:r w:rsidRPr="00B45942">
        <w:rPr>
          <w:rFonts w:eastAsia="Times New Roman"/>
          <w:lang w:val="en-US" w:eastAsia="en-US"/>
        </w:rPr>
        <w:t>Depending on the service offering, the protocol stack for Application UNI can be L2 and above</w:t>
      </w:r>
      <w:r w:rsidR="00DD5843">
        <w:rPr>
          <w:rFonts w:eastAsia="Times New Roman"/>
          <w:lang w:val="en-US" w:eastAsia="en-US"/>
        </w:rPr>
        <w:t xml:space="preserve"> (</w:t>
      </w:r>
      <w:r w:rsidR="00DD5843" w:rsidRPr="00E406F5">
        <w:rPr>
          <w:rFonts w:eastAsia="Times New Roman"/>
          <w:b/>
          <w:lang w:val="en-US" w:eastAsia="en-US"/>
        </w:rPr>
        <w:t xml:space="preserve">Figure </w:t>
      </w:r>
      <w:r w:rsidR="00295B0A">
        <w:rPr>
          <w:rFonts w:eastAsia="Times New Roman"/>
          <w:b/>
          <w:lang w:val="en-US" w:eastAsia="en-US"/>
        </w:rPr>
        <w:t>9</w:t>
      </w:r>
      <w:r w:rsidR="00DD5843">
        <w:rPr>
          <w:rFonts w:eastAsia="Times New Roman"/>
          <w:lang w:val="en-US" w:eastAsia="en-US"/>
        </w:rPr>
        <w:t>)</w:t>
      </w:r>
      <w:r w:rsidRPr="00B45942">
        <w:rPr>
          <w:rFonts w:eastAsia="Times New Roman"/>
          <w:lang w:val="en-US" w:eastAsia="en-US"/>
        </w:rPr>
        <w:t xml:space="preserve">.  </w:t>
      </w:r>
    </w:p>
    <w:p w14:paraId="453A5D6C" w14:textId="042783D4" w:rsidR="00B45942" w:rsidRPr="00B45942" w:rsidRDefault="00B45942" w:rsidP="00B45942">
      <w:pPr>
        <w:spacing w:before="240"/>
        <w:jc w:val="center"/>
        <w:rPr>
          <w:rFonts w:eastAsia="Times New Roman"/>
          <w:lang w:val="en-US" w:eastAsia="en-US"/>
        </w:rPr>
      </w:pPr>
      <w:r w:rsidRPr="00B45942">
        <w:rPr>
          <w:rFonts w:eastAsia="Times New Roman"/>
          <w:noProof/>
          <w:lang w:val="en-US" w:eastAsia="en-US"/>
        </w:rPr>
        <w:drawing>
          <wp:inline distT="0" distB="0" distL="0" distR="0" wp14:anchorId="25164157" wp14:editId="4D764D80">
            <wp:extent cx="3448685" cy="3160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685" cy="3160395"/>
                    </a:xfrm>
                    <a:prstGeom prst="rect">
                      <a:avLst/>
                    </a:prstGeom>
                    <a:noFill/>
                  </pic:spPr>
                </pic:pic>
              </a:graphicData>
            </a:graphic>
          </wp:inline>
        </w:drawing>
      </w:r>
      <w:r w:rsidRPr="00B45942">
        <w:rPr>
          <w:rFonts w:eastAsia="Times New Roman"/>
          <w:b/>
          <w:color w:val="000000"/>
          <w:lang w:val="en-US" w:eastAsia="en-US"/>
        </w:rPr>
        <w:t xml:space="preserve">        </w:t>
      </w:r>
      <w:bookmarkStart w:id="41" w:name="_Ref516058117"/>
    </w:p>
    <w:p w14:paraId="6B1ED9CA" w14:textId="77777777" w:rsidR="00B45942" w:rsidRPr="00B45942" w:rsidRDefault="00B45942" w:rsidP="00B45942">
      <w:pPr>
        <w:spacing w:before="240"/>
        <w:ind w:left="1764" w:firstLine="14"/>
        <w:jc w:val="both"/>
        <w:rPr>
          <w:rFonts w:eastAsia="Times New Roman"/>
          <w:b/>
          <w:color w:val="000000"/>
          <w:lang w:val="en-US" w:eastAsia="en-US"/>
        </w:rPr>
      </w:pPr>
    </w:p>
    <w:p w14:paraId="19960742" w14:textId="7D9503F9" w:rsidR="00B45942" w:rsidRPr="00B45942" w:rsidRDefault="00B45942" w:rsidP="00B45942">
      <w:pPr>
        <w:spacing w:before="240"/>
        <w:ind w:left="1764" w:firstLine="14"/>
        <w:jc w:val="both"/>
        <w:rPr>
          <w:rFonts w:eastAsia="Times New Roman"/>
          <w:b/>
          <w:color w:val="000000"/>
          <w:lang w:val="en-US" w:eastAsia="en-US"/>
        </w:rPr>
      </w:pPr>
      <w:r w:rsidRPr="00B45942">
        <w:rPr>
          <w:rFonts w:eastAsia="Times New Roman"/>
          <w:b/>
          <w:color w:val="000000"/>
          <w:lang w:val="en-US" w:eastAsia="en-US"/>
        </w:rPr>
        <w:lastRenderedPageBreak/>
        <w:t xml:space="preserve">             </w:t>
      </w:r>
      <w:r w:rsidR="004346C4">
        <w:rPr>
          <w:rFonts w:eastAsia="Times New Roman"/>
          <w:b/>
          <w:noProof/>
          <w:color w:val="000000"/>
          <w:lang w:val="en-US" w:eastAsia="en-US"/>
        </w:rPr>
        <w:drawing>
          <wp:inline distT="0" distB="0" distL="0" distR="0" wp14:anchorId="68760E5D" wp14:editId="5F0C6DC8">
            <wp:extent cx="2384960" cy="21956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3441" cy="2212701"/>
                    </a:xfrm>
                    <a:prstGeom prst="rect">
                      <a:avLst/>
                    </a:prstGeom>
                    <a:noFill/>
                  </pic:spPr>
                </pic:pic>
              </a:graphicData>
            </a:graphic>
          </wp:inline>
        </w:drawing>
      </w:r>
    </w:p>
    <w:p w14:paraId="2BA11F9B" w14:textId="4E29721C" w:rsidR="00B45942" w:rsidRPr="00B45942" w:rsidRDefault="00B45942" w:rsidP="00B45942">
      <w:pPr>
        <w:spacing w:before="240"/>
        <w:ind w:left="1764" w:firstLine="14"/>
        <w:jc w:val="both"/>
        <w:rPr>
          <w:rFonts w:eastAsia="Times New Roman"/>
          <w:color w:val="000000"/>
          <w:lang w:val="en-US" w:eastAsia="en-US"/>
        </w:rPr>
      </w:pPr>
      <w:bookmarkStart w:id="42" w:name="_Toc549220"/>
      <w:bookmarkStart w:id="43" w:name="_Toc39853975"/>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sidR="000276FE">
        <w:rPr>
          <w:rFonts w:eastAsia="Times New Roman"/>
          <w:b/>
          <w:noProof/>
          <w:color w:val="000000"/>
          <w:lang w:val="en-US" w:eastAsia="en-US"/>
        </w:rPr>
        <w:t>8</w:t>
      </w:r>
      <w:r w:rsidRPr="00B45942">
        <w:rPr>
          <w:rFonts w:eastAsia="Times New Roman"/>
          <w:b/>
          <w:noProof/>
          <w:color w:val="000000"/>
          <w:lang w:val="en-US" w:eastAsia="en-US"/>
        </w:rPr>
        <w:fldChar w:fldCharType="end"/>
      </w:r>
      <w:bookmarkEnd w:id="41"/>
      <w:r w:rsidRPr="00B45942">
        <w:rPr>
          <w:rFonts w:eastAsia="Times New Roman"/>
          <w:noProof/>
          <w:lang w:val="en-US" w:eastAsia="en-US"/>
        </w:rPr>
        <w:t xml:space="preserve"> – </w:t>
      </w:r>
      <w:r w:rsidR="005D6D33">
        <w:rPr>
          <w:rFonts w:eastAsia="Times New Roman"/>
          <w:color w:val="000000"/>
          <w:lang w:val="en-US" w:eastAsia="en-US"/>
        </w:rPr>
        <w:t>User</w:t>
      </w:r>
      <w:r w:rsidRPr="00B45942">
        <w:rPr>
          <w:rFonts w:eastAsia="Times New Roman"/>
          <w:color w:val="000000"/>
          <w:lang w:val="en-US" w:eastAsia="en-US"/>
        </w:rPr>
        <w:t xml:space="preserve"> Interface Protocol Stack</w:t>
      </w:r>
      <w:bookmarkEnd w:id="42"/>
      <w:bookmarkEnd w:id="43"/>
    </w:p>
    <w:p w14:paraId="5F4652BA" w14:textId="77777777" w:rsidR="00B45942" w:rsidRPr="00B45942" w:rsidRDefault="00B45942" w:rsidP="00B45942">
      <w:pPr>
        <w:spacing w:before="240"/>
        <w:ind w:left="1764" w:firstLine="14"/>
        <w:jc w:val="both"/>
        <w:rPr>
          <w:rFonts w:eastAsia="Times New Roman"/>
          <w:color w:val="000000"/>
          <w:lang w:val="en-US" w:eastAsia="en-US"/>
        </w:rPr>
      </w:pPr>
    </w:p>
    <w:p w14:paraId="27E0861C" w14:textId="40010097" w:rsidR="00B45942" w:rsidRPr="00B45942" w:rsidRDefault="00E21191" w:rsidP="00B45942">
      <w:pPr>
        <w:spacing w:before="240"/>
        <w:ind w:left="1764" w:firstLine="14"/>
        <w:jc w:val="both"/>
        <w:rPr>
          <w:rFonts w:eastAsia="Times New Roman"/>
          <w:lang w:val="en-US" w:eastAsia="en-US"/>
        </w:rPr>
      </w:pPr>
      <w:r>
        <w:rPr>
          <w:rFonts w:eastAsia="Times New Roman"/>
          <w:noProof/>
          <w:lang w:val="en-US" w:eastAsia="en-US"/>
        </w:rPr>
        <w:drawing>
          <wp:inline distT="0" distB="0" distL="0" distR="0" wp14:anchorId="73E0BBDA" wp14:editId="39AAA471">
            <wp:extent cx="4224844" cy="27837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225" cy="2792594"/>
                    </a:xfrm>
                    <a:prstGeom prst="rect">
                      <a:avLst/>
                    </a:prstGeom>
                    <a:noFill/>
                  </pic:spPr>
                </pic:pic>
              </a:graphicData>
            </a:graphic>
          </wp:inline>
        </w:drawing>
      </w:r>
    </w:p>
    <w:p w14:paraId="6B85A029" w14:textId="61099FCE" w:rsidR="00B45942" w:rsidRPr="00B45942" w:rsidRDefault="008927A9" w:rsidP="00B45942">
      <w:pPr>
        <w:spacing w:before="240"/>
        <w:ind w:left="1764" w:firstLine="14"/>
        <w:jc w:val="both"/>
        <w:rPr>
          <w:rFonts w:eastAsia="Times New Roman"/>
          <w:b/>
          <w:color w:val="000000"/>
          <w:lang w:val="en-US" w:eastAsia="en-US"/>
        </w:rPr>
      </w:pPr>
      <w:bookmarkStart w:id="44" w:name="_Ref527577624"/>
      <w:bookmarkStart w:id="45" w:name="_Toc549221"/>
      <w:r>
        <w:rPr>
          <w:rFonts w:eastAsia="Times New Roman"/>
          <w:b/>
          <w:noProof/>
          <w:color w:val="000000"/>
          <w:lang w:val="en-US" w:eastAsia="en-US"/>
        </w:rPr>
        <w:drawing>
          <wp:inline distT="0" distB="0" distL="0" distR="0" wp14:anchorId="0BC99F04" wp14:editId="65D0306B">
            <wp:extent cx="4527407" cy="21575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127" cy="2165010"/>
                    </a:xfrm>
                    <a:prstGeom prst="rect">
                      <a:avLst/>
                    </a:prstGeom>
                    <a:noFill/>
                  </pic:spPr>
                </pic:pic>
              </a:graphicData>
            </a:graphic>
          </wp:inline>
        </w:drawing>
      </w:r>
    </w:p>
    <w:p w14:paraId="6A98F954" w14:textId="49448C89" w:rsidR="008927A9" w:rsidRDefault="008927A9" w:rsidP="00B45942">
      <w:pPr>
        <w:spacing w:before="240"/>
        <w:ind w:left="1764" w:firstLine="14"/>
        <w:jc w:val="both"/>
        <w:rPr>
          <w:rFonts w:eastAsia="Times New Roman"/>
          <w:b/>
          <w:color w:val="000000"/>
          <w:lang w:val="en-US" w:eastAsia="en-US"/>
        </w:rPr>
      </w:pPr>
      <w:r w:rsidRPr="008927A9">
        <w:rPr>
          <w:noProof/>
          <w:lang w:val="en-US" w:eastAsia="en-US"/>
        </w:rPr>
        <mc:AlternateContent>
          <mc:Choice Requires="wps">
            <w:drawing>
              <wp:anchor distT="0" distB="0" distL="114300" distR="114300" simplePos="0" relativeHeight="251665408" behindDoc="0" locked="0" layoutInCell="1" allowOverlap="1" wp14:anchorId="409ECE42" wp14:editId="2286A6BA">
                <wp:simplePos x="0" y="0"/>
                <wp:positionH relativeFrom="column">
                  <wp:posOffset>2308123</wp:posOffset>
                </wp:positionH>
                <wp:positionV relativeFrom="paragraph">
                  <wp:posOffset>61554</wp:posOffset>
                </wp:positionV>
                <wp:extent cx="1698660" cy="830997"/>
                <wp:effectExtent l="0" t="0" r="0" b="5715"/>
                <wp:wrapNone/>
                <wp:docPr id="8694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60" cy="83099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12700">
                              <a:solidFill>
                                <a:schemeClr val="tx1"/>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358D47E" w14:textId="3910245B" w:rsidR="00BD48F7" w:rsidRPr="008927A9" w:rsidRDefault="00BD48F7" w:rsidP="008927A9">
                            <w:pPr>
                              <w:pStyle w:val="NormalWeb"/>
                              <w:spacing w:before="0" w:beforeAutospacing="0" w:after="0" w:afterAutospacing="0"/>
                              <w:jc w:val="center"/>
                              <w:rPr>
                                <w:rFonts w:ascii="Verdana" w:eastAsia="+mn-ea" w:hAnsi="Verdana" w:cs="Arial"/>
                                <w:b/>
                                <w:color w:val="000000"/>
                                <w:sz w:val="18"/>
                                <w:szCs w:val="18"/>
                              </w:rPr>
                            </w:pPr>
                            <w:r>
                              <w:rPr>
                                <w:rFonts w:ascii="Verdana" w:eastAsia="+mn-ea" w:hAnsi="Verdana" w:cs="Arial"/>
                                <w:b/>
                                <w:color w:val="000000"/>
                                <w:sz w:val="18"/>
                                <w:szCs w:val="18"/>
                              </w:rPr>
                              <w:t>Application</w:t>
                            </w:r>
                            <w:r w:rsidRPr="008927A9">
                              <w:rPr>
                                <w:rFonts w:ascii="Verdana" w:eastAsia="+mn-ea" w:hAnsi="Verdana" w:cs="Arial"/>
                                <w:b/>
                                <w:color w:val="000000"/>
                                <w:sz w:val="18"/>
                                <w:szCs w:val="18"/>
                              </w:rPr>
                              <w:t xml:space="preserve"> </w:t>
                            </w:r>
                          </w:p>
                          <w:p w14:paraId="11DCCA2E" w14:textId="77777777" w:rsidR="00BD48F7" w:rsidRPr="008927A9" w:rsidRDefault="00BD48F7"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wps:txbx>
                      <wps:bodyPr wrap="square">
                        <a:spAutoFit/>
                      </wps:bodyPr>
                    </wps:wsp>
                  </a:graphicData>
                </a:graphic>
              </wp:anchor>
            </w:drawing>
          </mc:Choice>
          <mc:Fallback>
            <w:pict>
              <v:shapetype w14:anchorId="409ECE42" id="_x0000_t202" coordsize="21600,21600" o:spt="202" path="m,l,21600r21600,l21600,xe">
                <v:stroke joinstyle="miter"/>
                <v:path gradientshapeok="t" o:connecttype="rect"/>
              </v:shapetype>
              <v:shape id="Text Box 55" o:spid="_x0000_s1026" type="#_x0000_t202" style="position:absolute;left:0;text-align:left;margin-left:181.75pt;margin-top:4.85pt;width:133.75pt;height:65.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" filled="f" fillcolor="#5b9bd5 [3204]" stroked="f" strokecolor="black [3213]" strokeweight="1pt">
                <v:stroke startarrowwidth="narrow" startarrowlength="short" endarrowwidth="narrow" endarrowlength="short"/>
                <v:shadow color="#e7e6e6 [3214]"/>
                <v:textbox style="mso-fit-shape-to-text:t">
                  <w:txbxContent>
                    <w:p w14:paraId="5358D47E" w14:textId="3910245B" w:rsidR="00BD48F7" w:rsidRPr="008927A9" w:rsidRDefault="00BD48F7" w:rsidP="008927A9">
                      <w:pPr>
                        <w:pStyle w:val="NormalWeb"/>
                        <w:spacing w:before="0" w:beforeAutospacing="0" w:after="0" w:afterAutospacing="0"/>
                        <w:jc w:val="center"/>
                        <w:rPr>
                          <w:rFonts w:ascii="Verdana" w:eastAsia="+mn-ea" w:hAnsi="Verdana" w:cs="Arial"/>
                          <w:b/>
                          <w:color w:val="000000"/>
                          <w:sz w:val="18"/>
                          <w:szCs w:val="18"/>
                        </w:rPr>
                      </w:pPr>
                      <w:r>
                        <w:rPr>
                          <w:rFonts w:ascii="Verdana" w:eastAsia="+mn-ea" w:hAnsi="Verdana" w:cs="Arial"/>
                          <w:b/>
                          <w:color w:val="000000"/>
                          <w:sz w:val="18"/>
                          <w:szCs w:val="18"/>
                        </w:rPr>
                        <w:t>Application</w:t>
                      </w:r>
                      <w:r w:rsidRPr="008927A9">
                        <w:rPr>
                          <w:rFonts w:ascii="Verdana" w:eastAsia="+mn-ea" w:hAnsi="Verdana" w:cs="Arial"/>
                          <w:b/>
                          <w:color w:val="000000"/>
                          <w:sz w:val="18"/>
                          <w:szCs w:val="18"/>
                        </w:rPr>
                        <w:t xml:space="preserve"> </w:t>
                      </w:r>
                    </w:p>
                    <w:p w14:paraId="11DCCA2E" w14:textId="77777777" w:rsidR="00BD48F7" w:rsidRPr="008927A9" w:rsidRDefault="00BD48F7"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v:textbox>
              </v:shape>
            </w:pict>
          </mc:Fallback>
        </mc:AlternateContent>
      </w:r>
      <w:r w:rsidRPr="008927A9">
        <w:rPr>
          <w:noProof/>
          <w:lang w:val="en-US" w:eastAsia="en-US"/>
        </w:rPr>
        <mc:AlternateContent>
          <mc:Choice Requires="wps">
            <w:drawing>
              <wp:anchor distT="0" distB="0" distL="114300" distR="114300" simplePos="0" relativeHeight="251663360" behindDoc="0" locked="0" layoutInCell="1" allowOverlap="1" wp14:anchorId="2841EC6B" wp14:editId="0F748CC0">
                <wp:simplePos x="0" y="0"/>
                <wp:positionH relativeFrom="column">
                  <wp:posOffset>678426</wp:posOffset>
                </wp:positionH>
                <wp:positionV relativeFrom="paragraph">
                  <wp:posOffset>44531</wp:posOffset>
                </wp:positionV>
                <wp:extent cx="1698660" cy="830997"/>
                <wp:effectExtent l="0" t="0" r="0" b="5715"/>
                <wp:wrapNone/>
                <wp:docPr id="8694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60" cy="83099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12700">
                              <a:solidFill>
                                <a:schemeClr val="tx1"/>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C918197" w14:textId="77777777" w:rsidR="00BD48F7" w:rsidRPr="008927A9" w:rsidRDefault="00BD48F7" w:rsidP="008927A9">
                            <w:pPr>
                              <w:pStyle w:val="NormalWeb"/>
                              <w:spacing w:before="0" w:beforeAutospacing="0" w:after="0" w:afterAutospacing="0"/>
                              <w:jc w:val="center"/>
                              <w:rPr>
                                <w:rFonts w:ascii="Verdana" w:eastAsia="+mn-ea" w:hAnsi="Verdana" w:cs="Arial"/>
                                <w:b/>
                                <w:color w:val="000000"/>
                                <w:sz w:val="18"/>
                                <w:szCs w:val="18"/>
                              </w:rPr>
                            </w:pPr>
                            <w:r w:rsidRPr="008927A9">
                              <w:rPr>
                                <w:rFonts w:ascii="Verdana" w:eastAsia="+mn-ea" w:hAnsi="Verdana" w:cs="Arial"/>
                                <w:b/>
                                <w:color w:val="000000"/>
                                <w:sz w:val="18"/>
                                <w:szCs w:val="18"/>
                              </w:rPr>
                              <w:t xml:space="preserve">Connectivity </w:t>
                            </w:r>
                          </w:p>
                          <w:p w14:paraId="6B72E259" w14:textId="25256B54" w:rsidR="00BD48F7" w:rsidRPr="008927A9" w:rsidRDefault="00BD48F7"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wps:txbx>
                      <wps:bodyPr wrap="square">
                        <a:spAutoFit/>
                      </wps:bodyPr>
                    </wps:wsp>
                  </a:graphicData>
                </a:graphic>
              </wp:anchor>
            </w:drawing>
          </mc:Choice>
          <mc:Fallback>
            <w:pict>
              <v:shape w14:anchorId="2841EC6B" id="_x0000_s1027" type="#_x0000_t202" style="position:absolute;left:0;text-align:left;margin-left:53.4pt;margin-top:3.5pt;width:133.75pt;height:65.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" filled="f" fillcolor="#5b9bd5 [3204]" stroked="f" strokecolor="black [3213]" strokeweight="1pt">
                <v:stroke startarrowwidth="narrow" startarrowlength="short" endarrowwidth="narrow" endarrowlength="short"/>
                <v:shadow color="#e7e6e6 [3214]"/>
                <v:textbox style="mso-fit-shape-to-text:t">
                  <w:txbxContent>
                    <w:p w14:paraId="6C918197" w14:textId="77777777" w:rsidR="00BD48F7" w:rsidRPr="008927A9" w:rsidRDefault="00BD48F7" w:rsidP="008927A9">
                      <w:pPr>
                        <w:pStyle w:val="NormalWeb"/>
                        <w:spacing w:before="0" w:beforeAutospacing="0" w:after="0" w:afterAutospacing="0"/>
                        <w:jc w:val="center"/>
                        <w:rPr>
                          <w:rFonts w:ascii="Verdana" w:eastAsia="+mn-ea" w:hAnsi="Verdana" w:cs="Arial"/>
                          <w:b/>
                          <w:color w:val="000000"/>
                          <w:sz w:val="18"/>
                          <w:szCs w:val="18"/>
                        </w:rPr>
                      </w:pPr>
                      <w:r w:rsidRPr="008927A9">
                        <w:rPr>
                          <w:rFonts w:ascii="Verdana" w:eastAsia="+mn-ea" w:hAnsi="Verdana" w:cs="Arial"/>
                          <w:b/>
                          <w:color w:val="000000"/>
                          <w:sz w:val="18"/>
                          <w:szCs w:val="18"/>
                        </w:rPr>
                        <w:t xml:space="preserve">Connectivity </w:t>
                      </w:r>
                    </w:p>
                    <w:p w14:paraId="6B72E259" w14:textId="25256B54" w:rsidR="00BD48F7" w:rsidRPr="008927A9" w:rsidRDefault="00BD48F7"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v:textbox>
              </v:shape>
            </w:pict>
          </mc:Fallback>
        </mc:AlternateContent>
      </w:r>
    </w:p>
    <w:p w14:paraId="09A200A2" w14:textId="278CD48A" w:rsidR="008927A9" w:rsidRDefault="008927A9" w:rsidP="00B45942">
      <w:pPr>
        <w:spacing w:before="240"/>
        <w:ind w:left="1764" w:firstLine="14"/>
        <w:jc w:val="both"/>
        <w:rPr>
          <w:rFonts w:eastAsia="Times New Roman"/>
          <w:b/>
          <w:color w:val="000000"/>
          <w:lang w:val="en-US" w:eastAsia="en-US"/>
        </w:rPr>
      </w:pPr>
    </w:p>
    <w:p w14:paraId="005E2362" w14:textId="62735791" w:rsidR="00B45942" w:rsidRPr="00B45942" w:rsidRDefault="00B45942" w:rsidP="00B45942">
      <w:pPr>
        <w:spacing w:before="240"/>
        <w:ind w:left="1764" w:firstLine="14"/>
        <w:jc w:val="both"/>
        <w:rPr>
          <w:rFonts w:eastAsia="Times New Roman"/>
          <w:color w:val="000000"/>
          <w:lang w:val="en-US" w:eastAsia="en-US"/>
        </w:rPr>
      </w:pPr>
      <w:bookmarkStart w:id="46" w:name="_Toc39853976"/>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sidR="000276FE">
        <w:rPr>
          <w:rFonts w:eastAsia="Times New Roman"/>
          <w:b/>
          <w:noProof/>
          <w:color w:val="000000"/>
          <w:lang w:val="en-US" w:eastAsia="en-US"/>
        </w:rPr>
        <w:t>9</w:t>
      </w:r>
      <w:r w:rsidRPr="00B45942">
        <w:rPr>
          <w:rFonts w:eastAsia="Times New Roman"/>
          <w:b/>
          <w:noProof/>
          <w:color w:val="000000"/>
          <w:lang w:val="en-US" w:eastAsia="en-US"/>
        </w:rPr>
        <w:fldChar w:fldCharType="end"/>
      </w:r>
      <w:bookmarkEnd w:id="44"/>
      <w:r w:rsidRPr="00B45942">
        <w:rPr>
          <w:rFonts w:eastAsia="Times New Roman"/>
          <w:noProof/>
          <w:lang w:val="en-US" w:eastAsia="en-US"/>
        </w:rPr>
        <w:t xml:space="preserve"> –</w:t>
      </w:r>
      <w:r w:rsidRPr="00B45942">
        <w:rPr>
          <w:rFonts w:eastAsia="Times New Roman"/>
          <w:color w:val="000000"/>
          <w:lang w:val="en-US" w:eastAsia="en-US"/>
        </w:rPr>
        <w:t>Connectivity UNI and Application UNI Protocol Stacks</w:t>
      </w:r>
      <w:bookmarkEnd w:id="45"/>
      <w:bookmarkEnd w:id="46"/>
      <w:r w:rsidRPr="00B45942">
        <w:rPr>
          <w:rFonts w:eastAsia="Times New Roman"/>
          <w:color w:val="000000"/>
          <w:lang w:val="en-US" w:eastAsia="en-US"/>
        </w:rPr>
        <w:t xml:space="preserve"> </w:t>
      </w:r>
    </w:p>
    <w:p w14:paraId="2FB29A53" w14:textId="6DCD60D6" w:rsidR="00154730" w:rsidRDefault="006A0888" w:rsidP="00D20C67">
      <w:pPr>
        <w:spacing w:before="240"/>
        <w:rPr>
          <w:rFonts w:eastAsia="Times New Roman"/>
          <w:color w:val="000000"/>
          <w:lang w:val="en-US" w:eastAsia="en-US"/>
        </w:rPr>
      </w:pPr>
      <w:r>
        <w:rPr>
          <w:rFonts w:eastAsia="Times New Roman"/>
          <w:color w:val="000000"/>
          <w:lang w:val="en-US" w:eastAsia="en-US"/>
        </w:rPr>
        <w:t>In all layers of i</w:t>
      </w:r>
      <w:r w:rsidR="004B5A14">
        <w:rPr>
          <w:rFonts w:eastAsia="Times New Roman"/>
          <w:color w:val="000000"/>
          <w:lang w:val="en-US" w:eastAsia="en-US"/>
        </w:rPr>
        <w:t xml:space="preserve">nterfaces depicted in </w:t>
      </w:r>
      <w:r w:rsidR="004B5A14" w:rsidRPr="00E406F5">
        <w:rPr>
          <w:rFonts w:eastAsia="Times New Roman"/>
          <w:b/>
          <w:color w:val="000000"/>
          <w:lang w:val="en-US" w:eastAsia="en-US"/>
        </w:rPr>
        <w:t xml:space="preserve">Figures </w:t>
      </w:r>
      <w:r w:rsidR="000276FE">
        <w:rPr>
          <w:rFonts w:eastAsia="Times New Roman"/>
          <w:b/>
          <w:color w:val="000000"/>
          <w:lang w:val="en-US" w:eastAsia="en-US"/>
        </w:rPr>
        <w:t>8</w:t>
      </w:r>
      <w:r w:rsidR="004B5A14">
        <w:rPr>
          <w:rFonts w:eastAsia="Times New Roman"/>
          <w:color w:val="000000"/>
          <w:lang w:val="en-US" w:eastAsia="en-US"/>
        </w:rPr>
        <w:t xml:space="preserve"> and </w:t>
      </w:r>
      <w:r w:rsidR="000276FE">
        <w:rPr>
          <w:rFonts w:eastAsia="Times New Roman"/>
          <w:b/>
          <w:color w:val="000000"/>
          <w:lang w:val="en-US" w:eastAsia="en-US"/>
        </w:rPr>
        <w:t>9</w:t>
      </w:r>
      <w:r>
        <w:rPr>
          <w:rFonts w:eastAsia="Times New Roman"/>
          <w:color w:val="000000"/>
          <w:lang w:val="en-US" w:eastAsia="en-US"/>
        </w:rPr>
        <w:t xml:space="preserve">, we expect to see AI/ML as </w:t>
      </w:r>
      <w:r w:rsidR="00E036B0">
        <w:rPr>
          <w:rFonts w:eastAsia="Times New Roman"/>
          <w:color w:val="000000"/>
          <w:lang w:val="en-US" w:eastAsia="en-US"/>
        </w:rPr>
        <w:t>a</w:t>
      </w:r>
      <w:r>
        <w:rPr>
          <w:rFonts w:eastAsia="Times New Roman"/>
          <w:color w:val="000000"/>
          <w:lang w:val="en-US" w:eastAsia="en-US"/>
        </w:rPr>
        <w:t xml:space="preserve"> common capability</w:t>
      </w:r>
      <w:r w:rsidR="00D2615A">
        <w:rPr>
          <w:rFonts w:eastAsia="Times New Roman"/>
          <w:color w:val="000000"/>
          <w:lang w:val="en-US" w:eastAsia="en-US"/>
        </w:rPr>
        <w:t>.</w:t>
      </w:r>
    </w:p>
    <w:p w14:paraId="1DBFC90E" w14:textId="6863AC46" w:rsidR="00B45942" w:rsidRDefault="002A33E2" w:rsidP="00D20C67">
      <w:pPr>
        <w:spacing w:before="240"/>
        <w:rPr>
          <w:rFonts w:eastAsia="Times New Roman"/>
          <w:color w:val="000000"/>
          <w:lang w:val="en-US" w:eastAsia="en-US"/>
        </w:rPr>
      </w:pPr>
      <w:r w:rsidRPr="00E406F5">
        <w:rPr>
          <w:rFonts w:eastAsia="Times New Roman"/>
          <w:b/>
          <w:color w:val="000000"/>
          <w:lang w:val="en-US" w:eastAsia="en-US"/>
        </w:rPr>
        <w:lastRenderedPageBreak/>
        <w:t xml:space="preserve">Figures </w:t>
      </w:r>
      <w:r w:rsidR="00C33F5E">
        <w:rPr>
          <w:rFonts w:eastAsia="Times New Roman"/>
          <w:b/>
          <w:color w:val="000000"/>
          <w:lang w:val="en-US" w:eastAsia="en-US"/>
        </w:rPr>
        <w:t>5</w:t>
      </w:r>
      <w:r w:rsidRPr="00E406F5">
        <w:rPr>
          <w:rFonts w:eastAsia="Times New Roman"/>
          <w:b/>
          <w:color w:val="000000"/>
          <w:lang w:val="en-US" w:eastAsia="en-US"/>
        </w:rPr>
        <w:t>-</w:t>
      </w:r>
      <w:r w:rsidR="00C33F5E">
        <w:rPr>
          <w:rFonts w:eastAsia="Times New Roman"/>
          <w:b/>
          <w:color w:val="000000"/>
          <w:lang w:val="en-US" w:eastAsia="en-US"/>
        </w:rPr>
        <w:t>9</w:t>
      </w:r>
      <w:r w:rsidRPr="00251DEE">
        <w:rPr>
          <w:rFonts w:eastAsia="Times New Roman"/>
          <w:color w:val="000000"/>
          <w:lang w:val="en-US" w:eastAsia="en-US"/>
        </w:rPr>
        <w:t xml:space="preserve"> describe an interface between a User and a Service Provider.  Although there is no Service Provider for services provided over Internet, we still expect to use this standard interface for services provided over Internet.  It is clear that attributes for the User Interface will be different for different connectivity layer and application layer, to be standardized by the industry.</w:t>
      </w:r>
    </w:p>
    <w:p w14:paraId="6190D754" w14:textId="78D180DB" w:rsidR="00B45942" w:rsidRDefault="00165150" w:rsidP="00D20C67">
      <w:pPr>
        <w:spacing w:before="240"/>
        <w:rPr>
          <w:rFonts w:eastAsia="Times New Roman"/>
          <w:color w:val="000000"/>
          <w:lang w:val="en-US" w:eastAsia="en-US"/>
        </w:rPr>
      </w:pPr>
      <w:r>
        <w:rPr>
          <w:rFonts w:eastAsia="Times New Roman"/>
          <w:color w:val="000000"/>
          <w:lang w:val="en-US" w:eastAsia="en-US"/>
        </w:rPr>
        <w:t>In providing services to a user, t</w:t>
      </w:r>
      <w:r w:rsidR="00B45942" w:rsidRPr="00B45942">
        <w:rPr>
          <w:rFonts w:eastAsia="Times New Roman"/>
          <w:color w:val="000000"/>
          <w:lang w:val="en-US" w:eastAsia="en-US"/>
        </w:rPr>
        <w:t>wo Operators interface each other via a</w:t>
      </w:r>
      <w:r w:rsidR="007738ED">
        <w:rPr>
          <w:rFonts w:eastAsia="Times New Roman"/>
          <w:color w:val="000000"/>
          <w:lang w:val="en-US" w:eastAsia="en-US"/>
        </w:rPr>
        <w:t>n</w:t>
      </w:r>
      <w:r w:rsidR="00B45942" w:rsidRPr="00B45942">
        <w:rPr>
          <w:rFonts w:eastAsia="Times New Roman"/>
          <w:color w:val="000000"/>
          <w:lang w:val="en-US" w:eastAsia="en-US"/>
        </w:rPr>
        <w:t xml:space="preserve"> Operator-Operator Interface as depicted in </w:t>
      </w:r>
      <w:r w:rsidR="00B45942" w:rsidRPr="00E406F5">
        <w:rPr>
          <w:rFonts w:eastAsia="Times New Roman"/>
          <w:b/>
          <w:color w:val="000000"/>
          <w:lang w:val="en-US" w:eastAsia="en-US"/>
        </w:rPr>
        <w:t xml:space="preserve">Figure </w:t>
      </w:r>
      <w:r w:rsidR="00235FDA">
        <w:rPr>
          <w:rFonts w:eastAsia="Times New Roman"/>
          <w:b/>
          <w:color w:val="000000"/>
          <w:lang w:val="en-US" w:eastAsia="en-US"/>
        </w:rPr>
        <w:t>10</w:t>
      </w:r>
      <w:r w:rsidR="00B45942" w:rsidRPr="00B45942">
        <w:rPr>
          <w:rFonts w:eastAsia="Times New Roman"/>
          <w:color w:val="000000"/>
          <w:lang w:val="en-US" w:eastAsia="en-US"/>
        </w:rPr>
        <w:t xml:space="preserve">.   Operator-Operator Interface is defined as a reference point representing the boundary between two Operators that are operated as separate administrative </w:t>
      </w:r>
      <w:proofErr w:type="gramStart"/>
      <w:r w:rsidR="00B45942" w:rsidRPr="00B45942">
        <w:rPr>
          <w:rFonts w:eastAsia="Times New Roman"/>
          <w:color w:val="000000"/>
          <w:lang w:val="en-US" w:eastAsia="en-US"/>
        </w:rPr>
        <w:t>do-mains</w:t>
      </w:r>
      <w:proofErr w:type="gramEnd"/>
      <w:r w:rsidR="00B45942" w:rsidRPr="00B45942">
        <w:rPr>
          <w:rFonts w:eastAsia="Times New Roman"/>
          <w:color w:val="000000"/>
          <w:lang w:val="en-US" w:eastAsia="en-US"/>
        </w:rPr>
        <w:t xml:space="preserve">.  This reference point provides demarcation between two </w:t>
      </w:r>
      <w:r w:rsidR="007738ED">
        <w:rPr>
          <w:rFonts w:eastAsia="Times New Roman"/>
          <w:color w:val="000000"/>
          <w:lang w:val="en-US" w:eastAsia="en-US"/>
        </w:rPr>
        <w:t>Operator</w:t>
      </w:r>
      <w:r w:rsidR="00B45942" w:rsidRPr="00B45942">
        <w:rPr>
          <w:rFonts w:eastAsia="Times New Roman"/>
          <w:color w:val="000000"/>
          <w:lang w:val="en-US" w:eastAsia="en-US"/>
        </w:rPr>
        <w:t>s for services</w:t>
      </w:r>
      <w:r w:rsidR="00B45942">
        <w:rPr>
          <w:rFonts w:eastAsia="Times New Roman"/>
          <w:color w:val="000000"/>
          <w:lang w:val="en-US" w:eastAsia="en-US"/>
        </w:rPr>
        <w:t>.</w:t>
      </w:r>
    </w:p>
    <w:p w14:paraId="219FCEE3" w14:textId="77777777" w:rsidR="00B45942" w:rsidRDefault="00B45942" w:rsidP="00D20C67">
      <w:pPr>
        <w:spacing w:before="240"/>
        <w:rPr>
          <w:rFonts w:eastAsia="Times New Roman"/>
          <w:color w:val="000000"/>
          <w:lang w:val="en-US" w:eastAsia="en-US"/>
        </w:rPr>
      </w:pPr>
    </w:p>
    <w:p w14:paraId="4D1BD71B" w14:textId="11BFF039" w:rsidR="00FC7AEC" w:rsidRPr="00FC7AEC" w:rsidRDefault="000D4554" w:rsidP="00FC7AEC">
      <w:pPr>
        <w:spacing w:before="240"/>
        <w:jc w:val="center"/>
        <w:rPr>
          <w:rFonts w:eastAsia="Times New Roman"/>
          <w:lang w:val="en-US" w:eastAsia="en-US"/>
        </w:rPr>
      </w:pPr>
      <w:r>
        <w:rPr>
          <w:rFonts w:eastAsia="Times New Roman"/>
          <w:noProof/>
          <w:lang w:val="en-US" w:eastAsia="en-US"/>
        </w:rPr>
        <w:drawing>
          <wp:inline distT="0" distB="0" distL="0" distR="0" wp14:anchorId="0AC2C7F8" wp14:editId="18FAEB99">
            <wp:extent cx="6256100" cy="3377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6747" cy="3377914"/>
                    </a:xfrm>
                    <a:prstGeom prst="rect">
                      <a:avLst/>
                    </a:prstGeom>
                    <a:noFill/>
                  </pic:spPr>
                </pic:pic>
              </a:graphicData>
            </a:graphic>
          </wp:inline>
        </w:drawing>
      </w:r>
    </w:p>
    <w:p w14:paraId="401815DA" w14:textId="77777777" w:rsidR="00FC7AEC" w:rsidRPr="00FC7AEC" w:rsidRDefault="00FC7AEC" w:rsidP="00FC7AEC">
      <w:pPr>
        <w:spacing w:before="240"/>
        <w:jc w:val="both"/>
        <w:rPr>
          <w:rFonts w:eastAsia="Times New Roman"/>
          <w:lang w:val="en-US" w:eastAsia="en-US"/>
        </w:rPr>
      </w:pPr>
    </w:p>
    <w:p w14:paraId="770B2D60" w14:textId="6BCED236" w:rsidR="00FC7AEC" w:rsidRDefault="00FC7AEC" w:rsidP="00FC7AEC">
      <w:pPr>
        <w:spacing w:before="240"/>
        <w:jc w:val="center"/>
        <w:rPr>
          <w:rFonts w:eastAsia="Times New Roman"/>
          <w:color w:val="000000"/>
          <w:lang w:val="en-US" w:eastAsia="en-US"/>
        </w:rPr>
      </w:pPr>
      <w:bookmarkStart w:id="47" w:name="_Ref517178305"/>
      <w:bookmarkStart w:id="48" w:name="_Toc549224"/>
      <w:bookmarkStart w:id="49" w:name="_Toc39853977"/>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sidR="00C33F5E">
        <w:rPr>
          <w:rFonts w:eastAsia="Times New Roman"/>
          <w:b/>
          <w:noProof/>
          <w:color w:val="000000"/>
          <w:lang w:val="en-US" w:eastAsia="en-US"/>
        </w:rPr>
        <w:t>10</w:t>
      </w:r>
      <w:r w:rsidRPr="00FC7AEC">
        <w:rPr>
          <w:rFonts w:eastAsia="Times New Roman"/>
          <w:b/>
          <w:noProof/>
          <w:color w:val="000000"/>
          <w:lang w:val="en-US" w:eastAsia="en-US"/>
        </w:rPr>
        <w:fldChar w:fldCharType="end"/>
      </w:r>
      <w:bookmarkEnd w:id="47"/>
      <w:r w:rsidRPr="00FC7AEC">
        <w:rPr>
          <w:rFonts w:eastAsia="Times New Roman"/>
          <w:b/>
          <w:noProof/>
          <w:lang w:val="en-US" w:eastAsia="en-US"/>
        </w:rPr>
        <w:t xml:space="preserve"> </w:t>
      </w:r>
      <w:r w:rsidRPr="00FC7AEC">
        <w:rPr>
          <w:rFonts w:eastAsia="Times New Roman"/>
          <w:noProof/>
          <w:lang w:val="en-US" w:eastAsia="en-US"/>
        </w:rPr>
        <w:t xml:space="preserve">– </w:t>
      </w:r>
      <w:r w:rsidRPr="00FC7AEC">
        <w:rPr>
          <w:rFonts w:eastAsia="Times New Roman"/>
          <w:color w:val="000000"/>
          <w:lang w:val="en-US" w:eastAsia="en-US"/>
        </w:rPr>
        <w:t>Two Operators interfacing each other via Operator-Operator Interface</w:t>
      </w:r>
      <w:bookmarkEnd w:id="48"/>
      <w:bookmarkEnd w:id="49"/>
    </w:p>
    <w:p w14:paraId="794C2AF7" w14:textId="4B0D007A" w:rsidR="00FC7AEC" w:rsidRDefault="00FC7AEC" w:rsidP="00D20C67">
      <w:pPr>
        <w:spacing w:before="240"/>
        <w:rPr>
          <w:rFonts w:eastAsia="Times New Roman"/>
          <w:lang w:val="en-US" w:eastAsia="en-US"/>
        </w:rPr>
      </w:pPr>
      <w:r w:rsidRPr="00FC7AEC">
        <w:rPr>
          <w:rFonts w:eastAsia="Times New Roman"/>
          <w:lang w:val="en-US" w:eastAsia="en-US"/>
        </w:rPr>
        <w:t xml:space="preserve">Operator-Operator Interface consisting of Connectivity ENNI and </w:t>
      </w:r>
      <w:r w:rsidR="00BE5247">
        <w:rPr>
          <w:rFonts w:eastAsia="Times New Roman"/>
          <w:lang w:val="en-US" w:eastAsia="en-US"/>
        </w:rPr>
        <w:t>Applica</w:t>
      </w:r>
      <w:r w:rsidRPr="00FC7AEC">
        <w:rPr>
          <w:rFonts w:eastAsia="Times New Roman"/>
          <w:lang w:val="en-US" w:eastAsia="en-US"/>
        </w:rPr>
        <w:t xml:space="preserve">tion ENNI as illustrated in </w:t>
      </w:r>
      <w:r w:rsidRPr="00C33F5E">
        <w:rPr>
          <w:rFonts w:eastAsia="Times New Roman"/>
          <w:b/>
          <w:lang w:val="en-US" w:eastAsia="en-US"/>
        </w:rPr>
        <w:t>Figure 1</w:t>
      </w:r>
      <w:r w:rsidR="00C33F5E" w:rsidRPr="00C33F5E">
        <w:rPr>
          <w:rFonts w:eastAsia="Times New Roman"/>
          <w:b/>
          <w:lang w:val="en-US" w:eastAsia="en-US"/>
        </w:rPr>
        <w:t>1</w:t>
      </w:r>
      <w:r w:rsidRPr="00FC7AEC">
        <w:rPr>
          <w:rFonts w:eastAsia="Times New Roman"/>
          <w:lang w:val="en-US" w:eastAsia="en-US"/>
        </w:rPr>
        <w:t>. The Application ENNI may not exist at the Operator-Operator Interface when only connectivity services are</w:t>
      </w:r>
      <w:r>
        <w:rPr>
          <w:rFonts w:eastAsia="Times New Roman"/>
          <w:lang w:val="en-US" w:eastAsia="en-US"/>
        </w:rPr>
        <w:t xml:space="preserve"> offered at this interface (Figure 11</w:t>
      </w:r>
      <w:r w:rsidRPr="00FC7AEC">
        <w:rPr>
          <w:rFonts w:eastAsia="Times New Roman"/>
          <w:lang w:val="en-US" w:eastAsia="en-US"/>
        </w:rPr>
        <w:t>).</w:t>
      </w:r>
    </w:p>
    <w:p w14:paraId="0F030841" w14:textId="2FEE70DF" w:rsidR="00FC7AEC" w:rsidRPr="00FC7AEC" w:rsidRDefault="00FC7AEC" w:rsidP="00FC7AEC">
      <w:pPr>
        <w:spacing w:before="240"/>
        <w:jc w:val="both"/>
        <w:rPr>
          <w:rFonts w:eastAsia="Times New Roman"/>
          <w:lang w:val="en-US" w:eastAsia="en-US"/>
        </w:rPr>
      </w:pPr>
    </w:p>
    <w:p w14:paraId="0260513A" w14:textId="42C36A88" w:rsidR="00FC7AEC" w:rsidRPr="00FC7AEC" w:rsidRDefault="000D4554" w:rsidP="00FC7AEC">
      <w:pPr>
        <w:spacing w:before="240"/>
        <w:rPr>
          <w:rFonts w:eastAsia="Times New Roman"/>
          <w:b/>
          <w:color w:val="000000"/>
          <w:lang w:val="en-US" w:eastAsia="en-US"/>
        </w:rPr>
      </w:pPr>
      <w:bookmarkStart w:id="50" w:name="_Ref527719400"/>
      <w:r>
        <w:rPr>
          <w:rFonts w:eastAsia="Times New Roman"/>
          <w:b/>
          <w:noProof/>
          <w:color w:val="000000"/>
          <w:lang w:val="en-US" w:eastAsia="en-US"/>
        </w:rPr>
        <w:lastRenderedPageBreak/>
        <w:drawing>
          <wp:inline distT="0" distB="0" distL="0" distR="0" wp14:anchorId="173D5B8A" wp14:editId="30FD176F">
            <wp:extent cx="5901690" cy="3176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6171" cy="3183982"/>
                    </a:xfrm>
                    <a:prstGeom prst="rect">
                      <a:avLst/>
                    </a:prstGeom>
                    <a:noFill/>
                  </pic:spPr>
                </pic:pic>
              </a:graphicData>
            </a:graphic>
          </wp:inline>
        </w:drawing>
      </w:r>
    </w:p>
    <w:p w14:paraId="4418C69B" w14:textId="33D1E13B" w:rsidR="00FC7AEC" w:rsidRPr="00FC7AEC" w:rsidRDefault="00FC7AEC" w:rsidP="00FC7AEC">
      <w:pPr>
        <w:spacing w:before="240"/>
        <w:rPr>
          <w:rFonts w:eastAsia="Times New Roman"/>
          <w:lang w:val="en-US" w:eastAsia="en-US"/>
        </w:rPr>
      </w:pPr>
      <w:bookmarkStart w:id="51" w:name="_Toc549225"/>
      <w:bookmarkStart w:id="52" w:name="_Toc39853978"/>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sidR="004C3B0D">
        <w:rPr>
          <w:rFonts w:eastAsia="Times New Roman"/>
          <w:b/>
          <w:noProof/>
          <w:color w:val="000000"/>
          <w:lang w:val="en-US" w:eastAsia="en-US"/>
        </w:rPr>
        <w:t>11</w:t>
      </w:r>
      <w:r w:rsidRPr="00FC7AEC">
        <w:rPr>
          <w:rFonts w:eastAsia="Times New Roman"/>
          <w:b/>
          <w:noProof/>
          <w:color w:val="000000"/>
          <w:lang w:val="en-US" w:eastAsia="en-US"/>
        </w:rPr>
        <w:fldChar w:fldCharType="end"/>
      </w:r>
      <w:bookmarkEnd w:id="50"/>
      <w:r w:rsidRPr="00FC7AEC">
        <w:rPr>
          <w:rFonts w:eastAsia="Times New Roman"/>
          <w:noProof/>
          <w:lang w:val="en-US" w:eastAsia="en-US"/>
        </w:rPr>
        <w:t xml:space="preserve"> –Connectivity ENNI and Application ENNI between two Operators.</w:t>
      </w:r>
      <w:bookmarkEnd w:id="51"/>
      <w:bookmarkEnd w:id="52"/>
      <w:r w:rsidRPr="00FC7AEC">
        <w:rPr>
          <w:rFonts w:eastAsia="Times New Roman"/>
          <w:noProof/>
          <w:lang w:val="en-US" w:eastAsia="en-US"/>
        </w:rPr>
        <w:t xml:space="preserve"> </w:t>
      </w:r>
    </w:p>
    <w:p w14:paraId="01A9847B" w14:textId="73295483" w:rsidR="00A93E8B" w:rsidRPr="00A93E8B" w:rsidRDefault="000D4554" w:rsidP="00A93E8B">
      <w:pPr>
        <w:spacing w:before="240"/>
        <w:ind w:left="504" w:firstLine="14"/>
        <w:jc w:val="center"/>
        <w:rPr>
          <w:rFonts w:eastAsia="Times New Roman"/>
          <w:b/>
          <w:color w:val="000000"/>
          <w:lang w:val="en-US" w:eastAsia="en-US"/>
        </w:rPr>
      </w:pPr>
      <w:bookmarkStart w:id="53" w:name="_Ref527719847"/>
      <w:r>
        <w:rPr>
          <w:rFonts w:eastAsia="Times New Roman"/>
          <w:b/>
          <w:noProof/>
          <w:color w:val="000000"/>
          <w:lang w:val="en-US" w:eastAsia="en-US"/>
        </w:rPr>
        <w:drawing>
          <wp:inline distT="0" distB="0" distL="0" distR="0" wp14:anchorId="7A3108E5" wp14:editId="79775135">
            <wp:extent cx="5342280" cy="2656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5195" cy="2663263"/>
                    </a:xfrm>
                    <a:prstGeom prst="rect">
                      <a:avLst/>
                    </a:prstGeom>
                    <a:noFill/>
                  </pic:spPr>
                </pic:pic>
              </a:graphicData>
            </a:graphic>
          </wp:inline>
        </w:drawing>
      </w:r>
    </w:p>
    <w:p w14:paraId="5F4C0154" w14:textId="64254DFE" w:rsidR="00A93E8B" w:rsidRDefault="00A93E8B" w:rsidP="00A93E8B">
      <w:pPr>
        <w:spacing w:before="240"/>
        <w:jc w:val="both"/>
        <w:rPr>
          <w:rFonts w:eastAsia="Times New Roman"/>
          <w:color w:val="000000"/>
          <w:lang w:val="en-US" w:eastAsia="en-US"/>
        </w:rPr>
      </w:pPr>
      <w:bookmarkStart w:id="54" w:name="_Toc549227"/>
      <w:bookmarkStart w:id="55" w:name="_Toc39853979"/>
      <w:r w:rsidRPr="00A93E8B">
        <w:rPr>
          <w:rFonts w:eastAsia="Times New Roman"/>
          <w:b/>
          <w:color w:val="000000"/>
          <w:lang w:val="en-US" w:eastAsia="en-US"/>
        </w:rPr>
        <w:t xml:space="preserve">Figure </w:t>
      </w:r>
      <w:r w:rsidRPr="00A93E8B">
        <w:rPr>
          <w:rFonts w:eastAsia="Times New Roman"/>
          <w:b/>
          <w:color w:val="000000"/>
          <w:lang w:val="en-US" w:eastAsia="en-US"/>
        </w:rPr>
        <w:fldChar w:fldCharType="begin"/>
      </w:r>
      <w:r w:rsidRPr="00A93E8B">
        <w:rPr>
          <w:rFonts w:eastAsia="Times New Roman"/>
          <w:b/>
          <w:color w:val="000000"/>
          <w:lang w:val="en-US" w:eastAsia="en-US"/>
        </w:rPr>
        <w:instrText xml:space="preserve"> SEQ Figure \* ARABIC </w:instrText>
      </w:r>
      <w:r w:rsidRPr="00A93E8B">
        <w:rPr>
          <w:rFonts w:eastAsia="Times New Roman"/>
          <w:b/>
          <w:color w:val="000000"/>
          <w:lang w:val="en-US" w:eastAsia="en-US"/>
        </w:rPr>
        <w:fldChar w:fldCharType="separate"/>
      </w:r>
      <w:r w:rsidR="004C3B0D">
        <w:rPr>
          <w:rFonts w:eastAsia="Times New Roman"/>
          <w:b/>
          <w:noProof/>
          <w:color w:val="000000"/>
          <w:lang w:val="en-US" w:eastAsia="en-US"/>
        </w:rPr>
        <w:t>12</w:t>
      </w:r>
      <w:r w:rsidRPr="00A93E8B">
        <w:rPr>
          <w:rFonts w:eastAsia="Times New Roman"/>
          <w:b/>
          <w:noProof/>
          <w:color w:val="000000"/>
          <w:lang w:val="en-US" w:eastAsia="en-US"/>
        </w:rPr>
        <w:fldChar w:fldCharType="end"/>
      </w:r>
      <w:bookmarkEnd w:id="53"/>
      <w:r w:rsidRPr="00A93E8B">
        <w:rPr>
          <w:rFonts w:eastAsia="Times New Roman"/>
          <w:noProof/>
          <w:lang w:val="en-US" w:eastAsia="en-US"/>
        </w:rPr>
        <w:t xml:space="preserve"> –</w:t>
      </w:r>
      <w:r w:rsidRPr="00A93E8B">
        <w:rPr>
          <w:rFonts w:eastAsia="Times New Roman"/>
          <w:color w:val="000000"/>
          <w:lang w:val="en-US" w:eastAsia="en-US"/>
        </w:rPr>
        <w:t>Operator-Operator Interface consisting of only Connectivity ENNI</w:t>
      </w:r>
      <w:bookmarkEnd w:id="54"/>
      <w:bookmarkEnd w:id="55"/>
    </w:p>
    <w:p w14:paraId="07988B34" w14:textId="77777777" w:rsidR="00A93E8B" w:rsidRDefault="00A93E8B" w:rsidP="00A93E8B">
      <w:pPr>
        <w:spacing w:before="240"/>
        <w:jc w:val="both"/>
        <w:rPr>
          <w:rFonts w:eastAsia="Times New Roman"/>
          <w:color w:val="000000"/>
          <w:lang w:val="en-US" w:eastAsia="en-US"/>
        </w:rPr>
      </w:pPr>
    </w:p>
    <w:p w14:paraId="7C8FB513" w14:textId="1AD2A046" w:rsidR="006403FA" w:rsidRPr="006403FA" w:rsidRDefault="006403FA" w:rsidP="006403FA">
      <w:pPr>
        <w:spacing w:before="240"/>
        <w:jc w:val="both"/>
        <w:rPr>
          <w:rFonts w:eastAsia="Times New Roman"/>
          <w:lang w:val="en-US" w:eastAsia="en-US"/>
        </w:rPr>
      </w:pPr>
      <w:r w:rsidRPr="006403FA">
        <w:rPr>
          <w:rFonts w:eastAsia="Times New Roman"/>
          <w:lang w:val="en-US" w:eastAsia="en-US"/>
        </w:rPr>
        <w:t xml:space="preserve">Operator-Operator Interface protocol stack is depicted in </w:t>
      </w:r>
      <w:r w:rsidRPr="006403FA">
        <w:rPr>
          <w:rFonts w:eastAsia="Times New Roman"/>
          <w:b/>
          <w:lang w:val="en-US" w:eastAsia="en-US"/>
        </w:rPr>
        <w:t>Figure 1</w:t>
      </w:r>
      <w:r w:rsidR="004C3B0D">
        <w:rPr>
          <w:rFonts w:eastAsia="Times New Roman"/>
          <w:b/>
          <w:lang w:val="en-US" w:eastAsia="en-US"/>
        </w:rPr>
        <w:t>3</w:t>
      </w:r>
      <w:r w:rsidRPr="006403FA">
        <w:rPr>
          <w:rFonts w:eastAsia="Times New Roman"/>
          <w:lang w:val="en-US" w:eastAsia="en-US"/>
        </w:rPr>
        <w:t xml:space="preserve"> that may combine protocol stacks for Connectivity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and Application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as illustrated in </w:t>
      </w:r>
      <w:r w:rsidRPr="006403FA">
        <w:rPr>
          <w:rFonts w:eastAsia="Times New Roman"/>
          <w:b/>
          <w:lang w:val="en-US" w:eastAsia="en-US"/>
        </w:rPr>
        <w:t>Figure 1</w:t>
      </w:r>
      <w:r w:rsidR="004C3B0D">
        <w:rPr>
          <w:rFonts w:eastAsia="Times New Roman"/>
          <w:b/>
          <w:lang w:val="en-US" w:eastAsia="en-US"/>
        </w:rPr>
        <w:t>4</w:t>
      </w:r>
      <w:r w:rsidRPr="006403FA">
        <w:rPr>
          <w:rFonts w:eastAsia="Times New Roman"/>
          <w:lang w:val="en-US" w:eastAsia="en-US"/>
        </w:rPr>
        <w:t xml:space="preserve">.  </w:t>
      </w:r>
      <w:r w:rsidRPr="00654161">
        <w:rPr>
          <w:rFonts w:eastAsia="Times New Roman"/>
          <w:lang w:val="en-US" w:eastAsia="en-US"/>
        </w:rPr>
        <w:t>Depending on the service offering, the protocol stack for Connectivity ENNI can be L1, L2 or L3.  Similarly, the protocol stack for Application ENNI can be L2 and above, depending on the service offering.</w:t>
      </w:r>
    </w:p>
    <w:p w14:paraId="3022A3B2" w14:textId="77777777" w:rsidR="006403FA" w:rsidRPr="006403FA" w:rsidRDefault="006403FA" w:rsidP="006403FA">
      <w:pPr>
        <w:spacing w:before="240"/>
        <w:jc w:val="both"/>
        <w:rPr>
          <w:rFonts w:eastAsia="Times New Roman"/>
          <w:lang w:val="en-US" w:eastAsia="en-US"/>
        </w:rPr>
      </w:pPr>
    </w:p>
    <w:p w14:paraId="3BEEBF01" w14:textId="77777777" w:rsidR="006403FA" w:rsidRPr="006403FA" w:rsidRDefault="006403FA" w:rsidP="006403FA">
      <w:pPr>
        <w:spacing w:before="240"/>
        <w:jc w:val="both"/>
        <w:rPr>
          <w:rFonts w:eastAsia="Times New Roman"/>
          <w:lang w:val="en-US" w:eastAsia="en-US"/>
        </w:rPr>
      </w:pPr>
    </w:p>
    <w:p w14:paraId="51224CF3" w14:textId="0C21514D" w:rsidR="006403FA" w:rsidRPr="006403FA" w:rsidRDefault="006403FA" w:rsidP="006403FA">
      <w:pPr>
        <w:spacing w:before="240"/>
        <w:jc w:val="center"/>
        <w:rPr>
          <w:rFonts w:eastAsia="Times New Roman"/>
          <w:lang w:val="en-US" w:eastAsia="en-US"/>
        </w:rPr>
      </w:pPr>
      <w:r w:rsidRPr="006403FA">
        <w:rPr>
          <w:rFonts w:eastAsia="Times New Roman"/>
          <w:noProof/>
          <w:lang w:val="en-US" w:eastAsia="en-US"/>
        </w:rPr>
        <w:lastRenderedPageBreak/>
        <w:drawing>
          <wp:inline distT="0" distB="0" distL="0" distR="0" wp14:anchorId="3004D0B4" wp14:editId="34E9C1DB">
            <wp:extent cx="2979420" cy="27303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0766" cy="2731591"/>
                    </a:xfrm>
                    <a:prstGeom prst="rect">
                      <a:avLst/>
                    </a:prstGeom>
                    <a:noFill/>
                  </pic:spPr>
                </pic:pic>
              </a:graphicData>
            </a:graphic>
          </wp:inline>
        </w:drawing>
      </w:r>
      <w:r w:rsidRPr="006403FA">
        <w:rPr>
          <w:rFonts w:eastAsia="Times New Roman"/>
          <w:b/>
          <w:color w:val="000000"/>
          <w:lang w:val="en-US" w:eastAsia="en-US"/>
        </w:rPr>
        <w:t xml:space="preserve">               </w:t>
      </w:r>
    </w:p>
    <w:p w14:paraId="31605A3C" w14:textId="77777777" w:rsidR="00222CA0" w:rsidRDefault="00222CA0" w:rsidP="006403FA">
      <w:pPr>
        <w:spacing w:before="240"/>
        <w:ind w:left="1764" w:firstLine="14"/>
        <w:jc w:val="both"/>
        <w:rPr>
          <w:rFonts w:eastAsia="Times New Roman"/>
          <w:b/>
          <w:color w:val="000000"/>
          <w:lang w:val="en-US" w:eastAsia="en-US"/>
        </w:rPr>
      </w:pPr>
    </w:p>
    <w:p w14:paraId="58727E78" w14:textId="5455317F" w:rsidR="00222CA0" w:rsidRDefault="00222CA0" w:rsidP="006403FA">
      <w:pPr>
        <w:spacing w:before="240"/>
        <w:ind w:left="1764" w:firstLine="14"/>
        <w:jc w:val="both"/>
        <w:rPr>
          <w:rFonts w:eastAsia="Times New Roman"/>
          <w:b/>
          <w:color w:val="000000"/>
          <w:lang w:val="en-US" w:eastAsia="en-US"/>
        </w:rPr>
      </w:pPr>
      <w:r>
        <w:rPr>
          <w:rFonts w:eastAsia="Times New Roman"/>
          <w:b/>
          <w:noProof/>
          <w:color w:val="000000"/>
          <w:lang w:val="en-US" w:eastAsia="en-US"/>
        </w:rPr>
        <w:drawing>
          <wp:inline distT="0" distB="0" distL="0" distR="0" wp14:anchorId="4928A9C7" wp14:editId="0DBEC681">
            <wp:extent cx="2785314" cy="256389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9965" cy="2577385"/>
                    </a:xfrm>
                    <a:prstGeom prst="rect">
                      <a:avLst/>
                    </a:prstGeom>
                    <a:noFill/>
                  </pic:spPr>
                </pic:pic>
              </a:graphicData>
            </a:graphic>
          </wp:inline>
        </w:drawing>
      </w:r>
    </w:p>
    <w:p w14:paraId="2BEED9F9" w14:textId="0EC49795" w:rsidR="006403FA" w:rsidRPr="006403FA" w:rsidRDefault="006403FA" w:rsidP="006403FA">
      <w:pPr>
        <w:spacing w:before="240"/>
        <w:ind w:left="1764" w:firstLine="14"/>
        <w:jc w:val="both"/>
        <w:rPr>
          <w:rFonts w:eastAsia="Times New Roman"/>
          <w:color w:val="000000"/>
          <w:lang w:val="en-US" w:eastAsia="en-US"/>
        </w:rPr>
      </w:pPr>
      <w:bookmarkStart w:id="56" w:name="_Toc39853980"/>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004C3B0D">
        <w:rPr>
          <w:rFonts w:eastAsia="Times New Roman"/>
          <w:b/>
          <w:noProof/>
          <w:color w:val="000000"/>
          <w:lang w:val="en-US" w:eastAsia="en-US"/>
        </w:rPr>
        <w:t>13</w:t>
      </w:r>
      <w:r w:rsidRPr="006403FA">
        <w:rPr>
          <w:rFonts w:eastAsia="Times New Roman"/>
          <w:b/>
          <w:noProof/>
          <w:color w:val="000000"/>
          <w:lang w:val="en-US" w:eastAsia="en-US"/>
        </w:rPr>
        <w:fldChar w:fldCharType="end"/>
      </w:r>
      <w:r w:rsidRPr="006403FA">
        <w:rPr>
          <w:rFonts w:eastAsia="Times New Roman"/>
          <w:noProof/>
          <w:lang w:val="en-US" w:eastAsia="en-US"/>
        </w:rPr>
        <w:t xml:space="preserve"> –</w:t>
      </w:r>
      <w:r w:rsidRPr="006403FA">
        <w:rPr>
          <w:rFonts w:eastAsia="Times New Roman"/>
          <w:color w:val="000000"/>
          <w:lang w:val="en-US" w:eastAsia="en-US"/>
        </w:rPr>
        <w:t>Operator-Operator Interface Protocol Stack</w:t>
      </w:r>
      <w:bookmarkEnd w:id="56"/>
    </w:p>
    <w:p w14:paraId="052CFB2E" w14:textId="77777777" w:rsidR="006403FA" w:rsidRPr="006403FA" w:rsidRDefault="006403FA" w:rsidP="006403FA">
      <w:pPr>
        <w:spacing w:before="240"/>
        <w:jc w:val="both"/>
        <w:rPr>
          <w:rFonts w:eastAsia="Times New Roman"/>
          <w:lang w:val="en-US" w:eastAsia="en-US"/>
        </w:rPr>
      </w:pPr>
    </w:p>
    <w:p w14:paraId="29ACBF65" w14:textId="407EF1E5" w:rsidR="006403FA" w:rsidRPr="006403FA" w:rsidRDefault="006403FA" w:rsidP="006403FA">
      <w:pPr>
        <w:spacing w:before="240"/>
        <w:jc w:val="center"/>
        <w:rPr>
          <w:rFonts w:eastAsia="Times New Roman"/>
          <w:lang w:val="en-US" w:eastAsia="en-US"/>
        </w:rPr>
      </w:pPr>
    </w:p>
    <w:p w14:paraId="63375B8F" w14:textId="75AC06A9" w:rsidR="006403FA" w:rsidRPr="006403FA" w:rsidRDefault="00DC7A8F" w:rsidP="006403FA">
      <w:pPr>
        <w:spacing w:before="240"/>
        <w:ind w:left="504" w:firstLine="14"/>
        <w:rPr>
          <w:rFonts w:eastAsia="Times New Roman"/>
          <w:b/>
          <w:color w:val="000000"/>
          <w:lang w:val="en-US" w:eastAsia="en-US"/>
        </w:rPr>
      </w:pPr>
      <w:bookmarkStart w:id="57" w:name="_Ref517250061"/>
      <w:bookmarkStart w:id="58" w:name="_Toc549226"/>
      <w:bookmarkStart w:id="59" w:name="_Ref527719773"/>
      <w:r>
        <w:rPr>
          <w:rFonts w:eastAsia="Times New Roman"/>
          <w:b/>
          <w:noProof/>
          <w:color w:val="000000"/>
          <w:lang w:val="en-US" w:eastAsia="en-US"/>
        </w:rPr>
        <w:lastRenderedPageBreak/>
        <w:drawing>
          <wp:inline distT="0" distB="0" distL="0" distR="0" wp14:anchorId="4E66FB8E" wp14:editId="5D2F8DA9">
            <wp:extent cx="4844039" cy="3274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158" cy="3277313"/>
                    </a:xfrm>
                    <a:prstGeom prst="rect">
                      <a:avLst/>
                    </a:prstGeom>
                    <a:noFill/>
                  </pic:spPr>
                </pic:pic>
              </a:graphicData>
            </a:graphic>
          </wp:inline>
        </w:drawing>
      </w:r>
    </w:p>
    <w:p w14:paraId="6AD1EDF2" w14:textId="77777777" w:rsidR="00222CA0" w:rsidRDefault="00222CA0" w:rsidP="006403FA">
      <w:pPr>
        <w:spacing w:before="240"/>
        <w:ind w:left="504" w:firstLine="14"/>
        <w:rPr>
          <w:rFonts w:eastAsia="Times New Roman"/>
          <w:b/>
          <w:color w:val="000000"/>
          <w:lang w:val="en-US" w:eastAsia="en-US"/>
        </w:rPr>
      </w:pPr>
    </w:p>
    <w:p w14:paraId="12A247C4" w14:textId="181F4DD9" w:rsidR="00222CA0" w:rsidRDefault="00222CA0" w:rsidP="006403FA">
      <w:pPr>
        <w:spacing w:before="240"/>
        <w:ind w:left="504" w:firstLine="14"/>
        <w:rPr>
          <w:rFonts w:eastAsia="Times New Roman"/>
          <w:b/>
          <w:color w:val="000000"/>
          <w:lang w:val="en-US" w:eastAsia="en-US"/>
        </w:rPr>
      </w:pPr>
      <w:r>
        <w:rPr>
          <w:rFonts w:eastAsia="Times New Roman"/>
          <w:b/>
          <w:noProof/>
          <w:color w:val="000000"/>
          <w:lang w:val="en-US" w:eastAsia="en-US"/>
        </w:rPr>
        <w:drawing>
          <wp:inline distT="0" distB="0" distL="0" distR="0" wp14:anchorId="646A0754" wp14:editId="018E6EB6">
            <wp:extent cx="5769745" cy="274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5201" cy="2756916"/>
                    </a:xfrm>
                    <a:prstGeom prst="rect">
                      <a:avLst/>
                    </a:prstGeom>
                    <a:noFill/>
                  </pic:spPr>
                </pic:pic>
              </a:graphicData>
            </a:graphic>
          </wp:inline>
        </w:drawing>
      </w:r>
    </w:p>
    <w:p w14:paraId="76A7DE93" w14:textId="77777777" w:rsidR="00222CA0" w:rsidRDefault="00222CA0" w:rsidP="006403FA">
      <w:pPr>
        <w:spacing w:before="240"/>
        <w:ind w:left="504" w:firstLine="14"/>
        <w:rPr>
          <w:rFonts w:eastAsia="Times New Roman"/>
          <w:b/>
          <w:color w:val="000000"/>
          <w:lang w:val="en-US" w:eastAsia="en-US"/>
        </w:rPr>
      </w:pPr>
    </w:p>
    <w:p w14:paraId="5DC05CEE" w14:textId="2C54E9C0" w:rsidR="006403FA" w:rsidRPr="006403FA" w:rsidRDefault="006403FA" w:rsidP="006403FA">
      <w:pPr>
        <w:spacing w:before="240"/>
        <w:ind w:left="504" w:firstLine="14"/>
        <w:rPr>
          <w:rFonts w:eastAsia="Times New Roman"/>
          <w:color w:val="000000"/>
          <w:lang w:val="en-US" w:eastAsia="en-US"/>
        </w:rPr>
      </w:pPr>
      <w:bookmarkStart w:id="60" w:name="_Toc39853981"/>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004C3B0D">
        <w:rPr>
          <w:rFonts w:eastAsia="Times New Roman"/>
          <w:b/>
          <w:noProof/>
          <w:color w:val="000000"/>
          <w:lang w:val="en-US" w:eastAsia="en-US"/>
        </w:rPr>
        <w:t>14</w:t>
      </w:r>
      <w:r w:rsidRPr="006403FA">
        <w:rPr>
          <w:rFonts w:eastAsia="Times New Roman"/>
          <w:b/>
          <w:noProof/>
          <w:color w:val="000000"/>
          <w:lang w:val="en-US" w:eastAsia="en-US"/>
        </w:rPr>
        <w:fldChar w:fldCharType="end"/>
      </w:r>
      <w:bookmarkEnd w:id="57"/>
      <w:r w:rsidRPr="006403FA">
        <w:rPr>
          <w:rFonts w:eastAsia="Times New Roman"/>
          <w:noProof/>
          <w:lang w:val="en-US" w:eastAsia="en-US"/>
        </w:rPr>
        <w:t xml:space="preserve"> –</w:t>
      </w:r>
      <w:r w:rsidRPr="006403FA">
        <w:rPr>
          <w:rFonts w:eastAsia="Times New Roman"/>
          <w:color w:val="000000"/>
          <w:lang w:val="en-US" w:eastAsia="en-US"/>
        </w:rPr>
        <w:t>Connectivity ENNI and Application ENNI Protocol Stacks</w:t>
      </w:r>
      <w:bookmarkEnd w:id="58"/>
      <w:bookmarkEnd w:id="60"/>
      <w:r w:rsidRPr="006403FA">
        <w:rPr>
          <w:rFonts w:eastAsia="Times New Roman"/>
          <w:color w:val="000000"/>
          <w:lang w:val="en-US" w:eastAsia="en-US"/>
        </w:rPr>
        <w:t xml:space="preserve"> </w:t>
      </w:r>
      <w:bookmarkEnd w:id="59"/>
    </w:p>
    <w:p w14:paraId="3ADE826F" w14:textId="77777777" w:rsidR="00A93E8B" w:rsidRPr="00A93E8B" w:rsidRDefault="00A93E8B" w:rsidP="00A93E8B">
      <w:pPr>
        <w:spacing w:before="240"/>
        <w:jc w:val="both"/>
        <w:rPr>
          <w:rFonts w:eastAsia="Times New Roman"/>
          <w:lang w:val="en-US" w:eastAsia="en-US"/>
        </w:rPr>
      </w:pPr>
    </w:p>
    <w:p w14:paraId="7A1945EE" w14:textId="77777777" w:rsidR="00FC7AEC" w:rsidRPr="00FC7AEC" w:rsidRDefault="00FC7AEC" w:rsidP="00B90F86">
      <w:pPr>
        <w:spacing w:before="240"/>
        <w:rPr>
          <w:rFonts w:eastAsia="Times New Roman"/>
          <w:lang w:val="en-US" w:eastAsia="en-US"/>
        </w:rPr>
      </w:pPr>
    </w:p>
    <w:p w14:paraId="0AD09A02" w14:textId="77777777" w:rsidR="00B45942" w:rsidRPr="00883AE2" w:rsidRDefault="00B45942" w:rsidP="00B90F86">
      <w:pPr>
        <w:spacing w:before="240"/>
        <w:rPr>
          <w:rFonts w:eastAsia="Times New Roman"/>
          <w:color w:val="000000"/>
          <w:lang w:val="en-US" w:eastAsia="en-US"/>
        </w:rPr>
      </w:pPr>
    </w:p>
    <w:p w14:paraId="75AAB75D" w14:textId="77777777" w:rsidR="00005D6D" w:rsidRPr="00005D6D" w:rsidRDefault="00005D6D" w:rsidP="00B90F86">
      <w:pPr>
        <w:pStyle w:val="ListParagraph"/>
        <w:ind w:left="360"/>
        <w:rPr>
          <w:rFonts w:asciiTheme="majorBidi" w:hAnsiTheme="majorBidi" w:cstheme="majorBidi"/>
          <w:b/>
        </w:rPr>
      </w:pPr>
    </w:p>
    <w:p w14:paraId="7CB36F8F" w14:textId="6EAACF67" w:rsidR="00005D6D" w:rsidRPr="00B90F86" w:rsidRDefault="00005D6D" w:rsidP="00A751DD">
      <w:pPr>
        <w:pStyle w:val="ListParagraph"/>
        <w:numPr>
          <w:ilvl w:val="0"/>
          <w:numId w:val="7"/>
        </w:numPr>
        <w:ind w:left="720"/>
        <w:outlineLvl w:val="2"/>
        <w:rPr>
          <w:rFonts w:asciiTheme="majorBidi" w:hAnsiTheme="majorBidi" w:cstheme="majorBidi"/>
          <w:b/>
        </w:rPr>
      </w:pPr>
      <w:bookmarkStart w:id="61" w:name="_Toc39853848"/>
      <w:r>
        <w:rPr>
          <w:rFonts w:asciiTheme="majorBidi" w:hAnsiTheme="majorBidi" w:cstheme="majorBidi"/>
          <w:b/>
        </w:rPr>
        <w:t xml:space="preserve">Connections and Connection </w:t>
      </w:r>
      <w:r w:rsidR="008C691D">
        <w:rPr>
          <w:rFonts w:asciiTheme="majorBidi" w:hAnsiTheme="majorBidi" w:cstheme="majorBidi"/>
          <w:b/>
        </w:rPr>
        <w:t xml:space="preserve">End </w:t>
      </w:r>
      <w:r>
        <w:rPr>
          <w:rFonts w:asciiTheme="majorBidi" w:hAnsiTheme="majorBidi" w:cstheme="majorBidi"/>
          <w:b/>
        </w:rPr>
        <w:t>Points</w:t>
      </w:r>
      <w:bookmarkEnd w:id="61"/>
    </w:p>
    <w:p w14:paraId="75607A16" w14:textId="77777777" w:rsidR="00005D6D" w:rsidRDefault="00005D6D" w:rsidP="00005D6D">
      <w:pPr>
        <w:rPr>
          <w:rFonts w:asciiTheme="majorBidi" w:hAnsiTheme="majorBidi" w:cstheme="majorBidi"/>
        </w:rPr>
      </w:pPr>
    </w:p>
    <w:p w14:paraId="77E0A641" w14:textId="532D4699" w:rsidR="00B90F86" w:rsidRPr="00B90F86" w:rsidRDefault="00B90F86" w:rsidP="00B90F86">
      <w:pPr>
        <w:spacing w:before="0"/>
        <w:jc w:val="both"/>
        <w:rPr>
          <w:rFonts w:eastAsia="Times New Roman"/>
          <w:lang w:val="en-US" w:eastAsia="en-US"/>
        </w:rPr>
      </w:pPr>
      <w:r w:rsidRPr="00B90F86">
        <w:rPr>
          <w:rFonts w:eastAsia="Times New Roman"/>
          <w:lang w:val="en-US" w:eastAsia="en-US"/>
        </w:rPr>
        <w:t>Connection and c</w:t>
      </w:r>
      <w:r w:rsidR="008360C6">
        <w:rPr>
          <w:rFonts w:eastAsia="Times New Roman"/>
          <w:lang w:val="en-US" w:eastAsia="en-US"/>
        </w:rPr>
        <w:t xml:space="preserve">onnection end points providing </w:t>
      </w:r>
      <w:r w:rsidRPr="00B90F86">
        <w:rPr>
          <w:rFonts w:eastAsia="Times New Roman"/>
          <w:lang w:val="en-US" w:eastAsia="en-US"/>
        </w:rPr>
        <w:t>services are depicted in</w:t>
      </w:r>
      <w:r w:rsidR="007647F1">
        <w:rPr>
          <w:rFonts w:eastAsia="Times New Roman"/>
          <w:lang w:val="en-US" w:eastAsia="en-US"/>
        </w:rPr>
        <w:t xml:space="preserve"> </w:t>
      </w:r>
      <w:r w:rsidRPr="00E406F5">
        <w:rPr>
          <w:rFonts w:eastAsia="Times New Roman"/>
          <w:b/>
          <w:lang w:val="en-US" w:eastAsia="en-US"/>
        </w:rPr>
        <w:t>Figure 1</w:t>
      </w:r>
      <w:r w:rsidR="004C3B0D">
        <w:rPr>
          <w:rFonts w:eastAsia="Times New Roman"/>
          <w:b/>
          <w:lang w:val="en-US" w:eastAsia="en-US"/>
        </w:rPr>
        <w:t>5</w:t>
      </w:r>
      <w:r>
        <w:rPr>
          <w:rFonts w:eastAsia="Times New Roman"/>
          <w:lang w:val="en-US" w:eastAsia="en-US"/>
        </w:rPr>
        <w:t xml:space="preserve"> </w:t>
      </w:r>
      <w:r w:rsidR="00F43144">
        <w:rPr>
          <w:rFonts w:eastAsia="Times New Roman"/>
          <w:lang w:val="en-US" w:eastAsia="en-US"/>
        </w:rPr>
        <w:t>for a Virtual Connection (</w:t>
      </w:r>
      <w:r w:rsidRPr="00B90F86">
        <w:rPr>
          <w:rFonts w:eastAsia="Times New Roman"/>
          <w:lang w:val="en-US" w:eastAsia="en-US"/>
        </w:rPr>
        <w:t xml:space="preserve">VC) crossing one or more administrative domains.  </w:t>
      </w:r>
    </w:p>
    <w:p w14:paraId="005716C2" w14:textId="77777777" w:rsidR="00B90F86" w:rsidRPr="00B90F86" w:rsidRDefault="00B90F86" w:rsidP="00B90F86">
      <w:pPr>
        <w:spacing w:before="0"/>
        <w:jc w:val="both"/>
        <w:rPr>
          <w:rFonts w:eastAsia="Times New Roman"/>
          <w:lang w:val="en-US" w:eastAsia="en-US"/>
        </w:rPr>
      </w:pPr>
    </w:p>
    <w:p w14:paraId="2810CFCB" w14:textId="434FD185" w:rsidR="00B90F86" w:rsidRPr="00B90F86" w:rsidRDefault="00B90F86" w:rsidP="00B90F86">
      <w:pPr>
        <w:spacing w:before="0"/>
        <w:jc w:val="both"/>
        <w:rPr>
          <w:rFonts w:eastAsia="Times New Roman"/>
          <w:lang w:val="en-US" w:eastAsia="en-US"/>
        </w:rPr>
      </w:pPr>
      <w:r w:rsidRPr="00B90F86">
        <w:rPr>
          <w:rFonts w:eastAsia="Times New Roman"/>
          <w:lang w:val="en-US" w:eastAsia="en-US"/>
        </w:rPr>
        <w:t>When a VC crosses mult</w:t>
      </w:r>
      <w:r w:rsidR="0025078B">
        <w:rPr>
          <w:rFonts w:eastAsia="Times New Roman"/>
          <w:lang w:val="en-US" w:eastAsia="en-US"/>
        </w:rPr>
        <w:t xml:space="preserve">iple Operators, the </w:t>
      </w:r>
      <w:r w:rsidRPr="00B90F86">
        <w:rPr>
          <w:rFonts w:eastAsia="Times New Roman"/>
          <w:lang w:val="en-US" w:eastAsia="en-US"/>
        </w:rPr>
        <w:t>VC segments and their end points in each Operator are called Operator VC and Operator VC End Point (Operator VC EP), respectively.</w:t>
      </w:r>
    </w:p>
    <w:p w14:paraId="280064E2" w14:textId="77777777" w:rsidR="00B90F86" w:rsidRPr="00B90F86" w:rsidRDefault="00B90F86" w:rsidP="00B90F86">
      <w:pPr>
        <w:spacing w:before="0"/>
        <w:jc w:val="both"/>
        <w:rPr>
          <w:rFonts w:eastAsia="Times New Roman"/>
          <w:lang w:val="en-US" w:eastAsia="en-US"/>
        </w:rPr>
      </w:pPr>
    </w:p>
    <w:p w14:paraId="34F51693" w14:textId="77777777" w:rsidR="00B90F86" w:rsidRPr="00B90F86" w:rsidRDefault="00B90F86" w:rsidP="00B90F86">
      <w:pPr>
        <w:spacing w:before="0"/>
        <w:jc w:val="both"/>
        <w:rPr>
          <w:rFonts w:eastAsia="Times New Roman"/>
          <w:lang w:val="en-US" w:eastAsia="en-US"/>
        </w:rPr>
      </w:pPr>
    </w:p>
    <w:p w14:paraId="396FCC36" w14:textId="6282325B" w:rsidR="00B90F86" w:rsidRPr="00B90F86" w:rsidRDefault="00B90F86" w:rsidP="00B90F86">
      <w:pPr>
        <w:spacing w:before="0"/>
        <w:jc w:val="both"/>
        <w:rPr>
          <w:rFonts w:eastAsia="Times New Roman"/>
          <w:lang w:val="en-US" w:eastAsia="en-US"/>
        </w:rPr>
      </w:pPr>
    </w:p>
    <w:p w14:paraId="10FA000C" w14:textId="54B620FD"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36714D6A" wp14:editId="7AB6614C">
            <wp:extent cx="6720205" cy="8697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92663" cy="879086"/>
                    </a:xfrm>
                    <a:prstGeom prst="rect">
                      <a:avLst/>
                    </a:prstGeom>
                    <a:noFill/>
                  </pic:spPr>
                </pic:pic>
              </a:graphicData>
            </a:graphic>
          </wp:inline>
        </w:drawing>
      </w:r>
    </w:p>
    <w:p w14:paraId="61E08A53" w14:textId="77777777" w:rsidR="00B90F86" w:rsidRPr="00B90F86" w:rsidRDefault="00B90F86" w:rsidP="00B90F86">
      <w:pPr>
        <w:spacing w:before="0"/>
        <w:jc w:val="both"/>
        <w:rPr>
          <w:rFonts w:eastAsia="Times New Roman"/>
          <w:lang w:val="en-US" w:eastAsia="en-US"/>
        </w:rPr>
      </w:pPr>
    </w:p>
    <w:p w14:paraId="7E27744E" w14:textId="048F2907" w:rsidR="00B90F86" w:rsidRPr="00B90F86" w:rsidRDefault="00B90F86" w:rsidP="00A751DD">
      <w:pPr>
        <w:numPr>
          <w:ilvl w:val="0"/>
          <w:numId w:val="9"/>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a</w:t>
      </w:r>
      <w:r w:rsidR="00B315F4">
        <w:rPr>
          <w:rFonts w:eastAsia="Times New Roman"/>
          <w:lang w:val="en-US" w:eastAsia="en-US"/>
        </w:rPr>
        <w:t xml:space="preserve">n Operator which is a </w:t>
      </w:r>
      <w:r w:rsidRPr="00B90F86">
        <w:rPr>
          <w:rFonts w:eastAsia="Times New Roman"/>
          <w:lang w:val="en-US" w:eastAsia="en-US"/>
        </w:rPr>
        <w:t>SP.</w:t>
      </w:r>
    </w:p>
    <w:p w14:paraId="4AA5D297" w14:textId="77777777" w:rsidR="00B90F86" w:rsidRPr="00B90F86" w:rsidRDefault="00B90F86" w:rsidP="00B90F86">
      <w:pPr>
        <w:spacing w:before="0"/>
        <w:jc w:val="both"/>
        <w:rPr>
          <w:rFonts w:eastAsia="Times New Roman"/>
          <w:lang w:val="en-US" w:eastAsia="en-US"/>
        </w:rPr>
      </w:pPr>
    </w:p>
    <w:p w14:paraId="568CC73E" w14:textId="77777777" w:rsidR="00B90F86" w:rsidRPr="00B90F86" w:rsidRDefault="00B90F86" w:rsidP="00B90F86">
      <w:pPr>
        <w:spacing w:before="0"/>
        <w:jc w:val="both"/>
        <w:rPr>
          <w:rFonts w:eastAsia="Times New Roman"/>
          <w:lang w:val="en-US" w:eastAsia="en-US"/>
        </w:rPr>
      </w:pPr>
    </w:p>
    <w:p w14:paraId="71C46DF0" w14:textId="46C392E9"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6C5E1483" wp14:editId="23B4D7EC">
            <wp:extent cx="6515493" cy="17216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1930" cy="1726019"/>
                    </a:xfrm>
                    <a:prstGeom prst="rect">
                      <a:avLst/>
                    </a:prstGeom>
                    <a:noFill/>
                  </pic:spPr>
                </pic:pic>
              </a:graphicData>
            </a:graphic>
          </wp:inline>
        </w:drawing>
      </w:r>
    </w:p>
    <w:p w14:paraId="17BA76EB" w14:textId="77777777" w:rsidR="00B90F86" w:rsidRPr="00B90F86" w:rsidRDefault="00B90F86" w:rsidP="00B90F86">
      <w:pPr>
        <w:spacing w:before="0"/>
        <w:jc w:val="both"/>
        <w:rPr>
          <w:rFonts w:eastAsia="Times New Roman"/>
          <w:lang w:val="en-US" w:eastAsia="en-US"/>
        </w:rPr>
      </w:pPr>
    </w:p>
    <w:p w14:paraId="6770CA0B" w14:textId="56D97B3F" w:rsidR="00B90F86" w:rsidRPr="00B90F86" w:rsidRDefault="00B90F86" w:rsidP="00A751DD">
      <w:pPr>
        <w:numPr>
          <w:ilvl w:val="0"/>
          <w:numId w:val="9"/>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two different Operators. </w:t>
      </w:r>
    </w:p>
    <w:p w14:paraId="6D03FC6F" w14:textId="77777777" w:rsidR="00B90F86" w:rsidRPr="00B90F86" w:rsidRDefault="00B90F86" w:rsidP="00B90F86">
      <w:pPr>
        <w:spacing w:before="0"/>
        <w:jc w:val="both"/>
        <w:rPr>
          <w:rFonts w:eastAsia="Times New Roman"/>
          <w:lang w:val="en-US" w:eastAsia="en-US"/>
        </w:rPr>
      </w:pPr>
    </w:p>
    <w:p w14:paraId="4CF81281" w14:textId="236D3032" w:rsidR="00B90F86" w:rsidRPr="00B90F86" w:rsidRDefault="00B90F86" w:rsidP="00B90F86">
      <w:pPr>
        <w:spacing w:after="120"/>
        <w:rPr>
          <w:rFonts w:eastAsia="Times New Roman"/>
          <w:bCs/>
          <w:szCs w:val="20"/>
          <w:lang w:val="en-US" w:eastAsia="en-US"/>
        </w:rPr>
      </w:pPr>
      <w:r w:rsidRPr="00B90F86">
        <w:rPr>
          <w:rFonts w:eastAsia="Times New Roman"/>
          <w:b/>
          <w:bCs/>
          <w:szCs w:val="20"/>
          <w:lang w:val="en-US" w:eastAsia="en-US"/>
        </w:rPr>
        <w:t xml:space="preserve">                                 </w:t>
      </w:r>
      <w:bookmarkStart w:id="62" w:name="_Ref517263236"/>
      <w:bookmarkStart w:id="63" w:name="_Toc406274185"/>
      <w:bookmarkStart w:id="64" w:name="_Toc549233"/>
      <w:bookmarkStart w:id="65" w:name="_Toc39853982"/>
      <w:r w:rsidRPr="00B90F86">
        <w:rPr>
          <w:rFonts w:eastAsia="Times New Roman"/>
          <w:b/>
          <w:bCs/>
          <w:szCs w:val="20"/>
          <w:lang w:val="en-US" w:eastAsia="en-US"/>
        </w:rPr>
        <w:t xml:space="preserve">Figure </w:t>
      </w:r>
      <w:r w:rsidRPr="00B90F86">
        <w:rPr>
          <w:rFonts w:eastAsia="Times New Roman"/>
          <w:b/>
          <w:bCs/>
          <w:szCs w:val="20"/>
          <w:lang w:val="en-US" w:eastAsia="en-US"/>
        </w:rPr>
        <w:fldChar w:fldCharType="begin"/>
      </w:r>
      <w:r w:rsidRPr="00B90F86">
        <w:rPr>
          <w:rFonts w:eastAsia="Times New Roman"/>
          <w:b/>
          <w:bCs/>
          <w:szCs w:val="20"/>
          <w:lang w:val="en-US" w:eastAsia="en-US"/>
        </w:rPr>
        <w:instrText xml:space="preserve"> SEQ Figure \* ARABIC </w:instrText>
      </w:r>
      <w:r w:rsidRPr="00B90F86">
        <w:rPr>
          <w:rFonts w:eastAsia="Times New Roman"/>
          <w:b/>
          <w:bCs/>
          <w:szCs w:val="20"/>
          <w:lang w:val="en-US" w:eastAsia="en-US"/>
        </w:rPr>
        <w:fldChar w:fldCharType="separate"/>
      </w:r>
      <w:r w:rsidR="004C3B0D">
        <w:rPr>
          <w:rFonts w:eastAsia="Times New Roman"/>
          <w:b/>
          <w:bCs/>
          <w:noProof/>
          <w:szCs w:val="20"/>
          <w:lang w:val="en-US" w:eastAsia="en-US"/>
        </w:rPr>
        <w:t>15</w:t>
      </w:r>
      <w:r w:rsidRPr="00B90F86">
        <w:rPr>
          <w:rFonts w:eastAsia="Times New Roman"/>
          <w:b/>
          <w:bCs/>
          <w:szCs w:val="20"/>
          <w:lang w:val="en-US" w:eastAsia="en-US"/>
        </w:rPr>
        <w:fldChar w:fldCharType="end"/>
      </w:r>
      <w:bookmarkEnd w:id="62"/>
      <w:r w:rsidRPr="00B90F86">
        <w:rPr>
          <w:rFonts w:eastAsia="Times New Roman"/>
          <w:b/>
          <w:bCs/>
          <w:szCs w:val="20"/>
          <w:lang w:val="en-US" w:eastAsia="en-US"/>
        </w:rPr>
        <w:t>-</w:t>
      </w:r>
      <w:r w:rsidRPr="00B90F86">
        <w:rPr>
          <w:rFonts w:eastAsia="Times New Roman"/>
          <w:bCs/>
          <w:szCs w:val="20"/>
          <w:lang w:val="en-US" w:eastAsia="en-US"/>
        </w:rPr>
        <w:t xml:space="preserve"> Virtual Connection </w:t>
      </w:r>
      <w:bookmarkEnd w:id="63"/>
      <w:r w:rsidRPr="00B90F86">
        <w:rPr>
          <w:rFonts w:eastAsia="Times New Roman"/>
          <w:bCs/>
          <w:szCs w:val="20"/>
          <w:lang w:val="en-US" w:eastAsia="en-US"/>
        </w:rPr>
        <w:t>and its Segments</w:t>
      </w:r>
      <w:bookmarkEnd w:id="64"/>
      <w:bookmarkEnd w:id="65"/>
    </w:p>
    <w:p w14:paraId="4FF1B401" w14:textId="77777777" w:rsidR="0001301F" w:rsidRDefault="0001301F" w:rsidP="00D20C67">
      <w:pPr>
        <w:rPr>
          <w:rFonts w:asciiTheme="majorBidi" w:hAnsiTheme="majorBidi" w:cstheme="majorBidi"/>
        </w:rPr>
      </w:pPr>
    </w:p>
    <w:p w14:paraId="4806FA98" w14:textId="4E70942F" w:rsidR="00B43535" w:rsidRPr="00B60646" w:rsidRDefault="00AF7563" w:rsidP="00D20C67">
      <w:pPr>
        <w:rPr>
          <w:rFonts w:asciiTheme="majorBidi" w:hAnsiTheme="majorBidi" w:cstheme="majorBidi"/>
        </w:rPr>
      </w:pPr>
      <w:r w:rsidRPr="00AF7563">
        <w:rPr>
          <w:rFonts w:asciiTheme="majorBidi" w:hAnsiTheme="majorBidi" w:cstheme="majorBidi"/>
        </w:rPr>
        <w:t xml:space="preserve">The VC EP is an end point of a VC when the VC is within the boundaries of one administrative domain. </w:t>
      </w:r>
      <w:r w:rsidR="00C13942">
        <w:rPr>
          <w:rFonts w:asciiTheme="majorBidi" w:hAnsiTheme="majorBidi" w:cstheme="majorBidi"/>
        </w:rPr>
        <w:t>User</w:t>
      </w:r>
      <w:r w:rsidRPr="00AF7563">
        <w:rPr>
          <w:rFonts w:asciiTheme="majorBidi" w:hAnsiTheme="majorBidi" w:cstheme="majorBidi"/>
        </w:rPr>
        <w:t xml:space="preserve"> Interface identifier, availability, bandwidth profile, parameters of security functionalities, administrative state and operational state are among the attributes of VC EP.</w:t>
      </w:r>
    </w:p>
    <w:p w14:paraId="17EF2C14" w14:textId="4E5DF5F0" w:rsidR="00005D6D" w:rsidRPr="00D20C67" w:rsidRDefault="00AF7563" w:rsidP="00005D6D">
      <w:pPr>
        <w:rPr>
          <w:rFonts w:asciiTheme="majorBidi" w:hAnsiTheme="majorBidi" w:cstheme="majorBidi"/>
        </w:rPr>
      </w:pPr>
      <w:r w:rsidRPr="00D20C67">
        <w:rPr>
          <w:rFonts w:asciiTheme="majorBidi" w:hAnsiTheme="majorBidi" w:cstheme="majorBidi"/>
        </w:rPr>
        <w:t>The VC is a cross connect between two or more VC EPs.  The VC could be an EVC, Label Switched Path (LSP), IP VPN or SD-WAN connection.  Identifiers of VC EPs associated with this VC, connection type, Service Level Specification (SLS), redundancy, connection start time, connection duration, connection period, billing options, Maximum Transmission Unit (MTU), administrative and operational states are among the attributes of VC.</w:t>
      </w:r>
    </w:p>
    <w:p w14:paraId="746A7BE4" w14:textId="19161397" w:rsidR="004002C0" w:rsidRDefault="00AF7563" w:rsidP="00005D6D">
      <w:pPr>
        <w:rPr>
          <w:rFonts w:asciiTheme="majorBidi" w:hAnsiTheme="majorBidi" w:cstheme="majorBidi"/>
        </w:rPr>
      </w:pPr>
      <w:r w:rsidRPr="00D20C67">
        <w:rPr>
          <w:rFonts w:asciiTheme="majorBidi" w:hAnsiTheme="majorBidi" w:cstheme="majorBidi"/>
        </w:rPr>
        <w:t>The VC may cross multiple Operator domains as depicted in Figure</w:t>
      </w:r>
      <w:r w:rsidR="004002C0">
        <w:rPr>
          <w:rFonts w:asciiTheme="majorBidi" w:hAnsiTheme="majorBidi" w:cstheme="majorBidi"/>
        </w:rPr>
        <w:t>s</w:t>
      </w:r>
      <w:r w:rsidR="008A5F6A">
        <w:rPr>
          <w:rFonts w:asciiTheme="majorBidi" w:hAnsiTheme="majorBidi" w:cstheme="majorBidi"/>
        </w:rPr>
        <w:t xml:space="preserve"> 1</w:t>
      </w:r>
      <w:r w:rsidR="00061BD2">
        <w:rPr>
          <w:rFonts w:asciiTheme="majorBidi" w:hAnsiTheme="majorBidi" w:cstheme="majorBidi"/>
        </w:rPr>
        <w:t>5</w:t>
      </w:r>
      <w:r w:rsidR="004002C0">
        <w:rPr>
          <w:rFonts w:asciiTheme="majorBidi" w:hAnsiTheme="majorBidi" w:cstheme="majorBidi"/>
        </w:rPr>
        <w:t xml:space="preserve"> and 1</w:t>
      </w:r>
      <w:r w:rsidR="00061BD2">
        <w:rPr>
          <w:rFonts w:asciiTheme="majorBidi" w:hAnsiTheme="majorBidi" w:cstheme="majorBidi"/>
        </w:rPr>
        <w:t>6</w:t>
      </w:r>
      <w:r w:rsidRPr="00D20C67">
        <w:rPr>
          <w:rFonts w:asciiTheme="majorBidi" w:hAnsiTheme="majorBidi" w:cstheme="majorBidi"/>
        </w:rPr>
        <w:t xml:space="preserve">. Each domain will carry a segment of the VC. The segment in each </w:t>
      </w:r>
      <w:r w:rsidR="00C13942">
        <w:rPr>
          <w:rFonts w:asciiTheme="majorBidi" w:hAnsiTheme="majorBidi" w:cstheme="majorBidi"/>
        </w:rPr>
        <w:t xml:space="preserve">Operator </w:t>
      </w:r>
      <w:r w:rsidRPr="00D20C67">
        <w:rPr>
          <w:rFonts w:asciiTheme="majorBidi" w:hAnsiTheme="majorBidi" w:cstheme="majorBidi"/>
        </w:rPr>
        <w:t>domains is called Operator VC.</w:t>
      </w:r>
    </w:p>
    <w:p w14:paraId="05B0D122" w14:textId="77777777" w:rsidR="00417B69" w:rsidRDefault="00417B69" w:rsidP="00005D6D">
      <w:pPr>
        <w:rPr>
          <w:rFonts w:asciiTheme="majorBidi" w:hAnsiTheme="majorBidi" w:cstheme="majorBidi"/>
        </w:rPr>
      </w:pPr>
    </w:p>
    <w:p w14:paraId="6B53A9C4" w14:textId="7AFFC0A8" w:rsidR="00417B69" w:rsidRDefault="00417B69" w:rsidP="00005D6D">
      <w:pPr>
        <w:rPr>
          <w:rFonts w:asciiTheme="majorBidi" w:hAnsiTheme="majorBidi" w:cstheme="majorBidi"/>
        </w:rPr>
      </w:pPr>
    </w:p>
    <w:p w14:paraId="03A4A8B0" w14:textId="4340A5E1" w:rsidR="00417B69" w:rsidRDefault="00714A2D" w:rsidP="00005D6D">
      <w:pPr>
        <w:rPr>
          <w:rFonts w:asciiTheme="majorBidi" w:hAnsiTheme="majorBidi" w:cstheme="majorBidi"/>
        </w:rPr>
      </w:pPr>
      <w:r>
        <w:rPr>
          <w:rFonts w:asciiTheme="majorBidi" w:hAnsiTheme="majorBidi" w:cstheme="majorBidi"/>
          <w:noProof/>
          <w:lang w:val="en-US" w:eastAsia="en-US"/>
        </w:rPr>
        <w:lastRenderedPageBreak/>
        <w:drawing>
          <wp:inline distT="0" distB="0" distL="0" distR="0" wp14:anchorId="637CDDFC" wp14:editId="3C9DFEB7">
            <wp:extent cx="8035819" cy="3090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46503" cy="3094194"/>
                    </a:xfrm>
                    <a:prstGeom prst="rect">
                      <a:avLst/>
                    </a:prstGeom>
                    <a:noFill/>
                  </pic:spPr>
                </pic:pic>
              </a:graphicData>
            </a:graphic>
          </wp:inline>
        </w:drawing>
      </w:r>
    </w:p>
    <w:p w14:paraId="2E208250" w14:textId="0B67AE4E" w:rsidR="00417B69" w:rsidRPr="00714A2D" w:rsidRDefault="00AF7563" w:rsidP="006D0943">
      <w:pPr>
        <w:pStyle w:val="Body"/>
        <w:ind w:left="28" w:firstLine="14"/>
        <w:rPr>
          <w:rFonts w:ascii="Times New Roman" w:hAnsi="Times New Roman"/>
        </w:rPr>
      </w:pPr>
      <w:r w:rsidRPr="00D20C67">
        <w:rPr>
          <w:rFonts w:asciiTheme="majorBidi" w:hAnsiTheme="majorBidi" w:cstheme="majorBidi"/>
        </w:rPr>
        <w:t xml:space="preserve">  </w:t>
      </w:r>
      <w:r w:rsidR="006D0943">
        <w:rPr>
          <w:rFonts w:asciiTheme="majorBidi" w:hAnsiTheme="majorBidi" w:cstheme="majorBidi"/>
        </w:rPr>
        <w:tab/>
      </w:r>
      <w:r w:rsidR="006D0943">
        <w:rPr>
          <w:rFonts w:asciiTheme="majorBidi" w:hAnsiTheme="majorBidi" w:cstheme="majorBidi"/>
        </w:rPr>
        <w:tab/>
      </w:r>
      <w:r w:rsidR="006D0943">
        <w:rPr>
          <w:rFonts w:asciiTheme="majorBidi" w:hAnsiTheme="majorBidi" w:cstheme="majorBidi"/>
        </w:rPr>
        <w:tab/>
      </w:r>
      <w:bookmarkStart w:id="66" w:name="_Toc39853983"/>
      <w:r w:rsidR="006D0943" w:rsidRPr="00714A2D">
        <w:rPr>
          <w:rFonts w:ascii="Times New Roman" w:hAnsi="Times New Roman"/>
          <w:b/>
          <w:bCs/>
          <w:szCs w:val="20"/>
        </w:rPr>
        <w:t xml:space="preserve">Figure </w:t>
      </w:r>
      <w:r w:rsidR="006D0943" w:rsidRPr="00714A2D">
        <w:rPr>
          <w:rFonts w:ascii="Times New Roman" w:hAnsi="Times New Roman"/>
          <w:b/>
          <w:bCs/>
          <w:szCs w:val="20"/>
        </w:rPr>
        <w:fldChar w:fldCharType="begin"/>
      </w:r>
      <w:r w:rsidR="006D0943" w:rsidRPr="00714A2D">
        <w:rPr>
          <w:rFonts w:ascii="Times New Roman" w:hAnsi="Times New Roman"/>
          <w:b/>
          <w:bCs/>
          <w:szCs w:val="20"/>
        </w:rPr>
        <w:instrText xml:space="preserve"> SEQ Figure \* ARABIC </w:instrText>
      </w:r>
      <w:r w:rsidR="006D0943" w:rsidRPr="00714A2D">
        <w:rPr>
          <w:rFonts w:ascii="Times New Roman" w:hAnsi="Times New Roman"/>
          <w:b/>
          <w:bCs/>
          <w:szCs w:val="20"/>
        </w:rPr>
        <w:fldChar w:fldCharType="separate"/>
      </w:r>
      <w:r w:rsidR="00061BD2">
        <w:rPr>
          <w:rFonts w:ascii="Times New Roman" w:hAnsi="Times New Roman"/>
          <w:b/>
          <w:bCs/>
          <w:noProof/>
          <w:szCs w:val="20"/>
        </w:rPr>
        <w:t>16</w:t>
      </w:r>
      <w:r w:rsidR="006D0943" w:rsidRPr="00714A2D">
        <w:rPr>
          <w:rFonts w:ascii="Times New Roman" w:hAnsi="Times New Roman"/>
          <w:b/>
          <w:bCs/>
          <w:szCs w:val="20"/>
        </w:rPr>
        <w:fldChar w:fldCharType="end"/>
      </w:r>
      <w:r w:rsidR="006D0943" w:rsidRPr="00714A2D">
        <w:rPr>
          <w:rFonts w:ascii="Times New Roman" w:hAnsi="Times New Roman"/>
          <w:b/>
          <w:bCs/>
          <w:szCs w:val="20"/>
        </w:rPr>
        <w:t>-</w:t>
      </w:r>
      <w:r w:rsidR="006D0943" w:rsidRPr="00714A2D">
        <w:rPr>
          <w:rFonts w:ascii="Times New Roman" w:hAnsi="Times New Roman"/>
          <w:bCs/>
          <w:szCs w:val="20"/>
        </w:rPr>
        <w:t xml:space="preserve"> Virtual Connection crossing Two Operators</w:t>
      </w:r>
      <w:bookmarkEnd w:id="66"/>
    </w:p>
    <w:p w14:paraId="072767F3" w14:textId="631EA264" w:rsidR="006E0536" w:rsidRPr="00F71967" w:rsidRDefault="006E0536" w:rsidP="00417B69">
      <w:pPr>
        <w:pStyle w:val="Body"/>
        <w:ind w:left="28" w:firstLine="14"/>
        <w:rPr>
          <w:rFonts w:ascii="Times New Roman" w:hAnsi="Times New Roman"/>
          <w:bCs/>
        </w:rPr>
      </w:pPr>
      <w:r w:rsidRPr="00F71967">
        <w:rPr>
          <w:rFonts w:ascii="Times New Roman" w:hAnsi="Times New Roman"/>
          <w:bCs/>
        </w:rPr>
        <w:t xml:space="preserve">An example service architecture is depicted in </w:t>
      </w:r>
      <w:r w:rsidRPr="00E406F5">
        <w:rPr>
          <w:rFonts w:ascii="Times New Roman" w:hAnsi="Times New Roman"/>
          <w:b/>
          <w:bCs/>
        </w:rPr>
        <w:t>Figure 1</w:t>
      </w:r>
      <w:r w:rsidR="00061BD2">
        <w:rPr>
          <w:rFonts w:ascii="Times New Roman" w:hAnsi="Times New Roman"/>
          <w:b/>
          <w:bCs/>
        </w:rPr>
        <w:t>7</w:t>
      </w:r>
      <w:r w:rsidRPr="00F71967">
        <w:rPr>
          <w:rFonts w:ascii="Times New Roman" w:hAnsi="Times New Roman"/>
          <w:bCs/>
        </w:rPr>
        <w:t xml:space="preserve"> where two Operators </w:t>
      </w:r>
      <w:r w:rsidR="0040170D" w:rsidRPr="00F71967">
        <w:rPr>
          <w:rFonts w:ascii="Times New Roman" w:hAnsi="Times New Roman"/>
          <w:bCs/>
        </w:rPr>
        <w:t xml:space="preserve">provide </w:t>
      </w:r>
      <w:r w:rsidR="00C16D08">
        <w:rPr>
          <w:rFonts w:ascii="Times New Roman" w:hAnsi="Times New Roman"/>
          <w:bCs/>
        </w:rPr>
        <w:t xml:space="preserve">connectivity and </w:t>
      </w:r>
      <w:r w:rsidRPr="00F71967">
        <w:rPr>
          <w:rFonts w:ascii="Times New Roman" w:hAnsi="Times New Roman"/>
          <w:bCs/>
        </w:rPr>
        <w:t xml:space="preserve">applications </w:t>
      </w:r>
      <w:r w:rsidR="00C16D08">
        <w:rPr>
          <w:rFonts w:ascii="Times New Roman" w:hAnsi="Times New Roman"/>
          <w:bCs/>
        </w:rPr>
        <w:t xml:space="preserve">while </w:t>
      </w:r>
      <w:r w:rsidRPr="00F71967">
        <w:rPr>
          <w:rFonts w:ascii="Times New Roman" w:hAnsi="Times New Roman"/>
          <w:bCs/>
        </w:rPr>
        <w:t xml:space="preserve">one </w:t>
      </w:r>
      <w:r w:rsidR="0040170D" w:rsidRPr="00F71967">
        <w:rPr>
          <w:rFonts w:ascii="Times New Roman" w:hAnsi="Times New Roman"/>
          <w:bCs/>
        </w:rPr>
        <w:t>Operator provides</w:t>
      </w:r>
      <w:r w:rsidRPr="00F71967">
        <w:rPr>
          <w:rFonts w:ascii="Times New Roman" w:hAnsi="Times New Roman"/>
          <w:bCs/>
        </w:rPr>
        <w:t xml:space="preserve"> </w:t>
      </w:r>
      <w:r w:rsidR="00C16D08">
        <w:rPr>
          <w:rFonts w:ascii="Times New Roman" w:hAnsi="Times New Roman"/>
          <w:bCs/>
        </w:rPr>
        <w:t xml:space="preserve">just </w:t>
      </w:r>
      <w:r w:rsidRPr="00F71967">
        <w:rPr>
          <w:rFonts w:ascii="Times New Roman" w:hAnsi="Times New Roman"/>
          <w:bCs/>
        </w:rPr>
        <w:t>connectivity.</w:t>
      </w:r>
      <w:r w:rsidR="00AB5B4D" w:rsidRPr="00F71967">
        <w:rPr>
          <w:rFonts w:ascii="Times New Roman" w:hAnsi="Times New Roman"/>
          <w:bCs/>
        </w:rPr>
        <w:t xml:space="preserve">  The cloud applications form service function chaining (SFC</w:t>
      </w:r>
      <w:r w:rsidR="00AB5B4D" w:rsidRPr="00C16D08">
        <w:rPr>
          <w:rFonts w:ascii="Times New Roman" w:hAnsi="Times New Roman"/>
          <w:bCs/>
        </w:rPr>
        <w:t>).</w:t>
      </w:r>
    </w:p>
    <w:p w14:paraId="2002E1DD" w14:textId="3EF4D5D0" w:rsidR="006E0536" w:rsidRPr="00891FC3" w:rsidRDefault="00AF7563" w:rsidP="00891FC3">
      <w:pPr>
        <w:rPr>
          <w:rFonts w:asciiTheme="majorBidi" w:hAnsiTheme="majorBidi" w:cstheme="majorBidi"/>
        </w:rPr>
      </w:pPr>
      <w:r w:rsidRPr="00D20C67">
        <w:rPr>
          <w:rFonts w:asciiTheme="majorBidi" w:hAnsiTheme="majorBidi" w:cstheme="majorBidi"/>
        </w:rPr>
        <w:t xml:space="preserve"> </w:t>
      </w:r>
    </w:p>
    <w:p w14:paraId="299F920F" w14:textId="3AEB151E" w:rsidR="006E0536" w:rsidRPr="006E0536" w:rsidRDefault="00AC145B" w:rsidP="006E0536">
      <w:pPr>
        <w:spacing w:before="240"/>
        <w:ind w:left="29" w:firstLine="14"/>
        <w:rPr>
          <w:rFonts w:eastAsia="Times New Roman"/>
          <w:b/>
          <w:bCs/>
          <w:lang w:val="en-US" w:eastAsia="en-US"/>
        </w:rPr>
      </w:pPr>
      <w:r>
        <w:rPr>
          <w:rFonts w:eastAsia="Times New Roman"/>
          <w:b/>
          <w:bCs/>
          <w:noProof/>
          <w:lang w:val="en-US" w:eastAsia="en-US"/>
        </w:rPr>
        <w:drawing>
          <wp:inline distT="0" distB="0" distL="0" distR="0" wp14:anchorId="1517A851" wp14:editId="498CD204">
            <wp:extent cx="6791949" cy="3421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0642" cy="3425759"/>
                    </a:xfrm>
                    <a:prstGeom prst="rect">
                      <a:avLst/>
                    </a:prstGeom>
                    <a:noFill/>
                  </pic:spPr>
                </pic:pic>
              </a:graphicData>
            </a:graphic>
          </wp:inline>
        </w:drawing>
      </w:r>
    </w:p>
    <w:p w14:paraId="69B31AD2" w14:textId="4A7C5314" w:rsidR="006E0536" w:rsidRDefault="006E0536" w:rsidP="005E069F">
      <w:pPr>
        <w:spacing w:before="240"/>
        <w:ind w:left="2189" w:firstLine="691"/>
        <w:rPr>
          <w:rFonts w:eastAsia="Times New Roman"/>
          <w:bCs/>
          <w:lang w:val="en-US" w:eastAsia="en-US"/>
        </w:rPr>
      </w:pPr>
      <w:bookmarkStart w:id="67" w:name="_Toc549240"/>
      <w:bookmarkStart w:id="68" w:name="_Toc3985398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061BD2">
        <w:rPr>
          <w:rFonts w:eastAsia="Times New Roman"/>
          <w:b/>
          <w:bCs/>
          <w:noProof/>
          <w:lang w:val="en-US" w:eastAsia="en-US"/>
        </w:rPr>
        <w:t>17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bookmarkEnd w:id="67"/>
      <w:r w:rsidR="001879E5">
        <w:rPr>
          <w:rFonts w:eastAsia="Times New Roman"/>
          <w:bCs/>
          <w:lang w:val="en-US" w:eastAsia="en-US"/>
        </w:rPr>
        <w:t>A Service Configuration</w:t>
      </w:r>
      <w:bookmarkEnd w:id="68"/>
    </w:p>
    <w:p w14:paraId="51BB5D09" w14:textId="77777777" w:rsidR="00891FC3" w:rsidRDefault="00891FC3" w:rsidP="00891FC3">
      <w:pPr>
        <w:spacing w:before="240"/>
        <w:ind w:left="2189" w:firstLine="691"/>
        <w:rPr>
          <w:rFonts w:eastAsia="Times New Roman"/>
          <w:lang w:val="en-US" w:eastAsia="en-US"/>
        </w:rPr>
      </w:pPr>
    </w:p>
    <w:p w14:paraId="1BECFF42" w14:textId="6974076B" w:rsidR="00891FC3" w:rsidRPr="006E0536" w:rsidRDefault="008C691D" w:rsidP="00891FC3">
      <w:pPr>
        <w:spacing w:before="240"/>
        <w:rPr>
          <w:rFonts w:eastAsia="Times New Roman"/>
          <w:lang w:val="en-US" w:eastAsia="en-US"/>
        </w:rPr>
      </w:pPr>
      <w:r w:rsidRPr="00E406F5">
        <w:rPr>
          <w:rFonts w:eastAsia="Times New Roman"/>
          <w:lang w:val="en-US" w:eastAsia="en-US"/>
        </w:rPr>
        <w:t xml:space="preserve">In order to establish </w:t>
      </w:r>
      <w:proofErr w:type="gramStart"/>
      <w:r w:rsidRPr="00E406F5">
        <w:rPr>
          <w:rFonts w:eastAsia="Times New Roman"/>
          <w:lang w:val="en-US" w:eastAsia="en-US"/>
        </w:rPr>
        <w:t>a</w:t>
      </w:r>
      <w:proofErr w:type="gramEnd"/>
      <w:r w:rsidRPr="00E406F5">
        <w:rPr>
          <w:rFonts w:eastAsia="Times New Roman"/>
          <w:lang w:val="en-US" w:eastAsia="en-US"/>
        </w:rPr>
        <w:t xml:space="preserve"> SFC between two VNFs, each VNF needs to support a standard Application Interface</w:t>
      </w:r>
      <w:r w:rsidR="0024111E" w:rsidRPr="00E406F5">
        <w:rPr>
          <w:rFonts w:eastAsia="Times New Roman"/>
          <w:lang w:val="en-US" w:eastAsia="en-US"/>
        </w:rPr>
        <w:t xml:space="preserve"> depicted i</w:t>
      </w:r>
      <w:r w:rsidR="00C16D08" w:rsidRPr="00E406F5">
        <w:rPr>
          <w:rFonts w:eastAsia="Times New Roman"/>
          <w:lang w:val="en-US" w:eastAsia="en-US"/>
        </w:rPr>
        <w:t xml:space="preserve">n </w:t>
      </w:r>
      <w:r w:rsidR="00C16D08" w:rsidRPr="00E406F5">
        <w:rPr>
          <w:rFonts w:eastAsia="Times New Roman"/>
          <w:b/>
          <w:lang w:val="en-US" w:eastAsia="en-US"/>
        </w:rPr>
        <w:t xml:space="preserve">Figures 8 </w:t>
      </w:r>
      <w:r w:rsidR="00C16D08" w:rsidRPr="00E406F5">
        <w:rPr>
          <w:rFonts w:eastAsia="Times New Roman"/>
          <w:lang w:val="en-US" w:eastAsia="en-US"/>
        </w:rPr>
        <w:t>and</w:t>
      </w:r>
      <w:r w:rsidR="00C16D08" w:rsidRPr="00E406F5">
        <w:rPr>
          <w:rFonts w:eastAsia="Times New Roman"/>
          <w:b/>
          <w:lang w:val="en-US" w:eastAsia="en-US"/>
        </w:rPr>
        <w:t xml:space="preserve"> 13</w:t>
      </w:r>
      <w:r w:rsidR="0024111E" w:rsidRPr="00E406F5">
        <w:rPr>
          <w:rFonts w:eastAsia="Times New Roman"/>
          <w:b/>
          <w:lang w:val="en-US" w:eastAsia="en-US"/>
        </w:rPr>
        <w:t>.</w:t>
      </w:r>
    </w:p>
    <w:p w14:paraId="3F58F577" w14:textId="77777777" w:rsidR="001B6289" w:rsidRPr="00005D6D" w:rsidRDefault="001B6289" w:rsidP="001B6289">
      <w:pPr>
        <w:pStyle w:val="ListParagraph"/>
        <w:ind w:left="360"/>
        <w:rPr>
          <w:rFonts w:asciiTheme="majorBidi" w:hAnsiTheme="majorBidi" w:cstheme="majorBidi"/>
          <w:b/>
        </w:rPr>
      </w:pPr>
    </w:p>
    <w:p w14:paraId="44654CB1" w14:textId="0528F51D" w:rsidR="00A66727" w:rsidRPr="00E406F5" w:rsidRDefault="005A3D39" w:rsidP="003E06C4">
      <w:pPr>
        <w:pStyle w:val="ListParagraph"/>
        <w:numPr>
          <w:ilvl w:val="0"/>
          <w:numId w:val="67"/>
        </w:numPr>
        <w:ind w:left="720"/>
        <w:outlineLvl w:val="1"/>
        <w:rPr>
          <w:rFonts w:asciiTheme="majorBidi" w:hAnsiTheme="majorBidi" w:cstheme="majorBidi"/>
          <w:b/>
        </w:rPr>
      </w:pPr>
      <w:r>
        <w:rPr>
          <w:rFonts w:asciiTheme="majorBidi" w:hAnsiTheme="majorBidi" w:cstheme="majorBidi"/>
          <w:b/>
        </w:rPr>
        <w:t xml:space="preserve"> </w:t>
      </w:r>
      <w:bookmarkStart w:id="69" w:name="_Toc39853849"/>
      <w:r w:rsidR="00A66727" w:rsidRPr="00E406F5">
        <w:rPr>
          <w:rFonts w:asciiTheme="majorBidi" w:hAnsiTheme="majorBidi" w:cstheme="majorBidi"/>
          <w:b/>
        </w:rPr>
        <w:t xml:space="preserve">Management Architecture for </w:t>
      </w:r>
      <w:r w:rsidR="005D700D" w:rsidRPr="00E406F5">
        <w:rPr>
          <w:rFonts w:asciiTheme="majorBidi" w:hAnsiTheme="majorBidi" w:cstheme="majorBidi"/>
          <w:b/>
        </w:rPr>
        <w:t>Network</w:t>
      </w:r>
      <w:proofErr w:type="gramStart"/>
      <w:r w:rsidR="005D700D" w:rsidRPr="00E406F5">
        <w:rPr>
          <w:rFonts w:asciiTheme="majorBidi" w:hAnsiTheme="majorBidi" w:cstheme="majorBidi"/>
          <w:b/>
        </w:rPr>
        <w:t>2030</w:t>
      </w:r>
      <w:r w:rsidR="00DB3B88">
        <w:rPr>
          <w:rFonts w:asciiTheme="majorBidi" w:hAnsiTheme="majorBidi" w:cstheme="majorBidi"/>
          <w:b/>
        </w:rPr>
        <w:t xml:space="preserve">  (</w:t>
      </w:r>
      <w:proofErr w:type="gramEnd"/>
      <w:r w:rsidR="00DB3B88">
        <w:rPr>
          <w:rFonts w:asciiTheme="majorBidi" w:hAnsiTheme="majorBidi" w:cstheme="majorBidi"/>
          <w:b/>
        </w:rPr>
        <w:t xml:space="preserve">M. Toy, Alex </w:t>
      </w:r>
      <w:proofErr w:type="spellStart"/>
      <w:r w:rsidR="00DB3B88">
        <w:rPr>
          <w:rFonts w:asciiTheme="majorBidi" w:hAnsiTheme="majorBidi" w:cstheme="majorBidi"/>
          <w:b/>
        </w:rPr>
        <w:t>Galis</w:t>
      </w:r>
      <w:proofErr w:type="spellEnd"/>
      <w:r w:rsidR="00DB3B88">
        <w:rPr>
          <w:rFonts w:asciiTheme="majorBidi" w:hAnsiTheme="majorBidi" w:cstheme="majorBidi"/>
          <w:b/>
        </w:rPr>
        <w:t>, David Hutchison, et all.)</w:t>
      </w:r>
      <w:bookmarkEnd w:id="69"/>
    </w:p>
    <w:p w14:paraId="65E079DA" w14:textId="577548EE" w:rsidR="002F5491" w:rsidRPr="009915AF" w:rsidRDefault="002F5491" w:rsidP="006B6607">
      <w:pPr>
        <w:rPr>
          <w:rFonts w:asciiTheme="majorBidi" w:hAnsiTheme="majorBidi" w:cstheme="majorBidi"/>
        </w:rPr>
      </w:pPr>
      <w:r w:rsidRPr="009915AF">
        <w:rPr>
          <w:rFonts w:asciiTheme="majorBidi" w:hAnsiTheme="majorBidi" w:cstheme="majorBidi"/>
        </w:rPr>
        <w:t>The following functions need to be performed end-to-end</w:t>
      </w:r>
      <w:r w:rsidR="006B6607" w:rsidRPr="009915AF">
        <w:rPr>
          <w:rFonts w:asciiTheme="majorBidi" w:hAnsiTheme="majorBidi" w:cstheme="majorBidi"/>
        </w:rPr>
        <w:t xml:space="preserve"> for </w:t>
      </w:r>
      <w:r w:rsidR="008440D9" w:rsidRPr="009915AF">
        <w:rPr>
          <w:rFonts w:asciiTheme="majorBidi" w:hAnsiTheme="majorBidi" w:cstheme="majorBidi"/>
        </w:rPr>
        <w:t xml:space="preserve">a service over </w:t>
      </w:r>
      <w:r w:rsidR="009915AF" w:rsidRPr="009915AF">
        <w:rPr>
          <w:rFonts w:asciiTheme="majorBidi" w:hAnsiTheme="majorBidi" w:cstheme="majorBidi"/>
        </w:rPr>
        <w:t>Network2030</w:t>
      </w:r>
      <w:r w:rsidRPr="009915AF">
        <w:rPr>
          <w:rFonts w:asciiTheme="majorBidi" w:hAnsiTheme="majorBidi" w:cstheme="majorBidi"/>
        </w:rPr>
        <w:t>:</w:t>
      </w:r>
    </w:p>
    <w:p w14:paraId="3B1BA8CB" w14:textId="77777777" w:rsidR="004F2255" w:rsidRPr="00263748" w:rsidRDefault="0013470D" w:rsidP="00A751DD">
      <w:pPr>
        <w:numPr>
          <w:ilvl w:val="0"/>
          <w:numId w:val="10"/>
        </w:numPr>
        <w:rPr>
          <w:rFonts w:asciiTheme="majorBidi" w:hAnsiTheme="majorBidi" w:cstheme="majorBidi"/>
          <w:lang w:val="en-US"/>
        </w:rPr>
      </w:pPr>
      <w:r w:rsidRPr="00AF5326">
        <w:rPr>
          <w:rFonts w:asciiTheme="majorBidi" w:hAnsiTheme="majorBidi" w:cstheme="majorBidi"/>
          <w:bCs/>
          <w:lang w:val="en-US"/>
        </w:rPr>
        <w:lastRenderedPageBreak/>
        <w:t xml:space="preserve">Order Fulfillment and Service Control </w:t>
      </w:r>
    </w:p>
    <w:p w14:paraId="2F273B15" w14:textId="77777777" w:rsidR="004F2255" w:rsidRPr="008313D6" w:rsidRDefault="0013470D" w:rsidP="00A751DD">
      <w:pPr>
        <w:numPr>
          <w:ilvl w:val="1"/>
          <w:numId w:val="10"/>
        </w:numPr>
        <w:rPr>
          <w:rFonts w:asciiTheme="majorBidi" w:hAnsiTheme="majorBidi" w:cstheme="majorBidi"/>
          <w:lang w:val="en-US"/>
        </w:rPr>
      </w:pPr>
      <w:r w:rsidRPr="008313D6">
        <w:rPr>
          <w:rFonts w:asciiTheme="majorBidi" w:hAnsiTheme="majorBidi" w:cstheme="majorBidi"/>
          <w:bCs/>
          <w:lang w:val="en-US"/>
        </w:rPr>
        <w:t>Order Fulfillment Orchestration</w:t>
      </w:r>
    </w:p>
    <w:p w14:paraId="0F125C1D" w14:textId="77777777" w:rsidR="004F2255" w:rsidRPr="000D1698" w:rsidRDefault="0013470D" w:rsidP="00A751DD">
      <w:pPr>
        <w:numPr>
          <w:ilvl w:val="1"/>
          <w:numId w:val="10"/>
        </w:numPr>
        <w:rPr>
          <w:rFonts w:asciiTheme="majorBidi" w:hAnsiTheme="majorBidi" w:cstheme="majorBidi"/>
          <w:lang w:val="en-US"/>
        </w:rPr>
      </w:pPr>
      <w:r w:rsidRPr="001F7F5D">
        <w:rPr>
          <w:rFonts w:asciiTheme="majorBidi" w:hAnsiTheme="majorBidi" w:cstheme="majorBidi"/>
          <w:bCs/>
          <w:lang w:val="en-US"/>
        </w:rPr>
        <w:t>Service Control Orchestration</w:t>
      </w:r>
    </w:p>
    <w:p w14:paraId="4E6482F3" w14:textId="77777777" w:rsidR="004F2255" w:rsidRPr="000D1698" w:rsidRDefault="0013470D" w:rsidP="00A751DD">
      <w:pPr>
        <w:numPr>
          <w:ilvl w:val="1"/>
          <w:numId w:val="10"/>
        </w:numPr>
        <w:rPr>
          <w:rFonts w:asciiTheme="majorBidi" w:hAnsiTheme="majorBidi" w:cstheme="majorBidi"/>
          <w:lang w:val="en-US"/>
        </w:rPr>
      </w:pPr>
      <w:r w:rsidRPr="000D1698">
        <w:rPr>
          <w:rFonts w:asciiTheme="majorBidi" w:hAnsiTheme="majorBidi" w:cstheme="majorBidi"/>
          <w:bCs/>
          <w:lang w:val="en-US"/>
        </w:rPr>
        <w:t>Service Configuration Orchestration</w:t>
      </w:r>
    </w:p>
    <w:p w14:paraId="010089E2" w14:textId="77777777" w:rsidR="004F2255" w:rsidRPr="00887C25" w:rsidRDefault="0013470D" w:rsidP="00A751DD">
      <w:pPr>
        <w:numPr>
          <w:ilvl w:val="1"/>
          <w:numId w:val="10"/>
        </w:numPr>
        <w:rPr>
          <w:rFonts w:asciiTheme="majorBidi" w:hAnsiTheme="majorBidi" w:cstheme="majorBidi"/>
          <w:lang w:val="en-US"/>
        </w:rPr>
      </w:pPr>
      <w:r w:rsidRPr="00887C25">
        <w:rPr>
          <w:rFonts w:asciiTheme="majorBidi" w:hAnsiTheme="majorBidi" w:cstheme="majorBidi"/>
          <w:bCs/>
          <w:lang w:val="en-US"/>
        </w:rPr>
        <w:t>Service Delivery Orchestration</w:t>
      </w:r>
    </w:p>
    <w:p w14:paraId="0CB66245" w14:textId="77777777" w:rsidR="004F2255" w:rsidRPr="001D4933" w:rsidRDefault="0013470D" w:rsidP="00A751DD">
      <w:pPr>
        <w:numPr>
          <w:ilvl w:val="1"/>
          <w:numId w:val="10"/>
        </w:numPr>
        <w:rPr>
          <w:rFonts w:asciiTheme="majorBidi" w:hAnsiTheme="majorBidi" w:cstheme="majorBidi"/>
          <w:lang w:val="en-US"/>
        </w:rPr>
      </w:pPr>
      <w:r w:rsidRPr="001D4933">
        <w:rPr>
          <w:rFonts w:asciiTheme="majorBidi" w:hAnsiTheme="majorBidi" w:cstheme="majorBidi"/>
          <w:bCs/>
          <w:lang w:val="en-US"/>
        </w:rPr>
        <w:t xml:space="preserve">Pre-Service Testing Orchestration </w:t>
      </w:r>
    </w:p>
    <w:p w14:paraId="4BE4A943"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End-to-End Service Testing Orchestration</w:t>
      </w:r>
    </w:p>
    <w:p w14:paraId="1E3E5D86"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Service Problem Management</w:t>
      </w:r>
    </w:p>
    <w:p w14:paraId="5996A84F"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Service Quality Management</w:t>
      </w:r>
    </w:p>
    <w:p w14:paraId="03C3B53F"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Billing and Usage Measurement</w:t>
      </w:r>
    </w:p>
    <w:p w14:paraId="060CDD80"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Security Management</w:t>
      </w:r>
    </w:p>
    <w:p w14:paraId="369A200A"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Analytics</w:t>
      </w:r>
    </w:p>
    <w:p w14:paraId="51CBDD5F" w14:textId="77777777" w:rsidR="004F2255"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Policy Based Management</w:t>
      </w:r>
    </w:p>
    <w:p w14:paraId="3ECF9294" w14:textId="23B82E1F" w:rsidR="002F5491" w:rsidRPr="009915AF" w:rsidRDefault="0013470D" w:rsidP="00A751DD">
      <w:pPr>
        <w:numPr>
          <w:ilvl w:val="0"/>
          <w:numId w:val="10"/>
        </w:numPr>
        <w:rPr>
          <w:rFonts w:asciiTheme="majorBidi" w:hAnsiTheme="majorBidi" w:cstheme="majorBidi"/>
          <w:lang w:val="en-US"/>
        </w:rPr>
      </w:pPr>
      <w:r w:rsidRPr="009915AF">
        <w:rPr>
          <w:rFonts w:asciiTheme="majorBidi" w:hAnsiTheme="majorBidi" w:cstheme="majorBidi"/>
          <w:bCs/>
          <w:lang w:val="en-US"/>
        </w:rPr>
        <w:t>Customer/Partner Management</w:t>
      </w:r>
    </w:p>
    <w:p w14:paraId="6BCE2357" w14:textId="77777777" w:rsidR="007A7A3C" w:rsidRPr="009915AF" w:rsidRDefault="007A7A3C" w:rsidP="007A7A3C">
      <w:pPr>
        <w:ind w:left="360"/>
        <w:rPr>
          <w:rFonts w:asciiTheme="majorBidi" w:hAnsiTheme="majorBidi" w:cstheme="majorBidi"/>
          <w:lang w:val="en-US"/>
        </w:rPr>
      </w:pPr>
    </w:p>
    <w:p w14:paraId="2F2C6B8A" w14:textId="497BC3E7" w:rsidR="00425DF0" w:rsidRPr="00E406F5" w:rsidRDefault="009915AF" w:rsidP="00425DF0">
      <w:pPr>
        <w:tabs>
          <w:tab w:val="left" w:pos="4536"/>
        </w:tabs>
        <w:overflowPunct w:val="0"/>
        <w:autoSpaceDE w:val="0"/>
        <w:autoSpaceDN w:val="0"/>
        <w:adjustRightInd w:val="0"/>
        <w:jc w:val="both"/>
        <w:textAlignment w:val="baseline"/>
        <w:rPr>
          <w:rFonts w:eastAsia="Times New Roman"/>
          <w:lang w:val="en-US" w:eastAsia="en-US"/>
        </w:rPr>
      </w:pPr>
      <w:r>
        <w:rPr>
          <w:rFonts w:eastAsia="Times New Roman"/>
          <w:lang w:val="en-US" w:eastAsia="en-US"/>
        </w:rPr>
        <w:t>They are described below.</w:t>
      </w:r>
    </w:p>
    <w:p w14:paraId="56264960" w14:textId="77777777" w:rsidR="00425DF0" w:rsidRPr="00E406F5" w:rsidRDefault="00425DF0" w:rsidP="003E06C4">
      <w:pPr>
        <w:numPr>
          <w:ilvl w:val="0"/>
          <w:numId w:val="19"/>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sidRPr="00E406F5">
        <w:rPr>
          <w:rFonts w:eastAsia="Times New Roman"/>
          <w:b/>
          <w:bCs/>
          <w:lang w:val="en-US" w:eastAsia="en-US"/>
        </w:rPr>
        <w:t>Order Fulfillment and Service Control</w:t>
      </w:r>
      <w:r w:rsidRPr="00E406F5">
        <w:rPr>
          <w:rFonts w:eastAsia="Times New Roman"/>
          <w:lang w:val="en-US" w:eastAsia="en-US"/>
        </w:rPr>
        <w:t xml:space="preserve"> – management functions to configure networks and provision services, i.e. “fulfill” requests by users and operators. This includes functions to manage service lifecycle, to deploy, to decommission, and to orchestrate and coordinate the configuration of network components. </w:t>
      </w:r>
    </w:p>
    <w:p w14:paraId="15D9C337" w14:textId="77777777" w:rsidR="00425DF0" w:rsidRPr="00E406F5" w:rsidRDefault="00425DF0" w:rsidP="003E06C4">
      <w:pPr>
        <w:numPr>
          <w:ilvl w:val="0"/>
          <w:numId w:val="19"/>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sidRPr="00E406F5">
        <w:rPr>
          <w:rFonts w:eastAsia="Times New Roman"/>
          <w:b/>
          <w:bCs/>
          <w:lang w:val="en-US" w:eastAsia="en-US"/>
        </w:rPr>
        <w:t xml:space="preserve">Assurance </w:t>
      </w:r>
      <w:r w:rsidRPr="00E406F5">
        <w:rPr>
          <w:rFonts w:eastAsia="Times New Roman"/>
          <w:lang w:val="en-US" w:eastAsia="en-US"/>
        </w:rPr>
        <w:t xml:space="preserve">– management functions to ensure that networks and services run smoothly and according to service level objectives. This includes functions to monitor and measure, to test, to analyze, to optimize, to take remedial and preventative actions in-service problem managements-. </w:t>
      </w:r>
    </w:p>
    <w:p w14:paraId="5E22D890" w14:textId="77777777" w:rsidR="00425DF0" w:rsidRPr="00E406F5" w:rsidRDefault="00425DF0" w:rsidP="003E06C4">
      <w:pPr>
        <w:numPr>
          <w:ilvl w:val="0"/>
          <w:numId w:val="19"/>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sidRPr="00E406F5">
        <w:rPr>
          <w:rFonts w:eastAsia="Times New Roman"/>
          <w:b/>
          <w:bCs/>
          <w:lang w:val="en-US" w:eastAsia="en-US"/>
        </w:rPr>
        <w:t>Billing and Usage Management</w:t>
      </w:r>
      <w:r w:rsidRPr="00E406F5">
        <w:rPr>
          <w:rFonts w:eastAsia="Times New Roman"/>
          <w:lang w:val="en-US" w:eastAsia="en-US"/>
        </w:rPr>
        <w:t xml:space="preserve">– management functions that allow network and providers and services to account and charge for use of their services. </w:t>
      </w:r>
    </w:p>
    <w:p w14:paraId="79DB065E" w14:textId="77777777" w:rsidR="00425DF0" w:rsidRPr="00E406F5" w:rsidRDefault="00425DF0" w:rsidP="003E06C4">
      <w:pPr>
        <w:numPr>
          <w:ilvl w:val="0"/>
          <w:numId w:val="19"/>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sidRPr="00E406F5">
        <w:rPr>
          <w:rFonts w:eastAsia="Times New Roman"/>
          <w:b/>
          <w:bCs/>
          <w:lang w:val="en-US" w:eastAsia="en-US"/>
        </w:rPr>
        <w:t>Security Management</w:t>
      </w:r>
      <w:r w:rsidRPr="00E406F5">
        <w:rPr>
          <w:rFonts w:eastAsia="Times New Roman"/>
          <w:lang w:val="en-US" w:eastAsia="en-US"/>
        </w:rPr>
        <w:t xml:space="preserve"> - includes protection mechanisms (e.g. mechanisms for controlling access of programs, processes, or users to resources) to prevent misuse of resources. Misuse defined with respect to policy a) preventing exposure of certain sensitive information, b) preventing unauthorized modification/deletion of data and c) need to consider the external operational environment.</w:t>
      </w:r>
    </w:p>
    <w:p w14:paraId="6290403A" w14:textId="77777777" w:rsidR="00425DF0" w:rsidRPr="00E406F5" w:rsidRDefault="00425DF0" w:rsidP="00425DF0">
      <w:pPr>
        <w:tabs>
          <w:tab w:val="left" w:pos="4536"/>
        </w:tabs>
        <w:overflowPunct w:val="0"/>
        <w:autoSpaceDE w:val="0"/>
        <w:autoSpaceDN w:val="0"/>
        <w:adjustRightInd w:val="0"/>
        <w:jc w:val="both"/>
        <w:textAlignment w:val="baseline"/>
        <w:rPr>
          <w:rFonts w:eastAsia="Times New Roman"/>
          <w:lang w:val="en-US" w:eastAsia="en-US"/>
        </w:rPr>
      </w:pPr>
      <w:r w:rsidRPr="00E406F5">
        <w:rPr>
          <w:rFonts w:eastAsia="Times New Roman"/>
          <w:lang w:val="en-US" w:eastAsia="en-US"/>
        </w:rPr>
        <w:t xml:space="preserve">There are a few areas in Network 2030 Management which are not important now but will become more important in the future. This includes </w:t>
      </w:r>
    </w:p>
    <w:p w14:paraId="52FCE97B" w14:textId="70A7F5CB" w:rsidR="00425DF0" w:rsidRPr="00E406F5" w:rsidRDefault="009915AF" w:rsidP="003E06C4">
      <w:pPr>
        <w:numPr>
          <w:ilvl w:val="0"/>
          <w:numId w:val="20"/>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Pr>
          <w:rFonts w:eastAsia="Times New Roman"/>
          <w:b/>
          <w:bCs/>
          <w:lang w:val="en-US" w:eastAsia="en-US"/>
        </w:rPr>
        <w:t>Management</w:t>
      </w:r>
      <w:r w:rsidR="00425DF0" w:rsidRPr="00E406F5">
        <w:rPr>
          <w:rFonts w:eastAsia="Times New Roman"/>
          <w:b/>
          <w:bCs/>
          <w:lang w:val="en-US" w:eastAsia="en-US"/>
        </w:rPr>
        <w:t xml:space="preserve"> </w:t>
      </w:r>
      <w:r>
        <w:rPr>
          <w:rFonts w:eastAsia="Times New Roman"/>
          <w:b/>
          <w:bCs/>
          <w:lang w:val="en-US" w:eastAsia="en-US"/>
        </w:rPr>
        <w:t>of</w:t>
      </w:r>
      <w:r w:rsidR="00425DF0" w:rsidRPr="00E406F5">
        <w:rPr>
          <w:rFonts w:eastAsia="Times New Roman"/>
          <w:b/>
          <w:bCs/>
          <w:lang w:val="en-US" w:eastAsia="en-US"/>
        </w:rPr>
        <w:t xml:space="preserve"> </w:t>
      </w:r>
      <w:r>
        <w:rPr>
          <w:rFonts w:eastAsia="Times New Roman"/>
          <w:b/>
          <w:bCs/>
          <w:lang w:val="en-US" w:eastAsia="en-US"/>
        </w:rPr>
        <w:t>P</w:t>
      </w:r>
      <w:r w:rsidR="00425DF0" w:rsidRPr="00E406F5">
        <w:rPr>
          <w:rFonts w:eastAsia="Times New Roman"/>
          <w:b/>
          <w:bCs/>
          <w:lang w:val="en-US" w:eastAsia="en-US"/>
        </w:rPr>
        <w:t xml:space="preserve">rivacy and </w:t>
      </w:r>
      <w:r>
        <w:rPr>
          <w:rFonts w:eastAsia="Times New Roman"/>
          <w:b/>
          <w:bCs/>
          <w:lang w:val="en-US" w:eastAsia="en-US"/>
        </w:rPr>
        <w:t>T</w:t>
      </w:r>
      <w:r w:rsidR="00425DF0" w:rsidRPr="00E406F5">
        <w:rPr>
          <w:rFonts w:eastAsia="Times New Roman"/>
          <w:b/>
          <w:bCs/>
          <w:lang w:val="en-US" w:eastAsia="en-US"/>
        </w:rPr>
        <w:t>rust</w:t>
      </w:r>
      <w:r w:rsidR="00425DF0" w:rsidRPr="00E406F5">
        <w:rPr>
          <w:rFonts w:eastAsia="Times New Roman"/>
          <w:lang w:val="en-US" w:eastAsia="en-US"/>
        </w:rPr>
        <w:t xml:space="preserve">. Functions that provide audit trails for communications or that ensure communications does not cross certain geographical boundaries will become much more relevant in the future than today. </w:t>
      </w:r>
    </w:p>
    <w:p w14:paraId="4B95E98D" w14:textId="77777777" w:rsidR="00425DF0" w:rsidRPr="00E406F5" w:rsidRDefault="00425DF0" w:rsidP="003E06C4">
      <w:pPr>
        <w:numPr>
          <w:ilvl w:val="0"/>
          <w:numId w:val="20"/>
        </w:numPr>
        <w:tabs>
          <w:tab w:val="left" w:pos="4536"/>
        </w:tabs>
        <w:overflowPunct w:val="0"/>
        <w:autoSpaceDE w:val="0"/>
        <w:autoSpaceDN w:val="0"/>
        <w:adjustRightInd w:val="0"/>
        <w:spacing w:before="0" w:after="160" w:line="259" w:lineRule="auto"/>
        <w:contextualSpacing/>
        <w:jc w:val="both"/>
        <w:textAlignment w:val="baseline"/>
        <w:rPr>
          <w:rFonts w:eastAsia="Times New Roman"/>
          <w:lang w:val="en-US" w:eastAsia="en-US"/>
        </w:rPr>
      </w:pPr>
      <w:r w:rsidRPr="00E406F5">
        <w:rPr>
          <w:rFonts w:eastAsia="Times New Roman"/>
          <w:b/>
          <w:bCs/>
          <w:lang w:val="en-US" w:eastAsia="en-US"/>
        </w:rPr>
        <w:t>Verification of delivered service levels</w:t>
      </w:r>
      <w:r w:rsidRPr="00E406F5">
        <w:rPr>
          <w:rFonts w:eastAsia="Times New Roman"/>
          <w:lang w:val="en-US" w:eastAsia="en-US"/>
        </w:rPr>
        <w:t xml:space="preserve">. In addition to its relevance to service assurance, verification of delivered service levels will become increasingly important to billing and charging. As new applications and verticals with new business models appear, it will be important that network 2030 services can be offered in ways that are profitable to their providers. Contrary to best-effort services in the past, new services are increasingly labeled “high-precision”, which should be expected to come at a premium which can be charged for, but which will require verification. </w:t>
      </w:r>
    </w:p>
    <w:p w14:paraId="32301B0D" w14:textId="03BDB9EE" w:rsidR="00F84D02" w:rsidRPr="00AF5326" w:rsidRDefault="0035601C" w:rsidP="00E406F5">
      <w:pPr>
        <w:rPr>
          <w:rFonts w:asciiTheme="majorBidi" w:hAnsiTheme="majorBidi" w:cstheme="majorBidi"/>
          <w:lang w:val="en-US"/>
        </w:rPr>
      </w:pPr>
      <w:r>
        <w:rPr>
          <w:rFonts w:asciiTheme="majorBidi" w:hAnsiTheme="majorBidi" w:cstheme="majorBidi"/>
          <w:lang w:val="en-US"/>
        </w:rPr>
        <w:t xml:space="preserve">(NEED TO </w:t>
      </w:r>
      <w:r w:rsidR="00223968">
        <w:rPr>
          <w:rFonts w:asciiTheme="majorBidi" w:hAnsiTheme="majorBidi" w:cstheme="majorBidi"/>
          <w:lang w:val="en-US"/>
        </w:rPr>
        <w:t>ADD TEXT TO DESCRIBE FU</w:t>
      </w:r>
      <w:r>
        <w:rPr>
          <w:rFonts w:asciiTheme="majorBidi" w:hAnsiTheme="majorBidi" w:cstheme="majorBidi"/>
          <w:lang w:val="en-US"/>
        </w:rPr>
        <w:t>NCTIONALITIES ABOVE)</w:t>
      </w:r>
    </w:p>
    <w:p w14:paraId="5E2EB6C4" w14:textId="6CDB23FB" w:rsidR="007A7A3C" w:rsidRPr="000E446C" w:rsidRDefault="000E446C" w:rsidP="000E446C">
      <w:pPr>
        <w:ind w:left="360"/>
        <w:rPr>
          <w:rFonts w:asciiTheme="majorBidi" w:hAnsiTheme="majorBidi" w:cstheme="majorBidi"/>
          <w:lang w:val="en-US"/>
        </w:rPr>
      </w:pPr>
      <w:r>
        <w:rPr>
          <w:rFonts w:asciiTheme="majorBidi" w:hAnsiTheme="majorBidi" w:cstheme="majorBidi"/>
          <w:lang w:val="en-US"/>
        </w:rPr>
        <w:t xml:space="preserve">Network2030 needs a management architecture that can support the functionalities described above for services running over it without manual intervention dynamically.  </w:t>
      </w:r>
      <w:r w:rsidR="007A7A3C" w:rsidRPr="00BD409B">
        <w:rPr>
          <w:rFonts w:asciiTheme="majorBidi" w:hAnsiTheme="majorBidi" w:cstheme="majorBidi"/>
          <w:lang w:val="en-US"/>
        </w:rPr>
        <w:t xml:space="preserve">Given there is no </w:t>
      </w:r>
      <w:r>
        <w:rPr>
          <w:rFonts w:asciiTheme="majorBidi" w:hAnsiTheme="majorBidi" w:cstheme="majorBidi"/>
          <w:lang w:val="en-US"/>
        </w:rPr>
        <w:t>S</w:t>
      </w:r>
      <w:r w:rsidRPr="00BD409B">
        <w:rPr>
          <w:rFonts w:asciiTheme="majorBidi" w:hAnsiTheme="majorBidi" w:cstheme="majorBidi"/>
          <w:lang w:val="en-US"/>
        </w:rPr>
        <w:t xml:space="preserve">ervice </w:t>
      </w:r>
      <w:r>
        <w:rPr>
          <w:rFonts w:asciiTheme="majorBidi" w:hAnsiTheme="majorBidi" w:cstheme="majorBidi"/>
          <w:lang w:val="en-US"/>
        </w:rPr>
        <w:t>P</w:t>
      </w:r>
      <w:r w:rsidR="007A7A3C" w:rsidRPr="00BD409B">
        <w:rPr>
          <w:rFonts w:asciiTheme="majorBidi" w:hAnsiTheme="majorBidi" w:cstheme="majorBidi"/>
          <w:lang w:val="en-US"/>
        </w:rPr>
        <w:t xml:space="preserve">rovider responsible for the end-to-end management of a service over Internet, the user </w:t>
      </w:r>
      <w:r w:rsidR="009D127D" w:rsidRPr="005D700D">
        <w:rPr>
          <w:rFonts w:asciiTheme="majorBidi" w:hAnsiTheme="majorBidi" w:cstheme="majorBidi"/>
          <w:lang w:val="en-US"/>
        </w:rPr>
        <w:t xml:space="preserve">and/or ISP </w:t>
      </w:r>
      <w:r w:rsidR="007A7A3C" w:rsidRPr="008313D6">
        <w:rPr>
          <w:rFonts w:asciiTheme="majorBidi" w:hAnsiTheme="majorBidi" w:cstheme="majorBidi"/>
          <w:lang w:val="en-US"/>
        </w:rPr>
        <w:t xml:space="preserve">is responsible for the </w:t>
      </w:r>
      <w:r w:rsidR="001612A0" w:rsidRPr="008313D6">
        <w:rPr>
          <w:rFonts w:asciiTheme="majorBidi" w:hAnsiTheme="majorBidi" w:cstheme="majorBidi"/>
          <w:lang w:val="en-US"/>
        </w:rPr>
        <w:t xml:space="preserve">end-to-end </w:t>
      </w:r>
      <w:r w:rsidR="00B36E4B">
        <w:rPr>
          <w:rFonts w:asciiTheme="majorBidi" w:hAnsiTheme="majorBidi" w:cstheme="majorBidi"/>
          <w:lang w:val="en-US"/>
        </w:rPr>
        <w:t>service life cycle management</w:t>
      </w:r>
      <w:r w:rsidR="005E069F" w:rsidRPr="008313D6">
        <w:rPr>
          <w:rFonts w:asciiTheme="majorBidi" w:hAnsiTheme="majorBidi" w:cstheme="majorBidi"/>
          <w:lang w:val="en-US"/>
        </w:rPr>
        <w:t>.</w:t>
      </w:r>
      <w:r>
        <w:rPr>
          <w:rFonts w:asciiTheme="majorBidi" w:hAnsiTheme="majorBidi" w:cstheme="majorBidi"/>
          <w:lang w:val="en-US"/>
        </w:rPr>
        <w:t xml:space="preserve">  </w:t>
      </w:r>
      <w:r w:rsidR="00B36E4B">
        <w:rPr>
          <w:rFonts w:asciiTheme="majorBidi" w:hAnsiTheme="majorBidi" w:cstheme="majorBidi"/>
          <w:lang w:val="en-US"/>
        </w:rPr>
        <w:t>This can be accomplished if all the processes associated with service lif</w:t>
      </w:r>
      <w:r w:rsidR="00381608">
        <w:rPr>
          <w:rFonts w:asciiTheme="majorBidi" w:hAnsiTheme="majorBidi" w:cstheme="majorBidi"/>
          <w:lang w:val="en-US"/>
        </w:rPr>
        <w:t>e cycle management is automated even if the service is supported by multiple Operators.</w:t>
      </w:r>
      <w:r>
        <w:rPr>
          <w:rFonts w:asciiTheme="majorBidi" w:hAnsiTheme="majorBidi" w:cstheme="majorBidi"/>
          <w:lang w:val="en-US"/>
        </w:rPr>
        <w:t xml:space="preserve"> </w:t>
      </w:r>
    </w:p>
    <w:p w14:paraId="25640BBA" w14:textId="2A7F4C3D" w:rsidR="001612A0" w:rsidRPr="00D409CC" w:rsidRDefault="00381608" w:rsidP="007A7A3C">
      <w:pPr>
        <w:ind w:left="360"/>
        <w:rPr>
          <w:rFonts w:asciiTheme="majorBidi" w:hAnsiTheme="majorBidi" w:cstheme="majorBidi"/>
          <w:lang w:val="en-US"/>
        </w:rPr>
      </w:pPr>
      <w:r>
        <w:rPr>
          <w:rFonts w:asciiTheme="majorBidi" w:hAnsiTheme="majorBidi" w:cstheme="majorBidi"/>
          <w:lang w:val="en-US"/>
        </w:rPr>
        <w:lastRenderedPageBreak/>
        <w:t xml:space="preserve">A </w:t>
      </w:r>
      <w:proofErr w:type="gramStart"/>
      <w:r>
        <w:rPr>
          <w:rFonts w:asciiTheme="majorBidi" w:hAnsiTheme="majorBidi" w:cstheme="majorBidi"/>
          <w:lang w:val="en-US"/>
        </w:rPr>
        <w:t>high level</w:t>
      </w:r>
      <w:proofErr w:type="gramEnd"/>
      <w:r>
        <w:rPr>
          <w:rFonts w:asciiTheme="majorBidi" w:hAnsiTheme="majorBidi" w:cstheme="majorBidi"/>
          <w:lang w:val="en-US"/>
        </w:rPr>
        <w:t xml:space="preserve"> management architecture i</w:t>
      </w:r>
      <w:r w:rsidR="00D74D27" w:rsidRPr="000E446C">
        <w:rPr>
          <w:rFonts w:asciiTheme="majorBidi" w:hAnsiTheme="majorBidi" w:cstheme="majorBidi"/>
          <w:lang w:val="en-US"/>
        </w:rPr>
        <w:t xml:space="preserve">s depicted in </w:t>
      </w:r>
      <w:r w:rsidR="00D74D27" w:rsidRPr="00E406F5">
        <w:rPr>
          <w:rFonts w:asciiTheme="majorBidi" w:hAnsiTheme="majorBidi" w:cstheme="majorBidi"/>
          <w:b/>
          <w:lang w:val="en-US"/>
        </w:rPr>
        <w:t>Figure 1</w:t>
      </w:r>
      <w:r w:rsidR="006A24EB">
        <w:rPr>
          <w:rFonts w:asciiTheme="majorBidi" w:hAnsiTheme="majorBidi" w:cstheme="majorBidi"/>
          <w:b/>
          <w:lang w:val="en-US"/>
        </w:rPr>
        <w:t>8</w:t>
      </w:r>
      <w:r>
        <w:rPr>
          <w:rFonts w:asciiTheme="majorBidi" w:hAnsiTheme="majorBidi" w:cstheme="majorBidi"/>
          <w:b/>
          <w:lang w:val="en-US"/>
        </w:rPr>
        <w:t xml:space="preserve"> </w:t>
      </w:r>
      <w:r w:rsidRPr="00E406F5">
        <w:rPr>
          <w:rFonts w:asciiTheme="majorBidi" w:hAnsiTheme="majorBidi" w:cstheme="majorBidi"/>
          <w:lang w:val="en-US"/>
        </w:rPr>
        <w:t>and</w:t>
      </w:r>
      <w:r>
        <w:rPr>
          <w:rFonts w:asciiTheme="majorBidi" w:hAnsiTheme="majorBidi" w:cstheme="majorBidi"/>
          <w:b/>
          <w:lang w:val="en-US"/>
        </w:rPr>
        <w:t xml:space="preserve"> Figure 1</w:t>
      </w:r>
      <w:r w:rsidR="006A24EB">
        <w:rPr>
          <w:rFonts w:asciiTheme="majorBidi" w:hAnsiTheme="majorBidi" w:cstheme="majorBidi"/>
          <w:b/>
          <w:lang w:val="en-US"/>
        </w:rPr>
        <w:t>9</w:t>
      </w:r>
      <w:r w:rsidR="00D74D27" w:rsidRPr="0035601C">
        <w:rPr>
          <w:rFonts w:asciiTheme="majorBidi" w:hAnsiTheme="majorBidi" w:cstheme="majorBidi"/>
          <w:lang w:val="en-US"/>
        </w:rPr>
        <w:t xml:space="preserve">, </w:t>
      </w:r>
      <w:r>
        <w:rPr>
          <w:rFonts w:asciiTheme="majorBidi" w:hAnsiTheme="majorBidi" w:cstheme="majorBidi"/>
          <w:lang w:val="en-US"/>
        </w:rPr>
        <w:t xml:space="preserve">where </w:t>
      </w:r>
      <w:r w:rsidR="001612A0" w:rsidRPr="00D409CC">
        <w:rPr>
          <w:rFonts w:asciiTheme="majorBidi" w:hAnsiTheme="majorBidi" w:cstheme="majorBidi"/>
          <w:lang w:val="en-US"/>
        </w:rPr>
        <w:t>each Operator providing a segment of Internet assigns an Orchestrator to manage all the resources and associated services in its domain and interoperate with Orchestrators of other Operators</w:t>
      </w:r>
      <w:r w:rsidR="001612A0" w:rsidRPr="00AF5326">
        <w:rPr>
          <w:rFonts w:asciiTheme="majorBidi" w:hAnsiTheme="majorBidi" w:cstheme="majorBidi"/>
          <w:lang w:val="en-US"/>
        </w:rPr>
        <w:t xml:space="preserve"> </w:t>
      </w:r>
      <w:r w:rsidR="005E069F" w:rsidRPr="00AF5326">
        <w:rPr>
          <w:rFonts w:asciiTheme="majorBidi" w:hAnsiTheme="majorBidi" w:cstheme="majorBidi"/>
          <w:lang w:val="en-US"/>
        </w:rPr>
        <w:t>involved in the same service</w:t>
      </w:r>
      <w:r w:rsidR="00D74D27" w:rsidRPr="00BD409B">
        <w:rPr>
          <w:rFonts w:asciiTheme="majorBidi" w:hAnsiTheme="majorBidi" w:cstheme="majorBidi"/>
          <w:lang w:val="en-US"/>
        </w:rPr>
        <w:t>.</w:t>
      </w:r>
      <w:r w:rsidR="005E069F" w:rsidRPr="005A093F">
        <w:rPr>
          <w:rFonts w:asciiTheme="majorBidi" w:hAnsiTheme="majorBidi" w:cstheme="majorBidi"/>
          <w:lang w:val="en-US"/>
        </w:rPr>
        <w:t xml:space="preserve"> </w:t>
      </w:r>
      <w:r w:rsidR="00D74D27" w:rsidRPr="005A093F">
        <w:rPr>
          <w:rFonts w:asciiTheme="majorBidi" w:hAnsiTheme="majorBidi" w:cstheme="majorBidi"/>
          <w:lang w:val="en-US"/>
        </w:rPr>
        <w:t>T</w:t>
      </w:r>
      <w:r w:rsidR="005E069F" w:rsidRPr="005A093F">
        <w:rPr>
          <w:rFonts w:asciiTheme="majorBidi" w:hAnsiTheme="majorBidi" w:cstheme="majorBidi"/>
          <w:lang w:val="en-US"/>
        </w:rPr>
        <w:t>he user is allowed to interact with the Orchestrator of his/her Internet Provider (ISP)</w:t>
      </w:r>
      <w:r w:rsidR="00D74D27" w:rsidRPr="005D700D">
        <w:rPr>
          <w:rFonts w:asciiTheme="majorBidi" w:hAnsiTheme="majorBidi" w:cstheme="majorBidi"/>
          <w:lang w:val="en-US"/>
        </w:rPr>
        <w:t xml:space="preserve"> as in</w:t>
      </w:r>
      <w:r w:rsidR="005E069F" w:rsidRPr="008313D6">
        <w:rPr>
          <w:rFonts w:asciiTheme="majorBidi" w:hAnsiTheme="majorBidi" w:cstheme="majorBidi"/>
          <w:lang w:val="en-US"/>
        </w:rPr>
        <w:t xml:space="preserve"> the Lifecycle Service Orchestration</w:t>
      </w:r>
      <w:r w:rsidR="00283890" w:rsidRPr="008313D6">
        <w:rPr>
          <w:rFonts w:asciiTheme="majorBidi" w:hAnsiTheme="majorBidi" w:cstheme="majorBidi"/>
          <w:lang w:val="en-US"/>
        </w:rPr>
        <w:t xml:space="preserve"> (LSO)</w:t>
      </w:r>
      <w:r w:rsidR="005E069F" w:rsidRPr="008313D6">
        <w:rPr>
          <w:rFonts w:asciiTheme="majorBidi" w:hAnsiTheme="majorBidi" w:cstheme="majorBidi"/>
          <w:lang w:val="en-US"/>
        </w:rPr>
        <w:t xml:space="preserve"> architecture in </w:t>
      </w:r>
      <w:r w:rsidR="005E069F" w:rsidRPr="00E406F5">
        <w:rPr>
          <w:rFonts w:asciiTheme="majorBidi" w:hAnsiTheme="majorBidi" w:cstheme="majorBidi"/>
          <w:b/>
          <w:lang w:val="en-US"/>
        </w:rPr>
        <w:t>Figure 1</w:t>
      </w:r>
      <w:r w:rsidR="006A24EB">
        <w:rPr>
          <w:rFonts w:asciiTheme="majorBidi" w:hAnsiTheme="majorBidi" w:cstheme="majorBidi"/>
          <w:b/>
          <w:lang w:val="en-US"/>
        </w:rPr>
        <w:t>9</w:t>
      </w:r>
      <w:r w:rsidR="005E069F" w:rsidRPr="00D409CC">
        <w:rPr>
          <w:rFonts w:asciiTheme="majorBidi" w:hAnsiTheme="majorBidi" w:cstheme="majorBidi"/>
          <w:lang w:val="en-US"/>
        </w:rPr>
        <w:t>.</w:t>
      </w:r>
    </w:p>
    <w:p w14:paraId="1CDE35A1" w14:textId="77777777" w:rsidR="002F5491" w:rsidRDefault="002F5491" w:rsidP="00B45F06">
      <w:pPr>
        <w:rPr>
          <w:rFonts w:asciiTheme="majorBidi" w:hAnsiTheme="majorBidi" w:cstheme="majorBidi"/>
          <w:b/>
        </w:rPr>
      </w:pPr>
    </w:p>
    <w:p w14:paraId="1A8BD9AA" w14:textId="6E0461F7" w:rsidR="008E7A1A" w:rsidRDefault="008E7A1A"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27284300" wp14:editId="4DB4853F">
            <wp:extent cx="6066968" cy="270379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2083" cy="2706072"/>
                    </a:xfrm>
                    <a:prstGeom prst="rect">
                      <a:avLst/>
                    </a:prstGeom>
                    <a:noFill/>
                  </pic:spPr>
                </pic:pic>
              </a:graphicData>
            </a:graphic>
          </wp:inline>
        </w:drawing>
      </w:r>
    </w:p>
    <w:p w14:paraId="354689DE" w14:textId="254EB091" w:rsidR="008E7A1A" w:rsidRPr="006E0536" w:rsidRDefault="008E7A1A" w:rsidP="008E7A1A">
      <w:pPr>
        <w:spacing w:before="240"/>
        <w:rPr>
          <w:rFonts w:eastAsia="Times New Roman"/>
          <w:lang w:val="en-US" w:eastAsia="en-US"/>
        </w:rPr>
      </w:pPr>
      <w:bookmarkStart w:id="70" w:name="_Toc3985398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6A24EB">
        <w:rPr>
          <w:rFonts w:eastAsia="Times New Roman"/>
          <w:b/>
          <w:bCs/>
          <w:noProof/>
          <w:lang w:val="en-US" w:eastAsia="en-US"/>
        </w:rPr>
        <w:t>18</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 xml:space="preserve">End-to-end Orchestration of </w:t>
      </w:r>
      <w:r w:rsidR="00D409CC">
        <w:rPr>
          <w:rFonts w:eastAsia="Times New Roman"/>
          <w:bCs/>
          <w:lang w:val="en-US" w:eastAsia="en-US"/>
        </w:rPr>
        <w:t>Network2030</w:t>
      </w:r>
      <w:r>
        <w:rPr>
          <w:rFonts w:eastAsia="Times New Roman"/>
          <w:bCs/>
          <w:lang w:val="en-US" w:eastAsia="en-US"/>
        </w:rPr>
        <w:t xml:space="preserve"> and Service</w:t>
      </w:r>
      <w:r w:rsidR="005A093F">
        <w:rPr>
          <w:rFonts w:eastAsia="Times New Roman"/>
          <w:bCs/>
          <w:lang w:val="en-US" w:eastAsia="en-US"/>
        </w:rPr>
        <w:t>s</w:t>
      </w:r>
      <w:r>
        <w:rPr>
          <w:rFonts w:eastAsia="Times New Roman"/>
          <w:bCs/>
          <w:lang w:val="en-US" w:eastAsia="en-US"/>
        </w:rPr>
        <w:t xml:space="preserve"> over </w:t>
      </w:r>
      <w:r w:rsidR="00D409CC">
        <w:rPr>
          <w:rFonts w:eastAsia="Times New Roman"/>
          <w:bCs/>
          <w:lang w:val="en-US" w:eastAsia="en-US"/>
        </w:rPr>
        <w:t>it</w:t>
      </w:r>
      <w:bookmarkEnd w:id="70"/>
    </w:p>
    <w:p w14:paraId="47E860B0" w14:textId="77777777" w:rsidR="008E7A1A" w:rsidRDefault="008E7A1A" w:rsidP="00B45F06">
      <w:pPr>
        <w:rPr>
          <w:rFonts w:asciiTheme="majorBidi" w:hAnsiTheme="majorBidi" w:cstheme="majorBidi"/>
          <w:b/>
        </w:rPr>
      </w:pPr>
    </w:p>
    <w:p w14:paraId="5CFD62F7" w14:textId="77777777" w:rsidR="008E7A1A" w:rsidRDefault="008E7A1A" w:rsidP="00B45F06">
      <w:pPr>
        <w:rPr>
          <w:rFonts w:asciiTheme="majorBidi" w:hAnsiTheme="majorBidi" w:cstheme="majorBidi"/>
          <w:b/>
        </w:rPr>
      </w:pPr>
    </w:p>
    <w:p w14:paraId="7FCA94CA" w14:textId="77777777" w:rsidR="008E7A1A" w:rsidRDefault="008E7A1A" w:rsidP="00B45F06">
      <w:pPr>
        <w:rPr>
          <w:rFonts w:asciiTheme="majorBidi" w:hAnsiTheme="majorBidi" w:cstheme="majorBidi"/>
          <w:b/>
        </w:rPr>
      </w:pPr>
    </w:p>
    <w:p w14:paraId="3417FB66" w14:textId="40949B8D" w:rsidR="002F5491" w:rsidRDefault="002F5491"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1192677D" wp14:editId="576E6139">
            <wp:extent cx="5919470" cy="4109085"/>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9470" cy="4109085"/>
                    </a:xfrm>
                    <a:prstGeom prst="rect">
                      <a:avLst/>
                    </a:prstGeom>
                    <a:noFill/>
                  </pic:spPr>
                </pic:pic>
              </a:graphicData>
            </a:graphic>
          </wp:inline>
        </w:drawing>
      </w:r>
    </w:p>
    <w:p w14:paraId="4BA76CEF" w14:textId="77777777" w:rsidR="00AB2911" w:rsidRDefault="00AB2911" w:rsidP="00B45F06">
      <w:pPr>
        <w:rPr>
          <w:rFonts w:asciiTheme="majorBidi" w:hAnsiTheme="majorBidi" w:cstheme="majorBidi"/>
          <w:b/>
        </w:rPr>
      </w:pPr>
    </w:p>
    <w:p w14:paraId="7A71BFC4" w14:textId="01D03CFF" w:rsidR="00865473" w:rsidRPr="006A24EB" w:rsidRDefault="00283890" w:rsidP="003E06C4">
      <w:pPr>
        <w:pStyle w:val="ListParagraph"/>
        <w:numPr>
          <w:ilvl w:val="0"/>
          <w:numId w:val="72"/>
        </w:numPr>
        <w:rPr>
          <w:rFonts w:asciiTheme="majorBidi" w:hAnsiTheme="majorBidi" w:cstheme="majorBidi"/>
          <w:b/>
        </w:rPr>
      </w:pPr>
      <w:r w:rsidRPr="006A24EB">
        <w:rPr>
          <w:rFonts w:asciiTheme="majorBidi" w:hAnsiTheme="majorBidi" w:cstheme="majorBidi"/>
          <w:b/>
        </w:rPr>
        <w:t>LSO</w:t>
      </w:r>
      <w:r w:rsidR="00865473" w:rsidRPr="006A24EB">
        <w:rPr>
          <w:rFonts w:asciiTheme="majorBidi" w:hAnsiTheme="majorBidi" w:cstheme="majorBidi"/>
          <w:b/>
        </w:rPr>
        <w:t xml:space="preserve"> without incorporating </w:t>
      </w:r>
      <w:r w:rsidRPr="006A24EB">
        <w:rPr>
          <w:rFonts w:asciiTheme="majorBidi" w:hAnsiTheme="majorBidi" w:cstheme="majorBidi"/>
          <w:b/>
        </w:rPr>
        <w:t>LSO of Virtualized Components</w:t>
      </w:r>
    </w:p>
    <w:p w14:paraId="78D6C3E7" w14:textId="0E713ADB" w:rsidR="00865473" w:rsidRDefault="00865473" w:rsidP="00B45F06">
      <w:pPr>
        <w:rPr>
          <w:rFonts w:asciiTheme="majorBidi" w:hAnsiTheme="majorBidi" w:cstheme="majorBidi"/>
          <w:b/>
        </w:rPr>
      </w:pPr>
      <w:r>
        <w:rPr>
          <w:rFonts w:asciiTheme="majorBidi" w:hAnsiTheme="majorBidi" w:cstheme="majorBidi"/>
          <w:b/>
          <w:noProof/>
          <w:lang w:val="en-US" w:eastAsia="en-US"/>
        </w:rPr>
        <w:lastRenderedPageBreak/>
        <w:drawing>
          <wp:inline distT="0" distB="0" distL="0" distR="0" wp14:anchorId="0CD95DDE" wp14:editId="17EA1697">
            <wp:extent cx="6377203" cy="4521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7176" cy="4536134"/>
                    </a:xfrm>
                    <a:prstGeom prst="rect">
                      <a:avLst/>
                    </a:prstGeom>
                    <a:noFill/>
                  </pic:spPr>
                </pic:pic>
              </a:graphicData>
            </a:graphic>
          </wp:inline>
        </w:drawing>
      </w:r>
    </w:p>
    <w:p w14:paraId="62265EF1" w14:textId="2A9E8CEF" w:rsidR="00865473" w:rsidRPr="00D20C67" w:rsidRDefault="0025064D" w:rsidP="00B45F06">
      <w:pPr>
        <w:rPr>
          <w:rFonts w:asciiTheme="majorBidi" w:hAnsiTheme="majorBidi" w:cstheme="majorBidi"/>
          <w:b/>
        </w:rPr>
      </w:pPr>
      <w:r>
        <w:rPr>
          <w:rFonts w:asciiTheme="majorBidi" w:hAnsiTheme="majorBidi" w:cstheme="majorBidi"/>
          <w:b/>
        </w:rPr>
        <w:t xml:space="preserve">    </w:t>
      </w:r>
      <w:r w:rsidR="00283890">
        <w:rPr>
          <w:rFonts w:asciiTheme="majorBidi" w:hAnsiTheme="majorBidi" w:cstheme="majorBidi"/>
          <w:b/>
        </w:rPr>
        <w:t>(b)</w:t>
      </w:r>
      <w:r w:rsidR="00283890" w:rsidRPr="00283890">
        <w:t xml:space="preserve"> </w:t>
      </w:r>
      <w:r w:rsidR="00283890">
        <w:rPr>
          <w:rFonts w:asciiTheme="majorBidi" w:hAnsiTheme="majorBidi" w:cstheme="majorBidi"/>
          <w:b/>
        </w:rPr>
        <w:t xml:space="preserve">LSO </w:t>
      </w:r>
      <w:r>
        <w:rPr>
          <w:rFonts w:asciiTheme="majorBidi" w:hAnsiTheme="majorBidi" w:cstheme="majorBidi"/>
          <w:b/>
        </w:rPr>
        <w:t>Architecture for Services with both Virtualized and Non-</w:t>
      </w:r>
      <w:proofErr w:type="gramStart"/>
      <w:r>
        <w:rPr>
          <w:rFonts w:asciiTheme="majorBidi" w:hAnsiTheme="majorBidi" w:cstheme="majorBidi"/>
          <w:b/>
        </w:rPr>
        <w:t xml:space="preserve">Virtualized </w:t>
      </w:r>
      <w:r w:rsidR="00283890" w:rsidRPr="00283890">
        <w:rPr>
          <w:rFonts w:asciiTheme="majorBidi" w:hAnsiTheme="majorBidi" w:cstheme="majorBidi"/>
          <w:b/>
        </w:rPr>
        <w:t xml:space="preserve"> Components</w:t>
      </w:r>
      <w:proofErr w:type="gramEnd"/>
    </w:p>
    <w:p w14:paraId="37FE6341" w14:textId="2FF52204" w:rsidR="002F5491" w:rsidRDefault="002F5491" w:rsidP="002F5491">
      <w:pPr>
        <w:spacing w:before="240"/>
        <w:ind w:left="2189" w:firstLine="691"/>
        <w:rPr>
          <w:rFonts w:eastAsia="Times New Roman"/>
          <w:bCs/>
          <w:lang w:val="en-US" w:eastAsia="en-US"/>
        </w:rPr>
      </w:pPr>
      <w:bookmarkStart w:id="71" w:name="_Toc3985398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E71738">
        <w:rPr>
          <w:rFonts w:eastAsia="Times New Roman"/>
          <w:b/>
          <w:bCs/>
          <w:noProof/>
          <w:lang w:val="en-US" w:eastAsia="en-US"/>
        </w:rPr>
        <w:t>19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Lifecycle Services Orchestration [</w:t>
      </w:r>
      <w:r w:rsidR="002976D9">
        <w:rPr>
          <w:rFonts w:eastAsia="Times New Roman"/>
          <w:bCs/>
          <w:lang w:val="en-US" w:eastAsia="en-US"/>
        </w:rPr>
        <w:t>2,</w:t>
      </w:r>
      <w:r w:rsidR="000C62FD">
        <w:rPr>
          <w:rFonts w:eastAsia="Times New Roman"/>
          <w:bCs/>
          <w:lang w:val="en-US" w:eastAsia="en-US"/>
        </w:rPr>
        <w:t>3]</w:t>
      </w:r>
      <w:bookmarkEnd w:id="71"/>
    </w:p>
    <w:p w14:paraId="74BCA953" w14:textId="13F58009" w:rsidR="00E25C4C" w:rsidRDefault="00D409CC" w:rsidP="00E25C4C">
      <w:pPr>
        <w:spacing w:before="240"/>
        <w:rPr>
          <w:rFonts w:eastAsia="Times New Roman"/>
          <w:lang w:val="en-US" w:eastAsia="en-US"/>
        </w:rPr>
      </w:pPr>
      <w:r>
        <w:rPr>
          <w:rFonts w:eastAsia="Times New Roman"/>
          <w:lang w:val="en-US" w:eastAsia="en-US"/>
        </w:rPr>
        <w:t>(NEED TO DESCRIBE THIS ARCHITECTURE)</w:t>
      </w:r>
    </w:p>
    <w:p w14:paraId="6B52F951" w14:textId="77777777" w:rsidR="006B0975" w:rsidRDefault="006B0975" w:rsidP="00421539">
      <w:pPr>
        <w:spacing w:before="240"/>
        <w:ind w:left="360"/>
        <w:outlineLvl w:val="0"/>
        <w:rPr>
          <w:rFonts w:eastAsia="Times New Roman"/>
          <w:lang w:val="en-US" w:eastAsia="en-US"/>
        </w:rPr>
      </w:pPr>
    </w:p>
    <w:p w14:paraId="591CEE1B" w14:textId="07173348" w:rsidR="00E25C4C" w:rsidRPr="008A7018" w:rsidRDefault="00E25C4C" w:rsidP="003E06C4">
      <w:pPr>
        <w:pStyle w:val="ListParagraph"/>
        <w:numPr>
          <w:ilvl w:val="0"/>
          <w:numId w:val="44"/>
        </w:numPr>
        <w:ind w:left="720"/>
        <w:outlineLvl w:val="0"/>
        <w:rPr>
          <w:rFonts w:asciiTheme="majorBidi" w:hAnsiTheme="majorBidi" w:cstheme="majorBidi"/>
          <w:b/>
        </w:rPr>
      </w:pPr>
      <w:bookmarkStart w:id="72" w:name="_Toc39853850"/>
      <w:r w:rsidRPr="008A7018">
        <w:rPr>
          <w:rFonts w:asciiTheme="majorBidi" w:hAnsiTheme="majorBidi" w:cstheme="majorBidi"/>
          <w:b/>
        </w:rPr>
        <w:t>Access Network and Edge</w:t>
      </w:r>
      <w:r w:rsidR="004F7ABF" w:rsidRPr="008A7018">
        <w:rPr>
          <w:rFonts w:asciiTheme="majorBidi" w:hAnsiTheme="majorBidi" w:cstheme="majorBidi"/>
          <w:b/>
        </w:rPr>
        <w:t xml:space="preserve"> (</w:t>
      </w:r>
      <w:r w:rsidR="002259DB" w:rsidRPr="008A7018">
        <w:rPr>
          <w:rFonts w:asciiTheme="majorBidi" w:hAnsiTheme="majorBidi" w:cstheme="majorBidi"/>
          <w:b/>
        </w:rPr>
        <w:t>Dharmendra</w:t>
      </w:r>
      <w:r w:rsidR="00DB3B88" w:rsidRPr="008A7018">
        <w:rPr>
          <w:rFonts w:asciiTheme="majorBidi" w:hAnsiTheme="majorBidi" w:cstheme="majorBidi"/>
          <w:b/>
        </w:rPr>
        <w:t xml:space="preserve"> </w:t>
      </w:r>
      <w:proofErr w:type="spellStart"/>
      <w:r w:rsidR="00DB3B88" w:rsidRPr="008A7018">
        <w:rPr>
          <w:rFonts w:asciiTheme="majorBidi" w:hAnsiTheme="majorBidi" w:cstheme="majorBidi"/>
          <w:b/>
        </w:rPr>
        <w:t>Misra</w:t>
      </w:r>
      <w:proofErr w:type="spellEnd"/>
      <w:r w:rsidR="00DB3B88" w:rsidRPr="008A7018">
        <w:rPr>
          <w:rFonts w:asciiTheme="majorBidi" w:hAnsiTheme="majorBidi" w:cstheme="majorBidi"/>
          <w:b/>
        </w:rPr>
        <w:t xml:space="preserve"> and Dirk </w:t>
      </w:r>
      <w:proofErr w:type="spellStart"/>
      <w:r w:rsidR="00DB3B88" w:rsidRPr="008A7018">
        <w:rPr>
          <w:rFonts w:asciiTheme="majorBidi" w:hAnsiTheme="majorBidi" w:cstheme="majorBidi"/>
          <w:b/>
        </w:rPr>
        <w:t>Trossen</w:t>
      </w:r>
      <w:proofErr w:type="spellEnd"/>
      <w:r w:rsidR="00174604" w:rsidRPr="008A7018">
        <w:rPr>
          <w:rFonts w:asciiTheme="majorBidi" w:hAnsiTheme="majorBidi" w:cstheme="majorBidi"/>
          <w:b/>
        </w:rPr>
        <w:t xml:space="preserve">, Uma </w:t>
      </w:r>
      <w:proofErr w:type="spellStart"/>
      <w:proofErr w:type="gramStart"/>
      <w:r w:rsidR="00174604" w:rsidRPr="008A7018">
        <w:rPr>
          <w:rFonts w:asciiTheme="majorBidi" w:hAnsiTheme="majorBidi" w:cstheme="majorBidi"/>
          <w:b/>
        </w:rPr>
        <w:t>Chunduri</w:t>
      </w:r>
      <w:proofErr w:type="spellEnd"/>
      <w:r w:rsidR="00DB3B88" w:rsidRPr="008A7018">
        <w:rPr>
          <w:rFonts w:asciiTheme="majorBidi" w:hAnsiTheme="majorBidi" w:cstheme="majorBidi"/>
          <w:b/>
        </w:rPr>
        <w:t xml:space="preserve">  </w:t>
      </w:r>
      <w:r w:rsidR="004F7ABF" w:rsidRPr="008A7018">
        <w:rPr>
          <w:rFonts w:asciiTheme="majorBidi" w:hAnsiTheme="majorBidi" w:cstheme="majorBidi"/>
          <w:b/>
        </w:rPr>
        <w:t>)</w:t>
      </w:r>
      <w:bookmarkEnd w:id="72"/>
      <w:proofErr w:type="gramEnd"/>
    </w:p>
    <w:p w14:paraId="6BACD385" w14:textId="77777777" w:rsidR="000E4F6F" w:rsidRDefault="000E4F6F" w:rsidP="00F71967">
      <w:pPr>
        <w:rPr>
          <w:rFonts w:asciiTheme="majorBidi" w:hAnsiTheme="majorBidi" w:cstheme="majorBidi"/>
          <w:b/>
        </w:rPr>
      </w:pPr>
    </w:p>
    <w:p w14:paraId="679AC107" w14:textId="1C8909D5" w:rsidR="00325B96" w:rsidRPr="005D7508" w:rsidRDefault="00325B96" w:rsidP="003E06C4">
      <w:pPr>
        <w:pStyle w:val="ListParagraph"/>
        <w:numPr>
          <w:ilvl w:val="1"/>
          <w:numId w:val="78"/>
        </w:numPr>
        <w:outlineLvl w:val="1"/>
        <w:rPr>
          <w:rFonts w:eastAsia="Times New Roman"/>
          <w:b/>
        </w:rPr>
      </w:pPr>
      <w:bookmarkStart w:id="73" w:name="_Toc39853851"/>
      <w:r w:rsidRPr="005D7508">
        <w:rPr>
          <w:rFonts w:eastAsia="Times New Roman"/>
          <w:b/>
        </w:rPr>
        <w:t>Introduction</w:t>
      </w:r>
      <w:bookmarkEnd w:id="73"/>
    </w:p>
    <w:p w14:paraId="36EC04A8" w14:textId="68E4F6DD" w:rsidR="00325B96" w:rsidRDefault="00325B96" w:rsidP="00325B96">
      <w:pPr>
        <w:rPr>
          <w:rFonts w:eastAsia="Times New Roman"/>
        </w:rPr>
      </w:pPr>
      <w:r w:rsidRPr="0034212B">
        <w:rPr>
          <w:rFonts w:eastAsia="Times New Roman"/>
        </w:rPr>
        <w:t xml:space="preserve">The access </w:t>
      </w:r>
      <w:r w:rsidR="00880890">
        <w:rPr>
          <w:rFonts w:eastAsia="Times New Roman"/>
        </w:rPr>
        <w:t xml:space="preserve">and </w:t>
      </w:r>
      <w:r w:rsidRPr="0034212B">
        <w:rPr>
          <w:rFonts w:eastAsia="Times New Roman"/>
        </w:rPr>
        <w:t xml:space="preserve">edge network of future communication world needs to cater to variety of functional </w:t>
      </w:r>
      <w:r>
        <w:rPr>
          <w:rFonts w:eastAsia="Times New Roman"/>
        </w:rPr>
        <w:t xml:space="preserve">and </w:t>
      </w:r>
      <w:r w:rsidRPr="0034212B">
        <w:rPr>
          <w:rFonts w:eastAsia="Times New Roman"/>
        </w:rPr>
        <w:t>non-functional requirements. FG NET2030 timelines may see very rapid innovation in communication services that is expected to involve very stringent performance requirement</w:t>
      </w:r>
      <w:r>
        <w:rPr>
          <w:rFonts w:eastAsia="Times New Roman"/>
        </w:rPr>
        <w:t xml:space="preserve"> (i.e. delay and jitter sensitivity, bit error and</w:t>
      </w:r>
      <w:r w:rsidRPr="0034212B">
        <w:rPr>
          <w:rFonts w:eastAsia="Times New Roman"/>
        </w:rPr>
        <w:t xml:space="preserve"> packet loss sensitivity, information security sensitivity etc.</w:t>
      </w:r>
      <w:r>
        <w:rPr>
          <w:rFonts w:eastAsia="Times New Roman"/>
        </w:rPr>
        <w:t>).</w:t>
      </w:r>
    </w:p>
    <w:p w14:paraId="1AEDB170" w14:textId="409B3165" w:rsidR="00880890" w:rsidRPr="00CB7E8E" w:rsidRDefault="00880890" w:rsidP="00880890">
      <w:pPr>
        <w:pStyle w:val="NormalWeb"/>
        <w:rPr>
          <w:color w:val="000000"/>
        </w:rPr>
      </w:pPr>
      <w:r w:rsidRPr="00CB7E8E">
        <w:rPr>
          <w:color w:val="000000"/>
        </w:rPr>
        <w:t xml:space="preserve">These </w:t>
      </w:r>
      <w:r>
        <w:rPr>
          <w:color w:val="000000"/>
        </w:rPr>
        <w:t>requirements</w:t>
      </w:r>
      <w:r w:rsidRPr="00CB7E8E">
        <w:rPr>
          <w:color w:val="000000"/>
        </w:rPr>
        <w:t xml:space="preserve"> are driven by the observed trend of densification of the edge through placing micro data center capabilities close to end users albeit located in the network (operator) realm or customer location, with the ability to host both control as well as user plane services fixed and wireless access networks in those (distributed) data centers. This is a significant extension to the well-known point-of-presence (POP) traffic steering observed in today’s Internet services, specifically for those hosted at content delivery networks (CDNs).</w:t>
      </w:r>
    </w:p>
    <w:p w14:paraId="2BBCD933" w14:textId="77777777" w:rsidR="00880890" w:rsidRPr="00CB7E8E" w:rsidRDefault="00880890" w:rsidP="00880890">
      <w:pPr>
        <w:pStyle w:val="NormalWeb"/>
        <w:rPr>
          <w:color w:val="000000"/>
        </w:rPr>
      </w:pPr>
      <w:r w:rsidRPr="00CB7E8E">
        <w:rPr>
          <w:color w:val="000000"/>
        </w:rPr>
        <w:t>With this, the ability arises to host and deliver services from those near-user-placed computing elements, in the following called edge compute elements, provided through the transport network connectivity capability which in itself is advancing both in the wireless domain (with recent advances in 5G technologies) and wired domain (with the proliferation of fiber access).</w:t>
      </w:r>
    </w:p>
    <w:p w14:paraId="24C50574" w14:textId="65A402BD" w:rsidR="00880890" w:rsidRPr="00CB7E8E" w:rsidRDefault="00880890" w:rsidP="00880890">
      <w:pPr>
        <w:pStyle w:val="NormalWeb"/>
        <w:rPr>
          <w:color w:val="000000"/>
        </w:rPr>
      </w:pPr>
      <w:r w:rsidRPr="00CB7E8E">
        <w:rPr>
          <w:color w:val="000000"/>
        </w:rPr>
        <w:lastRenderedPageBreak/>
        <w:t xml:space="preserve">The future Network2030 architecture </w:t>
      </w:r>
      <w:r>
        <w:rPr>
          <w:color w:val="000000"/>
        </w:rPr>
        <w:t>needs to</w:t>
      </w:r>
      <w:r w:rsidRPr="00CB7E8E">
        <w:rPr>
          <w:color w:val="000000"/>
        </w:rPr>
        <w:t xml:space="preserve"> cater to the needs of an increasing edge densification by considering the access network as a service rich, so-called deep edge network, that provides the full suite of Internet protocol-based services with requirements in terms of multicast and service routing, session management as well as transport network integration that aim at providing flexible, possibly low latency and high throughput services to end users.</w:t>
      </w:r>
    </w:p>
    <w:p w14:paraId="4537758E" w14:textId="77777777" w:rsidR="00880890" w:rsidRPr="0034212B" w:rsidRDefault="00880890" w:rsidP="00325B96">
      <w:pPr>
        <w:rPr>
          <w:rFonts w:eastAsia="Times New Roman"/>
        </w:rPr>
      </w:pPr>
    </w:p>
    <w:p w14:paraId="766D96F5" w14:textId="77777777" w:rsidR="00325B96" w:rsidRPr="0034212B" w:rsidRDefault="00325B96" w:rsidP="00F66C65">
      <w:pPr>
        <w:spacing w:before="240"/>
        <w:ind w:left="360"/>
        <w:rPr>
          <w:rFonts w:eastAsia="Times New Roman"/>
          <w:lang w:val="en-US" w:eastAsia="en-US"/>
        </w:rPr>
      </w:pPr>
    </w:p>
    <w:p w14:paraId="65452FF6" w14:textId="044A67CB" w:rsidR="00325B96" w:rsidRPr="00F66C65" w:rsidRDefault="00F66C65" w:rsidP="003E06C4">
      <w:pPr>
        <w:pStyle w:val="ListParagraph"/>
        <w:numPr>
          <w:ilvl w:val="1"/>
          <w:numId w:val="78"/>
        </w:numPr>
        <w:outlineLvl w:val="1"/>
        <w:rPr>
          <w:rFonts w:eastAsia="Times New Roman"/>
          <w:b/>
        </w:rPr>
      </w:pPr>
      <w:bookmarkStart w:id="74" w:name="_Toc39853852"/>
      <w:r w:rsidRPr="00F66C65">
        <w:rPr>
          <w:rFonts w:eastAsia="Times New Roman"/>
          <w:b/>
        </w:rPr>
        <w:t>Requirements</w:t>
      </w:r>
      <w:bookmarkEnd w:id="74"/>
    </w:p>
    <w:p w14:paraId="2A4DCD0E" w14:textId="77777777" w:rsidR="00325B96" w:rsidRPr="0034212B" w:rsidRDefault="00325B96" w:rsidP="00325B96">
      <w:pPr>
        <w:rPr>
          <w:rFonts w:eastAsia="Times New Roman"/>
          <w:b/>
        </w:rPr>
      </w:pPr>
    </w:p>
    <w:p w14:paraId="05C06004" w14:textId="47023B77" w:rsidR="00325B96" w:rsidRPr="0034212B" w:rsidRDefault="000331BC" w:rsidP="00325B96">
      <w:pPr>
        <w:spacing w:before="100" w:beforeAutospacing="1" w:after="100" w:afterAutospacing="1"/>
        <w:rPr>
          <w:rFonts w:eastAsia="Times New Roman"/>
          <w:color w:val="000000"/>
          <w:lang w:val="en-US" w:eastAsia="en-US"/>
        </w:rPr>
      </w:pPr>
      <w:r>
        <w:rPr>
          <w:rFonts w:eastAsia="Times New Roman"/>
          <w:color w:val="000000"/>
          <w:lang w:val="en-US" w:eastAsia="en-US"/>
        </w:rPr>
        <w:t xml:space="preserve">Some </w:t>
      </w:r>
      <w:proofErr w:type="gramStart"/>
      <w:r>
        <w:rPr>
          <w:rFonts w:eastAsia="Times New Roman"/>
          <w:color w:val="000000"/>
          <w:lang w:val="en-US" w:eastAsia="en-US"/>
        </w:rPr>
        <w:t xml:space="preserve">of </w:t>
      </w:r>
      <w:r w:rsidR="00325B96" w:rsidRPr="0034212B">
        <w:rPr>
          <w:rFonts w:eastAsia="Times New Roman"/>
          <w:color w:val="000000"/>
          <w:lang w:val="en-US" w:eastAsia="en-US"/>
        </w:rPr>
        <w:t xml:space="preserve"> FG</w:t>
      </w:r>
      <w:proofErr w:type="gramEnd"/>
      <w:r w:rsidR="00325B96" w:rsidRPr="0034212B">
        <w:rPr>
          <w:rFonts w:eastAsia="Times New Roman"/>
          <w:color w:val="000000"/>
          <w:lang w:val="en-US" w:eastAsia="en-US"/>
        </w:rPr>
        <w:t xml:space="preserve"> NET</w:t>
      </w:r>
      <w:r>
        <w:rPr>
          <w:rFonts w:eastAsia="Times New Roman"/>
          <w:color w:val="000000"/>
          <w:lang w:val="en-US" w:eastAsia="en-US"/>
        </w:rPr>
        <w:t>2030 Access and Edge requirements are</w:t>
      </w:r>
      <w:r w:rsidR="002814B2">
        <w:rPr>
          <w:rFonts w:eastAsia="Times New Roman"/>
          <w:color w:val="000000"/>
          <w:lang w:val="en-US" w:eastAsia="en-US"/>
        </w:rPr>
        <w:t xml:space="preserve"> as follows</w:t>
      </w:r>
      <w:r>
        <w:rPr>
          <w:rFonts w:eastAsia="Times New Roman"/>
          <w:color w:val="000000"/>
          <w:lang w:val="en-US" w:eastAsia="en-US"/>
        </w:rPr>
        <w:t>:</w:t>
      </w:r>
    </w:p>
    <w:p w14:paraId="40302955" w14:textId="6352E60E" w:rsidR="00325B96" w:rsidRPr="0034212B" w:rsidRDefault="002814B2" w:rsidP="003E06C4">
      <w:pPr>
        <w:numPr>
          <w:ilvl w:val="0"/>
          <w:numId w:val="48"/>
        </w:numPr>
        <w:spacing w:before="100" w:beforeAutospacing="1" w:after="100" w:afterAutospacing="1"/>
        <w:rPr>
          <w:rFonts w:eastAsia="Times New Roman"/>
          <w:color w:val="000000"/>
          <w:lang w:val="en-US" w:eastAsia="en-US"/>
        </w:rPr>
      </w:pPr>
      <w:r>
        <w:rPr>
          <w:rFonts w:eastAsia="Times New Roman"/>
          <w:color w:val="000000"/>
          <w:lang w:val="en-US" w:eastAsia="en-US"/>
        </w:rPr>
        <w:t>P</w:t>
      </w:r>
      <w:r w:rsidR="00BF4433">
        <w:rPr>
          <w:rFonts w:eastAsia="Times New Roman"/>
          <w:color w:val="000000"/>
          <w:lang w:val="en-US" w:eastAsia="en-US"/>
        </w:rPr>
        <w:t>rovide</w:t>
      </w:r>
      <w:r w:rsidR="00325B96" w:rsidRPr="0034212B">
        <w:rPr>
          <w:rFonts w:eastAsia="Times New Roman"/>
          <w:color w:val="000000"/>
          <w:lang w:val="en-US" w:eastAsia="en-US"/>
        </w:rPr>
        <w:t xml:space="preserve"> very fine-grained timing accuracy for the dispersion of control commands and for the collection of telemetry data for successful Industrial &amp; robotics automation. Network 2030 services therefore need to support critical grade reliability and extremely low as well as highly precise latency for the delivery of packets.</w:t>
      </w:r>
    </w:p>
    <w:p w14:paraId="12AE7E58" w14:textId="7E508B43" w:rsidR="00325B96" w:rsidRPr="0034212B" w:rsidRDefault="002814B2" w:rsidP="003E06C4">
      <w:pPr>
        <w:numPr>
          <w:ilvl w:val="0"/>
          <w:numId w:val="48"/>
        </w:numPr>
        <w:spacing w:before="100" w:beforeAutospacing="1" w:after="100" w:afterAutospacing="1"/>
        <w:rPr>
          <w:rFonts w:eastAsia="Times New Roman"/>
          <w:color w:val="000000"/>
          <w:lang w:val="en-US" w:eastAsia="en-US"/>
        </w:rPr>
      </w:pPr>
      <w:r>
        <w:rPr>
          <w:rFonts w:eastAsia="Times New Roman"/>
          <w:color w:val="000000"/>
          <w:lang w:val="en-US" w:eastAsia="en-US"/>
        </w:rPr>
        <w:t>S</w:t>
      </w:r>
      <w:r w:rsidR="00325B96" w:rsidRPr="0034212B">
        <w:rPr>
          <w:rFonts w:eastAsia="Times New Roman"/>
          <w:color w:val="000000"/>
          <w:lang w:val="en-US" w:eastAsia="en-US"/>
        </w:rPr>
        <w:t xml:space="preserve">upport Holographic &amp; </w:t>
      </w:r>
      <w:proofErr w:type="spellStart"/>
      <w:r w:rsidR="00325B96" w:rsidRPr="0034212B">
        <w:rPr>
          <w:rFonts w:eastAsia="Times New Roman"/>
          <w:color w:val="000000"/>
          <w:lang w:val="en-US" w:eastAsia="en-US"/>
        </w:rPr>
        <w:t>Heptic</w:t>
      </w:r>
      <w:proofErr w:type="spellEnd"/>
      <w:r w:rsidR="00325B96" w:rsidRPr="0034212B">
        <w:rPr>
          <w:rFonts w:eastAsia="Times New Roman"/>
          <w:color w:val="000000"/>
          <w:lang w:val="en-US" w:eastAsia="en-US"/>
        </w:rPr>
        <w:t xml:space="preserve"> communication services. The emergence of holographic media requires a new type of communications over networks: holographic-type communications, which is characterized by very high throughput, timely delivery, (sometimes) tolerance of quality degradation, and coordination when multiple parties join the same holographic streaming application.</w:t>
      </w:r>
    </w:p>
    <w:p w14:paraId="4B31AEFD" w14:textId="72FB83EB" w:rsidR="00325B96" w:rsidRPr="0034212B" w:rsidRDefault="002814B2" w:rsidP="003E06C4">
      <w:pPr>
        <w:numPr>
          <w:ilvl w:val="0"/>
          <w:numId w:val="48"/>
        </w:numPr>
        <w:spacing w:before="100" w:beforeAutospacing="1" w:after="100" w:afterAutospacing="1"/>
        <w:rPr>
          <w:rFonts w:eastAsia="Times New Roman"/>
          <w:color w:val="000000"/>
          <w:lang w:val="en-US" w:eastAsia="en-US"/>
        </w:rPr>
      </w:pPr>
      <w:r>
        <w:rPr>
          <w:rFonts w:eastAsia="Times New Roman"/>
          <w:color w:val="000000"/>
          <w:lang w:val="en-US" w:eastAsia="en-US"/>
        </w:rPr>
        <w:t>D</w:t>
      </w:r>
      <w:r w:rsidR="00325B96" w:rsidRPr="0034212B">
        <w:rPr>
          <w:rFonts w:eastAsia="Times New Roman"/>
          <w:color w:val="000000"/>
          <w:lang w:val="en-US" w:eastAsia="en-US"/>
        </w:rPr>
        <w:t xml:space="preserve">ynamically adapt associated network </w:t>
      </w:r>
      <w:proofErr w:type="spellStart"/>
      <w:r w:rsidR="00325B96" w:rsidRPr="0034212B">
        <w:rPr>
          <w:rFonts w:eastAsia="Times New Roman"/>
          <w:color w:val="000000"/>
          <w:lang w:val="en-US" w:eastAsia="en-US"/>
        </w:rPr>
        <w:t>servicesto</w:t>
      </w:r>
      <w:proofErr w:type="spellEnd"/>
      <w:r w:rsidR="00325B96" w:rsidRPr="0034212B">
        <w:rPr>
          <w:rFonts w:eastAsia="Times New Roman"/>
          <w:color w:val="000000"/>
          <w:lang w:val="en-US" w:eastAsia="en-US"/>
        </w:rPr>
        <w:t xml:space="preserve"> support diversified applications. Many of those applications may be driven by Artificial Intelligence (AI) and depend on myriads of data feeds; they may also involve novel mixes of humans, machines, and IT systems communicating with one another. Some of the resulting networking needs may differ in unexpected ways, for example in the communications patterns that need to be supported, in the interdependencies between data streams, in their needs to account for and validate that communication services have been delivered, in the service levels that they require, and in the trade-offs (for example, between throughput, reliability, and latency) they are willing to make.</w:t>
      </w:r>
    </w:p>
    <w:p w14:paraId="4C43F6C1" w14:textId="77777777" w:rsidR="002814B2" w:rsidRDefault="002814B2" w:rsidP="003E06C4">
      <w:pPr>
        <w:numPr>
          <w:ilvl w:val="0"/>
          <w:numId w:val="48"/>
        </w:numPr>
        <w:spacing w:before="100" w:beforeAutospacing="1" w:after="100" w:afterAutospacing="1"/>
        <w:rPr>
          <w:rFonts w:eastAsia="Times New Roman"/>
          <w:color w:val="000000"/>
          <w:lang w:val="en-US" w:eastAsia="en-US"/>
        </w:rPr>
      </w:pPr>
      <w:r>
        <w:rPr>
          <w:rFonts w:eastAsia="Times New Roman"/>
          <w:color w:val="000000"/>
          <w:lang w:val="en-US" w:eastAsia="en-US"/>
        </w:rPr>
        <w:t>C</w:t>
      </w:r>
      <w:r w:rsidR="00325B96" w:rsidRPr="0034212B">
        <w:rPr>
          <w:rFonts w:eastAsia="Times New Roman"/>
          <w:color w:val="000000"/>
          <w:lang w:val="en-US" w:eastAsia="en-US"/>
        </w:rPr>
        <w:t xml:space="preserve">omply with specific latency requirements for “in-time </w:t>
      </w:r>
      <w:r>
        <w:rPr>
          <w:rFonts w:eastAsia="Times New Roman"/>
          <w:color w:val="000000"/>
          <w:lang w:val="en-US" w:eastAsia="en-US"/>
        </w:rPr>
        <w:t>service” and “on-time service”:</w:t>
      </w:r>
    </w:p>
    <w:p w14:paraId="0F8BC9D6" w14:textId="77777777" w:rsidR="00325B96" w:rsidRPr="0034212B" w:rsidRDefault="00325B96" w:rsidP="003E06C4">
      <w:pPr>
        <w:numPr>
          <w:ilvl w:val="1"/>
          <w:numId w:val="5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Haptic applications require end-to-end networking latencies with an upper bound on the order </w:t>
      </w:r>
      <w:proofErr w:type="gramStart"/>
      <w:r w:rsidRPr="0034212B">
        <w:rPr>
          <w:rFonts w:eastAsia="Times New Roman"/>
          <w:color w:val="000000"/>
          <w:lang w:val="en-US" w:eastAsia="en-US"/>
        </w:rPr>
        <w:t>of  5</w:t>
      </w:r>
      <w:proofErr w:type="gramEnd"/>
      <w:r w:rsidRPr="0034212B">
        <w:rPr>
          <w:rFonts w:eastAsia="Times New Roman"/>
          <w:color w:val="000000"/>
          <w:lang w:val="en-US" w:eastAsia="en-US"/>
        </w:rPr>
        <w:t xml:space="preserve"> </w:t>
      </w:r>
      <w:proofErr w:type="spellStart"/>
      <w:r w:rsidRPr="0034212B">
        <w:rPr>
          <w:rFonts w:eastAsia="Times New Roman"/>
          <w:color w:val="000000"/>
          <w:lang w:val="en-US" w:eastAsia="en-US"/>
        </w:rPr>
        <w:t>ms</w:t>
      </w:r>
      <w:proofErr w:type="spellEnd"/>
      <w:r w:rsidRPr="0034212B">
        <w:rPr>
          <w:rFonts w:eastAsia="Times New Roman"/>
          <w:color w:val="000000"/>
          <w:lang w:val="en-US" w:eastAsia="en-US"/>
        </w:rPr>
        <w:t xml:space="preserve"> or less. </w:t>
      </w:r>
    </w:p>
    <w:p w14:paraId="00CAC414" w14:textId="77777777" w:rsidR="00325B96" w:rsidRPr="0034212B" w:rsidRDefault="00325B96" w:rsidP="003E06C4">
      <w:pPr>
        <w:numPr>
          <w:ilvl w:val="1"/>
          <w:numId w:val="5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Autonomic mission-critical infrastructure relies on similar latency objectives.  For example, latency must be extremely short to avoid, for example, collisions between vehicles that are operated and controlled remotely; at the same time there is no tolerance for packet loss. Again, merely making the latency “as short as possible” as is done in the current Internet is not sufficient.  Instead, quantified objectives must be met; otherwise autonomic mission-critical applications cannot be supported. </w:t>
      </w:r>
    </w:p>
    <w:p w14:paraId="7DD0E29E" w14:textId="77777777" w:rsidR="00325B96" w:rsidRPr="0034212B" w:rsidRDefault="00325B96" w:rsidP="003E06C4">
      <w:pPr>
        <w:numPr>
          <w:ilvl w:val="1"/>
          <w:numId w:val="5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Industrial and robotic automation requires not only “not-to-exceed” latency, but latency that is in effect “deterministic”, with packets not only not exceeding a certain latency, but also not being delivered any sooner.  This is because some industrial controllers require very precise synchronization and spacing of telemetry streams and control data, facilitating (for example) precise operation of robotic effectors along multiple degrees-of-freedom.  </w:t>
      </w:r>
    </w:p>
    <w:p w14:paraId="5192BFCF" w14:textId="6C084D54" w:rsidR="00325B96" w:rsidRPr="0034212B" w:rsidRDefault="00BF4433" w:rsidP="003E06C4">
      <w:pPr>
        <w:numPr>
          <w:ilvl w:val="0"/>
          <w:numId w:val="48"/>
        </w:numPr>
        <w:spacing w:before="100" w:beforeAutospacing="1" w:after="100" w:afterAutospacing="1"/>
        <w:rPr>
          <w:rFonts w:eastAsia="Times New Roman"/>
          <w:color w:val="000000"/>
          <w:lang w:val="en-US" w:eastAsia="en-US"/>
        </w:rPr>
      </w:pPr>
      <w:commentRangeStart w:id="75"/>
      <w:r>
        <w:rPr>
          <w:rFonts w:eastAsia="Times New Roman"/>
          <w:color w:val="000000"/>
          <w:lang w:val="en-US" w:eastAsia="en-US"/>
        </w:rPr>
        <w:t>A</w:t>
      </w:r>
      <w:r w:rsidR="00325B96" w:rsidRPr="0034212B">
        <w:rPr>
          <w:rFonts w:eastAsia="Times New Roman"/>
          <w:color w:val="000000"/>
          <w:lang w:val="en-US" w:eastAsia="en-US"/>
        </w:rPr>
        <w:t>dher</w:t>
      </w:r>
      <w:r>
        <w:rPr>
          <w:rFonts w:eastAsia="Times New Roman"/>
          <w:color w:val="000000"/>
          <w:lang w:val="en-US" w:eastAsia="en-US"/>
        </w:rPr>
        <w:t xml:space="preserve">e to QoS requirements in </w:t>
      </w:r>
      <w:r w:rsidRPr="00E406F5">
        <w:rPr>
          <w:rFonts w:eastAsia="Times New Roman"/>
          <w:color w:val="000000"/>
          <w:highlight w:val="green"/>
          <w:lang w:val="en-US" w:eastAsia="en-US"/>
        </w:rPr>
        <w:t>[?]</w:t>
      </w:r>
    </w:p>
    <w:p w14:paraId="3EC56CC7" w14:textId="77777777" w:rsidR="00BF4433" w:rsidRDefault="00BF4433" w:rsidP="003E06C4">
      <w:pPr>
        <w:numPr>
          <w:ilvl w:val="0"/>
          <w:numId w:val="48"/>
        </w:numPr>
        <w:spacing w:before="100" w:beforeAutospacing="1" w:after="100" w:afterAutospacing="1"/>
        <w:rPr>
          <w:rFonts w:eastAsia="Times New Roman"/>
          <w:color w:val="000000"/>
          <w:lang w:val="en-US" w:eastAsia="en-US"/>
        </w:rPr>
      </w:pPr>
      <w:r>
        <w:rPr>
          <w:rFonts w:eastAsia="Times New Roman"/>
          <w:color w:val="000000"/>
          <w:lang w:val="en-US" w:eastAsia="en-US"/>
        </w:rPr>
        <w:t>A</w:t>
      </w:r>
      <w:r w:rsidR="00325B96" w:rsidRPr="0034212B">
        <w:rPr>
          <w:rFonts w:eastAsia="Times New Roman"/>
          <w:color w:val="000000"/>
          <w:lang w:val="en-US" w:eastAsia="en-US"/>
        </w:rPr>
        <w:t>dhere to Security require</w:t>
      </w:r>
      <w:r>
        <w:rPr>
          <w:rFonts w:eastAsia="Times New Roman"/>
          <w:color w:val="000000"/>
          <w:lang w:val="en-US" w:eastAsia="en-US"/>
        </w:rPr>
        <w:t>ments in [?]</w:t>
      </w:r>
      <w:r w:rsidR="00325B96" w:rsidRPr="0034212B">
        <w:rPr>
          <w:rFonts w:eastAsia="Times New Roman"/>
          <w:color w:val="000000"/>
          <w:lang w:val="en-US" w:eastAsia="en-US"/>
        </w:rPr>
        <w:t xml:space="preserve">. </w:t>
      </w:r>
      <w:commentRangeEnd w:id="75"/>
      <w:r w:rsidR="00B16887">
        <w:rPr>
          <w:rStyle w:val="CommentReference"/>
          <w:rFonts w:eastAsia="Times New Roman"/>
          <w:lang w:val="en-US" w:eastAsia="en-US"/>
        </w:rPr>
        <w:commentReference w:id="75"/>
      </w:r>
    </w:p>
    <w:p w14:paraId="445998A5"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More portable &amp; dynamic in nature i.e. adaptable to service and operating scenarios,</w:t>
      </w:r>
    </w:p>
    <w:p w14:paraId="30B989F2"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Capable of adopting configuration to changing latency &amp; precision scenarios. </w:t>
      </w:r>
    </w:p>
    <w:p w14:paraId="33B39EB7"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Possess stronger &amp; faster self-organizing/self-configuration capabilities, </w:t>
      </w:r>
    </w:p>
    <w:p w14:paraId="0D1D1097"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More secure but still open &amp; quick to connect</w:t>
      </w:r>
    </w:p>
    <w:p w14:paraId="4FE015D9"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Powered with advanced AI/ML capabilities to achieve agility, operating performance and delivery of specific service</w:t>
      </w:r>
    </w:p>
    <w:p w14:paraId="442EBFDF" w14:textId="77777777" w:rsidR="00BF4433"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off-loading, proce</w:t>
      </w:r>
      <w:r w:rsidR="00BF4433">
        <w:rPr>
          <w:rFonts w:eastAsia="Times New Roman"/>
          <w:color w:val="000000"/>
          <w:lang w:val="en-US" w:eastAsia="en-US"/>
        </w:rPr>
        <w:t>ssing &amp; ingestion of local data</w:t>
      </w:r>
    </w:p>
    <w:p w14:paraId="695F4C17" w14:textId="50839F3C"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Supportive of futuristic expectations</w:t>
      </w:r>
    </w:p>
    <w:p w14:paraId="07F6FC0E" w14:textId="77777777" w:rsidR="00325B96" w:rsidRPr="0034212B" w:rsidRDefault="00325B96" w:rsidP="003E06C4">
      <w:pPr>
        <w:numPr>
          <w:ilvl w:val="1"/>
          <w:numId w:val="5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Extremely high device/subscriber velocity e.g. ultra-fast train</w:t>
      </w:r>
    </w:p>
    <w:p w14:paraId="29305591" w14:textId="77777777" w:rsidR="00325B96" w:rsidRPr="0034212B" w:rsidRDefault="00325B96" w:rsidP="003E06C4">
      <w:pPr>
        <w:numPr>
          <w:ilvl w:val="1"/>
          <w:numId w:val="5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Ground to high altitude seamless connectivity e.g. flying taxies. 3-D coverage analysis</w:t>
      </w:r>
    </w:p>
    <w:p w14:paraId="3E4F6328" w14:textId="77777777" w:rsidR="00325B96" w:rsidRPr="0034212B" w:rsidRDefault="00325B96" w:rsidP="003E06C4">
      <w:pPr>
        <w:numPr>
          <w:ilvl w:val="1"/>
          <w:numId w:val="5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Extremely high density of connections</w:t>
      </w:r>
    </w:p>
    <w:p w14:paraId="347E8A22" w14:textId="77777777" w:rsidR="00BF4433" w:rsidRDefault="00325B96" w:rsidP="003E06C4">
      <w:pPr>
        <w:numPr>
          <w:ilvl w:val="1"/>
          <w:numId w:val="52"/>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Very high bits/Hz density to support services like 3-D/hologram communication.</w:t>
      </w:r>
    </w:p>
    <w:p w14:paraId="2412EE4E" w14:textId="75861546"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Highly energy efficient &amp; capable of self-generating energy by natural means i.e. solar, wind to eliminate carbon consumption.</w:t>
      </w:r>
    </w:p>
    <w:p w14:paraId="054CE581"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Very dense network with lower radiation power</w:t>
      </w:r>
    </w:p>
    <w:p w14:paraId="720D3E0F"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providing precision-based connectivity at edge of network &amp; remote areas.</w:t>
      </w:r>
    </w:p>
    <w:p w14:paraId="0112A822"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providing services at space stations &amp; other planet establishments.</w:t>
      </w:r>
    </w:p>
    <w:p w14:paraId="43C8DC5F"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working with new set of simplified identities &amp; addresses</w:t>
      </w:r>
    </w:p>
    <w:p w14:paraId="0BBAEEF3"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complying with local &amp; global data privacy regulations &amp; adaptive to any such changes.</w:t>
      </w:r>
    </w:p>
    <w:p w14:paraId="1D6D9554" w14:textId="77777777" w:rsidR="00325B96" w:rsidRPr="0034212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supporting multiple radio access technology, access mechanism, protocols &amp; interfaces types.</w:t>
      </w:r>
    </w:p>
    <w:p w14:paraId="5437468F" w14:textId="7C632C9B" w:rsidR="00325B96" w:rsidRPr="00201B0B" w:rsidRDefault="00325B96" w:rsidP="003E06C4">
      <w:pPr>
        <w:numPr>
          <w:ilvl w:val="0"/>
          <w:numId w:val="48"/>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Capable of supporting previous generation services on new platform with enhanced capabilities</w:t>
      </w:r>
    </w:p>
    <w:p w14:paraId="1D9C17F5" w14:textId="75F9814D" w:rsidR="000E4F6F" w:rsidRPr="00CB7E8E" w:rsidRDefault="000E4F6F" w:rsidP="000E4F6F">
      <w:pPr>
        <w:pStyle w:val="NormalWeb"/>
        <w:rPr>
          <w:color w:val="000000"/>
        </w:rPr>
      </w:pPr>
    </w:p>
    <w:p w14:paraId="2CF5EB94" w14:textId="5D67B4CB" w:rsidR="00E06870" w:rsidRPr="00AF1EC8" w:rsidRDefault="009A0DE5" w:rsidP="003E06C4">
      <w:pPr>
        <w:pStyle w:val="ListParagraph"/>
        <w:numPr>
          <w:ilvl w:val="1"/>
          <w:numId w:val="78"/>
        </w:numPr>
        <w:outlineLvl w:val="1"/>
        <w:rPr>
          <w:rFonts w:asciiTheme="majorBidi" w:hAnsiTheme="majorBidi" w:cstheme="majorBidi"/>
          <w:b/>
        </w:rPr>
      </w:pPr>
      <w:bookmarkStart w:id="76" w:name="_Toc39853853"/>
      <w:r>
        <w:rPr>
          <w:rFonts w:asciiTheme="majorBidi" w:hAnsiTheme="majorBidi" w:cstheme="majorBidi"/>
          <w:b/>
        </w:rPr>
        <w:t>Access and Edge Components</w:t>
      </w:r>
      <w:bookmarkEnd w:id="76"/>
    </w:p>
    <w:p w14:paraId="28456D2E" w14:textId="0ED35452"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Future Access and Edge network may be arranged </w:t>
      </w:r>
      <w:r w:rsidR="003463CA">
        <w:rPr>
          <w:rFonts w:eastAsia="Times New Roman"/>
          <w:color w:val="000000"/>
          <w:lang w:val="en-US" w:eastAsia="en-US"/>
        </w:rPr>
        <w:t>as in following diagram.</w:t>
      </w:r>
    </w:p>
    <w:p w14:paraId="0A7A553B" w14:textId="77777777" w:rsidR="00342A16" w:rsidRPr="0034212B" w:rsidRDefault="00342A16" w:rsidP="00342A16">
      <w:pPr>
        <w:spacing w:before="100" w:beforeAutospacing="1" w:after="100" w:afterAutospacing="1"/>
        <w:rPr>
          <w:rFonts w:eastAsia="Times New Roman"/>
          <w:color w:val="000000"/>
          <w:lang w:val="en-US" w:eastAsia="en-US"/>
        </w:rPr>
      </w:pPr>
    </w:p>
    <w:p w14:paraId="122471E8"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noProof/>
          <w:lang w:val="en-US" w:eastAsia="en-US"/>
        </w:rPr>
        <w:drawing>
          <wp:inline distT="0" distB="0" distL="0" distR="0" wp14:anchorId="0A363CE5" wp14:editId="5DCADFCD">
            <wp:extent cx="5731510" cy="16922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5C5680F7" w14:textId="43F5C295" w:rsidR="003463CA" w:rsidRDefault="00290EFD" w:rsidP="00290EFD">
      <w:pPr>
        <w:spacing w:before="100" w:beforeAutospacing="1" w:after="100" w:afterAutospacing="1"/>
        <w:ind w:left="1440" w:firstLine="720"/>
        <w:rPr>
          <w:rFonts w:eastAsia="Times New Roman"/>
          <w:b/>
          <w:color w:val="000000"/>
          <w:lang w:val="en-US" w:eastAsia="en-US"/>
        </w:rPr>
      </w:pPr>
      <w:bookmarkStart w:id="77" w:name="_Toc3985398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20</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Access Components</w:t>
      </w:r>
      <w:bookmarkEnd w:id="77"/>
    </w:p>
    <w:p w14:paraId="1B3290F9"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Consumer Device Inter-working</w:t>
      </w:r>
      <w:r w:rsidRPr="0034212B">
        <w:rPr>
          <w:rFonts w:eastAsia="Times New Roman"/>
          <w:color w:val="000000"/>
          <w:lang w:val="en-US" w:eastAsia="en-US"/>
        </w:rPr>
        <w:t>- Future network consumer devices may be classified as</w:t>
      </w:r>
    </w:p>
    <w:p w14:paraId="7DF06311" w14:textId="77777777" w:rsidR="00342A16" w:rsidRPr="0034212B" w:rsidRDefault="00342A16" w:rsidP="003E06C4">
      <w:pPr>
        <w:numPr>
          <w:ilvl w:val="0"/>
          <w:numId w:val="5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Human used devices</w:t>
      </w:r>
    </w:p>
    <w:p w14:paraId="0A156F60" w14:textId="77777777" w:rsidR="00342A16" w:rsidRPr="0034212B" w:rsidRDefault="00342A16" w:rsidP="003E06C4">
      <w:pPr>
        <w:numPr>
          <w:ilvl w:val="0"/>
          <w:numId w:val="5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Machine operated devices</w:t>
      </w:r>
    </w:p>
    <w:p w14:paraId="735E7470" w14:textId="77777777" w:rsidR="00342A16" w:rsidRPr="0034212B" w:rsidRDefault="00342A16" w:rsidP="003E06C4">
      <w:pPr>
        <w:numPr>
          <w:ilvl w:val="0"/>
          <w:numId w:val="51"/>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Sensors</w:t>
      </w:r>
    </w:p>
    <w:p w14:paraId="09A5E03B" w14:textId="77777777" w:rsidR="00342A16"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These devices may require working intelligently in association with mobile or fixed-line network and may also require </w:t>
      </w:r>
      <w:proofErr w:type="gramStart"/>
      <w:r w:rsidRPr="0034212B">
        <w:rPr>
          <w:rFonts w:eastAsia="Times New Roman"/>
          <w:color w:val="000000"/>
          <w:lang w:val="en-US" w:eastAsia="en-US"/>
        </w:rPr>
        <w:t>to work</w:t>
      </w:r>
      <w:proofErr w:type="gramEnd"/>
      <w:r w:rsidRPr="0034212B">
        <w:rPr>
          <w:rFonts w:eastAsia="Times New Roman"/>
          <w:color w:val="000000"/>
          <w:lang w:val="en-US" w:eastAsia="en-US"/>
        </w:rPr>
        <w:t xml:space="preserve"> with peer to peer communication. The properties and aspect that assist in forming these devices part of access layer of network becomes important to be considered for future network innovation.</w:t>
      </w:r>
    </w:p>
    <w:p w14:paraId="5982E7F9"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lastRenderedPageBreak/>
        <w:drawing>
          <wp:inline distT="0" distB="0" distL="0" distR="0" wp14:anchorId="470D3141" wp14:editId="60276F77">
            <wp:extent cx="5731510" cy="3009900"/>
            <wp:effectExtent l="0" t="0" r="2540" b="0"/>
            <wp:docPr id="86928" name="Picture 8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0E0A13BA" w14:textId="217D0CEA"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78" w:name="_Toc3985398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21</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8E6D7B" w:rsidRPr="008E6D7B">
        <w:rPr>
          <w:rFonts w:eastAsia="Times New Roman"/>
          <w:b/>
          <w:bCs/>
          <w:color w:val="000000"/>
          <w:sz w:val="20"/>
          <w:lang w:val="en-US" w:eastAsia="en-US"/>
        </w:rPr>
        <w:t>View of customer devices &amp; front haul</w:t>
      </w:r>
      <w:bookmarkEnd w:id="78"/>
    </w:p>
    <w:p w14:paraId="33A379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 xml:space="preserve">Consumer devices can access connected world through fixed access or through radio network.  Radio network may be based on any technology and first level of application of edge computing can happen just after termination of the radio traffic. Normally it is Radio unit of 5G or any similar unit of future technology. Further connection of the network traffic to next logical computing end is provided through network called as Fronthaul. Typical </w:t>
      </w:r>
      <w:proofErr w:type="spellStart"/>
      <w:r w:rsidRPr="008E6D7B">
        <w:rPr>
          <w:rFonts w:eastAsia="Times New Roman"/>
          <w:color w:val="000000"/>
          <w:lang w:val="en-US" w:eastAsia="en-US"/>
        </w:rPr>
        <w:t>its</w:t>
      </w:r>
      <w:proofErr w:type="spellEnd"/>
      <w:r w:rsidRPr="008E6D7B">
        <w:rPr>
          <w:rFonts w:eastAsia="Times New Roman"/>
          <w:color w:val="000000"/>
          <w:lang w:val="en-US" w:eastAsia="en-US"/>
        </w:rPr>
        <w:t xml:space="preserve"> up to DU (Distributed Unit) or any similar unit of future network. Enhanced Edge computing capabilities can be deployed at this point.</w:t>
      </w:r>
    </w:p>
    <w:p w14:paraId="2165B1D8"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The use cases and communication service delivery platforms for quality sensitive services will require truly integrated last mile where actual service in the hands of consumer needs to be access network agnostic. Therefore, access and edge network solution need to provide similar performance irrespective of underlying technology. Edge computing at each compute node needs to provide comprehensive outcome that assures that customer is able to consume the service over diverse access network, therefore the above diagram includes both radio and fixed access scenarios.</w:t>
      </w:r>
    </w:p>
    <w:p w14:paraId="556471D3" w14:textId="77777777" w:rsidR="008E6D7B" w:rsidRPr="008E6D7B" w:rsidRDefault="008E6D7B" w:rsidP="008E6D7B">
      <w:pPr>
        <w:spacing w:before="100" w:beforeAutospacing="1" w:after="100" w:afterAutospacing="1"/>
        <w:rPr>
          <w:rFonts w:eastAsia="Times New Roman"/>
          <w:color w:val="000000"/>
          <w:lang w:val="en-US" w:eastAsia="en-US"/>
        </w:rPr>
      </w:pPr>
    </w:p>
    <w:p w14:paraId="096F9B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drawing>
          <wp:inline distT="0" distB="0" distL="0" distR="0" wp14:anchorId="63EC14CD" wp14:editId="72E6DDE0">
            <wp:extent cx="5731510" cy="2466340"/>
            <wp:effectExtent l="0" t="0" r="2540" b="0"/>
            <wp:docPr id="86929" name="Picture 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sidRPr="008E6D7B">
        <w:rPr>
          <w:rFonts w:eastAsia="Times New Roman"/>
          <w:color w:val="000000"/>
          <w:lang w:val="en-US" w:eastAsia="en-US"/>
        </w:rPr>
        <w:t xml:space="preserve"> </w:t>
      </w:r>
    </w:p>
    <w:p w14:paraId="1999FF55" w14:textId="290ADF86"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79" w:name="_Toc3985398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22</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8E6D7B" w:rsidRPr="008E6D7B">
        <w:rPr>
          <w:rFonts w:eastAsia="Times New Roman"/>
          <w:b/>
          <w:bCs/>
          <w:color w:val="000000"/>
          <w:sz w:val="20"/>
          <w:lang w:val="en-US" w:eastAsia="en-US"/>
        </w:rPr>
        <w:t xml:space="preserve">View of Fronthaul, </w:t>
      </w:r>
      <w:proofErr w:type="spellStart"/>
      <w:r w:rsidR="008E6D7B" w:rsidRPr="008E6D7B">
        <w:rPr>
          <w:rFonts w:eastAsia="Times New Roman"/>
          <w:b/>
          <w:bCs/>
          <w:color w:val="000000"/>
          <w:sz w:val="20"/>
          <w:lang w:val="en-US" w:eastAsia="en-US"/>
        </w:rPr>
        <w:t>midhaul</w:t>
      </w:r>
      <w:proofErr w:type="spellEnd"/>
      <w:r w:rsidR="008E6D7B" w:rsidRPr="008E6D7B">
        <w:rPr>
          <w:rFonts w:eastAsia="Times New Roman"/>
          <w:b/>
          <w:bCs/>
          <w:color w:val="000000"/>
          <w:sz w:val="20"/>
          <w:lang w:val="en-US" w:eastAsia="en-US"/>
        </w:rPr>
        <w:t xml:space="preserve"> and backhaul</w:t>
      </w:r>
      <w:bookmarkEnd w:id="79"/>
    </w:p>
    <w:p w14:paraId="3B97EE82" w14:textId="600A01EC" w:rsidR="00342A16" w:rsidRPr="0034212B" w:rsidRDefault="008E6D7B" w:rsidP="00342A16">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 xml:space="preserve">Network elements of front haul are connected to core network through backhaul. To provide further computing &amp; decision making, there may be arrangement of additional network traffic processing at the middle of </w:t>
      </w:r>
      <w:r w:rsidRPr="008E6D7B">
        <w:rPr>
          <w:rFonts w:eastAsia="Times New Roman"/>
          <w:color w:val="000000"/>
          <w:lang w:val="en-US" w:eastAsia="en-US"/>
        </w:rPr>
        <w:lastRenderedPageBreak/>
        <w:t xml:space="preserve">backhaul through CU (Centralized Unit), therefore, making backhaul smaller. In such scenario, network between Distributed unit to centralized unit is termed as </w:t>
      </w:r>
      <w:proofErr w:type="spellStart"/>
      <w:r w:rsidRPr="008E6D7B">
        <w:rPr>
          <w:rFonts w:eastAsia="Times New Roman"/>
          <w:color w:val="000000"/>
          <w:lang w:val="en-US" w:eastAsia="en-US"/>
        </w:rPr>
        <w:t>Midhaul</w:t>
      </w:r>
      <w:proofErr w:type="spellEnd"/>
      <w:r w:rsidRPr="008E6D7B">
        <w:rPr>
          <w:rFonts w:eastAsia="Times New Roman"/>
          <w:color w:val="000000"/>
          <w:lang w:val="en-US" w:eastAsia="en-US"/>
        </w:rPr>
        <w:t xml:space="preserve"> whereas network segment between CU and core network is termed as </w:t>
      </w:r>
      <w:proofErr w:type="spellStart"/>
      <w:r w:rsidRPr="008E6D7B">
        <w:rPr>
          <w:rFonts w:eastAsia="Times New Roman"/>
          <w:color w:val="000000"/>
          <w:lang w:val="en-US" w:eastAsia="en-US"/>
        </w:rPr>
        <w:t>Backhaul.</w:t>
      </w:r>
      <w:commentRangeStart w:id="80"/>
      <w:r w:rsidR="00342A16" w:rsidRPr="0034212B">
        <w:rPr>
          <w:rFonts w:eastAsia="Times New Roman"/>
          <w:b/>
          <w:color w:val="000000"/>
          <w:lang w:val="en-US" w:eastAsia="en-US"/>
        </w:rPr>
        <w:t>Radio</w:t>
      </w:r>
      <w:proofErr w:type="spellEnd"/>
      <w:r w:rsidR="00342A16" w:rsidRPr="0034212B">
        <w:rPr>
          <w:rFonts w:eastAsia="Times New Roman"/>
          <w:b/>
          <w:color w:val="000000"/>
          <w:lang w:val="en-US" w:eastAsia="en-US"/>
        </w:rPr>
        <w:t xml:space="preserve"> Access Network</w:t>
      </w:r>
      <w:r w:rsidR="00342A16" w:rsidRPr="0034212B">
        <w:rPr>
          <w:rFonts w:eastAsia="Times New Roman"/>
          <w:color w:val="000000"/>
          <w:lang w:val="en-US" w:eastAsia="en-US"/>
        </w:rPr>
        <w:t>- Future network is expected to use heterogeneous wireless link layer to support multiple technologies &amp; use cases. These aspects are considered under this section</w:t>
      </w:r>
    </w:p>
    <w:p w14:paraId="4EA5B81C"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Fixed Access Network</w:t>
      </w:r>
      <w:r w:rsidRPr="0034212B">
        <w:rPr>
          <w:rFonts w:eastAsia="Times New Roman"/>
          <w:color w:val="000000"/>
          <w:lang w:val="en-US" w:eastAsia="en-US"/>
        </w:rPr>
        <w:t>- Fixed access network enabling use cases for future society through fixed wireless or fixed copper/fiber are considered over here</w:t>
      </w:r>
    </w:p>
    <w:p w14:paraId="4694DD91"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Cell site management &amp; operations</w:t>
      </w:r>
      <w:r w:rsidRPr="0034212B">
        <w:rPr>
          <w:rFonts w:eastAsia="Times New Roman"/>
          <w:color w:val="000000"/>
          <w:lang w:val="en-US" w:eastAsia="en-US"/>
        </w:rPr>
        <w:t>- Cell sites are integral part of network access layer. These may fall under edge design or next to edge design under various relevant use case designs. Considerations related to cell site design and applicable Management &amp; operations functions is considered here.</w:t>
      </w:r>
    </w:p>
    <w:p w14:paraId="5804E3E2"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Fronthaul</w:t>
      </w:r>
      <w:r w:rsidRPr="0034212B">
        <w:rPr>
          <w:rFonts w:eastAsia="Times New Roman"/>
          <w:color w:val="000000"/>
          <w:lang w:val="en-US" w:eastAsia="en-US"/>
        </w:rPr>
        <w:t>- Fronthaul may have multiple design options based on operating scenario, use-case and network properties. Fronthaul design requires due consideration for access network enablement in Future network</w:t>
      </w:r>
    </w:p>
    <w:p w14:paraId="4EA737A2"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Backhaul</w:t>
      </w:r>
      <w:r w:rsidRPr="0034212B">
        <w:rPr>
          <w:rFonts w:eastAsia="Times New Roman"/>
          <w:color w:val="000000"/>
          <w:lang w:val="en-US" w:eastAsia="en-US"/>
        </w:rPr>
        <w:t>- Backhaul may be considered has hand off layer between access and transport/core network. Specific properties associated with access layer and Edge network of FG NET2030 is studied in this section</w:t>
      </w:r>
    </w:p>
    <w:p w14:paraId="000E163A" w14:textId="77777777" w:rsidR="00342A16" w:rsidRPr="0034212B" w:rsidRDefault="00342A16" w:rsidP="00342A16">
      <w:pPr>
        <w:spacing w:before="100" w:beforeAutospacing="1" w:after="100" w:afterAutospacing="1"/>
        <w:rPr>
          <w:rFonts w:eastAsia="Times New Roman"/>
          <w:color w:val="000000"/>
          <w:lang w:val="en-US" w:eastAsia="en-US"/>
        </w:rPr>
      </w:pPr>
      <w:proofErr w:type="spellStart"/>
      <w:r w:rsidRPr="0034212B">
        <w:rPr>
          <w:rFonts w:eastAsia="Times New Roman"/>
          <w:b/>
          <w:color w:val="000000"/>
          <w:lang w:val="en-US" w:eastAsia="en-US"/>
        </w:rPr>
        <w:t>Midhaul</w:t>
      </w:r>
      <w:proofErr w:type="spellEnd"/>
      <w:r w:rsidRPr="0034212B">
        <w:rPr>
          <w:rFonts w:eastAsia="Times New Roman"/>
          <w:color w:val="000000"/>
          <w:lang w:val="en-US" w:eastAsia="en-US"/>
        </w:rPr>
        <w:t>- There may be need for deviation in design to put some network function &amp; associated compute capability in the middle of Fronthaul and backhaul. Any such design aspect is provided due consideration over here</w:t>
      </w:r>
      <w:commentRangeEnd w:id="80"/>
      <w:r w:rsidRPr="0034212B">
        <w:rPr>
          <w:rFonts w:eastAsia="Times New Roman"/>
          <w:sz w:val="16"/>
          <w:szCs w:val="16"/>
          <w:lang w:val="en-US" w:eastAsia="en-US"/>
        </w:rPr>
        <w:commentReference w:id="80"/>
      </w:r>
    </w:p>
    <w:p w14:paraId="3777506A"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 xml:space="preserve">Edge Computing </w:t>
      </w:r>
      <w:r w:rsidRPr="0034212B">
        <w:rPr>
          <w:rFonts w:eastAsia="Times New Roman"/>
          <w:color w:val="000000"/>
          <w:lang w:val="en-US" w:eastAsia="en-US"/>
        </w:rPr>
        <w:t>- Various form of data and network layer analytics will be required to support use-cases requiring real-time decision making and management of data flow in intelligent fashion. This study may help in envisioning the requirements in the area of edge computing and analytics. Edge Computing may be at Mobile edge in the form of Mobile Edge Computing either at RAN or Fronthaul or mid-haul or backhaul or at the edge of enterprise/customer network. Edge computing nodes come with its own capabilities required to store processing data, compute or execute some algorithm and communication setup to interact with rest of the network</w:t>
      </w:r>
    </w:p>
    <w:p w14:paraId="7754C5D4"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b/>
          <w:color w:val="000000"/>
          <w:lang w:val="en-US" w:eastAsia="en-US"/>
        </w:rPr>
        <w:t>Edge Inter-working</w:t>
      </w:r>
      <w:r w:rsidRPr="0034212B">
        <w:rPr>
          <w:rFonts w:eastAsia="Times New Roman"/>
          <w:color w:val="000000"/>
          <w:lang w:val="en-US" w:eastAsia="en-US"/>
        </w:rPr>
        <w:t>- Edge inter-working among different stakeholders in future use-cases will become very important for successful delivery of designed services. Consideration of data aspect, integration aspect, security aspect and future requirement associated with coordinated inter-working is considered in this section. Edge inter-working may be with other edge computing nodes or with some industry vertical solution.</w:t>
      </w:r>
    </w:p>
    <w:p w14:paraId="507D929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b/>
          <w:bCs/>
          <w:color w:val="000000"/>
          <w:lang w:val="en-US" w:eastAsia="en-US"/>
        </w:rPr>
        <w:t>Controller Layer</w:t>
      </w:r>
      <w:r w:rsidRPr="008E6D7B">
        <w:rPr>
          <w:rFonts w:eastAsia="Times New Roman"/>
          <w:color w:val="000000"/>
          <w:lang w:val="en-US" w:eastAsia="en-US"/>
        </w:rPr>
        <w:t>- Controller layer hosts all controller applicable at Access and Edge layer to provide unified controller capability to underlying network.</w:t>
      </w:r>
    </w:p>
    <w:p w14:paraId="7C6C70CE"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Controller can be network domain specific (e.g. SDN Controller, RAN Controller), network infrastructure specific (e.g. Slice Controller) or service specific (e.g. service quality controller).</w:t>
      </w:r>
    </w:p>
    <w:p w14:paraId="4506D1FB" w14:textId="77777777" w:rsidR="00342A16" w:rsidRDefault="00342A16" w:rsidP="00CB4100">
      <w:pPr>
        <w:spacing w:before="100" w:beforeAutospacing="1" w:after="100" w:afterAutospacing="1"/>
        <w:rPr>
          <w:rFonts w:eastAsia="Times New Roman"/>
          <w:color w:val="000000"/>
          <w:sz w:val="27"/>
          <w:szCs w:val="27"/>
          <w:lang w:val="en-US" w:eastAsia="en-US"/>
        </w:rPr>
      </w:pPr>
    </w:p>
    <w:p w14:paraId="23C82AF3" w14:textId="46A62801" w:rsidR="00342A16" w:rsidRPr="008A7018" w:rsidRDefault="009A0DE5" w:rsidP="003E06C4">
      <w:pPr>
        <w:pStyle w:val="ListParagraph"/>
        <w:numPr>
          <w:ilvl w:val="1"/>
          <w:numId w:val="78"/>
        </w:numPr>
        <w:ind w:left="720"/>
        <w:outlineLvl w:val="1"/>
        <w:rPr>
          <w:rFonts w:asciiTheme="majorBidi" w:hAnsiTheme="majorBidi" w:cstheme="majorBidi"/>
          <w:b/>
        </w:rPr>
      </w:pPr>
      <w:bookmarkStart w:id="81" w:name="_Toc39853854"/>
      <w:r w:rsidRPr="008A7018">
        <w:rPr>
          <w:rFonts w:asciiTheme="majorBidi" w:hAnsiTheme="majorBidi" w:cstheme="majorBidi"/>
          <w:b/>
        </w:rPr>
        <w:t>Architecture</w:t>
      </w:r>
      <w:bookmarkEnd w:id="81"/>
    </w:p>
    <w:p w14:paraId="643BABC0" w14:textId="07D8E6A9" w:rsidR="00CB4100" w:rsidRPr="00CB4100" w:rsidRDefault="00CB4100" w:rsidP="00CB4100">
      <w:p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The following figure </w:t>
      </w:r>
      <w:r w:rsidR="003A0FAD">
        <w:rPr>
          <w:rFonts w:eastAsia="Times New Roman"/>
          <w:color w:val="000000"/>
          <w:sz w:val="27"/>
          <w:szCs w:val="27"/>
          <w:lang w:val="en-US" w:eastAsia="en-US"/>
        </w:rPr>
        <w:t xml:space="preserve">depicts am </w:t>
      </w:r>
      <w:r w:rsidRPr="00CB4100">
        <w:rPr>
          <w:rFonts w:eastAsia="Times New Roman"/>
          <w:color w:val="000000"/>
          <w:sz w:val="27"/>
          <w:szCs w:val="27"/>
          <w:lang w:val="en-US" w:eastAsia="en-US"/>
        </w:rPr>
        <w:t xml:space="preserve">architecture of the (Network2030) internet with the integration of densified edge/access networks. </w:t>
      </w:r>
      <w:r w:rsidRPr="00CB4100">
        <w:rPr>
          <w:rFonts w:eastAsia="Times New Roman"/>
          <w:color w:val="000000"/>
          <w:sz w:val="27"/>
          <w:szCs w:val="27"/>
          <w:highlight w:val="yellow"/>
          <w:lang w:val="en-US" w:eastAsia="en-US"/>
        </w:rPr>
        <w:t xml:space="preserve">At the </w:t>
      </w:r>
      <w:proofErr w:type="gramStart"/>
      <w:r w:rsidRPr="00CB4100">
        <w:rPr>
          <w:rFonts w:eastAsia="Times New Roman"/>
          <w:color w:val="000000"/>
          <w:sz w:val="27"/>
          <w:szCs w:val="27"/>
          <w:highlight w:val="yellow"/>
          <w:lang w:val="en-US" w:eastAsia="en-US"/>
        </w:rPr>
        <w:t>right hand</w:t>
      </w:r>
      <w:proofErr w:type="gramEnd"/>
      <w:r w:rsidRPr="00CB4100">
        <w:rPr>
          <w:rFonts w:eastAsia="Times New Roman"/>
          <w:color w:val="000000"/>
          <w:sz w:val="27"/>
          <w:szCs w:val="27"/>
          <w:highlight w:val="yellow"/>
          <w:lang w:val="en-US" w:eastAsia="en-US"/>
        </w:rPr>
        <w:t xml:space="preserve"> side, the </w:t>
      </w:r>
      <w:commentRangeStart w:id="82"/>
      <w:commentRangeStart w:id="83"/>
      <w:r w:rsidRPr="00CB4100">
        <w:rPr>
          <w:rFonts w:eastAsia="Times New Roman"/>
          <w:color w:val="000000"/>
          <w:sz w:val="27"/>
          <w:szCs w:val="27"/>
          <w:highlight w:val="yellow"/>
          <w:lang w:val="en-US" w:eastAsia="en-US"/>
        </w:rPr>
        <w:t>Internet access is provided through the peering with other domains, while localized service access is provided in customer networks.</w:t>
      </w:r>
      <w:r w:rsidRPr="00CB4100">
        <w:rPr>
          <w:rFonts w:eastAsia="Times New Roman"/>
          <w:color w:val="000000"/>
          <w:sz w:val="27"/>
          <w:szCs w:val="27"/>
          <w:lang w:val="en-US" w:eastAsia="en-US"/>
        </w:rPr>
        <w:t xml:space="preserve"> Said service access will continue to rely on POP-based provisioning, e.g., through CDNs and other service platforms such as Google Cloud, AWS and others. </w:t>
      </w:r>
      <w:r w:rsidRPr="00CB4100">
        <w:rPr>
          <w:rFonts w:eastAsia="Times New Roman"/>
          <w:color w:val="000000"/>
          <w:sz w:val="27"/>
          <w:szCs w:val="27"/>
          <w:highlight w:val="yellow"/>
          <w:lang w:val="en-US" w:eastAsia="en-US"/>
        </w:rPr>
        <w:t xml:space="preserve">The POP model will be complemented through the service rich multi-access, multi-technology and multi-ownership (in short </w:t>
      </w:r>
      <w:r w:rsidRPr="00CB4100">
        <w:rPr>
          <w:rFonts w:eastAsia="Times New Roman"/>
          <w:i/>
          <w:color w:val="000000"/>
          <w:sz w:val="27"/>
          <w:szCs w:val="27"/>
          <w:highlight w:val="yellow"/>
          <w:lang w:val="en-US" w:eastAsia="en-US"/>
        </w:rPr>
        <w:t>multi-X</w:t>
      </w:r>
      <w:r w:rsidRPr="00CB4100">
        <w:rPr>
          <w:rFonts w:eastAsia="Times New Roman"/>
          <w:color w:val="000000"/>
          <w:sz w:val="27"/>
          <w:szCs w:val="27"/>
          <w:highlight w:val="yellow"/>
          <w:lang w:val="en-US" w:eastAsia="en-US"/>
        </w:rPr>
        <w:t>) edge</w:t>
      </w:r>
      <w:r w:rsidRPr="00CB4100">
        <w:rPr>
          <w:rFonts w:eastAsia="Times New Roman"/>
          <w:color w:val="000000"/>
          <w:sz w:val="27"/>
          <w:szCs w:val="27"/>
          <w:lang w:val="en-US" w:eastAsia="en-US"/>
        </w:rPr>
        <w:t xml:space="preserve">. </w:t>
      </w:r>
      <w:r w:rsidR="00276436">
        <w:rPr>
          <w:rFonts w:eastAsia="Times New Roman"/>
          <w:color w:val="000000"/>
          <w:sz w:val="27"/>
          <w:szCs w:val="27"/>
          <w:lang w:val="en-US" w:eastAsia="en-US"/>
        </w:rPr>
        <w:t xml:space="preserve">This </w:t>
      </w:r>
      <w:r w:rsidRPr="00CB4100">
        <w:rPr>
          <w:rFonts w:eastAsia="Times New Roman"/>
          <w:color w:val="000000"/>
          <w:sz w:val="27"/>
          <w:szCs w:val="27"/>
          <w:lang w:val="en-US" w:eastAsia="en-US"/>
        </w:rPr>
        <w:t xml:space="preserve">edge network will provide in-network edge clusters of compute resources, ultimately extended to the far edge devices, where said devices can become transient members of a specific </w:t>
      </w:r>
      <w:r w:rsidRPr="00CB4100">
        <w:rPr>
          <w:rFonts w:eastAsia="Times New Roman"/>
          <w:color w:val="000000"/>
          <w:sz w:val="27"/>
          <w:szCs w:val="27"/>
          <w:lang w:val="en-US" w:eastAsia="en-US"/>
        </w:rPr>
        <w:lastRenderedPageBreak/>
        <w:t>service delivery relation.</w:t>
      </w:r>
      <w:commentRangeEnd w:id="82"/>
      <w:r w:rsidRPr="00CB4100">
        <w:rPr>
          <w:rFonts w:eastAsia="Times New Roman"/>
          <w:sz w:val="16"/>
          <w:szCs w:val="16"/>
          <w:lang w:val="en-US" w:eastAsia="en-US"/>
        </w:rPr>
        <w:commentReference w:id="82"/>
      </w:r>
      <w:commentRangeEnd w:id="83"/>
      <w:r w:rsidRPr="00CB4100">
        <w:rPr>
          <w:rFonts w:eastAsia="Times New Roman"/>
          <w:sz w:val="16"/>
          <w:szCs w:val="16"/>
          <w:lang w:val="en-US" w:eastAsia="en-US"/>
        </w:rPr>
        <w:commentReference w:id="83"/>
      </w:r>
      <w:r w:rsidRPr="00CB4100">
        <w:rPr>
          <w:rFonts w:eastAsia="Times New Roman"/>
          <w:color w:val="000000"/>
          <w:sz w:val="27"/>
          <w:szCs w:val="27"/>
          <w:lang w:val="en-US" w:eastAsia="en-US"/>
        </w:rPr>
        <w:t xml:space="preserve"> Note that within said model, particularly of multi-ownership, edge end as well as infrastructure devices may possibly be provided by private network owners, e.g., in industrial or entertainment use cases, even end users directly, e.g., in the form of home network based devices, in addition to one or more public network owner. </w:t>
      </w:r>
    </w:p>
    <w:p w14:paraId="08D7FD4E" w14:textId="77777777" w:rsidR="00004F72" w:rsidRDefault="00CB4100" w:rsidP="00004F72">
      <w:pPr>
        <w:spacing w:before="100" w:beforeAutospacing="1" w:after="100" w:afterAutospacing="1"/>
        <w:jc w:val="center"/>
        <w:rPr>
          <w:rFonts w:eastAsia="Times New Roman"/>
          <w:b/>
          <w:bCs/>
          <w:lang w:val="en-US" w:eastAsia="en-US"/>
        </w:rPr>
      </w:pPr>
      <w:commentRangeStart w:id="84"/>
      <w:r w:rsidRPr="00CB4100">
        <w:rPr>
          <w:rFonts w:eastAsia="Times New Roman"/>
          <w:noProof/>
          <w:color w:val="000000"/>
          <w:sz w:val="27"/>
          <w:szCs w:val="27"/>
          <w:lang w:val="en-US" w:eastAsia="en-US"/>
        </w:rPr>
        <w:drawing>
          <wp:inline distT="0" distB="0" distL="0" distR="0" wp14:anchorId="5D0F3C65" wp14:editId="2C8CCDED">
            <wp:extent cx="6090920" cy="260331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7709" cy="2606220"/>
                    </a:xfrm>
                    <a:prstGeom prst="rect">
                      <a:avLst/>
                    </a:prstGeom>
                    <a:noFill/>
                  </pic:spPr>
                </pic:pic>
              </a:graphicData>
            </a:graphic>
          </wp:inline>
        </w:drawing>
      </w:r>
      <w:commentRangeEnd w:id="84"/>
      <w:r w:rsidRPr="00CB4100">
        <w:rPr>
          <w:rFonts w:eastAsia="Times New Roman"/>
          <w:sz w:val="16"/>
          <w:szCs w:val="16"/>
          <w:lang w:val="en-US" w:eastAsia="en-US"/>
        </w:rPr>
        <w:commentReference w:id="84"/>
      </w:r>
      <w:r w:rsidR="007466EA" w:rsidRPr="007466EA">
        <w:rPr>
          <w:rFonts w:eastAsia="Times New Roman"/>
          <w:b/>
          <w:bCs/>
          <w:lang w:val="en-US" w:eastAsia="en-US"/>
        </w:rPr>
        <w:t xml:space="preserve"> </w:t>
      </w:r>
    </w:p>
    <w:p w14:paraId="6038CE53" w14:textId="611D54FA" w:rsidR="00CB4100" w:rsidRPr="00CB4100" w:rsidRDefault="007466EA" w:rsidP="00CB4100">
      <w:pPr>
        <w:spacing w:before="100" w:beforeAutospacing="1" w:after="100" w:afterAutospacing="1"/>
        <w:jc w:val="center"/>
        <w:rPr>
          <w:rFonts w:eastAsia="Times New Roman"/>
          <w:color w:val="000000"/>
          <w:sz w:val="27"/>
          <w:szCs w:val="27"/>
          <w:lang w:val="en-US" w:eastAsia="en-US"/>
        </w:rPr>
      </w:pPr>
      <w:bookmarkStart w:id="85" w:name="_Toc3985399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23</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proofErr w:type="gramStart"/>
      <w:r w:rsidR="003463CA">
        <w:rPr>
          <w:rFonts w:eastAsia="Times New Roman"/>
          <w:color w:val="000000"/>
          <w:sz w:val="27"/>
          <w:szCs w:val="27"/>
          <w:lang w:val="en-US" w:eastAsia="en-US"/>
        </w:rPr>
        <w:t xml:space="preserve">- </w:t>
      </w:r>
      <w:r w:rsidR="00CB4100" w:rsidRPr="00CB4100">
        <w:rPr>
          <w:rFonts w:eastAsia="Times New Roman"/>
          <w:color w:val="000000"/>
          <w:sz w:val="27"/>
          <w:szCs w:val="27"/>
          <w:lang w:val="en-US" w:eastAsia="en-US"/>
        </w:rPr>
        <w:t xml:space="preserve"> Edge</w:t>
      </w:r>
      <w:proofErr w:type="gramEnd"/>
      <w:r w:rsidR="003463CA">
        <w:rPr>
          <w:rFonts w:eastAsia="Times New Roman"/>
          <w:color w:val="000000"/>
          <w:sz w:val="27"/>
          <w:szCs w:val="27"/>
          <w:lang w:val="en-US" w:eastAsia="en-US"/>
        </w:rPr>
        <w:t xml:space="preserve"> Architecture</w:t>
      </w:r>
      <w:bookmarkEnd w:id="85"/>
    </w:p>
    <w:p w14:paraId="7E501D5E" w14:textId="77777777" w:rsidR="00CB4100" w:rsidRPr="00CB4100" w:rsidRDefault="00CB4100" w:rsidP="00CB4100">
      <w:pPr>
        <w:rPr>
          <w:lang w:val="en-US" w:eastAsia="en-US"/>
        </w:rPr>
      </w:pPr>
      <w:commentRangeStart w:id="86"/>
      <w:r w:rsidRPr="00CB4100">
        <w:rPr>
          <w:highlight w:val="yellow"/>
          <w:lang w:eastAsia="en-US"/>
        </w:rPr>
        <w:t xml:space="preserve">This transient nature of relationships constitutes a significant shift beyond the often long-term and static relations between network (operators) and end user (devices). Such transient relationships can be found, for example in [REF to subG1 use case on mobile function offloading], </w:t>
      </w:r>
      <w:r w:rsidRPr="00CB4100">
        <w:rPr>
          <w:highlight w:val="yellow"/>
          <w:lang w:val="en-US" w:eastAsia="en-US"/>
        </w:rPr>
        <w:t>but also occur in scenarios in which private network equipment, including end devices, is being utilized in the end-to-end provisioning of services to end users.</w:t>
      </w:r>
      <w:r w:rsidRPr="00CB4100">
        <w:rPr>
          <w:lang w:val="en-US" w:eastAsia="en-US"/>
        </w:rPr>
        <w:t xml:space="preserve"> </w:t>
      </w:r>
      <w:commentRangeEnd w:id="86"/>
      <w:r w:rsidRPr="00CB4100">
        <w:rPr>
          <w:rFonts w:eastAsia="Times New Roman"/>
          <w:sz w:val="16"/>
          <w:szCs w:val="16"/>
          <w:lang w:val="en-US" w:eastAsia="en-US"/>
        </w:rPr>
        <w:commentReference w:id="86"/>
      </w:r>
    </w:p>
    <w:p w14:paraId="62838978" w14:textId="77777777" w:rsidR="00CB4100" w:rsidRDefault="00CB4100" w:rsidP="00CB4100">
      <w:pPr>
        <w:spacing w:before="100" w:beforeAutospacing="1" w:after="100" w:afterAutospacing="1"/>
        <w:rPr>
          <w:rFonts w:eastAsia="Times New Roman"/>
          <w:i/>
          <w:lang w:val="en-US" w:eastAsia="en-US"/>
        </w:rPr>
      </w:pPr>
      <w:r w:rsidRPr="00CB4100">
        <w:rPr>
          <w:rFonts w:eastAsia="Times New Roman"/>
          <w:i/>
          <w:lang w:val="en-US" w:eastAsia="en-US"/>
        </w:rPr>
        <w:t xml:space="preserve">Any edge/access network solution must cater to these </w:t>
      </w:r>
      <w:r w:rsidRPr="00CB4100">
        <w:rPr>
          <w:rFonts w:eastAsia="Times New Roman"/>
          <w:b/>
          <w:i/>
          <w:lang w:val="en-US" w:eastAsia="en-US"/>
        </w:rPr>
        <w:t>transient relations</w:t>
      </w:r>
      <w:r w:rsidRPr="00CB4100">
        <w:rPr>
          <w:rFonts w:eastAsia="Times New Roman"/>
          <w:i/>
          <w:lang w:val="en-US" w:eastAsia="en-US"/>
        </w:rPr>
        <w:t xml:space="preserve"> being established.</w:t>
      </w:r>
    </w:p>
    <w:p w14:paraId="645349E2"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Following diagram provides an architectural overview for future Access &amp; Edge Network</w:t>
      </w:r>
    </w:p>
    <w:p w14:paraId="6A46536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commentRangeStart w:id="87"/>
      <w:r w:rsidRPr="0034212B">
        <w:rPr>
          <w:rFonts w:eastAsia="Times New Roman"/>
          <w:noProof/>
          <w:lang w:val="en-US" w:eastAsia="en-US"/>
        </w:rPr>
        <w:drawing>
          <wp:inline distT="0" distB="0" distL="0" distR="0" wp14:anchorId="0851C618" wp14:editId="442947E8">
            <wp:extent cx="5731510" cy="3048000"/>
            <wp:effectExtent l="0" t="0" r="2540" b="0"/>
            <wp:docPr id="86918" name="Picture 8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commentRangeEnd w:id="87"/>
      <w:r w:rsidRPr="0034212B">
        <w:rPr>
          <w:rFonts w:eastAsia="Times New Roman"/>
          <w:sz w:val="16"/>
          <w:szCs w:val="16"/>
          <w:lang w:val="en-US" w:eastAsia="en-US"/>
        </w:rPr>
        <w:commentReference w:id="87"/>
      </w:r>
    </w:p>
    <w:p w14:paraId="26FB146D" w14:textId="421699C9" w:rsidR="003C0E0D" w:rsidRPr="0034212B" w:rsidRDefault="006D0F9E" w:rsidP="003C0E0D">
      <w:pPr>
        <w:tabs>
          <w:tab w:val="left" w:pos="1224"/>
        </w:tabs>
        <w:spacing w:before="100" w:beforeAutospacing="1" w:after="100" w:afterAutospacing="1"/>
        <w:jc w:val="center"/>
        <w:rPr>
          <w:rFonts w:eastAsia="Times New Roman"/>
          <w:color w:val="000000"/>
          <w:sz w:val="20"/>
          <w:lang w:val="en-US" w:eastAsia="en-US"/>
        </w:rPr>
      </w:pPr>
      <w:bookmarkStart w:id="88" w:name="_Toc3985399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24</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9B37C9">
        <w:rPr>
          <w:rFonts w:eastAsia="Times New Roman"/>
          <w:color w:val="000000"/>
          <w:sz w:val="20"/>
          <w:lang w:val="en-US" w:eastAsia="en-US"/>
        </w:rPr>
        <w:t>Future Network Access and</w:t>
      </w:r>
      <w:r w:rsidR="003C0E0D" w:rsidRPr="0034212B">
        <w:rPr>
          <w:rFonts w:eastAsia="Times New Roman"/>
          <w:color w:val="000000"/>
          <w:sz w:val="20"/>
          <w:lang w:val="en-US" w:eastAsia="en-US"/>
        </w:rPr>
        <w:t xml:space="preserve"> Edge </w:t>
      </w:r>
      <w:r w:rsidR="009B37C9">
        <w:rPr>
          <w:rFonts w:eastAsia="Times New Roman"/>
          <w:color w:val="000000"/>
          <w:sz w:val="20"/>
          <w:lang w:val="en-US" w:eastAsia="en-US"/>
        </w:rPr>
        <w:t>architecture</w:t>
      </w:r>
      <w:bookmarkEnd w:id="88"/>
      <w:r w:rsidR="009B37C9">
        <w:rPr>
          <w:rFonts w:eastAsia="Times New Roman"/>
          <w:color w:val="000000"/>
          <w:sz w:val="20"/>
          <w:lang w:val="en-US" w:eastAsia="en-US"/>
        </w:rPr>
        <w:t xml:space="preserve"> </w:t>
      </w:r>
    </w:p>
    <w:p w14:paraId="094B6A4D" w14:textId="744EBCC6"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The diagram </w:t>
      </w:r>
      <w:r w:rsidR="009B37C9">
        <w:rPr>
          <w:rFonts w:eastAsia="Times New Roman"/>
          <w:color w:val="000000"/>
          <w:lang w:val="en-US" w:eastAsia="en-US"/>
        </w:rPr>
        <w:t>describes</w:t>
      </w:r>
      <w:r w:rsidRPr="0034212B">
        <w:rPr>
          <w:rFonts w:eastAsia="Times New Roman"/>
          <w:color w:val="000000"/>
          <w:lang w:val="en-US" w:eastAsia="en-US"/>
        </w:rPr>
        <w:t xml:space="preserve"> </w:t>
      </w:r>
      <w:r w:rsidR="009B37C9">
        <w:rPr>
          <w:rFonts w:eastAsia="Times New Roman"/>
          <w:color w:val="000000"/>
          <w:lang w:val="en-US" w:eastAsia="en-US"/>
        </w:rPr>
        <w:t xml:space="preserve">an </w:t>
      </w:r>
      <w:r w:rsidRPr="0034212B">
        <w:rPr>
          <w:rFonts w:eastAsia="Times New Roman"/>
          <w:color w:val="000000"/>
          <w:lang w:val="en-US" w:eastAsia="en-US"/>
        </w:rPr>
        <w:t xml:space="preserve">architecture of the access and edge network relevant for future network (Network2030) with the integration of densified edge/access networks. </w:t>
      </w:r>
    </w:p>
    <w:p w14:paraId="2D39B123"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The access and edge network segments need to enable the requirements &amp; performance parameters outlined for future network. Hence, the architecture needs to be intelligently structured to support extreme operating conditions e.g. in-time and on-time service delivery, security &amp; privacy, energy efficiency, dynamic service configuration, ubiquitous coverage, technology independence and quicker self-healing. The proposed strawman provides a bird-eye view to enable the expectations.</w:t>
      </w:r>
    </w:p>
    <w:p w14:paraId="524AA40D" w14:textId="77777777" w:rsidR="0043493C" w:rsidRPr="0043493C" w:rsidRDefault="0043493C" w:rsidP="0043493C">
      <w:p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The architecture supports the requirements outlined for future network by adopting following principles</w:t>
      </w:r>
    </w:p>
    <w:p w14:paraId="148478EB" w14:textId="77777777" w:rsidR="0043493C" w:rsidRPr="0043493C" w:rsidRDefault="0043493C" w:rsidP="003E06C4">
      <w:pPr>
        <w:numPr>
          <w:ilvl w:val="0"/>
          <w:numId w:val="66"/>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Service oriented virtual network driven design to provide on-demand service plane for each service type e.g. dedicated plane for in-time service</w:t>
      </w:r>
    </w:p>
    <w:p w14:paraId="391F7BF4" w14:textId="77777777" w:rsidR="0043493C" w:rsidRPr="0043493C" w:rsidRDefault="0043493C" w:rsidP="003E06C4">
      <w:pPr>
        <w:numPr>
          <w:ilvl w:val="0"/>
          <w:numId w:val="66"/>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Multi-technology access network to provide unified features across heterogenous technology. Therefore, a service can be seamlessly ported from one device or network or technology to another device or network or technology.</w:t>
      </w:r>
    </w:p>
    <w:p w14:paraId="07E31C68" w14:textId="77777777" w:rsidR="0043493C" w:rsidRPr="0043493C" w:rsidRDefault="0043493C" w:rsidP="003E06C4">
      <w:pPr>
        <w:numPr>
          <w:ilvl w:val="0"/>
          <w:numId w:val="66"/>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Distributed Edge computing close to Radio nodes for lower latency &amp; rapid decision making</w:t>
      </w:r>
    </w:p>
    <w:p w14:paraId="16562646" w14:textId="7451917E" w:rsidR="0043493C" w:rsidRPr="0043493C" w:rsidRDefault="0043493C" w:rsidP="003E06C4">
      <w:pPr>
        <w:numPr>
          <w:ilvl w:val="0"/>
          <w:numId w:val="66"/>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Controllers to provide service, network &amp; infrastructure management in distributed &amp; centralized format so that localized Configuration, Management &amp; Operation instructions can be implemented in real time while centralized decision making may happen at end to end network controller agent layer</w:t>
      </w:r>
    </w:p>
    <w:p w14:paraId="194D6927"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The architecture is divided into following parts</w:t>
      </w:r>
    </w:p>
    <w:p w14:paraId="04727166"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Device Centric Network- Device centric network provides device to device direct link for local communication e.g. device to device file transfer. Multiple devices can come together to form a specific </w:t>
      </w:r>
      <w:proofErr w:type="gramStart"/>
      <w:r w:rsidRPr="007E04E8">
        <w:rPr>
          <w:rFonts w:eastAsia="Times New Roman"/>
          <w:color w:val="000000"/>
          <w:lang w:val="en-US" w:eastAsia="en-US"/>
        </w:rPr>
        <w:t>purpose based</w:t>
      </w:r>
      <w:proofErr w:type="gramEnd"/>
      <w:r w:rsidRPr="007E04E8">
        <w:rPr>
          <w:rFonts w:eastAsia="Times New Roman"/>
          <w:color w:val="000000"/>
          <w:lang w:val="en-US" w:eastAsia="en-US"/>
        </w:rPr>
        <w:t xml:space="preserve"> network to perform some use case.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local community discussions during lockdown. The setup and management can remain at macro-cell level or can be handed over to micro cell whereas data flow is directly from device to device.</w:t>
      </w:r>
    </w:p>
    <w:p w14:paraId="357515AB"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Radio Access Network- It is similar to prevailing radio units of mobile/wireless network</w:t>
      </w:r>
    </w:p>
    <w:p w14:paraId="67CD2320"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Macro Cell- Macro cells are for wide area coverage ranging in few miles</w:t>
      </w:r>
    </w:p>
    <w:p w14:paraId="43C972F1"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Micro Cell- Micro cells are for very short distance and can be further segmented into personal cell, </w:t>
      </w:r>
      <w:proofErr w:type="spellStart"/>
      <w:r w:rsidRPr="007E04E8">
        <w:rPr>
          <w:rFonts w:eastAsia="Times New Roman"/>
          <w:color w:val="000000"/>
          <w:lang w:val="en-US" w:eastAsia="en-US"/>
        </w:rPr>
        <w:t>femto</w:t>
      </w:r>
      <w:proofErr w:type="spellEnd"/>
      <w:r w:rsidRPr="007E04E8">
        <w:rPr>
          <w:rFonts w:eastAsia="Times New Roman"/>
          <w:color w:val="000000"/>
          <w:lang w:val="en-US" w:eastAsia="en-US"/>
        </w:rPr>
        <w:t xml:space="preserve"> cell, </w:t>
      </w:r>
      <w:proofErr w:type="spellStart"/>
      <w:r w:rsidRPr="007E04E8">
        <w:rPr>
          <w:rFonts w:eastAsia="Times New Roman"/>
          <w:color w:val="000000"/>
          <w:lang w:val="en-US" w:eastAsia="en-US"/>
        </w:rPr>
        <w:t>pico</w:t>
      </w:r>
      <w:proofErr w:type="spellEnd"/>
      <w:r w:rsidRPr="007E04E8">
        <w:rPr>
          <w:rFonts w:eastAsia="Times New Roman"/>
          <w:color w:val="000000"/>
          <w:lang w:val="en-US" w:eastAsia="en-US"/>
        </w:rPr>
        <w:t xml:space="preserve"> cell or any other form.</w:t>
      </w:r>
    </w:p>
    <w:p w14:paraId="224B6C1B"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Contextual/on-demand cell- Service provider may provision a cell for some contextual service that may be on demand.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a virtual cell provisioning to support government administrative activity in high security service context during lockdown</w:t>
      </w:r>
    </w:p>
    <w:p w14:paraId="427F1882"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Satellite inter-working- These are detailed in Space communication section. [Ref Space communication document]</w:t>
      </w:r>
    </w:p>
    <w:p w14:paraId="20DBFEC2"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Access Radio Termination- Access radio termination that happens at Radio unit and provides a backhaul link becomes a major point of interface in access network. Since some compute capabilities in form of remote edge computing is established near radio unit therefore these termination points provide a demarcation area for traffic related decision making.</w:t>
      </w:r>
    </w:p>
    <w:p w14:paraId="32C90F8D"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Front-haul, Mid-haul &amp; Back-haul (X-haul)- Traditional backhaul is divided into these three segments. Idea is to provide different compute and </w:t>
      </w:r>
      <w:proofErr w:type="gramStart"/>
      <w:r w:rsidRPr="007E04E8">
        <w:rPr>
          <w:rFonts w:eastAsia="Times New Roman"/>
          <w:color w:val="000000"/>
          <w:lang w:val="en-US" w:eastAsia="en-US"/>
        </w:rPr>
        <w:t>decision making</w:t>
      </w:r>
      <w:proofErr w:type="gramEnd"/>
      <w:r w:rsidRPr="007E04E8">
        <w:rPr>
          <w:rFonts w:eastAsia="Times New Roman"/>
          <w:color w:val="000000"/>
          <w:lang w:val="en-US" w:eastAsia="en-US"/>
        </w:rPr>
        <w:t xml:space="preserve"> capabilities at different points in backhaul network. Any edge computing in front haul will have less latency but will be more sensitive to storage and complexity of algorithm whereas any edge computing capability in backhaul may end up adding more latency but help in more centralized operation and hence storage &amp; algorithm complexity can be built up. Mid-haul may be considered as </w:t>
      </w:r>
      <w:proofErr w:type="spellStart"/>
      <w:r w:rsidRPr="007E04E8">
        <w:rPr>
          <w:rFonts w:eastAsia="Times New Roman"/>
          <w:color w:val="000000"/>
          <w:lang w:val="en-US" w:eastAsia="en-US"/>
        </w:rPr>
        <w:t>atrade</w:t>
      </w:r>
      <w:proofErr w:type="spellEnd"/>
      <w:r w:rsidRPr="007E04E8">
        <w:rPr>
          <w:rFonts w:eastAsia="Times New Roman"/>
          <w:color w:val="000000"/>
          <w:lang w:val="en-US" w:eastAsia="en-US"/>
        </w:rPr>
        <w:t>-ff between front haul and back haul</w:t>
      </w:r>
    </w:p>
    <w:p w14:paraId="66665B1A"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X-Haul termination- X-haul termination refers to termination points </w:t>
      </w:r>
      <w:proofErr w:type="spellStart"/>
      <w:r w:rsidRPr="007E04E8">
        <w:rPr>
          <w:rFonts w:eastAsia="Times New Roman"/>
          <w:color w:val="000000"/>
          <w:lang w:val="en-US" w:eastAsia="en-US"/>
        </w:rPr>
        <w:t>fo</w:t>
      </w:r>
      <w:proofErr w:type="spellEnd"/>
      <w:r w:rsidRPr="007E04E8">
        <w:rPr>
          <w:rFonts w:eastAsia="Times New Roman"/>
          <w:color w:val="000000"/>
          <w:lang w:val="en-US" w:eastAsia="en-US"/>
        </w:rPr>
        <w:t xml:space="preserve"> front haul or mid haul or back haul. It is used to create demarcation points and specify network segment as front haul, mid haul or backhaul.</w:t>
      </w:r>
    </w:p>
    <w:p w14:paraId="7FC1EE33" w14:textId="77777777" w:rsidR="007E04E8" w:rsidRPr="007E04E8" w:rsidRDefault="007E04E8" w:rsidP="003E06C4">
      <w:pPr>
        <w:numPr>
          <w:ilvl w:val="0"/>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Computing &amp; Analytics- Edge computing &amp; analytics is very critical aspect of future network because it provides localized data management, localized decision making, localized traffic offloading and therefore reduces latency as well as dependency on core network.</w:t>
      </w:r>
    </w:p>
    <w:p w14:paraId="4DDC2119"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Far Edge Computing &amp; Analytics (Near Radio Unit)- This is capability hosted at remotest possible location. </w:t>
      </w:r>
    </w:p>
    <w:p w14:paraId="10EE9E9E"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Concentric Decision Points &amp; Analytics (Near Distribution Unit &amp; Centralized Unit)- Edge computing at DU and CU helps in rendering local traffic off-loading and associated decision making</w:t>
      </w:r>
    </w:p>
    <w:p w14:paraId="2D47C168"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lastRenderedPageBreak/>
        <w:t xml:space="preserve">Edge to Core inter-working- Edge network needs to work in collaboration with core network. Though edge networks are provided with compute and storage capabilities, but these need to interact with core network in structural form so that end to end service delivery is not adversely impacted.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avoidance of unlawful activities at access network.</w:t>
      </w:r>
    </w:p>
    <w:p w14:paraId="34D37A7D"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Edge to Edge inter-working- Edge network may need to interact with other edge network in close proximity to support use cases that are independent of core network. For </w:t>
      </w:r>
      <w:proofErr w:type="gramStart"/>
      <w:r w:rsidRPr="007E04E8">
        <w:rPr>
          <w:rFonts w:eastAsia="Times New Roman"/>
          <w:color w:val="000000"/>
          <w:lang w:val="en-US" w:eastAsia="en-US"/>
        </w:rPr>
        <w:t>example</w:t>
      </w:r>
      <w:proofErr w:type="gramEnd"/>
      <w:r w:rsidRPr="007E04E8">
        <w:rPr>
          <w:rFonts w:eastAsia="Times New Roman"/>
          <w:color w:val="000000"/>
          <w:lang w:val="en-US" w:eastAsia="en-US"/>
        </w:rPr>
        <w:t xml:space="preserve"> inter-community communication in close proximity or gaming tournament in local societies</w:t>
      </w:r>
    </w:p>
    <w:p w14:paraId="300EE0BB" w14:textId="77777777" w:rsidR="007E04E8" w:rsidRPr="007E04E8" w:rsidRDefault="007E04E8" w:rsidP="003E06C4">
      <w:pPr>
        <w:numPr>
          <w:ilvl w:val="1"/>
          <w:numId w:val="5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to Industry vertical solution inter-working- Edge network of CSP may require communicating directly with industry vertical solution in some scenarios e.g. local health center providing health services through automated local health center interface.</w:t>
      </w:r>
    </w:p>
    <w:p w14:paraId="45D03F2C" w14:textId="77777777" w:rsidR="007E04E8" w:rsidRPr="007E04E8" w:rsidRDefault="007E04E8" w:rsidP="007E04E8">
      <w:p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 xml:space="preserve">The architecture is visualized as service </w:t>
      </w:r>
      <w:proofErr w:type="gramStart"/>
      <w:r w:rsidRPr="007E04E8">
        <w:rPr>
          <w:rFonts w:eastAsia="Times New Roman"/>
          <w:color w:val="000000"/>
          <w:lang w:val="en-US" w:eastAsia="en-US"/>
        </w:rPr>
        <w:t>plane based</w:t>
      </w:r>
      <w:proofErr w:type="gramEnd"/>
      <w:r w:rsidRPr="007E04E8">
        <w:rPr>
          <w:rFonts w:eastAsia="Times New Roman"/>
          <w:color w:val="000000"/>
          <w:lang w:val="en-US" w:eastAsia="en-US"/>
        </w:rPr>
        <w:t xml:space="preserve"> design where each plane is structured to cater to specific service parameters. Services may be allowed to navigate from plane to plane if there is change in service configuration or associated functional capability e.g. an in-time service may be moved from in-time service plane of low latency to on-time service plane of fixed latency.</w:t>
      </w:r>
    </w:p>
    <w:p w14:paraId="68E2D568" w14:textId="4C787963" w:rsidR="003C0E0D" w:rsidRPr="00000568" w:rsidRDefault="003C0E0D" w:rsidP="003E06C4">
      <w:pPr>
        <w:pStyle w:val="ListParagraph"/>
        <w:numPr>
          <w:ilvl w:val="1"/>
          <w:numId w:val="78"/>
        </w:numPr>
        <w:outlineLvl w:val="1"/>
        <w:rPr>
          <w:rFonts w:eastAsia="Times New Roman"/>
          <w:b/>
        </w:rPr>
      </w:pPr>
      <w:bookmarkStart w:id="89" w:name="_Toc39853855"/>
      <w:r w:rsidRPr="00000568">
        <w:rPr>
          <w:rFonts w:eastAsia="Times New Roman"/>
          <w:b/>
        </w:rPr>
        <w:t xml:space="preserve">Edge Computing </w:t>
      </w:r>
      <w:r w:rsidR="007E04E8" w:rsidRPr="00000568">
        <w:rPr>
          <w:rFonts w:eastAsia="Times New Roman"/>
          <w:b/>
        </w:rPr>
        <w:t xml:space="preserve">and </w:t>
      </w:r>
      <w:r w:rsidRPr="00000568">
        <w:rPr>
          <w:rFonts w:eastAsia="Times New Roman"/>
          <w:b/>
        </w:rPr>
        <w:t>Analytics</w:t>
      </w:r>
      <w:bookmarkEnd w:id="89"/>
    </w:p>
    <w:p w14:paraId="6121E453"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Edge computing is extremely important for future network to realize many essential future use cases that are highly dependent upon latency, jitter, security and other quality parameters. ETSI listed following high-level concepts in its white paper [Ref 1] that are essential in providing high performance MEC services with an unparalleled quality of experience.</w:t>
      </w:r>
    </w:p>
    <w:p w14:paraId="6C41336B"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Concurrent access to local and central Data Networks (DN) in a single PDU session</w:t>
      </w:r>
    </w:p>
    <w:p w14:paraId="1C5E85F6"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 of the User Plane Function for a PDU session close to the UE’s point of attachment</w:t>
      </w:r>
    </w:p>
    <w:p w14:paraId="7145EC08"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Selection/establishment of a new UPF based on UE mobility and connectivity related events received from the SMF, see the “UE and application mobility” section</w:t>
      </w:r>
    </w:p>
    <w:p w14:paraId="227CDB8E"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Network Capability Exposure to allow MEC (AF) to request information about UE(s) or request actions towards UE(s), see the “Capabilities exposure” section</w:t>
      </w:r>
    </w:p>
    <w:p w14:paraId="2AFF98C0"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Possibility for MEC (AF) to influence traffic steering for a single UE or a group of UEs, see </w:t>
      </w:r>
      <w:proofErr w:type="gramStart"/>
      <w:r w:rsidRPr="0034212B">
        <w:rPr>
          <w:rFonts w:eastAsia="Times New Roman"/>
          <w:color w:val="000000"/>
          <w:lang w:val="en-US" w:eastAsia="en-US"/>
        </w:rPr>
        <w:t>the ”Traffic</w:t>
      </w:r>
      <w:proofErr w:type="gramEnd"/>
      <w:r w:rsidRPr="0034212B">
        <w:rPr>
          <w:rFonts w:eastAsia="Times New Roman"/>
          <w:color w:val="000000"/>
          <w:lang w:val="en-US" w:eastAsia="en-US"/>
        </w:rPr>
        <w:t xml:space="preserve"> steering” section</w:t>
      </w:r>
    </w:p>
    <w:p w14:paraId="2A93C023"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Support for LI and Charging for MEC in the edge cloud, see the “Regulatory requirements” and “Charging” sections</w:t>
      </w:r>
    </w:p>
    <w:p w14:paraId="013ED603" w14:textId="77777777" w:rsidR="003C0E0D" w:rsidRPr="0034212B" w:rsidRDefault="003C0E0D" w:rsidP="003E06C4">
      <w:pPr>
        <w:numPr>
          <w:ilvl w:val="0"/>
          <w:numId w:val="54"/>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Indication about LADN availability for UEs (Local Access Data Network) for specific and local MEC services</w:t>
      </w:r>
    </w:p>
    <w:p w14:paraId="62A4D5A7"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One of the key aspects for future network will be to inter-work with edge network of non- mobile entities i.e. Enterprise edge, industry vertical edge, ad-hoc network edge in mobile world or edge of fixed network. It is essential so that decision can be made at the edge of the interacting network segment and response can be provided to reduce latency and enhance network capacity utilization. </w:t>
      </w:r>
    </w:p>
    <w:p w14:paraId="68A55A15"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p>
    <w:p w14:paraId="2A7DCAF2" w14:textId="77777777" w:rsidR="003C0E0D" w:rsidRPr="0034212B" w:rsidRDefault="003C0E0D" w:rsidP="003C0E0D">
      <w:pPr>
        <w:tabs>
          <w:tab w:val="left" w:pos="1224"/>
        </w:tabs>
        <w:spacing w:before="100" w:beforeAutospacing="1" w:after="100" w:afterAutospacing="1"/>
        <w:jc w:val="center"/>
        <w:rPr>
          <w:rFonts w:eastAsia="Times New Roman"/>
          <w:color w:val="000000"/>
          <w:lang w:val="en-US" w:eastAsia="en-US"/>
        </w:rPr>
      </w:pPr>
      <w:r w:rsidRPr="0034212B">
        <w:rPr>
          <w:rFonts w:eastAsia="Times New Roman"/>
          <w:noProof/>
          <w:lang w:val="en-US" w:eastAsia="en-US"/>
        </w:rPr>
        <w:lastRenderedPageBreak/>
        <w:drawing>
          <wp:inline distT="0" distB="0" distL="0" distR="0" wp14:anchorId="7EB86A2A" wp14:editId="03CDDA21">
            <wp:extent cx="4732020" cy="2646492"/>
            <wp:effectExtent l="0" t="0" r="0" b="1905"/>
            <wp:docPr id="86919" name="Picture 8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3114" cy="2647104"/>
                    </a:xfrm>
                    <a:prstGeom prst="rect">
                      <a:avLst/>
                    </a:prstGeom>
                    <a:noFill/>
                    <a:ln>
                      <a:noFill/>
                    </a:ln>
                  </pic:spPr>
                </pic:pic>
              </a:graphicData>
            </a:graphic>
          </wp:inline>
        </w:drawing>
      </w:r>
    </w:p>
    <w:p w14:paraId="600D2F81" w14:textId="2EF26B5C" w:rsidR="000A0E7C" w:rsidRDefault="000A0E7C" w:rsidP="003C0E0D">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r>
        <w:rPr>
          <w:rFonts w:eastAsia="Times New Roman"/>
          <w:b/>
          <w:bCs/>
          <w:lang w:val="en-US" w:eastAsia="en-US"/>
        </w:rPr>
        <w:tab/>
      </w:r>
      <w:bookmarkStart w:id="90" w:name="_Toc3985399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25</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Edge Interworking</w:t>
      </w:r>
      <w:bookmarkEnd w:id="90"/>
    </w:p>
    <w:p w14:paraId="36DF6E4C" w14:textId="6E7787D5" w:rsidR="003C0E0D" w:rsidRPr="0034212B" w:rsidRDefault="006F38E0" w:rsidP="003C0E0D">
      <w:pPr>
        <w:tabs>
          <w:tab w:val="left" w:pos="1224"/>
        </w:tabs>
        <w:spacing w:before="100" w:beforeAutospacing="1" w:after="100" w:afterAutospacing="1"/>
        <w:rPr>
          <w:rFonts w:eastAsia="Times New Roman"/>
          <w:color w:val="000000"/>
          <w:lang w:val="en-US" w:eastAsia="en-US"/>
        </w:rPr>
      </w:pPr>
      <w:r>
        <w:rPr>
          <w:rFonts w:eastAsia="Times New Roman"/>
          <w:color w:val="000000"/>
          <w:lang w:val="en-US" w:eastAsia="en-US"/>
        </w:rPr>
        <w:t>I</w:t>
      </w:r>
      <w:r w:rsidR="003C0E0D" w:rsidRPr="0034212B">
        <w:rPr>
          <w:rFonts w:eastAsia="Times New Roman"/>
          <w:color w:val="000000"/>
          <w:lang w:val="en-US" w:eastAsia="en-US"/>
        </w:rPr>
        <w:t xml:space="preserve">n MEC the services produced by the MEC applications are registered in the service registry of the MEC platform. Similar registries need to form </w:t>
      </w:r>
      <w:proofErr w:type="gramStart"/>
      <w:r w:rsidR="003C0E0D" w:rsidRPr="0034212B">
        <w:rPr>
          <w:rFonts w:eastAsia="Times New Roman"/>
          <w:color w:val="000000"/>
          <w:lang w:val="en-US" w:eastAsia="en-US"/>
        </w:rPr>
        <w:t>an</w:t>
      </w:r>
      <w:proofErr w:type="gramEnd"/>
      <w:r w:rsidR="003C0E0D" w:rsidRPr="0034212B">
        <w:rPr>
          <w:rFonts w:eastAsia="Times New Roman"/>
          <w:color w:val="000000"/>
          <w:lang w:val="en-US" w:eastAsia="en-US"/>
        </w:rPr>
        <w:t xml:space="preserve"> hierarchical interaction pattern across discrete network so that services can be exposed, subscribed &amp; published, consumed, managed, rated &amp; charged independently outside the network of a particular entity e.g. mobile service provider.</w:t>
      </w:r>
    </w:p>
    <w:p w14:paraId="34971EE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Edge of the network needs to have localized intelligence in deciding if received traffic has any relevance in further progression of the message or it can be terminated or if some extract of the data needs to flow further down. It is necessary to enhance the value of the capacity i.e. not merely acting as data flow pipe but working as intelligence flow pipes.</w:t>
      </w:r>
    </w:p>
    <w:p w14:paraId="2489F7E3" w14:textId="7AA2F754"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Another aspect of Edge computing that may help in addressing some aspect of latency &amp; jitter sensitive applications may be moving away from authenticate &amp; authorize as sequential activity to a parallel procedure where enabling service delivery while authentica</w:t>
      </w:r>
      <w:r w:rsidR="00051493">
        <w:rPr>
          <w:rFonts w:eastAsia="Times New Roman"/>
          <w:color w:val="000000"/>
          <w:lang w:val="en-US" w:eastAsia="en-US"/>
        </w:rPr>
        <w:t xml:space="preserve">tion and </w:t>
      </w:r>
      <w:r w:rsidRPr="0034212B">
        <w:rPr>
          <w:rFonts w:eastAsia="Times New Roman"/>
          <w:color w:val="000000"/>
          <w:lang w:val="en-US" w:eastAsia="en-US"/>
        </w:rPr>
        <w:t>authorization happens through graded risk &amp; AI&amp;ML enabled algorithm.</w:t>
      </w:r>
    </w:p>
    <w:p w14:paraId="5BF78320" w14:textId="413CA444" w:rsidR="003C0E0D" w:rsidRPr="00000568" w:rsidRDefault="003C0E0D" w:rsidP="003E06C4">
      <w:pPr>
        <w:pStyle w:val="ListParagraph"/>
        <w:numPr>
          <w:ilvl w:val="2"/>
          <w:numId w:val="78"/>
        </w:numPr>
        <w:outlineLvl w:val="2"/>
        <w:rPr>
          <w:rFonts w:eastAsia="Times New Roman"/>
          <w:b/>
        </w:rPr>
      </w:pPr>
      <w:bookmarkStart w:id="91" w:name="_Toc39853856"/>
      <w:r w:rsidRPr="00000568">
        <w:rPr>
          <w:rFonts w:eastAsia="Times New Roman"/>
          <w:b/>
        </w:rPr>
        <w:t>ETSI proposed MEC architecture</w:t>
      </w:r>
      <w:bookmarkEnd w:id="91"/>
      <w:r w:rsidRPr="00000568">
        <w:rPr>
          <w:rFonts w:eastAsia="Times New Roman"/>
          <w:b/>
        </w:rPr>
        <w:t xml:space="preserve"> </w:t>
      </w:r>
    </w:p>
    <w:p w14:paraId="416E3D4A"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ETSI foresees MEC as provider </w:t>
      </w:r>
      <w:proofErr w:type="gramStart"/>
      <w:r w:rsidRPr="0034212B">
        <w:rPr>
          <w:rFonts w:eastAsia="Times New Roman"/>
          <w:color w:val="000000"/>
          <w:lang w:val="en-US" w:eastAsia="en-US"/>
        </w:rPr>
        <w:t>of  a</w:t>
      </w:r>
      <w:proofErr w:type="gramEnd"/>
      <w:r w:rsidRPr="0034212B">
        <w:rPr>
          <w:rFonts w:eastAsia="Times New Roman"/>
          <w:color w:val="000000"/>
          <w:lang w:val="en-US" w:eastAsia="en-US"/>
        </w:rPr>
        <w:t xml:space="preserve"> new ecosystem and value chain. Operators can open their Radio Access Network (RAN) edge to authorized </w:t>
      </w:r>
      <w:proofErr w:type="gramStart"/>
      <w:r w:rsidRPr="0034212B">
        <w:rPr>
          <w:rFonts w:eastAsia="Times New Roman"/>
          <w:color w:val="000000"/>
          <w:lang w:val="en-US" w:eastAsia="en-US"/>
        </w:rPr>
        <w:t>third-parties</w:t>
      </w:r>
      <w:proofErr w:type="gramEnd"/>
      <w:r w:rsidRPr="0034212B">
        <w:rPr>
          <w:rFonts w:eastAsia="Times New Roman"/>
          <w:color w:val="000000"/>
          <w:lang w:val="en-US" w:eastAsia="en-US"/>
        </w:rPr>
        <w:t>, allowing them to flexibly and rapidly deploy innovative applications and services towards mobile subscribers, enterprises and vertical segments.</w:t>
      </w:r>
    </w:p>
    <w:p w14:paraId="3D32117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To facilitate MEC application design, MEC communications can be divided in phases </w:t>
      </w:r>
    </w:p>
    <w:p w14:paraId="44D56E1B" w14:textId="77777777" w:rsidR="003C0E0D" w:rsidRPr="0034212B" w:rsidRDefault="003C0E0D" w:rsidP="003E06C4">
      <w:pPr>
        <w:numPr>
          <w:ilvl w:val="0"/>
          <w:numId w:val="5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1 – MEC application packaging &amp; on-boarding</w:t>
      </w:r>
    </w:p>
    <w:p w14:paraId="4AEDD428" w14:textId="77777777" w:rsidR="003C0E0D" w:rsidRPr="0034212B" w:rsidRDefault="003C0E0D" w:rsidP="003E06C4">
      <w:pPr>
        <w:numPr>
          <w:ilvl w:val="0"/>
          <w:numId w:val="5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2 – MEC application instantiation</w:t>
      </w:r>
    </w:p>
    <w:p w14:paraId="20F0CDE9" w14:textId="77777777" w:rsidR="003C0E0D" w:rsidRPr="0034212B" w:rsidRDefault="003C0E0D" w:rsidP="003E06C4">
      <w:pPr>
        <w:numPr>
          <w:ilvl w:val="0"/>
          <w:numId w:val="5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3 – communication between client-side app and MEC app</w:t>
      </w:r>
    </w:p>
    <w:p w14:paraId="51183325" w14:textId="77777777" w:rsidR="003C0E0D" w:rsidRPr="0034212B" w:rsidRDefault="003C0E0D" w:rsidP="003E06C4">
      <w:pPr>
        <w:numPr>
          <w:ilvl w:val="0"/>
          <w:numId w:val="56"/>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4 – usage of the MEC platform and services</w:t>
      </w:r>
    </w:p>
    <w:p w14:paraId="286EE191"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ETSI has published ready to use APIs as listed below (and growing) [Ref </w:t>
      </w:r>
      <w:hyperlink r:id="rId45" w:history="1">
        <w:r w:rsidRPr="0034212B">
          <w:rPr>
            <w:rFonts w:eastAsia="Times New Roman"/>
            <w:color w:val="0000FF"/>
            <w:u w:val="single"/>
            <w:lang w:val="en-US" w:eastAsia="en-US"/>
          </w:rPr>
          <w:t>https://forge.etsi.org/</w:t>
        </w:r>
      </w:hyperlink>
      <w:r w:rsidRPr="0034212B">
        <w:rPr>
          <w:rFonts w:eastAsia="Times New Roman"/>
          <w:lang w:val="en-US" w:eastAsia="en-US"/>
        </w:rPr>
        <w:t>]</w:t>
      </w:r>
    </w:p>
    <w:p w14:paraId="40D04A52"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Mobile Edge Platform Application Enablement API </w:t>
      </w:r>
    </w:p>
    <w:p w14:paraId="11C0130B"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Radio Network Information API </w:t>
      </w:r>
    </w:p>
    <w:p w14:paraId="10A74C04"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Location API</w:t>
      </w:r>
    </w:p>
    <w:p w14:paraId="7D1BDFB6"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UE Identity API</w:t>
      </w:r>
    </w:p>
    <w:p w14:paraId="3162340B"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Bandwidth Management API </w:t>
      </w:r>
    </w:p>
    <w:p w14:paraId="1F734544"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UE Application Interface API </w:t>
      </w:r>
    </w:p>
    <w:p w14:paraId="24350F2E" w14:textId="77777777" w:rsidR="003C0E0D" w:rsidRPr="0034212B" w:rsidRDefault="003C0E0D" w:rsidP="003E06C4">
      <w:pPr>
        <w:numPr>
          <w:ilvl w:val="0"/>
          <w:numId w:val="55"/>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Fixed Access Information API</w:t>
      </w:r>
    </w:p>
    <w:p w14:paraId="22942A82" w14:textId="6E816528" w:rsidR="003C0E0D" w:rsidRPr="00E406F5" w:rsidRDefault="003C0E0D" w:rsidP="003E06C4">
      <w:pPr>
        <w:pStyle w:val="ListParagraph"/>
        <w:numPr>
          <w:ilvl w:val="1"/>
          <w:numId w:val="78"/>
        </w:numPr>
        <w:ind w:left="720"/>
        <w:outlineLvl w:val="1"/>
        <w:rPr>
          <w:rFonts w:eastAsia="Times New Roman"/>
          <w:b/>
        </w:rPr>
      </w:pPr>
      <w:bookmarkStart w:id="92" w:name="_Toc39853857"/>
      <w:r w:rsidRPr="00A363D7">
        <w:rPr>
          <w:rFonts w:eastAsia="Times New Roman"/>
          <w:b/>
        </w:rPr>
        <w:lastRenderedPageBreak/>
        <w:t>Future Architecture Aspects for MEC</w:t>
      </w:r>
      <w:bookmarkEnd w:id="92"/>
    </w:p>
    <w:p w14:paraId="292F8C0E"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MEC forms the basis of architecture for most of the use-cases or functional requirements identified in FG NET2030. However, actual need of MEC functionality may vary from use-case to use-case basis. MEC may find relevance starting from location near antenna to location near core. Therefore, exposure of MEC capability depends upon the location of MEC functionality along with the use-case that is addresses.</w:t>
      </w:r>
    </w:p>
    <w:p w14:paraId="201CABDC" w14:textId="58F74295" w:rsidR="003C0E0D"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In a scenario where MEC may be allowed to initiate data plane activity through Application of Data Network to reduce latency immediately after getting service request but without waiting for authorization process to complete at control plane may also trigger need of control plane ML &amp; AI function close to RAN so that probability &amp; risk associated with individual service requests can be determined and applied in decision making</w:t>
      </w:r>
      <w:r w:rsidR="0020785B">
        <w:rPr>
          <w:rFonts w:eastAsia="Times New Roman"/>
          <w:color w:val="000000"/>
          <w:lang w:val="en-US" w:eastAsia="en-US"/>
        </w:rPr>
        <w:t>:</w:t>
      </w:r>
    </w:p>
    <w:p w14:paraId="36FDE3CF" w14:textId="2B66133F" w:rsidR="00FD22CA" w:rsidRDefault="00FD22CA" w:rsidP="003C0E0D">
      <w:pPr>
        <w:tabs>
          <w:tab w:val="left" w:pos="1224"/>
        </w:tabs>
        <w:spacing w:before="100" w:beforeAutospacing="1" w:after="100" w:afterAutospacing="1"/>
        <w:rPr>
          <w:rFonts w:eastAsia="Times New Roman"/>
          <w:color w:val="000000"/>
          <w:lang w:val="en-US" w:eastAsia="en-US"/>
        </w:rPr>
      </w:pPr>
      <w:r>
        <w:rPr>
          <w:rFonts w:eastAsia="Times New Roman"/>
          <w:noProof/>
          <w:color w:val="000000"/>
          <w:lang w:val="en-US" w:eastAsia="en-US"/>
        </w:rPr>
        <w:drawing>
          <wp:inline distT="0" distB="0" distL="0" distR="0" wp14:anchorId="546B5241" wp14:editId="3C3DD6CC">
            <wp:extent cx="5730875" cy="2682240"/>
            <wp:effectExtent l="0" t="0" r="3175" b="3810"/>
            <wp:docPr id="86930" name="Picture 8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682240"/>
                    </a:xfrm>
                    <a:prstGeom prst="rect">
                      <a:avLst/>
                    </a:prstGeom>
                    <a:noFill/>
                  </pic:spPr>
                </pic:pic>
              </a:graphicData>
            </a:graphic>
          </wp:inline>
        </w:drawing>
      </w:r>
    </w:p>
    <w:p w14:paraId="22B54CAF" w14:textId="372C656A" w:rsidR="00BE6749" w:rsidRPr="0034212B" w:rsidRDefault="00BE6749" w:rsidP="003C0E0D">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r w:rsidR="00826D0A">
        <w:rPr>
          <w:rFonts w:eastAsia="Times New Roman"/>
          <w:b/>
          <w:bCs/>
          <w:lang w:val="en-US" w:eastAsia="en-US"/>
        </w:rPr>
        <w:tab/>
      </w:r>
      <w:r w:rsidR="00826D0A">
        <w:rPr>
          <w:rFonts w:eastAsia="Times New Roman"/>
          <w:b/>
          <w:bCs/>
          <w:lang w:val="en-US" w:eastAsia="en-US"/>
        </w:rPr>
        <w:tab/>
      </w:r>
      <w:r w:rsidR="00826D0A">
        <w:rPr>
          <w:rFonts w:eastAsia="Times New Roman"/>
          <w:b/>
          <w:bCs/>
          <w:lang w:val="en-US" w:eastAsia="en-US"/>
        </w:rPr>
        <w:tab/>
      </w:r>
      <w:bookmarkStart w:id="93" w:name="_Toc3985399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26</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Access Network with MEC</w:t>
      </w:r>
      <w:bookmarkEnd w:id="93"/>
    </w:p>
    <w:p w14:paraId="3C516920" w14:textId="77777777" w:rsidR="003C0E0D" w:rsidRPr="0034212B" w:rsidRDefault="003C0E0D" w:rsidP="003E06C4">
      <w:pPr>
        <w:numPr>
          <w:ilvl w:val="0"/>
          <w:numId w:val="5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As soon as latency sensitive service initiated, MEC at data plane initiates fulfillment through data plane network functions. It is done post risk assessment that probability of failure in AAA is very low.</w:t>
      </w:r>
    </w:p>
    <w:p w14:paraId="1A3ACF56" w14:textId="77777777" w:rsidR="003C0E0D" w:rsidRPr="0034212B" w:rsidRDefault="003C0E0D" w:rsidP="003E06C4">
      <w:pPr>
        <w:numPr>
          <w:ilvl w:val="0"/>
          <w:numId w:val="5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Parallelly authentication and authorization request is initiated towards control pane.</w:t>
      </w:r>
    </w:p>
    <w:p w14:paraId="5D30E07F" w14:textId="77777777" w:rsidR="003C0E0D" w:rsidRPr="0034212B" w:rsidRDefault="003C0E0D" w:rsidP="003E06C4">
      <w:pPr>
        <w:numPr>
          <w:ilvl w:val="0"/>
          <w:numId w:val="5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data is processed, and data plane session is established up-to MEC layer.</w:t>
      </w:r>
    </w:p>
    <w:p w14:paraId="37214234" w14:textId="77777777" w:rsidR="003C0E0D" w:rsidRPr="0034212B" w:rsidRDefault="003C0E0D" w:rsidP="003E06C4">
      <w:pPr>
        <w:numPr>
          <w:ilvl w:val="0"/>
          <w:numId w:val="5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 Service authorization is received at control plane</w:t>
      </w:r>
    </w:p>
    <w:p w14:paraId="11F5851B" w14:textId="77777777" w:rsidR="003C0E0D" w:rsidRPr="0034212B" w:rsidRDefault="003C0E0D" w:rsidP="003E06C4">
      <w:pPr>
        <w:numPr>
          <w:ilvl w:val="0"/>
          <w:numId w:val="5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is fulfilled.</w:t>
      </w:r>
    </w:p>
    <w:p w14:paraId="3BE03FB9" w14:textId="0D27F731" w:rsidR="003C0E0D" w:rsidRPr="00CB4100" w:rsidRDefault="003C0E0D" w:rsidP="00CB4100">
      <w:pPr>
        <w:spacing w:before="100" w:beforeAutospacing="1" w:after="100" w:afterAutospacing="1"/>
        <w:rPr>
          <w:rFonts w:eastAsia="Times New Roman"/>
          <w:color w:val="000000"/>
          <w:sz w:val="27"/>
          <w:szCs w:val="27"/>
          <w:lang w:val="en-US" w:eastAsia="en-US"/>
        </w:rPr>
      </w:pPr>
      <w:r w:rsidRPr="0034212B">
        <w:rPr>
          <w:rFonts w:eastAsia="Times New Roman"/>
          <w:color w:val="000000"/>
          <w:lang w:val="en-US" w:eastAsia="en-US"/>
        </w:rPr>
        <w:t xml:space="preserve">Since control plane latency is higher as compared to data plane therefore through this approach combined latency is reduced as critical services like </w:t>
      </w:r>
      <w:proofErr w:type="spellStart"/>
      <w:r w:rsidRPr="0034212B">
        <w:rPr>
          <w:rFonts w:eastAsia="Times New Roman"/>
          <w:color w:val="000000"/>
          <w:lang w:val="en-US" w:eastAsia="en-US"/>
        </w:rPr>
        <w:t>SoS</w:t>
      </w:r>
      <w:proofErr w:type="spellEnd"/>
      <w:r w:rsidRPr="0034212B">
        <w:rPr>
          <w:rFonts w:eastAsia="Times New Roman"/>
          <w:color w:val="000000"/>
          <w:lang w:val="en-US" w:eastAsia="en-US"/>
        </w:rPr>
        <w:t xml:space="preserve"> response or recovery process in industrial automation application may be delivered more accurately </w:t>
      </w:r>
    </w:p>
    <w:p w14:paraId="6B3DB734" w14:textId="20224BA5" w:rsidR="00CB4100" w:rsidRPr="00A04F7F" w:rsidRDefault="00436C20" w:rsidP="003E06C4">
      <w:pPr>
        <w:pStyle w:val="ListParagraph"/>
        <w:numPr>
          <w:ilvl w:val="1"/>
          <w:numId w:val="78"/>
        </w:numPr>
        <w:spacing w:before="100" w:beforeAutospacing="1" w:after="100" w:afterAutospacing="1"/>
        <w:outlineLvl w:val="1"/>
        <w:rPr>
          <w:rFonts w:eastAsia="Times New Roman"/>
          <w:b/>
          <w:color w:val="000000"/>
          <w:sz w:val="27"/>
          <w:szCs w:val="27"/>
          <w:lang w:val="en-US" w:eastAsia="en-US"/>
        </w:rPr>
      </w:pPr>
      <w:r>
        <w:rPr>
          <w:rFonts w:eastAsia="Times New Roman"/>
          <w:b/>
          <w:color w:val="000000"/>
          <w:sz w:val="27"/>
          <w:szCs w:val="27"/>
          <w:lang w:val="en-US" w:eastAsia="en-US"/>
        </w:rPr>
        <w:t xml:space="preserve"> </w:t>
      </w:r>
      <w:bookmarkStart w:id="94" w:name="_Toc39853858"/>
      <w:r w:rsidR="00CB4100" w:rsidRPr="00113705">
        <w:rPr>
          <w:rFonts w:eastAsia="Times New Roman"/>
          <w:b/>
          <w:color w:val="000000"/>
          <w:sz w:val="27"/>
          <w:szCs w:val="27"/>
          <w:lang w:val="en-US" w:eastAsia="en-US"/>
        </w:rPr>
        <w:t>Protocol</w:t>
      </w:r>
      <w:r w:rsidR="00352A1E">
        <w:rPr>
          <w:rFonts w:eastAsia="Times New Roman"/>
          <w:b/>
          <w:color w:val="000000"/>
          <w:sz w:val="27"/>
          <w:szCs w:val="27"/>
          <w:lang w:val="en-US" w:eastAsia="en-US"/>
        </w:rPr>
        <w:t>s and Interfaces</w:t>
      </w:r>
      <w:bookmarkEnd w:id="94"/>
    </w:p>
    <w:p w14:paraId="7F03055E"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commentRangeStart w:id="95"/>
      <w:r w:rsidRPr="00CB4100">
        <w:rPr>
          <w:rFonts w:eastAsia="Times New Roman"/>
          <w:b/>
          <w:color w:val="000000"/>
          <w:sz w:val="27"/>
          <w:szCs w:val="27"/>
          <w:lang w:val="en-US" w:eastAsia="en-US"/>
        </w:rPr>
        <w:t>Services</w:t>
      </w:r>
      <w:r w:rsidRPr="00CB4100">
        <w:rPr>
          <w:rFonts w:eastAsia="Times New Roman"/>
          <w:color w:val="000000"/>
          <w:sz w:val="27"/>
          <w:szCs w:val="27"/>
          <w:lang w:val="en-US" w:eastAsia="en-US"/>
        </w:rPr>
        <w:t xml:space="preserve"> </w:t>
      </w:r>
      <w:commentRangeEnd w:id="95"/>
      <w:r w:rsidRPr="00CB4100">
        <w:rPr>
          <w:rFonts w:eastAsia="Times New Roman"/>
          <w:sz w:val="16"/>
          <w:szCs w:val="16"/>
          <w:lang w:val="en-US" w:eastAsia="en-US"/>
        </w:rPr>
        <w:commentReference w:id="95"/>
      </w:r>
      <w:r w:rsidRPr="00CB4100">
        <w:rPr>
          <w:rFonts w:eastAsia="Times New Roman"/>
          <w:color w:val="000000"/>
          <w:sz w:val="27"/>
          <w:szCs w:val="27"/>
          <w:lang w:val="en-US" w:eastAsia="en-US"/>
        </w:rPr>
        <w:t xml:space="preserve">are realized, for instance through known Interpret protocols, as residing directly on top of a name-based layer through </w:t>
      </w:r>
      <w:r w:rsidRPr="00CB4100">
        <w:rPr>
          <w:rFonts w:eastAsia="Times New Roman"/>
          <w:b/>
          <w:color w:val="000000"/>
          <w:sz w:val="27"/>
          <w:szCs w:val="27"/>
          <w:lang w:val="en-US" w:eastAsia="en-US"/>
        </w:rPr>
        <w:t>named service transaction</w:t>
      </w:r>
      <w:r w:rsidRPr="00CB4100">
        <w:rPr>
          <w:rFonts w:eastAsia="Times New Roman"/>
          <w:color w:val="000000"/>
          <w:sz w:val="27"/>
          <w:szCs w:val="27"/>
          <w:lang w:val="en-US" w:eastAsia="en-US"/>
        </w:rPr>
        <w:t xml:space="preserve"> (NST) </w:t>
      </w:r>
    </w:p>
    <w:p w14:paraId="31F1EDCC"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b/>
          <w:color w:val="000000"/>
          <w:sz w:val="27"/>
          <w:szCs w:val="27"/>
          <w:lang w:val="en-US" w:eastAsia="en-US"/>
        </w:rPr>
        <w:t>Names</w:t>
      </w:r>
      <w:r w:rsidRPr="00CB4100">
        <w:rPr>
          <w:rFonts w:eastAsia="Times New Roman"/>
          <w:color w:val="000000"/>
          <w:sz w:val="27"/>
          <w:szCs w:val="27"/>
          <w:lang w:val="en-US" w:eastAsia="en-US"/>
        </w:rPr>
        <w:t xml:space="preserve"> are constructed as service identifiers linked to the specific protocol being realized on top of the named-based substrate</w:t>
      </w:r>
    </w:p>
    <w:p w14:paraId="293C6E52"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highlight w:val="yellow"/>
          <w:lang w:val="en-US" w:eastAsia="en-US"/>
        </w:rPr>
        <w:t xml:space="preserve">Services can exist on several </w:t>
      </w:r>
      <w:r w:rsidRPr="00CB4100">
        <w:rPr>
          <w:rFonts w:eastAsia="Times New Roman"/>
          <w:b/>
          <w:color w:val="000000"/>
          <w:sz w:val="27"/>
          <w:szCs w:val="27"/>
          <w:highlight w:val="yellow"/>
          <w:lang w:val="en-US" w:eastAsia="en-US"/>
        </w:rPr>
        <w:t>service hosts</w:t>
      </w:r>
      <w:r w:rsidRPr="00CB4100">
        <w:rPr>
          <w:rFonts w:eastAsia="Times New Roman"/>
          <w:color w:val="000000"/>
          <w:sz w:val="27"/>
          <w:szCs w:val="27"/>
          <w:lang w:val="en-US" w:eastAsia="en-US"/>
        </w:rPr>
        <w:t xml:space="preserve">, realizing </w:t>
      </w:r>
      <w:r w:rsidRPr="00CB4100">
        <w:rPr>
          <w:rFonts w:eastAsia="Times New Roman"/>
          <w:b/>
          <w:color w:val="000000"/>
          <w:sz w:val="27"/>
          <w:szCs w:val="27"/>
          <w:lang w:val="en-US" w:eastAsia="en-US"/>
        </w:rPr>
        <w:t>service instances</w:t>
      </w:r>
      <w:r w:rsidRPr="00CB4100">
        <w:rPr>
          <w:rFonts w:eastAsia="Times New Roman"/>
          <w:color w:val="000000"/>
          <w:sz w:val="27"/>
          <w:szCs w:val="27"/>
          <w:lang w:val="en-US" w:eastAsia="en-US"/>
        </w:rPr>
        <w:t xml:space="preserve"> of said service</w:t>
      </w:r>
    </w:p>
    <w:p w14:paraId="0E611702"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Services can be established on-demand and quickly by virtue of virtualization and orchestration platforms</w:t>
      </w:r>
    </w:p>
    <w:p w14:paraId="3DBC6BB0"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highlight w:val="yellow"/>
          <w:lang w:val="en-US" w:eastAsia="en-US"/>
        </w:rPr>
        <w:t>Legacy devices/services are integrated</w:t>
      </w:r>
      <w:r w:rsidRPr="00CB4100">
        <w:rPr>
          <w:rFonts w:eastAsia="Times New Roman"/>
          <w:color w:val="000000"/>
          <w:sz w:val="27"/>
          <w:szCs w:val="27"/>
          <w:lang w:val="en-US" w:eastAsia="en-US"/>
        </w:rPr>
        <w:t xml:space="preserve"> through </w:t>
      </w:r>
      <w:r w:rsidRPr="00CB4100">
        <w:rPr>
          <w:rFonts w:eastAsia="Times New Roman"/>
          <w:b/>
          <w:color w:val="000000"/>
          <w:sz w:val="27"/>
          <w:szCs w:val="27"/>
          <w:lang w:val="en-US" w:eastAsia="en-US"/>
        </w:rPr>
        <w:t>proxy devices</w:t>
      </w:r>
      <w:r w:rsidRPr="00CB4100">
        <w:rPr>
          <w:rFonts w:eastAsia="Times New Roman"/>
          <w:color w:val="000000"/>
          <w:sz w:val="27"/>
          <w:szCs w:val="27"/>
          <w:lang w:val="en-US" w:eastAsia="en-US"/>
        </w:rPr>
        <w:t xml:space="preserve"> at the network edge</w:t>
      </w:r>
    </w:p>
    <w:p w14:paraId="007C0F1D" w14:textId="77777777" w:rsidR="00CB4100" w:rsidRPr="00CB4100" w:rsidRDefault="00CB4100" w:rsidP="009C4E22">
      <w:pPr>
        <w:numPr>
          <w:ilvl w:val="0"/>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The name-based substrate </w:t>
      </w:r>
      <w:r w:rsidRPr="00CB4100">
        <w:rPr>
          <w:rFonts w:eastAsia="Times New Roman"/>
          <w:color w:val="000000"/>
          <w:sz w:val="27"/>
          <w:szCs w:val="27"/>
          <w:highlight w:val="yellow"/>
          <w:lang w:val="en-US" w:eastAsia="en-US"/>
        </w:rPr>
        <w:t xml:space="preserve">operates on top of a </w:t>
      </w:r>
      <w:r w:rsidRPr="00CB4100">
        <w:rPr>
          <w:rFonts w:eastAsia="Times New Roman"/>
          <w:b/>
          <w:color w:val="000000"/>
          <w:sz w:val="27"/>
          <w:szCs w:val="27"/>
          <w:highlight w:val="yellow"/>
          <w:lang w:val="en-US" w:eastAsia="en-US"/>
        </w:rPr>
        <w:t>transport substrate</w:t>
      </w:r>
    </w:p>
    <w:p w14:paraId="325C8CA6"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lastRenderedPageBreak/>
        <w:t xml:space="preserve">Said transport substrate may utilize </w:t>
      </w:r>
      <w:r w:rsidRPr="00CB4100">
        <w:rPr>
          <w:rFonts w:eastAsia="Times New Roman"/>
          <w:b/>
          <w:color w:val="000000"/>
          <w:sz w:val="27"/>
          <w:szCs w:val="27"/>
          <w:lang w:val="en-US" w:eastAsia="en-US"/>
        </w:rPr>
        <w:t>path-based forwarding</w:t>
      </w:r>
      <w:r w:rsidRPr="00CB4100">
        <w:rPr>
          <w:rFonts w:eastAsia="Times New Roman"/>
          <w:color w:val="000000"/>
          <w:sz w:val="27"/>
          <w:szCs w:val="27"/>
          <w:lang w:val="en-US" w:eastAsia="en-US"/>
        </w:rPr>
        <w:t xml:space="preserve"> of packets</w:t>
      </w:r>
    </w:p>
    <w:p w14:paraId="238C903A" w14:textId="77777777" w:rsidR="00CB4100" w:rsidRPr="00CB4100" w:rsidRDefault="00CB4100" w:rsidP="009C4E22">
      <w:pPr>
        <w:numPr>
          <w:ilvl w:val="1"/>
          <w:numId w:val="12"/>
        </w:numPr>
        <w:spacing w:before="100" w:beforeAutospacing="1" w:after="100" w:afterAutospacing="1"/>
        <w:rPr>
          <w:rFonts w:eastAsia="Times New Roman"/>
          <w:color w:val="000000"/>
          <w:sz w:val="27"/>
          <w:szCs w:val="27"/>
          <w:lang w:val="en-US" w:eastAsia="en-US"/>
        </w:rPr>
      </w:pPr>
      <w:r w:rsidRPr="00CB4100">
        <w:rPr>
          <w:rFonts w:eastAsia="Times New Roman"/>
          <w:color w:val="000000"/>
          <w:sz w:val="27"/>
          <w:szCs w:val="27"/>
          <w:lang w:val="en-US" w:eastAsia="en-US"/>
        </w:rPr>
        <w:t xml:space="preserve">Paths are constructed utilizing a </w:t>
      </w:r>
      <w:r w:rsidRPr="00CB4100">
        <w:rPr>
          <w:rFonts w:eastAsia="Times New Roman"/>
          <w:b/>
          <w:color w:val="000000"/>
          <w:sz w:val="27"/>
          <w:szCs w:val="27"/>
          <w:lang w:val="en-US" w:eastAsia="en-US"/>
        </w:rPr>
        <w:t>registration/path calculation</w:t>
      </w:r>
      <w:r w:rsidRPr="00CB4100">
        <w:rPr>
          <w:rFonts w:eastAsia="Times New Roman"/>
          <w:color w:val="000000"/>
          <w:sz w:val="27"/>
          <w:szCs w:val="27"/>
          <w:lang w:val="en-US" w:eastAsia="en-US"/>
        </w:rPr>
        <w:t xml:space="preserve"> protocol</w:t>
      </w:r>
    </w:p>
    <w:p w14:paraId="6285D0D4" w14:textId="77777777" w:rsidR="00CB4100" w:rsidRPr="00D51881" w:rsidRDefault="00CB4100" w:rsidP="009C4E22">
      <w:pPr>
        <w:numPr>
          <w:ilvl w:val="1"/>
          <w:numId w:val="12"/>
        </w:numPr>
        <w:spacing w:before="100" w:beforeAutospacing="1" w:after="100" w:afterAutospacing="1"/>
        <w:rPr>
          <w:rFonts w:eastAsia="Times New Roman"/>
          <w:color w:val="000000"/>
          <w:lang w:val="en-US" w:eastAsia="en-US"/>
        </w:rPr>
      </w:pPr>
      <w:r w:rsidRPr="00CB4100">
        <w:rPr>
          <w:rFonts w:eastAsia="Times New Roman"/>
          <w:color w:val="000000"/>
          <w:sz w:val="27"/>
          <w:szCs w:val="27"/>
          <w:lang w:val="en-US" w:eastAsia="en-US"/>
        </w:rPr>
        <w:t xml:space="preserve">Path information is cached and </w:t>
      </w:r>
      <w:r w:rsidRPr="00CB4100">
        <w:rPr>
          <w:rFonts w:eastAsia="Times New Roman"/>
          <w:b/>
          <w:color w:val="000000"/>
          <w:sz w:val="27"/>
          <w:szCs w:val="27"/>
          <w:lang w:val="en-US" w:eastAsia="en-US"/>
        </w:rPr>
        <w:t>reactively maintained/updated</w:t>
      </w:r>
      <w:r w:rsidRPr="00CB4100">
        <w:rPr>
          <w:rFonts w:eastAsia="Times New Roman"/>
          <w:color w:val="000000"/>
          <w:sz w:val="27"/>
          <w:szCs w:val="27"/>
          <w:lang w:val="en-US" w:eastAsia="en-US"/>
        </w:rPr>
        <w:t xml:space="preserve"> for resilience and adaptability </w:t>
      </w:r>
      <w:r w:rsidRPr="00D51881">
        <w:rPr>
          <w:rFonts w:eastAsia="Times New Roman"/>
          <w:color w:val="000000"/>
          <w:lang w:val="en-US" w:eastAsia="en-US"/>
        </w:rPr>
        <w:t>to changing service instance availability</w:t>
      </w:r>
    </w:p>
    <w:p w14:paraId="7463D07B" w14:textId="09A3483B" w:rsidR="00CB4100" w:rsidRPr="00D51881" w:rsidRDefault="00352A1E"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This approach has</w:t>
      </w:r>
      <w:r w:rsidR="00CB4100" w:rsidRPr="00D51881">
        <w:rPr>
          <w:rFonts w:eastAsia="Times New Roman"/>
          <w:color w:val="000000"/>
          <w:lang w:val="en-US" w:eastAsia="en-US"/>
        </w:rPr>
        <w:t xml:space="preserve"> an impact on the UNI and ENNI, as </w:t>
      </w:r>
      <w:r w:rsidRPr="00D51881">
        <w:rPr>
          <w:rFonts w:eastAsia="Times New Roman"/>
          <w:color w:val="000000"/>
          <w:lang w:val="en-US" w:eastAsia="en-US"/>
        </w:rPr>
        <w:t>described below.</w:t>
      </w:r>
    </w:p>
    <w:p w14:paraId="61AB69EB"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30C4D1C5" wp14:editId="09B02FC9">
            <wp:extent cx="1036320" cy="1122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6320" cy="1122045"/>
                    </a:xfrm>
                    <a:prstGeom prst="rect">
                      <a:avLst/>
                    </a:prstGeom>
                    <a:noFill/>
                  </pic:spPr>
                </pic:pic>
              </a:graphicData>
            </a:graphic>
          </wp:inline>
        </w:drawing>
      </w:r>
    </w:p>
    <w:p w14:paraId="080B4B92" w14:textId="6CD180F8" w:rsidR="00CB4100" w:rsidRPr="00D51881" w:rsidRDefault="00D37D6D" w:rsidP="00CB4100">
      <w:pPr>
        <w:spacing w:before="100" w:beforeAutospacing="1" w:after="100" w:afterAutospacing="1"/>
        <w:jc w:val="center"/>
        <w:rPr>
          <w:rFonts w:eastAsia="Times New Roman"/>
          <w:color w:val="000000"/>
          <w:lang w:val="en-US" w:eastAsia="en-US"/>
        </w:rPr>
      </w:pPr>
      <w:bookmarkStart w:id="96" w:name="_Toc39853994"/>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27</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 Application UNI for Edge-Native Devices</w:t>
      </w:r>
      <w:bookmarkEnd w:id="96"/>
    </w:p>
    <w:p w14:paraId="345EC26F"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4725F4DB" wp14:editId="162F504D">
            <wp:extent cx="2712720" cy="1365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2720" cy="1365885"/>
                    </a:xfrm>
                    <a:prstGeom prst="rect">
                      <a:avLst/>
                    </a:prstGeom>
                    <a:noFill/>
                  </pic:spPr>
                </pic:pic>
              </a:graphicData>
            </a:graphic>
          </wp:inline>
        </w:drawing>
      </w:r>
    </w:p>
    <w:p w14:paraId="3255DE1D" w14:textId="0D35DC7D" w:rsidR="00CB4100" w:rsidRPr="00D51881" w:rsidRDefault="00D37D6D" w:rsidP="00CB4100">
      <w:pPr>
        <w:spacing w:before="100" w:beforeAutospacing="1" w:after="100" w:afterAutospacing="1"/>
        <w:jc w:val="center"/>
        <w:rPr>
          <w:rFonts w:eastAsia="Times New Roman"/>
          <w:color w:val="000000"/>
          <w:lang w:val="en-US" w:eastAsia="en-US"/>
        </w:rPr>
      </w:pPr>
      <w:bookmarkStart w:id="97" w:name="_Toc39853995"/>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28</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Application UNI for Legacy Devices</w:t>
      </w:r>
      <w:bookmarkEnd w:id="97"/>
    </w:p>
    <w:p w14:paraId="2336C472"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30284C2D" wp14:editId="14FF28A7">
            <wp:extent cx="2932430" cy="1426845"/>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2430" cy="1426845"/>
                    </a:xfrm>
                    <a:prstGeom prst="rect">
                      <a:avLst/>
                    </a:prstGeom>
                    <a:noFill/>
                  </pic:spPr>
                </pic:pic>
              </a:graphicData>
            </a:graphic>
          </wp:inline>
        </w:drawing>
      </w:r>
    </w:p>
    <w:p w14:paraId="071B0EF4" w14:textId="01446D7C" w:rsidR="00CB4100" w:rsidRPr="00D51881" w:rsidRDefault="00D37D6D" w:rsidP="00CB4100">
      <w:pPr>
        <w:spacing w:before="100" w:beforeAutospacing="1" w:after="100" w:afterAutospacing="1"/>
        <w:jc w:val="center"/>
        <w:rPr>
          <w:rFonts w:eastAsia="Times New Roman"/>
          <w:color w:val="000000"/>
          <w:lang w:val="en-US" w:eastAsia="en-US"/>
        </w:rPr>
      </w:pPr>
      <w:bookmarkStart w:id="98" w:name="_Toc39853996"/>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29</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Edge Network to Peering Network ENNI</w:t>
      </w:r>
      <w:bookmarkEnd w:id="98"/>
    </w:p>
    <w:p w14:paraId="5816A6EB" w14:textId="77777777" w:rsidR="00352A1E" w:rsidRPr="00D51881" w:rsidRDefault="00352A1E" w:rsidP="00CB4100">
      <w:pPr>
        <w:spacing w:before="100" w:beforeAutospacing="1" w:after="100" w:afterAutospacing="1"/>
        <w:rPr>
          <w:rFonts w:eastAsia="Times New Roman"/>
          <w:b/>
          <w:color w:val="000000"/>
          <w:lang w:val="en-US" w:eastAsia="en-US"/>
        </w:rPr>
      </w:pPr>
    </w:p>
    <w:p w14:paraId="491F1F8A" w14:textId="103397BF" w:rsidR="00CB4100" w:rsidRPr="00D51881" w:rsidRDefault="00352A1E"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End-to-end packet flow is depicted in Figure </w:t>
      </w:r>
      <w:r w:rsidR="00D37D6D" w:rsidRPr="00D51881">
        <w:rPr>
          <w:rFonts w:eastAsia="Times New Roman"/>
          <w:color w:val="000000"/>
          <w:lang w:val="en-US" w:eastAsia="en-US"/>
        </w:rPr>
        <w:t>3</w:t>
      </w:r>
      <w:r w:rsidR="009518A7">
        <w:rPr>
          <w:rFonts w:eastAsia="Times New Roman"/>
          <w:color w:val="000000"/>
          <w:lang w:val="en-US" w:eastAsia="en-US"/>
        </w:rPr>
        <w:t>0</w:t>
      </w:r>
      <w:r w:rsidRPr="00D51881">
        <w:rPr>
          <w:rFonts w:eastAsia="Times New Roman"/>
          <w:color w:val="000000"/>
          <w:lang w:val="en-US" w:eastAsia="en-US"/>
        </w:rPr>
        <w:t xml:space="preserve">. </w:t>
      </w:r>
    </w:p>
    <w:p w14:paraId="4A09CCEB" w14:textId="77777777" w:rsidR="00CB4100" w:rsidRPr="00D51881" w:rsidRDefault="00CB4100" w:rsidP="00CB4100">
      <w:pPr>
        <w:spacing w:before="100" w:beforeAutospacing="1" w:after="100" w:afterAutospacing="1"/>
        <w:rPr>
          <w:rFonts w:eastAsia="Times New Roman"/>
          <w:color w:val="000000"/>
          <w:lang w:val="en-US" w:eastAsia="en-US"/>
        </w:rPr>
      </w:pPr>
      <w:commentRangeStart w:id="99"/>
      <w:r w:rsidRPr="00D51881">
        <w:rPr>
          <w:rFonts w:eastAsia="Times New Roman"/>
          <w:noProof/>
          <w:lang w:val="en-US" w:eastAsia="en-US"/>
        </w:rPr>
        <w:lastRenderedPageBreak/>
        <w:drawing>
          <wp:inline distT="0" distB="0" distL="0" distR="0" wp14:anchorId="1BC73B07" wp14:editId="45304366">
            <wp:extent cx="5981700" cy="27729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96" cy="2788313"/>
                    </a:xfrm>
                    <a:prstGeom prst="rect">
                      <a:avLst/>
                    </a:prstGeom>
                    <a:noFill/>
                  </pic:spPr>
                </pic:pic>
              </a:graphicData>
            </a:graphic>
          </wp:inline>
        </w:drawing>
      </w:r>
      <w:commentRangeEnd w:id="99"/>
      <w:r w:rsidRPr="00D51881">
        <w:rPr>
          <w:rFonts w:eastAsia="Times New Roman"/>
          <w:lang w:val="en-US" w:eastAsia="en-US"/>
        </w:rPr>
        <w:commentReference w:id="99"/>
      </w:r>
    </w:p>
    <w:p w14:paraId="750740C3" w14:textId="6FFC07E0" w:rsidR="00CB4100" w:rsidRPr="00D51881" w:rsidRDefault="00D37D6D" w:rsidP="00CB4100">
      <w:pPr>
        <w:spacing w:before="100" w:beforeAutospacing="1" w:after="100" w:afterAutospacing="1"/>
        <w:jc w:val="center"/>
        <w:rPr>
          <w:rFonts w:eastAsia="Times New Roman"/>
          <w:color w:val="000000"/>
          <w:lang w:val="en-US" w:eastAsia="en-US"/>
        </w:rPr>
      </w:pPr>
      <w:bookmarkStart w:id="100" w:name="_Toc39853997"/>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9518A7">
        <w:rPr>
          <w:rFonts w:eastAsia="Times New Roman"/>
          <w:b/>
          <w:bCs/>
          <w:noProof/>
          <w:lang w:val="en-US" w:eastAsia="en-US"/>
        </w:rPr>
        <w:t>30</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highlight w:val="yellow"/>
          <w:lang w:val="en-US" w:eastAsia="en-US"/>
        </w:rPr>
        <w:t>- Protocol-Level Architecture of the Edge</w:t>
      </w:r>
      <w:bookmarkEnd w:id="100"/>
    </w:p>
    <w:p w14:paraId="6D33880E" w14:textId="7118E77E" w:rsidR="00C250DA" w:rsidRPr="00D51881" w:rsidRDefault="00C250DA" w:rsidP="003E06C4">
      <w:pPr>
        <w:pStyle w:val="ListParagraph"/>
        <w:numPr>
          <w:ilvl w:val="1"/>
          <w:numId w:val="78"/>
        </w:numPr>
        <w:spacing w:before="100" w:beforeAutospacing="1" w:after="100" w:afterAutospacing="1"/>
        <w:ind w:left="720"/>
        <w:outlineLvl w:val="1"/>
        <w:rPr>
          <w:rFonts w:eastAsia="Times New Roman"/>
          <w:b/>
          <w:color w:val="000000"/>
          <w:lang w:val="en-US" w:eastAsia="en-US"/>
        </w:rPr>
      </w:pPr>
      <w:bookmarkStart w:id="101" w:name="_Toc39853859"/>
      <w:r w:rsidRPr="00D51881">
        <w:rPr>
          <w:rFonts w:eastAsia="Times New Roman"/>
          <w:b/>
          <w:color w:val="000000"/>
          <w:lang w:val="en-US" w:eastAsia="en-US"/>
        </w:rPr>
        <w:t>Access Layer Services</w:t>
      </w:r>
      <w:bookmarkEnd w:id="101"/>
    </w:p>
    <w:p w14:paraId="2FCCA16A" w14:textId="79C3E683" w:rsidR="00C250DA" w:rsidRPr="00D51881" w:rsidRDefault="00C82D87" w:rsidP="00C82D87">
      <w:pPr>
        <w:spacing w:before="100" w:beforeAutospacing="1" w:after="100" w:afterAutospacing="1"/>
        <w:rPr>
          <w:rFonts w:eastAsia="Times New Roman"/>
          <w:color w:val="000000"/>
          <w:lang w:val="en-US" w:eastAsia="en-US"/>
        </w:rPr>
      </w:pPr>
      <w:r w:rsidRPr="00D51881">
        <w:rPr>
          <w:rFonts w:eastAsia="Times New Roman"/>
          <w:color w:val="000000"/>
        </w:rPr>
        <w:t>Messaging services are among the key</w:t>
      </w:r>
      <w:r w:rsidR="00C250DA" w:rsidRPr="00D51881">
        <w:rPr>
          <w:rFonts w:eastAsia="Times New Roman"/>
          <w:color w:val="000000"/>
        </w:rPr>
        <w:t xml:space="preserve"> access layer services that need to be supporte</w:t>
      </w:r>
      <w:r w:rsidRPr="00D51881">
        <w:rPr>
          <w:rFonts w:eastAsia="Times New Roman"/>
          <w:color w:val="000000"/>
        </w:rPr>
        <w:t xml:space="preserve">d on future access and edge network.  </w:t>
      </w:r>
      <w:r w:rsidR="00C250DA" w:rsidRPr="00D51881">
        <w:rPr>
          <w:rFonts w:eastAsia="Times New Roman"/>
          <w:color w:val="000000"/>
          <w:lang w:val="en-US" w:eastAsia="en-US"/>
        </w:rPr>
        <w:t>Messaging may be classified as</w:t>
      </w:r>
    </w:p>
    <w:p w14:paraId="58592BA2" w14:textId="77777777" w:rsidR="00C250DA" w:rsidRPr="00D51881" w:rsidRDefault="00C250DA" w:rsidP="003E06C4">
      <w:pPr>
        <w:numPr>
          <w:ilvl w:val="0"/>
          <w:numId w:val="4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One to One</w:t>
      </w:r>
    </w:p>
    <w:p w14:paraId="6FEBD4AB" w14:textId="77777777" w:rsidR="00C250DA" w:rsidRPr="00D51881" w:rsidRDefault="00C250DA" w:rsidP="003E06C4">
      <w:pPr>
        <w:numPr>
          <w:ilvl w:val="0"/>
          <w:numId w:val="4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Group Messaging</w:t>
      </w:r>
    </w:p>
    <w:p w14:paraId="454A96C3" w14:textId="77777777" w:rsidR="00C250DA" w:rsidRPr="00D51881" w:rsidRDefault="00C250DA" w:rsidP="003E06C4">
      <w:pPr>
        <w:numPr>
          <w:ilvl w:val="0"/>
          <w:numId w:val="4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Multicast messaging</w:t>
      </w:r>
    </w:p>
    <w:p w14:paraId="59868D61" w14:textId="77777777" w:rsidR="00C250DA" w:rsidRPr="00D51881" w:rsidRDefault="00C250DA" w:rsidP="003E06C4">
      <w:pPr>
        <w:numPr>
          <w:ilvl w:val="0"/>
          <w:numId w:val="4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Broadcast Messaging</w:t>
      </w:r>
    </w:p>
    <w:p w14:paraId="19EABA93" w14:textId="77777777" w:rsidR="00C250DA" w:rsidRPr="00D51881" w:rsidRDefault="00C250DA" w:rsidP="00C250DA">
      <w:pPr>
        <w:spacing w:before="100" w:beforeAutospacing="1" w:after="100" w:afterAutospacing="1"/>
        <w:ind w:left="360"/>
        <w:rPr>
          <w:rFonts w:eastAsia="Times New Roman"/>
          <w:color w:val="000000"/>
          <w:lang w:val="en-US" w:eastAsia="en-US"/>
        </w:rPr>
      </w:pPr>
      <w:r w:rsidRPr="00D51881">
        <w:rPr>
          <w:rFonts w:eastAsia="Times New Roman"/>
          <w:color w:val="000000"/>
          <w:lang w:val="en-US" w:eastAsia="en-US"/>
        </w:rPr>
        <w:t>Future messaging involves multi-facet innovation making it feature rich and providing platform for person to person, machine to person or machine to machine messaging that can have features like</w:t>
      </w:r>
    </w:p>
    <w:p w14:paraId="5D04684D" w14:textId="77777777" w:rsidR="00C250DA" w:rsidRPr="00D51881" w:rsidRDefault="00C250DA" w:rsidP="003E06C4">
      <w:pPr>
        <w:numPr>
          <w:ilvl w:val="0"/>
          <w:numId w:val="5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In flight message construct change e.g. text to audio or video to text</w:t>
      </w:r>
    </w:p>
    <w:p w14:paraId="0D223615" w14:textId="77777777" w:rsidR="00C250DA" w:rsidRPr="00D51881" w:rsidRDefault="00C250DA" w:rsidP="003E06C4">
      <w:pPr>
        <w:numPr>
          <w:ilvl w:val="0"/>
          <w:numId w:val="5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Adaptive codecs &amp; mode of delivery based on consumer properties, network conditions or other operating scenarios.</w:t>
      </w:r>
    </w:p>
    <w:p w14:paraId="74816A84" w14:textId="77777777" w:rsidR="00C250DA" w:rsidRPr="00D51881" w:rsidRDefault="00C250DA" w:rsidP="003E06C4">
      <w:pPr>
        <w:numPr>
          <w:ilvl w:val="0"/>
          <w:numId w:val="5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Preventive fraud, fake messaging &amp; securing personal data</w:t>
      </w:r>
    </w:p>
    <w:p w14:paraId="23E02E36" w14:textId="77777777" w:rsidR="00C250DA" w:rsidRPr="00D51881" w:rsidRDefault="00C250DA" w:rsidP="003E06C4">
      <w:pPr>
        <w:numPr>
          <w:ilvl w:val="0"/>
          <w:numId w:val="5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Responsive to civil establishment &amp; legal framework</w:t>
      </w:r>
    </w:p>
    <w:p w14:paraId="6A598297" w14:textId="77777777" w:rsidR="00C250DA" w:rsidRPr="00D51881" w:rsidRDefault="00C250DA" w:rsidP="003E06C4">
      <w:pPr>
        <w:numPr>
          <w:ilvl w:val="0"/>
          <w:numId w:val="5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Multi-mode lawful interception</w:t>
      </w:r>
    </w:p>
    <w:p w14:paraId="06F3C4CF"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Group messaging is a very common and popular social media service that can be deployed to add value to many applications. In current Internet, group-messaging is an app-server centric solution, i.e., every message incurs an extra-hop as it goes through a message server first and then relayed to the clients.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50D1E688"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(1)</w:t>
      </w:r>
      <w:r w:rsidRPr="00D51881">
        <w:rPr>
          <w:rFonts w:eastAsia="Times New Roman"/>
          <w:color w:val="000000"/>
          <w:lang w:val="en-US" w:eastAsia="en-US"/>
        </w:rPr>
        <w:tab/>
        <w:t xml:space="preserve">In order to scale group-based communications the application servers require scaling up and down. </w:t>
      </w:r>
    </w:p>
    <w:p w14:paraId="1F85C520"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(2)</w:t>
      </w:r>
      <w:r w:rsidRPr="00D51881">
        <w:rPr>
          <w:rFonts w:eastAsia="Times New Roman"/>
          <w:color w:val="000000"/>
          <w:lang w:val="en-US" w:eastAsia="en-US"/>
        </w:rPr>
        <w:tab/>
        <w:t xml:space="preserve">The servers may or may not be </w:t>
      </w:r>
      <w:proofErr w:type="gramStart"/>
      <w:r w:rsidRPr="00D51881">
        <w:rPr>
          <w:rFonts w:eastAsia="Times New Roman"/>
          <w:color w:val="000000"/>
          <w:lang w:val="en-US" w:eastAsia="en-US"/>
        </w:rPr>
        <w:t>location-aware</w:t>
      </w:r>
      <w:proofErr w:type="gramEnd"/>
      <w:r w:rsidRPr="00D51881">
        <w:rPr>
          <w:rFonts w:eastAsia="Times New Roman"/>
          <w:color w:val="000000"/>
          <w:lang w:val="en-US" w:eastAsia="en-US"/>
        </w:rPr>
        <w:t xml:space="preserve">. This some connections/parties get sub-optimal message deliveries. It adds additional hop to communication. </w:t>
      </w:r>
    </w:p>
    <w:p w14:paraId="69E82EAB"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(3)</w:t>
      </w:r>
      <w:r w:rsidRPr="00D51881">
        <w:rPr>
          <w:rFonts w:eastAsia="Times New Roman"/>
          <w:color w:val="000000"/>
          <w:lang w:val="en-US" w:eastAsia="en-US"/>
        </w:rPr>
        <w:tab/>
        <w:t xml:space="preserve">Ordering and timing of messages may get skewed which </w:t>
      </w:r>
      <w:proofErr w:type="spellStart"/>
      <w:r w:rsidRPr="00D51881">
        <w:rPr>
          <w:rFonts w:eastAsia="Times New Roman"/>
          <w:color w:val="000000"/>
          <w:lang w:val="en-US" w:eastAsia="en-US"/>
        </w:rPr>
        <w:t>maybe</w:t>
      </w:r>
      <w:proofErr w:type="spellEnd"/>
      <w:r w:rsidRPr="00D51881">
        <w:rPr>
          <w:rFonts w:eastAsia="Times New Roman"/>
          <w:color w:val="000000"/>
          <w:lang w:val="en-US" w:eastAsia="en-US"/>
        </w:rPr>
        <w:t xml:space="preserve"> necessary for use of group messaging in mission critical situations. This could happen due to non-deterministic path to/from server to group-members.</w:t>
      </w:r>
    </w:p>
    <w:p w14:paraId="0B53525B"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(4)</w:t>
      </w:r>
      <w:r w:rsidRPr="00D51881">
        <w:rPr>
          <w:rFonts w:eastAsia="Times New Roman"/>
          <w:color w:val="000000"/>
          <w:lang w:val="en-US" w:eastAsia="en-US"/>
        </w:rPr>
        <w:tab/>
        <w:t>Possibility of server being a single point of congestion (due to server load), failures (server outage) and security-threat (compromised server may add un-welcome listener as invisible).</w:t>
      </w:r>
    </w:p>
    <w:p w14:paraId="168B26AE" w14:textId="77777777" w:rsidR="00C250DA" w:rsidRPr="00D51881" w:rsidRDefault="00C250DA" w:rsidP="00C250DA">
      <w:pPr>
        <w:spacing w:before="100" w:beforeAutospacing="1" w:after="100" w:afterAutospacing="1"/>
        <w:rPr>
          <w:rFonts w:eastAsia="Times New Roman"/>
          <w:i/>
          <w:color w:val="000000"/>
          <w:lang w:val="en-US" w:eastAsia="en-US"/>
        </w:rPr>
      </w:pPr>
      <w:r w:rsidRPr="00D51881">
        <w:rPr>
          <w:rFonts w:eastAsia="Times New Roman"/>
          <w:i/>
          <w:color w:val="000000"/>
          <w:lang w:val="en-US" w:eastAsia="en-US"/>
        </w:rPr>
        <w:lastRenderedPageBreak/>
        <w:t xml:space="preserve">The future Network2030 architecture MUST cater to support of group communications as a basic network service by supporting identification replication points and opportunities for dynamic multicast forwarding in the deep edge network. </w:t>
      </w:r>
    </w:p>
    <w:p w14:paraId="1059BF59" w14:textId="2CD961AE" w:rsidR="00C250DA" w:rsidRPr="00D51881" w:rsidRDefault="00C250DA" w:rsidP="00C82D87">
      <w:pPr>
        <w:spacing w:before="100" w:beforeAutospacing="1" w:after="100" w:afterAutospacing="1"/>
        <w:rPr>
          <w:rFonts w:eastAsia="Times New Roman"/>
          <w:color w:val="000000"/>
          <w:lang w:val="en-US" w:eastAsia="en-US"/>
        </w:rPr>
      </w:pPr>
      <w:r w:rsidRPr="00D51881">
        <w:rPr>
          <w:rFonts w:eastAsia="Times New Roman"/>
          <w:i/>
          <w:color w:val="000000"/>
        </w:rPr>
        <w:t>Any solution MUST address issues of optimal replication, low-latency, dynamic membership, mobility and security</w:t>
      </w:r>
      <w:r w:rsidRPr="00D51881">
        <w:rPr>
          <w:rFonts w:eastAsia="Times New Roman"/>
          <w:color w:val="000000"/>
          <w:lang w:val="en-US" w:eastAsia="en-US"/>
        </w:rPr>
        <w:t>.</w:t>
      </w:r>
    </w:p>
    <w:p w14:paraId="5E0E6BFB" w14:textId="77777777" w:rsidR="00C250DA" w:rsidRPr="00D51881" w:rsidRDefault="00C250DA" w:rsidP="00CB4100">
      <w:pPr>
        <w:spacing w:before="100" w:beforeAutospacing="1" w:after="100" w:afterAutospacing="1"/>
        <w:jc w:val="center"/>
        <w:rPr>
          <w:rFonts w:eastAsia="Times New Roman"/>
          <w:color w:val="000000"/>
          <w:lang w:val="en-US" w:eastAsia="en-US"/>
        </w:rPr>
      </w:pPr>
    </w:p>
    <w:p w14:paraId="62F5F272" w14:textId="0C7DA2A5" w:rsidR="00CB4100" w:rsidRPr="004A125C" w:rsidRDefault="000C6414" w:rsidP="003E06C4">
      <w:pPr>
        <w:pStyle w:val="ListParagraph"/>
        <w:numPr>
          <w:ilvl w:val="2"/>
          <w:numId w:val="78"/>
        </w:numPr>
        <w:spacing w:before="100" w:beforeAutospacing="1" w:after="100" w:afterAutospacing="1"/>
        <w:outlineLvl w:val="1"/>
        <w:rPr>
          <w:rFonts w:eastAsia="Times New Roman"/>
          <w:b/>
          <w:color w:val="000000"/>
          <w:lang w:val="en-US" w:eastAsia="en-US"/>
        </w:rPr>
      </w:pPr>
      <w:r w:rsidRPr="004A125C">
        <w:rPr>
          <w:rFonts w:eastAsia="Times New Roman"/>
          <w:b/>
          <w:color w:val="000000"/>
          <w:highlight w:val="yellow"/>
          <w:lang w:val="en-US" w:eastAsia="en-US"/>
        </w:rPr>
        <w:t xml:space="preserve">  </w:t>
      </w:r>
      <w:bookmarkStart w:id="102" w:name="_Toc39853860"/>
      <w:r w:rsidRPr="004A125C">
        <w:rPr>
          <w:rFonts w:eastAsia="Times New Roman"/>
          <w:b/>
          <w:color w:val="000000"/>
          <w:highlight w:val="yellow"/>
          <w:lang w:val="en-US" w:eastAsia="en-US"/>
        </w:rPr>
        <w:t>M</w:t>
      </w:r>
      <w:r w:rsidR="00CB4100" w:rsidRPr="004A125C">
        <w:rPr>
          <w:rFonts w:eastAsia="Times New Roman"/>
          <w:b/>
          <w:color w:val="000000"/>
          <w:highlight w:val="yellow"/>
          <w:lang w:val="en-US" w:eastAsia="en-US"/>
        </w:rPr>
        <w:t>ulti-User Group Messaging</w:t>
      </w:r>
      <w:bookmarkEnd w:id="102"/>
    </w:p>
    <w:p w14:paraId="1062EEFC"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Group messaging is a very common and popular social media service that can be deployed to add value to many applications. In current Internet, group-messaging is an app-server centric solution, i.e., every message incurs an extra-hop as it goes through a message server first and then relayed to the clients.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3E76FEC8"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(1)</w:t>
      </w:r>
      <w:r w:rsidRPr="00D51881">
        <w:rPr>
          <w:rFonts w:eastAsia="Times New Roman"/>
          <w:color w:val="000000"/>
          <w:lang w:val="en-US" w:eastAsia="en-US"/>
        </w:rPr>
        <w:tab/>
        <w:t xml:space="preserve">In order to scale group-based communications the application servers require scaling up and down. </w:t>
      </w:r>
    </w:p>
    <w:p w14:paraId="76191233"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(2)</w:t>
      </w:r>
      <w:r w:rsidRPr="00D51881">
        <w:rPr>
          <w:rFonts w:eastAsia="Times New Roman"/>
          <w:color w:val="000000"/>
          <w:lang w:val="en-US" w:eastAsia="en-US"/>
        </w:rPr>
        <w:tab/>
        <w:t xml:space="preserve">The servers may or may not be </w:t>
      </w:r>
      <w:proofErr w:type="gramStart"/>
      <w:r w:rsidRPr="00D51881">
        <w:rPr>
          <w:rFonts w:eastAsia="Times New Roman"/>
          <w:color w:val="000000"/>
          <w:lang w:val="en-US" w:eastAsia="en-US"/>
        </w:rPr>
        <w:t>location-aware</w:t>
      </w:r>
      <w:proofErr w:type="gramEnd"/>
      <w:r w:rsidRPr="00D51881">
        <w:rPr>
          <w:rFonts w:eastAsia="Times New Roman"/>
          <w:color w:val="000000"/>
          <w:lang w:val="en-US" w:eastAsia="en-US"/>
        </w:rPr>
        <w:t xml:space="preserve">. This some connections/parties get sub-optimal message deliveries. It adds additional hop to communication. </w:t>
      </w:r>
    </w:p>
    <w:p w14:paraId="3ADC1CAC"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(3)</w:t>
      </w:r>
      <w:r w:rsidRPr="00D51881">
        <w:rPr>
          <w:rFonts w:eastAsia="Times New Roman"/>
          <w:color w:val="000000"/>
          <w:lang w:val="en-US" w:eastAsia="en-US"/>
        </w:rPr>
        <w:tab/>
        <w:t xml:space="preserve">Ordering and timing of messages may get skewed which </w:t>
      </w:r>
      <w:proofErr w:type="spellStart"/>
      <w:r w:rsidRPr="00D51881">
        <w:rPr>
          <w:rFonts w:eastAsia="Times New Roman"/>
          <w:color w:val="000000"/>
          <w:lang w:val="en-US" w:eastAsia="en-US"/>
        </w:rPr>
        <w:t>maybe</w:t>
      </w:r>
      <w:proofErr w:type="spellEnd"/>
      <w:r w:rsidRPr="00D51881">
        <w:rPr>
          <w:rFonts w:eastAsia="Times New Roman"/>
          <w:color w:val="000000"/>
          <w:lang w:val="en-US" w:eastAsia="en-US"/>
        </w:rPr>
        <w:t xml:space="preserve"> necessary for use of group messaging in mission critical situations. This could happen due to non-deterministic path to/from server to group-members.</w:t>
      </w:r>
    </w:p>
    <w:p w14:paraId="2944CCED"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(4)</w:t>
      </w:r>
      <w:r w:rsidRPr="00D51881">
        <w:rPr>
          <w:rFonts w:eastAsia="Times New Roman"/>
          <w:color w:val="000000"/>
          <w:lang w:val="en-US" w:eastAsia="en-US"/>
        </w:rPr>
        <w:tab/>
        <w:t>Possibility of server being a single point of congestion (due to server load), failures (server outage) and security-threat (compromised server may add un-welcome listener as invisible).</w:t>
      </w:r>
    </w:p>
    <w:p w14:paraId="4F765CCA" w14:textId="77777777" w:rsidR="00CB4100" w:rsidRPr="00D51881" w:rsidRDefault="00CB4100" w:rsidP="00CB4100">
      <w:pPr>
        <w:spacing w:before="100" w:beforeAutospacing="1" w:after="100" w:afterAutospacing="1"/>
        <w:rPr>
          <w:rFonts w:eastAsia="Times New Roman"/>
          <w:i/>
          <w:color w:val="000000"/>
          <w:lang w:val="en-US" w:eastAsia="en-US"/>
        </w:rPr>
      </w:pPr>
      <w:r w:rsidRPr="00D51881">
        <w:rPr>
          <w:rFonts w:eastAsia="Times New Roman"/>
          <w:i/>
          <w:color w:val="000000"/>
          <w:highlight w:val="yellow"/>
          <w:lang w:val="en-US" w:eastAsia="en-US"/>
        </w:rPr>
        <w:t>The future Network2030 architecture MUST cater to support of group communications as a basic network service by supporting identification replication points and opportunities for dynamic multicast forwarding in the deep edge network.</w:t>
      </w:r>
      <w:r w:rsidRPr="00D51881">
        <w:rPr>
          <w:rFonts w:eastAsia="Times New Roman"/>
          <w:i/>
          <w:color w:val="000000"/>
          <w:lang w:val="en-US" w:eastAsia="en-US"/>
        </w:rPr>
        <w:t xml:space="preserve"> </w:t>
      </w:r>
    </w:p>
    <w:p w14:paraId="0AD2902C"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i/>
          <w:color w:val="000000"/>
          <w:highlight w:val="yellow"/>
        </w:rPr>
        <w:t>Any solution MUST address issues of optimal replication, low-latency, dynamic membership, mobility and security</w:t>
      </w:r>
      <w:r w:rsidRPr="00D51881">
        <w:rPr>
          <w:rFonts w:eastAsia="Times New Roman"/>
          <w:color w:val="000000"/>
          <w:highlight w:val="yellow"/>
          <w:lang w:val="en-US" w:eastAsia="en-US"/>
        </w:rPr>
        <w:t>.</w:t>
      </w:r>
    </w:p>
    <w:p w14:paraId="4AF192D8" w14:textId="6865C65B" w:rsidR="00CB4100" w:rsidRPr="004A125C" w:rsidRDefault="00CB4100" w:rsidP="003E06C4">
      <w:pPr>
        <w:pStyle w:val="ListParagraph"/>
        <w:numPr>
          <w:ilvl w:val="2"/>
          <w:numId w:val="78"/>
        </w:numPr>
        <w:spacing w:before="100" w:beforeAutospacing="1" w:after="100" w:afterAutospacing="1"/>
        <w:outlineLvl w:val="1"/>
        <w:rPr>
          <w:rFonts w:eastAsia="Times New Roman"/>
          <w:b/>
          <w:color w:val="000000"/>
          <w:lang w:val="en-US" w:eastAsia="en-US"/>
        </w:rPr>
      </w:pPr>
      <w:bookmarkStart w:id="103" w:name="_Toc39853861"/>
      <w:commentRangeStart w:id="104"/>
      <w:r w:rsidRPr="004A125C">
        <w:rPr>
          <w:rFonts w:eastAsia="Times New Roman"/>
          <w:b/>
          <w:color w:val="000000"/>
          <w:highlight w:val="yellow"/>
          <w:lang w:val="en-US" w:eastAsia="en-US"/>
        </w:rPr>
        <w:t>Opportunistic Multicast</w:t>
      </w:r>
      <w:commentRangeEnd w:id="104"/>
      <w:r w:rsidRPr="00D51881">
        <w:rPr>
          <w:lang w:val="en-US" w:eastAsia="en-US"/>
        </w:rPr>
        <w:commentReference w:id="104"/>
      </w:r>
      <w:bookmarkEnd w:id="103"/>
    </w:p>
    <w:p w14:paraId="309B3E6A"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complex to manage, have inherent limits in terms of how rapidly they can react to changing network and server conditions, and cannot fundamentally reduce the network overhead arising from redundant unicast streams.</w:t>
      </w:r>
    </w:p>
    <w:p w14:paraId="4EB62918"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w:t>
      </w:r>
      <w:r w:rsidRPr="00D51881">
        <w:rPr>
          <w:rFonts w:eastAsia="Times New Roman"/>
          <w:color w:val="000000"/>
          <w:lang w:val="en-US" w:eastAsia="en-US"/>
        </w:rPr>
        <w:lastRenderedPageBreak/>
        <w:t xml:space="preserve">becoming available for example). As an optimization (that can again be enabled on per-service basis) we can 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3D536D96" w14:textId="77777777" w:rsidR="00CB4100" w:rsidRPr="00D51881" w:rsidRDefault="00CB4100" w:rsidP="00CB4100">
      <w:pPr>
        <w:spacing w:before="100" w:beforeAutospacing="1" w:after="100" w:afterAutospacing="1"/>
        <w:rPr>
          <w:rFonts w:eastAsia="Times New Roman"/>
          <w:i/>
          <w:color w:val="000000"/>
          <w:lang w:val="en-US" w:eastAsia="en-US"/>
        </w:rPr>
      </w:pPr>
      <w:r w:rsidRPr="00D51881">
        <w:rPr>
          <w:rFonts w:eastAsia="Times New Roman"/>
          <w:i/>
          <w:color w:val="000000"/>
          <w:highlight w:val="yellow"/>
          <w:lang w:val="en-US" w:eastAsia="en-US"/>
        </w:rPr>
        <w:t>Any deep-edge service architecture MUST provide means to opportunistic multicast delivery by allowing for efficient multicast transmission at the level of the transport network in order to reduce traffic load.</w:t>
      </w:r>
    </w:p>
    <w:p w14:paraId="7A102927"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complex to manage, have inherent limits in terms of how rapidly they can react to changing network and server conditions, and cannot fundamentally reduce the network overhead arising from redundant unicast streams.</w:t>
      </w:r>
    </w:p>
    <w:p w14:paraId="5907C7DC"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becoming available for example). As an optimization (that can again be enabled on per-service basis) we can 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2CC114CA" w14:textId="77777777" w:rsidR="00C250DA" w:rsidRPr="00D51881" w:rsidRDefault="00C250DA" w:rsidP="00CB4100">
      <w:pPr>
        <w:spacing w:before="100" w:beforeAutospacing="1" w:after="100" w:afterAutospacing="1"/>
        <w:rPr>
          <w:rFonts w:eastAsia="Times New Roman"/>
          <w:i/>
          <w:color w:val="000000"/>
          <w:lang w:val="en-US" w:eastAsia="en-US"/>
        </w:rPr>
      </w:pPr>
    </w:p>
    <w:p w14:paraId="06474148" w14:textId="77777777" w:rsidR="00C250DA" w:rsidRPr="00D51881" w:rsidRDefault="00C250DA" w:rsidP="00CB4100">
      <w:pPr>
        <w:spacing w:before="100" w:beforeAutospacing="1" w:after="100" w:afterAutospacing="1"/>
        <w:rPr>
          <w:rFonts w:eastAsia="Times New Roman"/>
          <w:i/>
          <w:color w:val="000000"/>
          <w:lang w:val="en-US" w:eastAsia="en-US"/>
        </w:rPr>
      </w:pPr>
    </w:p>
    <w:p w14:paraId="76A02DF6" w14:textId="77777777" w:rsidR="00C250DA" w:rsidRPr="00D51881" w:rsidRDefault="00C250DA" w:rsidP="00CB4100">
      <w:pPr>
        <w:spacing w:before="100" w:beforeAutospacing="1" w:after="100" w:afterAutospacing="1"/>
        <w:rPr>
          <w:rFonts w:eastAsia="Times New Roman"/>
          <w:i/>
          <w:color w:val="000000"/>
          <w:lang w:val="en-US" w:eastAsia="en-US"/>
        </w:rPr>
      </w:pPr>
    </w:p>
    <w:p w14:paraId="449FF499" w14:textId="087AC6C9" w:rsidR="00CB4100" w:rsidRPr="004A125C" w:rsidRDefault="00CB4100" w:rsidP="003E06C4">
      <w:pPr>
        <w:pStyle w:val="ListParagraph"/>
        <w:numPr>
          <w:ilvl w:val="2"/>
          <w:numId w:val="78"/>
        </w:numPr>
        <w:spacing w:before="100" w:beforeAutospacing="1" w:after="100" w:afterAutospacing="1"/>
        <w:outlineLvl w:val="1"/>
        <w:rPr>
          <w:rFonts w:eastAsia="Times New Roman"/>
          <w:b/>
          <w:color w:val="000000"/>
          <w:lang w:val="en-US" w:eastAsia="en-US"/>
        </w:rPr>
      </w:pPr>
      <w:bookmarkStart w:id="105" w:name="_Toc39853862"/>
      <w:r w:rsidRPr="004A125C">
        <w:rPr>
          <w:rFonts w:eastAsia="Times New Roman"/>
          <w:b/>
          <w:color w:val="000000"/>
          <w:highlight w:val="yellow"/>
          <w:lang w:val="en-US" w:eastAsia="en-US"/>
        </w:rPr>
        <w:t>Resource Fairness</w:t>
      </w:r>
      <w:bookmarkEnd w:id="105"/>
    </w:p>
    <w:p w14:paraId="47777B02"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Recent interest in novel transport protocols such as QUIC has shown that the traditional end-to-end resource management model the Internet is based on is often suboptimal for modern services, with rapidly changing routing patterns between several virtual service endpoints rendering classical TCP congestion control inefficient. Opportunistic multicast decouples the resource management of the access link (which will be handled by whichever protocol the client uses to access the involved service, typically TCP or QUIC) from resource management of the transport network. This creates first of all the opportunity to support fairness between different resource management mechanisms (with UDP and TCP being the extreme classical example), and also to optimize the network more aggressively than enabled by traditional end-point centric solutions. </w:t>
      </w:r>
    </w:p>
    <w:p w14:paraId="4DB6C502" w14:textId="77777777" w:rsidR="00CB4100" w:rsidRPr="00D51881" w:rsidRDefault="00CB4100" w:rsidP="00CB4100">
      <w:pPr>
        <w:spacing w:before="100" w:beforeAutospacing="1" w:after="100" w:afterAutospacing="1"/>
        <w:rPr>
          <w:i/>
          <w:color w:val="000000"/>
        </w:rPr>
      </w:pPr>
      <w:r w:rsidRPr="00D51881">
        <w:rPr>
          <w:i/>
          <w:color w:val="000000"/>
          <w:highlight w:val="yellow"/>
        </w:rPr>
        <w:t>Any deep-edge service architecture MUST provide means for fair transport resource management at an end-to-end as well as edge-to-edge level.</w:t>
      </w:r>
    </w:p>
    <w:p w14:paraId="77B0A9ED" w14:textId="6D27D081" w:rsidR="00CB4100" w:rsidRPr="004A125C" w:rsidRDefault="00CB4100" w:rsidP="003E06C4">
      <w:pPr>
        <w:pStyle w:val="ListParagraph"/>
        <w:numPr>
          <w:ilvl w:val="2"/>
          <w:numId w:val="78"/>
        </w:numPr>
        <w:spacing w:before="100" w:beforeAutospacing="1" w:after="100" w:afterAutospacing="1"/>
        <w:outlineLvl w:val="1"/>
        <w:rPr>
          <w:rFonts w:eastAsia="Times New Roman"/>
          <w:b/>
          <w:color w:val="000000"/>
          <w:lang w:val="en-US" w:eastAsia="en-US"/>
        </w:rPr>
      </w:pPr>
      <w:bookmarkStart w:id="106" w:name="_Toc39853863"/>
      <w:r w:rsidRPr="004A125C">
        <w:rPr>
          <w:rFonts w:eastAsia="Times New Roman"/>
          <w:b/>
          <w:color w:val="000000"/>
          <w:highlight w:val="yellow"/>
          <w:lang w:val="en-US" w:eastAsia="en-US"/>
        </w:rPr>
        <w:t>Flow Setup</w:t>
      </w:r>
      <w:bookmarkEnd w:id="106"/>
    </w:p>
    <w:p w14:paraId="4F73DEE2"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One of the key latency bottlenecks in the current Internet is caused by the high flow setup latency, especially when transport (or higher) layer security is involved. Furthermore, many applications still rely (for reliability reasons and to simplify development) on non-persistent connections that get rebuilt for every individual request </w:t>
      </w:r>
      <w:r w:rsidRPr="00D51881">
        <w:rPr>
          <w:rFonts w:eastAsia="Times New Roman"/>
          <w:color w:val="000000"/>
          <w:lang w:val="en-US" w:eastAsia="en-US"/>
        </w:rPr>
        <w:lastRenderedPageBreak/>
        <w:t>for content items, even if served by the same origin server. In contrast, our proposal enables (but does not require) splitting of the connection at the network ingress point. Since this is usually very close latency-wise to the end user, optimizing the residual latency in the core translates to substantial latency reduction at the edge, even if the client-to-edge connection establishment is not modified. Such approaches have been successfully used in the wireless community to deal with extreme latencies (as found in satellite communications for example), and our approach enables deploying them transparently at the network edge as well.</w:t>
      </w:r>
    </w:p>
    <w:p w14:paraId="2B3A729F"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i/>
          <w:color w:val="000000"/>
          <w:highlight w:val="yellow"/>
        </w:rPr>
        <w:t>Any deep-edge service architecture MUST separate setup of long-term end-to-end as well as edge-to-edge flows from short-term end-to-end transactions to reduce setup latency of the latter</w:t>
      </w:r>
      <w:r w:rsidRPr="00D51881">
        <w:rPr>
          <w:rFonts w:eastAsia="Times New Roman"/>
          <w:color w:val="000000"/>
          <w:highlight w:val="yellow"/>
          <w:lang w:val="en-US" w:eastAsia="en-US"/>
        </w:rPr>
        <w:t>.</w:t>
      </w:r>
    </w:p>
    <w:p w14:paraId="7C4C1486" w14:textId="3CE3B2B0" w:rsidR="00CB4100" w:rsidRPr="00D51881" w:rsidRDefault="00CB4100" w:rsidP="003E06C4">
      <w:pPr>
        <w:pStyle w:val="ListParagraph"/>
        <w:numPr>
          <w:ilvl w:val="2"/>
          <w:numId w:val="79"/>
        </w:numPr>
        <w:spacing w:before="100" w:beforeAutospacing="1" w:after="100" w:afterAutospacing="1"/>
        <w:outlineLvl w:val="1"/>
        <w:rPr>
          <w:rFonts w:eastAsia="Times New Roman"/>
          <w:b/>
          <w:color w:val="000000"/>
          <w:lang w:val="en-US" w:eastAsia="en-US"/>
        </w:rPr>
      </w:pPr>
      <w:bookmarkStart w:id="107" w:name="_Toc39853864"/>
      <w:commentRangeStart w:id="108"/>
      <w:r w:rsidRPr="00D51881">
        <w:rPr>
          <w:rFonts w:eastAsia="Times New Roman"/>
          <w:b/>
          <w:color w:val="000000"/>
          <w:highlight w:val="yellow"/>
          <w:lang w:val="en-US" w:eastAsia="en-US"/>
        </w:rPr>
        <w:t>Service Routing in Virtualized Environments</w:t>
      </w:r>
      <w:commentRangeEnd w:id="108"/>
      <w:r w:rsidRPr="00D51881">
        <w:rPr>
          <w:lang w:val="en-US" w:eastAsia="en-US"/>
        </w:rPr>
        <w:commentReference w:id="108"/>
      </w:r>
      <w:bookmarkEnd w:id="107"/>
    </w:p>
    <w:p w14:paraId="0F9ED159"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Virtualization of service endpoints is being widely used in Internet deployments and platforms such as Network Function Virtualization (NFV) have been driving the adoption of virtualization in telecoms environments, most notably within efforts in 3GPP that relate to enhanced service-based architecture (</w:t>
      </w:r>
      <w:proofErr w:type="spellStart"/>
      <w:r w:rsidRPr="00D51881">
        <w:rPr>
          <w:rFonts w:eastAsia="Times New Roman"/>
          <w:color w:val="000000"/>
          <w:lang w:val="en-US" w:eastAsia="en-US"/>
        </w:rPr>
        <w:t>eSBA</w:t>
      </w:r>
      <w:proofErr w:type="spellEnd"/>
      <w:r w:rsidRPr="00D51881">
        <w:rPr>
          <w:rFonts w:eastAsia="Times New Roman"/>
          <w:color w:val="000000"/>
          <w:lang w:val="en-US" w:eastAsia="en-US"/>
        </w:rPr>
        <w:t xml:space="preserve">) in the current Release 16 round of specifications. The use case seeks benefits from flexible routing of (here HTTP-level) service requests to a (virtualized) service instances that are deployed in several </w:t>
      </w:r>
      <w:proofErr w:type="gramStart"/>
      <w:r w:rsidRPr="00D51881">
        <w:rPr>
          <w:rFonts w:eastAsia="Times New Roman"/>
          <w:color w:val="000000"/>
          <w:lang w:val="en-US" w:eastAsia="en-US"/>
        </w:rPr>
        <w:t>often regionalized</w:t>
      </w:r>
      <w:proofErr w:type="gramEnd"/>
      <w:r w:rsidRPr="00D51881">
        <w:rPr>
          <w:rFonts w:eastAsia="Times New Roman"/>
          <w:color w:val="000000"/>
          <w:lang w:val="en-US" w:eastAsia="en-US"/>
        </w:rPr>
        <w:t xml:space="preserve"> data </w:t>
      </w:r>
      <w:proofErr w:type="spellStart"/>
      <w:r w:rsidRPr="00D51881">
        <w:rPr>
          <w:rFonts w:eastAsia="Times New Roman"/>
          <w:color w:val="000000"/>
          <w:lang w:val="en-US" w:eastAsia="en-US"/>
        </w:rPr>
        <w:t>centres</w:t>
      </w:r>
      <w:proofErr w:type="spellEnd"/>
      <w:r w:rsidRPr="00D51881">
        <w:rPr>
          <w:rFonts w:eastAsia="Times New Roman"/>
          <w:color w:val="000000"/>
          <w:lang w:val="en-US" w:eastAsia="en-US"/>
        </w:rPr>
        <w:t xml:space="preserve">. The selection of the appropriate service instance underlies control policies that include network and service instance load, realized a load balancing capability across data </w:t>
      </w:r>
      <w:proofErr w:type="spellStart"/>
      <w:r w:rsidRPr="00D51881">
        <w:rPr>
          <w:rFonts w:eastAsia="Times New Roman"/>
          <w:color w:val="000000"/>
          <w:lang w:val="en-US" w:eastAsia="en-US"/>
        </w:rPr>
        <w:t>centres</w:t>
      </w:r>
      <w:proofErr w:type="spellEnd"/>
      <w:r w:rsidRPr="00D51881">
        <w:rPr>
          <w:rFonts w:eastAsia="Times New Roman"/>
          <w:color w:val="000000"/>
          <w:lang w:val="en-US" w:eastAsia="en-US"/>
        </w:rPr>
        <w:t>.</w:t>
      </w:r>
    </w:p>
    <w:p w14:paraId="618A754B" w14:textId="228AFA65" w:rsidR="0027466C" w:rsidRPr="00D51881" w:rsidRDefault="00CB4100" w:rsidP="00CB4100">
      <w:pPr>
        <w:spacing w:before="100" w:beforeAutospacing="1" w:after="100" w:afterAutospacing="1"/>
        <w:rPr>
          <w:i/>
          <w:color w:val="000000"/>
        </w:rPr>
      </w:pPr>
      <w:r w:rsidRPr="00D51881">
        <w:rPr>
          <w:i/>
          <w:color w:val="000000"/>
          <w:highlight w:val="yellow"/>
        </w:rPr>
        <w:t>Any deep-edge service architecture MUST provide means for service routing to appropriate service instances where the latter MAY change visibility to the service network in a matter of seconds or less (aligned with the virtualization capabilities provided by today’s container technologies).</w:t>
      </w:r>
    </w:p>
    <w:p w14:paraId="46B67530" w14:textId="6DBF9B99" w:rsidR="00CB4100" w:rsidRPr="00B36802" w:rsidRDefault="0027466C" w:rsidP="003E06C4">
      <w:pPr>
        <w:pStyle w:val="ListParagraph"/>
        <w:numPr>
          <w:ilvl w:val="2"/>
          <w:numId w:val="79"/>
        </w:numPr>
        <w:spacing w:before="100" w:beforeAutospacing="1" w:after="100" w:afterAutospacing="1"/>
        <w:outlineLvl w:val="1"/>
        <w:rPr>
          <w:rFonts w:eastAsia="Times New Roman"/>
          <w:b/>
          <w:color w:val="000000"/>
          <w:lang w:val="en-US" w:eastAsia="en-US"/>
        </w:rPr>
      </w:pPr>
      <w:r w:rsidRPr="00B36802">
        <w:rPr>
          <w:rFonts w:eastAsia="Times New Roman"/>
          <w:b/>
          <w:color w:val="000000"/>
          <w:highlight w:val="yellow"/>
          <w:lang w:val="en-US" w:eastAsia="en-US"/>
        </w:rPr>
        <w:t xml:space="preserve">  </w:t>
      </w:r>
      <w:bookmarkStart w:id="109" w:name="_Toc39853865"/>
      <w:r w:rsidR="00CB4100" w:rsidRPr="00B36802">
        <w:rPr>
          <w:rFonts w:eastAsia="Times New Roman"/>
          <w:b/>
          <w:color w:val="000000"/>
          <w:highlight w:val="yellow"/>
          <w:lang w:val="en-US" w:eastAsia="en-US"/>
        </w:rPr>
        <w:t>Efficient Transport Network Integration</w:t>
      </w:r>
      <w:bookmarkEnd w:id="109"/>
    </w:p>
    <w:p w14:paraId="60BA7F9D"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The proliferation of software-defined networking (SDN) but also new overlay transport concepts such as BIER [REF] is utilized by mobile and fixed customer network operators alike to transition towards a simplified infrastructure at the level of Layer 2 with abstractions such as Ethernet provided to higher layer services. Flow-based forwarding is the currently dominating form of forwarding operation with, e.g., OpenFlow based forwarding rules being used to realize forwarding decision in intermediary switches, coming with the well-documented limitations in terms of flow table growth. The approach of path-based forwarding for SDN utilizes link information instead, combined into a unique path information that can be used through simple binary operations in each switch to make forwarding decision, leading to a constant forwarding table size, as documented in [REF] and also used in the BIER-TE efforts [REF]. Those efforts show that efficient integration into the transport network is a crucial aspect in edge networks, particularly in combination with the opportunistic multicast requirement in Section 6.4.2. </w:t>
      </w:r>
    </w:p>
    <w:p w14:paraId="6DBE8752" w14:textId="77777777" w:rsidR="00CB4100" w:rsidRPr="00D51881" w:rsidRDefault="00CB4100" w:rsidP="00CB4100">
      <w:pPr>
        <w:spacing w:before="100" w:beforeAutospacing="1" w:after="100" w:afterAutospacing="1"/>
        <w:rPr>
          <w:rFonts w:eastAsia="Times New Roman"/>
          <w:i/>
          <w:color w:val="000000"/>
          <w:lang w:val="en-US" w:eastAsia="en-US"/>
        </w:rPr>
      </w:pPr>
      <w:r w:rsidRPr="00D51881">
        <w:rPr>
          <w:rFonts w:eastAsia="Times New Roman"/>
          <w:i/>
          <w:color w:val="000000"/>
          <w:highlight w:val="yellow"/>
          <w:lang w:val="en-US" w:eastAsia="en-US"/>
        </w:rPr>
        <w:t>Any deep-edge service architecture MUST provide efficiently integrate with the (emerging as well as existing) transport network infrastructure for wireless, fixed but also mobile networks to not only reduce or limit total cost of ownership but also enable opportunistic multicast capabilities at no or limited additional costs.</w:t>
      </w:r>
    </w:p>
    <w:p w14:paraId="3C8D7EB8" w14:textId="4220108E" w:rsidR="00CB4100" w:rsidRPr="004024D7" w:rsidRDefault="00CB4100" w:rsidP="003E06C4">
      <w:pPr>
        <w:pStyle w:val="ListParagraph"/>
        <w:numPr>
          <w:ilvl w:val="2"/>
          <w:numId w:val="79"/>
        </w:numPr>
        <w:spacing w:before="100" w:beforeAutospacing="1" w:after="100" w:afterAutospacing="1"/>
        <w:outlineLvl w:val="1"/>
        <w:rPr>
          <w:rFonts w:eastAsia="Times New Roman"/>
          <w:b/>
          <w:color w:val="000000"/>
          <w:lang w:val="en-US" w:eastAsia="en-US"/>
        </w:rPr>
      </w:pPr>
      <w:bookmarkStart w:id="110" w:name="_Toc39853866"/>
      <w:commentRangeStart w:id="111"/>
      <w:r w:rsidRPr="004024D7">
        <w:rPr>
          <w:rFonts w:eastAsia="Times New Roman"/>
          <w:b/>
          <w:color w:val="000000"/>
          <w:highlight w:val="yellow"/>
          <w:lang w:val="en-US" w:eastAsia="en-US"/>
        </w:rPr>
        <w:t>Resource Pinning Support</w:t>
      </w:r>
      <w:commentRangeEnd w:id="111"/>
      <w:r w:rsidRPr="00D51881">
        <w:rPr>
          <w:lang w:val="en-US" w:eastAsia="en-US"/>
        </w:rPr>
        <w:commentReference w:id="111"/>
      </w:r>
      <w:bookmarkEnd w:id="110"/>
    </w:p>
    <w:p w14:paraId="1B43384E" w14:textId="77777777" w:rsidR="00CB4100" w:rsidRPr="00D51881" w:rsidRDefault="00CB4100" w:rsidP="00CB4100">
      <w:pPr>
        <w:spacing w:before="100" w:beforeAutospacing="1" w:after="100" w:afterAutospacing="1"/>
        <w:rPr>
          <w:rFonts w:eastAsia="Times New Roman"/>
          <w:color w:val="000000"/>
          <w:lang w:val="en-US" w:eastAsia="en-US"/>
        </w:rPr>
      </w:pPr>
      <w:commentRangeStart w:id="112"/>
      <w:r w:rsidRPr="00D51881">
        <w:rPr>
          <w:rFonts w:eastAsia="Times New Roman"/>
          <w:color w:val="000000"/>
          <w:highlight w:val="yellow"/>
          <w:lang w:val="en-US" w:eastAsia="en-US"/>
        </w:rPr>
        <w:t>Any deep-edge service architecture MUST provide support for pinning services to specific resources provided by the network</w:t>
      </w:r>
    </w:p>
    <w:p w14:paraId="7CD3CB8B"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highlight w:val="yellow"/>
          <w:lang w:val="en-US" w:eastAsia="en-US"/>
        </w:rPr>
        <w:t>Any deep-edge service architecture MUST allow for strictly isolating resources for a specific set of users</w:t>
      </w:r>
      <w:commentRangeEnd w:id="112"/>
      <w:r w:rsidRPr="00D51881">
        <w:rPr>
          <w:rFonts w:eastAsia="Times New Roman"/>
          <w:highlight w:val="yellow"/>
          <w:lang w:val="en-US" w:eastAsia="en-US"/>
        </w:rPr>
        <w:commentReference w:id="112"/>
      </w:r>
    </w:p>
    <w:p w14:paraId="4FAE703A" w14:textId="3B2B2CD3" w:rsidR="00CB4100" w:rsidRPr="004024D7" w:rsidRDefault="00B5611E" w:rsidP="003E06C4">
      <w:pPr>
        <w:pStyle w:val="ListParagraph"/>
        <w:numPr>
          <w:ilvl w:val="2"/>
          <w:numId w:val="79"/>
        </w:numPr>
        <w:spacing w:before="100" w:beforeAutospacing="1" w:after="100" w:afterAutospacing="1"/>
        <w:outlineLvl w:val="1"/>
        <w:rPr>
          <w:rFonts w:eastAsia="Times New Roman"/>
          <w:b/>
          <w:color w:val="000000"/>
          <w:lang w:val="en-US" w:eastAsia="en-US"/>
        </w:rPr>
      </w:pPr>
      <w:r w:rsidRPr="004024D7">
        <w:rPr>
          <w:rFonts w:eastAsia="Times New Roman"/>
          <w:b/>
          <w:color w:val="000000"/>
          <w:highlight w:val="yellow"/>
          <w:lang w:val="en-US" w:eastAsia="en-US"/>
        </w:rPr>
        <w:t xml:space="preserve"> </w:t>
      </w:r>
      <w:bookmarkStart w:id="113" w:name="_Toc39853867"/>
      <w:commentRangeStart w:id="114"/>
      <w:r w:rsidR="00CB4100" w:rsidRPr="004024D7">
        <w:rPr>
          <w:rFonts w:eastAsia="Times New Roman"/>
          <w:b/>
          <w:highlight w:val="yellow"/>
          <w:lang w:val="en-US" w:eastAsia="en-US"/>
        </w:rPr>
        <w:t>Deterministic Networking</w:t>
      </w:r>
      <w:commentRangeEnd w:id="114"/>
      <w:r w:rsidR="00CB4100" w:rsidRPr="00D51881">
        <w:rPr>
          <w:lang w:val="en-US" w:eastAsia="en-US"/>
        </w:rPr>
        <w:commentReference w:id="114"/>
      </w:r>
      <w:bookmarkEnd w:id="113"/>
    </w:p>
    <w:p w14:paraId="7214313E" w14:textId="77777777" w:rsidR="00CB4100" w:rsidRPr="00D51881" w:rsidRDefault="00CB4100" w:rsidP="00CB4100">
      <w:pPr>
        <w:spacing w:before="100" w:beforeAutospacing="1" w:after="100" w:afterAutospacing="1"/>
        <w:rPr>
          <w:rFonts w:eastAsia="Times New Roman"/>
          <w:i/>
          <w:lang w:val="en-US" w:eastAsia="en-US"/>
        </w:rPr>
      </w:pPr>
      <w:r w:rsidRPr="00D51881">
        <w:rPr>
          <w:rFonts w:eastAsia="Times New Roman"/>
          <w:i/>
          <w:highlight w:val="yellow"/>
          <w:lang w:val="en-US" w:eastAsia="en-US"/>
        </w:rPr>
        <w:t>Any deep-edge service architecture MUST enable the provision of specific services that demand very low latency and/or very low latency variation.</w:t>
      </w:r>
      <w:r w:rsidRPr="00D51881">
        <w:rPr>
          <w:rFonts w:eastAsia="Times New Roman"/>
          <w:i/>
          <w:lang w:val="en-US" w:eastAsia="en-US"/>
        </w:rPr>
        <w:t xml:space="preserve">  </w:t>
      </w:r>
    </w:p>
    <w:p w14:paraId="0BB1FF01"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lastRenderedPageBreak/>
        <w:t xml:space="preserve">As the end-to-end latency and latency requirements for such services are expected to be of the order of milliseconds, or even sub-millisecond in extreme cases, low-latency services MUST be provided through access to local (edge) computing and storage resources.  </w:t>
      </w:r>
    </w:p>
    <w:p w14:paraId="469076FF"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 xml:space="preserve">Appropriate CUPS SHOULD enable low-latency user data plane access to the compute/storage resources even though control and orchestration of networking and communication resources is carried out in a more centralized manner. </w:t>
      </w:r>
    </w:p>
    <w:p w14:paraId="2F31DFDE"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 xml:space="preserve">Further, depending on the specific application requirements, there SHOULD be a need to implement deterministic networking and/or time-sensitive networking (TSN) profiles.  </w:t>
      </w:r>
    </w:p>
    <w:p w14:paraId="27660936"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 xml:space="preserve">This places requirements on the incorporation of specific queuing algorithms/disciplines, such as priority and frame pre-emption queuing, synchronized port gating, and persistent and semi-persistent scheduling super-imposed over random access or request/grant access procedures.  In some cases, delay variation requirements may be met through the use of buffering, but in these </w:t>
      </w:r>
      <w:proofErr w:type="gramStart"/>
      <w:r w:rsidRPr="00D51881">
        <w:rPr>
          <w:rFonts w:eastAsia="Times New Roman"/>
          <w:lang w:val="en-US" w:eastAsia="en-US"/>
        </w:rPr>
        <w:t>cases</w:t>
      </w:r>
      <w:proofErr w:type="gramEnd"/>
      <w:r w:rsidRPr="00D51881">
        <w:rPr>
          <w:rFonts w:eastAsia="Times New Roman"/>
          <w:lang w:val="en-US" w:eastAsia="en-US"/>
        </w:rPr>
        <w:t xml:space="preserve"> it will often be the case that precise playout times for the user data will be required. There may be other requirements for precise time synchronization of network elements, for example, in accurate localization.  </w:t>
      </w:r>
    </w:p>
    <w:p w14:paraId="107C33FD" w14:textId="77777777" w:rsidR="00CB4100" w:rsidRPr="00D51881" w:rsidRDefault="00CB4100" w:rsidP="00CB4100">
      <w:pPr>
        <w:spacing w:before="100" w:beforeAutospacing="1" w:after="100" w:afterAutospacing="1"/>
        <w:rPr>
          <w:rFonts w:eastAsia="Times New Roman"/>
          <w:i/>
          <w:lang w:val="en-US" w:eastAsia="en-US"/>
        </w:rPr>
      </w:pPr>
      <w:r w:rsidRPr="00D51881">
        <w:rPr>
          <w:rFonts w:eastAsia="Times New Roman"/>
          <w:i/>
          <w:highlight w:val="yellow"/>
          <w:lang w:val="en-US" w:eastAsia="en-US"/>
        </w:rPr>
        <w:t>Thus, to meet such requirements, the deep-edge service architecture MUST be able to support the use of precision timing protocols, enabling time synchronization to nanosecond accuracy.</w:t>
      </w:r>
    </w:p>
    <w:p w14:paraId="2EC70959" w14:textId="5A890D5B" w:rsidR="00CB4100" w:rsidRPr="00F919A1" w:rsidRDefault="001331DD" w:rsidP="003E06C4">
      <w:pPr>
        <w:pStyle w:val="ListParagraph"/>
        <w:numPr>
          <w:ilvl w:val="2"/>
          <w:numId w:val="79"/>
        </w:numPr>
        <w:spacing w:before="100" w:beforeAutospacing="1" w:after="100" w:afterAutospacing="1"/>
        <w:outlineLvl w:val="1"/>
        <w:rPr>
          <w:rFonts w:eastAsia="Times New Roman"/>
          <w:b/>
          <w:color w:val="000000"/>
          <w:lang w:val="en-US" w:eastAsia="en-US"/>
        </w:rPr>
      </w:pPr>
      <w:r w:rsidRPr="00F919A1">
        <w:rPr>
          <w:rFonts w:eastAsia="Times New Roman"/>
          <w:b/>
          <w:color w:val="000000"/>
          <w:highlight w:val="yellow"/>
          <w:lang w:val="en-US" w:eastAsia="en-US"/>
        </w:rPr>
        <w:t xml:space="preserve"> </w:t>
      </w:r>
      <w:bookmarkStart w:id="115" w:name="_Toc39853868"/>
      <w:commentRangeStart w:id="116"/>
      <w:r w:rsidR="00CB4100" w:rsidRPr="00F919A1">
        <w:rPr>
          <w:rFonts w:eastAsia="Times New Roman"/>
          <w:b/>
          <w:highlight w:val="yellow"/>
          <w:lang w:val="en-US" w:eastAsia="en-US"/>
        </w:rPr>
        <w:t>Ultra-Reliable communication</w:t>
      </w:r>
      <w:commentRangeEnd w:id="116"/>
      <w:r w:rsidR="00CB4100" w:rsidRPr="00D51881">
        <w:rPr>
          <w:lang w:val="en-US" w:eastAsia="en-US"/>
        </w:rPr>
        <w:commentReference w:id="116"/>
      </w:r>
      <w:bookmarkEnd w:id="115"/>
    </w:p>
    <w:p w14:paraId="24BE5D32" w14:textId="77777777" w:rsidR="00CB4100" w:rsidRPr="00D51881" w:rsidRDefault="00CB4100" w:rsidP="00CB4100">
      <w:pPr>
        <w:spacing w:before="100" w:beforeAutospacing="1" w:after="100" w:afterAutospacing="1"/>
        <w:rPr>
          <w:rFonts w:eastAsia="Times New Roman"/>
          <w:i/>
          <w:lang w:val="en-US" w:eastAsia="en-US"/>
        </w:rPr>
      </w:pPr>
      <w:r w:rsidRPr="00D51881">
        <w:rPr>
          <w:rFonts w:eastAsia="Times New Roman"/>
          <w:i/>
          <w:highlight w:val="yellow"/>
          <w:lang w:val="en-US" w:eastAsia="en-US"/>
        </w:rPr>
        <w:t>The deep-edge service architecture MUST provide a means for guaranteeing packet delivery (99.9999%) over networks, which may be noise, interference or congestion limited, for specific applications that demand this.</w:t>
      </w:r>
      <w:r w:rsidRPr="00D51881">
        <w:rPr>
          <w:rFonts w:eastAsia="Times New Roman"/>
          <w:i/>
          <w:lang w:val="en-US" w:eastAsia="en-US"/>
        </w:rPr>
        <w:t xml:space="preserve"> </w:t>
      </w:r>
    </w:p>
    <w:p w14:paraId="360A140B"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 xml:space="preserve">These applications may include those for emergency services, requiring remote operation of equipment, with/without augmented reality, for industrial automation (Industry 4.0) requiring remote control/operation of equipment moving between machinery, and for vehicle-to-vehicle and vehicle-to-infrastructure communication for (semi-)autonomous driving. </w:t>
      </w:r>
    </w:p>
    <w:p w14:paraId="3BAFAB69" w14:textId="77777777" w:rsidR="00CB4100" w:rsidRPr="00D51881" w:rsidRDefault="00CB4100" w:rsidP="00D51881">
      <w:pPr>
        <w:spacing w:before="100" w:beforeAutospacing="1" w:after="100" w:afterAutospacing="1"/>
        <w:rPr>
          <w:rFonts w:eastAsia="Times New Roman"/>
          <w:lang w:val="en-US" w:eastAsia="en-US"/>
        </w:rPr>
      </w:pPr>
      <w:r w:rsidRPr="00D51881">
        <w:rPr>
          <w:rFonts w:eastAsia="Times New Roman"/>
          <w:lang w:val="en-US" w:eastAsia="en-US"/>
        </w:rPr>
        <w:t xml:space="preserve">For such mission-critical applications, enhanced forward error correction and coding schemes SHOULD be applied, where these may need to take into account short control message lengths.  This may require some joint L1/L2 mechanisms.  </w:t>
      </w:r>
    </w:p>
    <w:p w14:paraId="19254B3D" w14:textId="5142C2E7" w:rsidR="00460BB6" w:rsidRPr="00D51881" w:rsidRDefault="00CB4100" w:rsidP="000E4F6F">
      <w:pPr>
        <w:pStyle w:val="NormalWeb"/>
        <w:rPr>
          <w:b/>
          <w:color w:val="000000"/>
        </w:rPr>
      </w:pPr>
      <w:r w:rsidRPr="00D51881">
        <w:t>The reliability SHOULD be augmented by mechanisms such as packet/frame replication, forwarding over diverse paths and duplicate elimination.  In many cases, the requirements for ultra-reliable communications will intersect with those for low latency.  Thus, new joint encoding schemes, and frame replication and duplicate elimination mechanisms MUST be latency sensitive.</w:t>
      </w:r>
    </w:p>
    <w:p w14:paraId="668BFD39" w14:textId="77777777" w:rsidR="00DE0883" w:rsidRDefault="00DE0883" w:rsidP="00DE0883">
      <w:pPr>
        <w:spacing w:before="240"/>
        <w:rPr>
          <w:rFonts w:eastAsia="Times New Roman"/>
          <w:lang w:val="en-US" w:eastAsia="en-US"/>
        </w:rPr>
      </w:pPr>
    </w:p>
    <w:p w14:paraId="237E5737" w14:textId="7CF60CAB" w:rsidR="00DE0883" w:rsidRDefault="00DE0883" w:rsidP="003E06C4">
      <w:pPr>
        <w:pStyle w:val="ListParagraph"/>
        <w:numPr>
          <w:ilvl w:val="0"/>
          <w:numId w:val="79"/>
        </w:numPr>
        <w:ind w:left="720"/>
        <w:outlineLvl w:val="0"/>
        <w:rPr>
          <w:rFonts w:asciiTheme="majorBidi" w:hAnsiTheme="majorBidi" w:cstheme="majorBidi"/>
          <w:b/>
        </w:rPr>
      </w:pPr>
      <w:bookmarkStart w:id="117" w:name="_Toc39853869"/>
      <w:r>
        <w:rPr>
          <w:rFonts w:asciiTheme="majorBidi" w:hAnsiTheme="majorBidi" w:cstheme="majorBidi"/>
          <w:b/>
        </w:rPr>
        <w:t>Space Networking (Ning Wang and Shen Yan)</w:t>
      </w:r>
      <w:r w:rsidR="009D2B68">
        <w:rPr>
          <w:rFonts w:asciiTheme="majorBidi" w:hAnsiTheme="majorBidi" w:cstheme="majorBidi"/>
          <w:b/>
        </w:rPr>
        <w:t xml:space="preserve"> (needs to com</w:t>
      </w:r>
      <w:r w:rsidR="00071456">
        <w:rPr>
          <w:rFonts w:asciiTheme="majorBidi" w:hAnsiTheme="majorBidi" w:cstheme="majorBidi"/>
          <w:b/>
        </w:rPr>
        <w:t>b</w:t>
      </w:r>
      <w:r w:rsidR="009D2B68">
        <w:rPr>
          <w:rFonts w:asciiTheme="majorBidi" w:hAnsiTheme="majorBidi" w:cstheme="majorBidi"/>
          <w:b/>
        </w:rPr>
        <w:t>ine it with Uma’s contribution)</w:t>
      </w:r>
      <w:bookmarkEnd w:id="117"/>
    </w:p>
    <w:p w14:paraId="2DE92A55" w14:textId="25840FC9" w:rsidR="006A1243" w:rsidRDefault="008669C5" w:rsidP="006A1243">
      <w:pPr>
        <w:pStyle w:val="NormalWeb"/>
        <w:rPr>
          <w:color w:val="000000"/>
        </w:rPr>
      </w:pPr>
      <w:r w:rsidRPr="008669C5">
        <w:rPr>
          <w:rFonts w:eastAsia="Arial Unicode MS"/>
          <w:sz w:val="22"/>
          <w:szCs w:val="22"/>
          <w:bdr w:val="nil"/>
        </w:rPr>
        <w:t xml:space="preserve">Satellite-based networking, or say space network, can bring benefit especially in the </w:t>
      </w:r>
      <w:proofErr w:type="gramStart"/>
      <w:r w:rsidRPr="008669C5">
        <w:rPr>
          <w:rFonts w:eastAsia="Arial Unicode MS"/>
          <w:sz w:val="22"/>
          <w:szCs w:val="22"/>
          <w:bdr w:val="nil"/>
        </w:rPr>
        <w:t>long distance</w:t>
      </w:r>
      <w:proofErr w:type="gramEnd"/>
      <w:r w:rsidRPr="008669C5">
        <w:rPr>
          <w:rFonts w:eastAsia="Arial Unicode MS"/>
          <w:sz w:val="22"/>
          <w:szCs w:val="22"/>
          <w:bdr w:val="nil"/>
        </w:rPr>
        <w:t xml:space="preserve"> communication [1] and wider access coverage especially in rural areas. The space network has been considered as one of the important components of 2030 network. The future space network can not only work internally, but also cooperate with the existing network infrastructures and then become a space-terrestrial network, which intent to deploy a unified network protocol suite. This document aims to highlight specific scenarios and our envisaged technical challenges in the future integration of space networks with the current terrestrial Internet infrastructure in a seamless manner. Here we mainly focus on the Low Earth Orbit (LEO) satellite system which is able to provider low end-to-end latency as compared to its GEO (Geostationary Earth Orbit) counterpart. The common vision in this scenario is that multiple (up to thousands) LEO satellites can be interconnected to form a network infrastructure in the space which will be further integrated with the network infrastructures on the ground. On the other hand, the key challenge in this case is the frequent handover between the two networks caused by the constellation behaviors at the LEO satellite side. The rest of this document aim to describe in details different strategies for such network integration and also the specific technical issues that need to be addressed.</w:t>
      </w:r>
    </w:p>
    <w:p w14:paraId="4B5D1CE1" w14:textId="5056492D" w:rsidR="00B17197" w:rsidRPr="003B021A" w:rsidRDefault="008669C5" w:rsidP="003E06C4">
      <w:pPr>
        <w:pStyle w:val="ListParagraph"/>
        <w:numPr>
          <w:ilvl w:val="1"/>
          <w:numId w:val="80"/>
        </w:numPr>
        <w:outlineLvl w:val="1"/>
        <w:rPr>
          <w:b/>
        </w:rPr>
      </w:pPr>
      <w:bookmarkStart w:id="118" w:name="_Toc39853870"/>
      <w:r w:rsidRPr="003B021A">
        <w:rPr>
          <w:rFonts w:asciiTheme="majorBidi" w:hAnsiTheme="majorBidi" w:cstheme="majorBidi"/>
          <w:b/>
        </w:rPr>
        <w:lastRenderedPageBreak/>
        <w:t xml:space="preserve">Key </w:t>
      </w:r>
      <w:r w:rsidR="00F71967" w:rsidRPr="003B021A">
        <w:rPr>
          <w:rFonts w:eastAsia="SimSun"/>
          <w:b/>
          <w:kern w:val="2"/>
          <w:lang w:eastAsia="zh-CN"/>
        </w:rPr>
        <w:t>Role</w:t>
      </w:r>
      <w:r w:rsidRPr="003B021A">
        <w:rPr>
          <w:rFonts w:eastAsia="SimSun"/>
          <w:b/>
          <w:kern w:val="2"/>
          <w:lang w:eastAsia="zh-CN"/>
        </w:rPr>
        <w:t>s</w:t>
      </w:r>
      <w:r w:rsidR="00F71967" w:rsidRPr="003B021A">
        <w:rPr>
          <w:rFonts w:eastAsia="SimSun"/>
          <w:b/>
          <w:kern w:val="2"/>
          <w:lang w:eastAsia="zh-CN"/>
        </w:rPr>
        <w:t xml:space="preserve"> of future integrated space-terrestrial network</w:t>
      </w:r>
      <w:bookmarkEnd w:id="118"/>
    </w:p>
    <w:p w14:paraId="03DDFD30" w14:textId="77777777" w:rsidR="008669C5" w:rsidRDefault="008669C5" w:rsidP="003E06C4">
      <w:pPr>
        <w:pStyle w:val="ListParagraph"/>
        <w:widowControl w:val="0"/>
        <w:numPr>
          <w:ilvl w:val="0"/>
          <w:numId w:val="25"/>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Satellite</w:t>
      </w:r>
    </w:p>
    <w:p w14:paraId="7646D8ED"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Low Earth Orbit (LEO) satellite has lower physical orbit which potentially bring the short latency benefit. Medium Earth Orbit (MEO) and Geostationary Orbit (GEO) can provide more physical stability. The current satellite system mostly provides relay function however in the future the satellite system may build up a mesh-like network then provide routing and forwarding function. The LEO should be organized as routing system and work as router. The MEO and GEO may also play the role of router but work as complement and control function further. </w:t>
      </w:r>
    </w:p>
    <w:p w14:paraId="16FCE8AC" w14:textId="77777777" w:rsidR="008669C5" w:rsidRDefault="008669C5" w:rsidP="003E06C4">
      <w:pPr>
        <w:pStyle w:val="ListParagraph"/>
        <w:widowControl w:val="0"/>
        <w:numPr>
          <w:ilvl w:val="0"/>
          <w:numId w:val="25"/>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Ground Station and Terminal</w:t>
      </w:r>
    </w:p>
    <w:p w14:paraId="7F76C999"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Ground station and terminals are a type of physical terrestrial devices that act as gateway or interfaces between terrestrial and space networks through radio communications. At present, the networking mechanisms and protocols used in space networks are different from that in the traditional IP framework in the terrestrial infrastructures, and hence ground stations and terminals have been responsible for protocol translations and creation/maintenance of tunnels in order for data packets to traverse different network environments. </w:t>
      </w:r>
    </w:p>
    <w:p w14:paraId="0B20FEDA" w14:textId="77777777" w:rsidR="008669C5" w:rsidRDefault="008669C5" w:rsidP="003E06C4">
      <w:pPr>
        <w:pStyle w:val="ListParagraph"/>
        <w:widowControl w:val="0"/>
        <w:numPr>
          <w:ilvl w:val="0"/>
          <w:numId w:val="25"/>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Controller (SDN architecture-based)</w:t>
      </w:r>
    </w:p>
    <w:p w14:paraId="0BDDA5E0" w14:textId="77777777" w:rsidR="008669C5" w:rsidRDefault="008669C5" w:rsidP="008669C5">
      <w:pPr>
        <w:pStyle w:val="Body"/>
        <w:ind w:firstLine="440"/>
        <w:rPr>
          <w:rFonts w:ascii="Times New Roman" w:hAnsi="Times New Roman"/>
          <w:sz w:val="22"/>
          <w:szCs w:val="22"/>
        </w:rPr>
      </w:pPr>
      <w:r>
        <w:rPr>
          <w:rFonts w:ascii="Times New Roman" w:hAnsi="Times New Roman"/>
          <w:sz w:val="22"/>
          <w:szCs w:val="22"/>
        </w:rPr>
        <w:t xml:space="preserve">The satellite network system may also employ hierarchical architecture. </w:t>
      </w:r>
      <w:proofErr w:type="gramStart"/>
      <w:r>
        <w:rPr>
          <w:rFonts w:ascii="Times New Roman" w:hAnsi="Times New Roman"/>
          <w:sz w:val="22"/>
          <w:szCs w:val="22"/>
        </w:rPr>
        <w:t>So</w:t>
      </w:r>
      <w:proofErr w:type="gramEnd"/>
      <w:r>
        <w:rPr>
          <w:rFonts w:ascii="Times New Roman" w:hAnsi="Times New Roman"/>
          <w:sz w:val="22"/>
          <w:szCs w:val="22"/>
        </w:rPr>
        <w:t xml:space="preserve"> some of the satellite not only play the role of router but also controller. Refer to SDN, the MEO and GEO may stand higher layer and control the low layer devices (LEO) which are expected to take the role of data forwarding in the data plane. </w:t>
      </w:r>
    </w:p>
    <w:p w14:paraId="51312A16" w14:textId="77777777" w:rsidR="008669C5" w:rsidRDefault="008669C5" w:rsidP="003E06C4">
      <w:pPr>
        <w:pStyle w:val="ListParagraph"/>
        <w:widowControl w:val="0"/>
        <w:numPr>
          <w:ilvl w:val="0"/>
          <w:numId w:val="25"/>
        </w:numPr>
        <w:pBdr>
          <w:top w:val="nil"/>
          <w:left w:val="nil"/>
          <w:bottom w:val="nil"/>
          <w:right w:val="nil"/>
          <w:between w:val="nil"/>
          <w:bar w:val="nil"/>
        </w:pBdr>
        <w:spacing w:before="0"/>
        <w:contextualSpacing w:val="0"/>
        <w:jc w:val="both"/>
        <w:rPr>
          <w:rFonts w:eastAsia="Times New Roman"/>
          <w:i/>
          <w:iCs/>
          <w:sz w:val="22"/>
          <w:szCs w:val="22"/>
        </w:rPr>
      </w:pPr>
      <w:r>
        <w:rPr>
          <w:i/>
          <w:iCs/>
          <w:sz w:val="22"/>
          <w:szCs w:val="22"/>
        </w:rPr>
        <w:t>Mobile Edge Computing (MEC) server</w:t>
      </w:r>
    </w:p>
    <w:p w14:paraId="2785EEF3" w14:textId="5BDD7562" w:rsidR="00265E7E" w:rsidRDefault="008669C5" w:rsidP="00265E7E">
      <w:pPr>
        <w:ind w:firstLineChars="200" w:firstLine="440"/>
      </w:pPr>
      <w:r>
        <w:rPr>
          <w:sz w:val="22"/>
          <w:szCs w:val="22"/>
        </w:rPr>
        <w:t>MEC has been a terminology mainly in the context of 5G where local computing and storage capabilities can be embedded at the mobile network edge in order to provide low latency data/computing services to locally attached end users. It can be envisaged that in future emerging space and terrestrial networks, LEO satellites can also become MEC servers in constellation in the space once equipped with computing and data storage capabilities.</w:t>
      </w:r>
    </w:p>
    <w:p w14:paraId="015CA8B9" w14:textId="1916B246" w:rsidR="002C0AC9" w:rsidRPr="002C0AC9" w:rsidRDefault="002C0AC9" w:rsidP="003E06C4">
      <w:pPr>
        <w:pStyle w:val="ListParagraph"/>
        <w:numPr>
          <w:ilvl w:val="1"/>
          <w:numId w:val="80"/>
        </w:numPr>
        <w:outlineLvl w:val="1"/>
        <w:rPr>
          <w:rFonts w:eastAsia="SimSun"/>
          <w:b/>
          <w:kern w:val="2"/>
          <w:lang w:eastAsia="zh-CN"/>
        </w:rPr>
      </w:pPr>
      <w:bookmarkStart w:id="119" w:name="_Toc39853871"/>
      <w:r w:rsidRPr="002C0AC9">
        <w:rPr>
          <w:rFonts w:eastAsia="SimSun"/>
          <w:b/>
          <w:kern w:val="2"/>
          <w:lang w:eastAsia="zh-CN"/>
        </w:rPr>
        <w:t>Fundamental integration use cases and scenarios</w:t>
      </w:r>
      <w:bookmarkEnd w:id="119"/>
    </w:p>
    <w:p w14:paraId="1D5D6D02" w14:textId="21A0F522" w:rsidR="00265E7E" w:rsidRPr="00265E7E" w:rsidRDefault="00265E7E" w:rsidP="00C17AB4">
      <w:pPr>
        <w:pStyle w:val="ListParagraph"/>
        <w:ind w:left="1080"/>
        <w:rPr>
          <w:b/>
        </w:rPr>
      </w:pPr>
    </w:p>
    <w:p w14:paraId="16E4AAE1" w14:textId="77777777" w:rsidR="003E5A3F" w:rsidRPr="003E5A3F" w:rsidRDefault="003E5A3F" w:rsidP="003E5A3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3E5A3F">
        <w:rPr>
          <w:rFonts w:eastAsia="Calibri" w:cs="Calibri"/>
          <w:color w:val="000000"/>
          <w:kern w:val="2"/>
          <w:sz w:val="22"/>
          <w:szCs w:val="22"/>
          <w:u w:color="000000"/>
          <w:bdr w:val="nil"/>
          <w:lang w:val="en-US" w:eastAsia="zh-CN"/>
        </w:rPr>
        <w:t xml:space="preserve">In this section we describe two different use cases in integrating LEO satellite network with the terrestrial infrastructures. The first use case is to use networked LEO satellites to providing transit service as backbone infrastructure in the space, while the second use case is to use individual satellites taking the role of access nodes. Within the first use case we further spilt into two different scenarios of using LEO satellite network as backbone. The decoupled scenario is based on the availability of peering links between LEO satellites in the space, in which case the routing infrastructure can be completely decoupled from its terrestrial counterpart. In comparison, in the couple scenario there is no peering link between neighboring LEO satellites, and hence each LEO satellite can be independently deemed as an “overlay” node on top of the terrestrial network infrastructure. The main reason for this situation is the current difficulty in establishing peering links between satellites due to the limitations on the antenna design. </w:t>
      </w:r>
      <w:proofErr w:type="gramStart"/>
      <w:r w:rsidRPr="003E5A3F">
        <w:rPr>
          <w:rFonts w:eastAsia="Calibri" w:cs="Calibri"/>
          <w:color w:val="000000"/>
          <w:kern w:val="2"/>
          <w:sz w:val="22"/>
          <w:szCs w:val="22"/>
          <w:u w:color="000000"/>
          <w:bdr w:val="nil"/>
          <w:lang w:val="en-US" w:eastAsia="zh-CN"/>
        </w:rPr>
        <w:t>So</w:t>
      </w:r>
      <w:proofErr w:type="gramEnd"/>
      <w:r w:rsidRPr="003E5A3F">
        <w:rPr>
          <w:rFonts w:eastAsia="Calibri" w:cs="Calibri"/>
          <w:color w:val="000000"/>
          <w:kern w:val="2"/>
          <w:sz w:val="22"/>
          <w:szCs w:val="22"/>
          <w:u w:color="000000"/>
          <w:bdr w:val="nil"/>
          <w:lang w:val="en-US" w:eastAsia="zh-CN"/>
        </w:rPr>
        <w:t xml:space="preserve"> without loss of generality we elaborate on specific features based on both scenarios.  </w:t>
      </w:r>
    </w:p>
    <w:p w14:paraId="421DBF79" w14:textId="57554A79" w:rsidR="00265E7E" w:rsidRDefault="00265E7E" w:rsidP="00265E7E">
      <w:pPr>
        <w:widowControl w:val="0"/>
        <w:spacing w:before="0"/>
        <w:jc w:val="both"/>
        <w:rPr>
          <w:rFonts w:ascii="Calibri" w:eastAsia="SimSun" w:hAnsi="Calibri"/>
          <w:kern w:val="2"/>
          <w:sz w:val="21"/>
          <w:szCs w:val="22"/>
          <w:lang w:val="en-US" w:eastAsia="zh-CN"/>
        </w:rPr>
      </w:pPr>
      <w:r w:rsidRPr="00265E7E">
        <w:rPr>
          <w:rFonts w:ascii="Calibri" w:eastAsia="SimSun" w:hAnsi="Calibri"/>
          <w:kern w:val="2"/>
          <w:sz w:val="21"/>
          <w:szCs w:val="22"/>
          <w:lang w:val="en-US" w:eastAsia="zh-CN"/>
        </w:rPr>
        <w:t xml:space="preserve"> </w:t>
      </w:r>
    </w:p>
    <w:p w14:paraId="52C5B96A" w14:textId="77777777" w:rsidR="009B0FF5" w:rsidRDefault="009B0FF5" w:rsidP="00265E7E">
      <w:pPr>
        <w:widowControl w:val="0"/>
        <w:spacing w:before="0"/>
        <w:jc w:val="both"/>
        <w:rPr>
          <w:rFonts w:ascii="Calibri" w:eastAsia="SimSun" w:hAnsi="Calibri"/>
          <w:kern w:val="2"/>
          <w:sz w:val="21"/>
          <w:szCs w:val="22"/>
          <w:lang w:val="en-US" w:eastAsia="zh-CN"/>
        </w:rPr>
      </w:pPr>
    </w:p>
    <w:p w14:paraId="52C1875B" w14:textId="3C98F317" w:rsidR="00AB70F1" w:rsidRPr="003B021A" w:rsidRDefault="00AB70F1" w:rsidP="003E06C4">
      <w:pPr>
        <w:pStyle w:val="ListParagraph"/>
        <w:numPr>
          <w:ilvl w:val="1"/>
          <w:numId w:val="80"/>
        </w:numPr>
        <w:outlineLvl w:val="1"/>
        <w:rPr>
          <w:rFonts w:eastAsia="SimSun"/>
          <w:b/>
          <w:kern w:val="2"/>
          <w:lang w:eastAsia="zh-CN"/>
        </w:rPr>
      </w:pPr>
      <w:bookmarkStart w:id="120" w:name="_Toc39853872"/>
      <w:r w:rsidRPr="003B021A">
        <w:rPr>
          <w:rFonts w:eastAsia="SimSun"/>
          <w:b/>
          <w:kern w:val="2"/>
          <w:lang w:eastAsia="zh-CN"/>
        </w:rPr>
        <w:t>Using LEO satellites as backbone network</w:t>
      </w:r>
      <w:bookmarkEnd w:id="120"/>
    </w:p>
    <w:p w14:paraId="0C6F6DFD" w14:textId="77777777" w:rsidR="009B0FF5" w:rsidRPr="002C0AC9" w:rsidRDefault="009B0FF5" w:rsidP="003E5A3F">
      <w:pPr>
        <w:pStyle w:val="ListParagraph"/>
        <w:rPr>
          <w:rFonts w:eastAsia="SimSun"/>
          <w:b/>
          <w:kern w:val="2"/>
          <w:lang w:eastAsia="zh-CN"/>
        </w:rPr>
      </w:pPr>
    </w:p>
    <w:p w14:paraId="29DB442D" w14:textId="77777777" w:rsidR="009B0FF5" w:rsidRPr="00265E7E" w:rsidRDefault="009B0FF5" w:rsidP="009B0FF5">
      <w:pPr>
        <w:pStyle w:val="ListParagraph"/>
        <w:ind w:left="1080"/>
        <w:rPr>
          <w:b/>
        </w:rPr>
      </w:pPr>
    </w:p>
    <w:p w14:paraId="066708CE" w14:textId="77777777" w:rsidR="009B0FF5" w:rsidRPr="00265E7E" w:rsidRDefault="009B0FF5" w:rsidP="00265E7E">
      <w:pPr>
        <w:widowControl w:val="0"/>
        <w:spacing w:before="0"/>
        <w:jc w:val="both"/>
        <w:rPr>
          <w:rFonts w:ascii="Calibri" w:eastAsia="SimSun" w:hAnsi="Calibri"/>
          <w:kern w:val="2"/>
          <w:sz w:val="21"/>
          <w:szCs w:val="22"/>
          <w:lang w:val="en-US" w:eastAsia="zh-CN"/>
        </w:rPr>
      </w:pPr>
    </w:p>
    <w:p w14:paraId="71D9CD8D" w14:textId="447D6713" w:rsidR="002A44EC" w:rsidRPr="00C92FD1" w:rsidRDefault="00265E7E" w:rsidP="003E06C4">
      <w:pPr>
        <w:pStyle w:val="ListParagraph"/>
        <w:widowControl w:val="0"/>
        <w:numPr>
          <w:ilvl w:val="2"/>
          <w:numId w:val="80"/>
        </w:numPr>
        <w:spacing w:before="0"/>
        <w:jc w:val="both"/>
        <w:outlineLvl w:val="2"/>
        <w:rPr>
          <w:rFonts w:ascii="Calibri" w:eastAsia="SimSun" w:hAnsi="Calibri"/>
          <w:b/>
          <w:kern w:val="2"/>
          <w:lang w:val="en-US" w:eastAsia="zh-CN"/>
        </w:rPr>
      </w:pPr>
      <w:bookmarkStart w:id="121" w:name="_Toc39853873"/>
      <w:r w:rsidRPr="00C92FD1">
        <w:rPr>
          <w:rFonts w:ascii="Calibri" w:eastAsia="SimSun" w:hAnsi="Calibri"/>
          <w:b/>
          <w:kern w:val="2"/>
          <w:lang w:val="en-US" w:eastAsia="zh-CN"/>
        </w:rPr>
        <w:t>Decoupled scenario</w:t>
      </w:r>
      <w:bookmarkEnd w:id="121"/>
    </w:p>
    <w:p w14:paraId="4BAF8C30" w14:textId="58DF6B71" w:rsidR="002A44EC" w:rsidRPr="00C17AB4" w:rsidRDefault="002A44EC" w:rsidP="00265E7E">
      <w:pPr>
        <w:rPr>
          <w:rFonts w:ascii="Calibri" w:eastAsia="SimSun" w:hAnsi="Calibri"/>
          <w:b/>
          <w:kern w:val="2"/>
          <w:sz w:val="21"/>
          <w:szCs w:val="22"/>
          <w:lang w:val="en-US" w:eastAsia="zh-CN"/>
        </w:rPr>
      </w:pPr>
    </w:p>
    <w:p w14:paraId="0D831BAB" w14:textId="77777777" w:rsidR="003E5A3F" w:rsidRPr="003E5A3F" w:rsidRDefault="003E5A3F" w:rsidP="003E5A3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3E5A3F">
        <w:rPr>
          <w:rFonts w:eastAsia="Calibri" w:cs="Calibri"/>
          <w:color w:val="000000"/>
          <w:kern w:val="2"/>
          <w:sz w:val="22"/>
          <w:szCs w:val="22"/>
          <w:u w:color="000000"/>
          <w:bdr w:val="nil"/>
          <w:lang w:val="en-US" w:eastAsia="zh-CN"/>
        </w:rPr>
        <w:t xml:space="preserve">This is a more traditional view on the internetworking between LEO satellite network and the terrestrial infrastructure. Thanks to the availability of peering links between neighboring satellites, it is possible to deploy a completely different routing mechanisms among satellites which do not need to rely on terrestrial routing infrastructure. As shown in the figure, the default scenario here is that once user data packets have been injected into the space network, they will only need to return back to the ground when reaching the last-hop satellite which is closest to the final destination. The delivery of the packets is based on dedicated routing mechanisms in the space network which can be completely different from that on the terrestrial infrastructure.  </w:t>
      </w:r>
    </w:p>
    <w:p w14:paraId="79C925BE" w14:textId="77777777" w:rsidR="003E5A3F" w:rsidRPr="003E5A3F" w:rsidRDefault="003E5A3F" w:rsidP="003E5A3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85BD0BC" w14:textId="340803C3" w:rsidR="00265E7E" w:rsidRDefault="00265E7E" w:rsidP="00265E7E">
      <w:pPr>
        <w:rPr>
          <w:b/>
        </w:rPr>
      </w:pPr>
      <w:r w:rsidRPr="00265E7E">
        <w:rPr>
          <w:rFonts w:ascii="Calibri" w:eastAsia="SimSun" w:hAnsi="Calibri"/>
          <w:kern w:val="2"/>
          <w:sz w:val="21"/>
          <w:szCs w:val="22"/>
          <w:lang w:val="en-US" w:eastAsia="zh-CN"/>
        </w:rPr>
        <w:t>.</w:t>
      </w:r>
    </w:p>
    <w:p w14:paraId="2563A93F" w14:textId="77777777" w:rsidR="00265E7E" w:rsidRDefault="00265E7E" w:rsidP="00265E7E">
      <w:pPr>
        <w:rPr>
          <w:b/>
        </w:rPr>
      </w:pPr>
    </w:p>
    <w:p w14:paraId="7B608D68" w14:textId="77777777" w:rsidR="00265E7E" w:rsidRDefault="00265E7E" w:rsidP="00265E7E">
      <w:pPr>
        <w:rPr>
          <w:b/>
        </w:rPr>
      </w:pPr>
    </w:p>
    <w:p w14:paraId="58BDD864" w14:textId="1F724C61" w:rsidR="00265E7E" w:rsidRPr="00265E7E" w:rsidRDefault="00265E7E" w:rsidP="00265E7E">
      <w:pPr>
        <w:rPr>
          <w:b/>
        </w:rPr>
      </w:pPr>
      <w:r>
        <w:rPr>
          <w:b/>
          <w:noProof/>
          <w:lang w:val="en-US" w:eastAsia="en-US"/>
        </w:rPr>
        <w:lastRenderedPageBreak/>
        <w:drawing>
          <wp:inline distT="0" distB="0" distL="0" distR="0" wp14:anchorId="577E99AB" wp14:editId="3E398373">
            <wp:extent cx="5465619" cy="28073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2739" cy="2810987"/>
                    </a:xfrm>
                    <a:prstGeom prst="rect">
                      <a:avLst/>
                    </a:prstGeom>
                    <a:noFill/>
                  </pic:spPr>
                </pic:pic>
              </a:graphicData>
            </a:graphic>
          </wp:inline>
        </w:drawing>
      </w:r>
    </w:p>
    <w:p w14:paraId="25919A50" w14:textId="32852A94" w:rsidR="00265E7E" w:rsidRDefault="00265E7E" w:rsidP="00265E7E">
      <w:pPr>
        <w:spacing w:before="240"/>
        <w:jc w:val="center"/>
        <w:rPr>
          <w:rFonts w:eastAsia="Times New Roman"/>
          <w:bCs/>
          <w:lang w:val="en-US" w:eastAsia="en-US"/>
        </w:rPr>
      </w:pPr>
      <w:bookmarkStart w:id="122" w:name="_Toc3985399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31</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Decoupled Scenario</w:t>
      </w:r>
      <w:bookmarkEnd w:id="122"/>
    </w:p>
    <w:p w14:paraId="5ADDD756" w14:textId="77777777" w:rsidR="002E25A8" w:rsidRDefault="002E25A8" w:rsidP="00265E7E">
      <w:pPr>
        <w:spacing w:before="240"/>
        <w:jc w:val="center"/>
        <w:rPr>
          <w:rFonts w:eastAsia="Times New Roman"/>
          <w:lang w:val="en-US" w:eastAsia="en-US"/>
        </w:rPr>
      </w:pPr>
    </w:p>
    <w:p w14:paraId="5FF18059" w14:textId="7F88B95C" w:rsidR="00C94873" w:rsidRPr="00A80B8F" w:rsidRDefault="00C94873" w:rsidP="003E06C4">
      <w:pPr>
        <w:pStyle w:val="ListParagraph"/>
        <w:widowControl w:val="0"/>
        <w:numPr>
          <w:ilvl w:val="2"/>
          <w:numId w:val="80"/>
        </w:numPr>
        <w:spacing w:before="0"/>
        <w:jc w:val="both"/>
        <w:outlineLvl w:val="2"/>
        <w:rPr>
          <w:rFonts w:eastAsia="SimSun"/>
          <w:b/>
          <w:kern w:val="2"/>
          <w:lang w:val="en-US" w:eastAsia="zh-CN"/>
        </w:rPr>
      </w:pPr>
      <w:bookmarkStart w:id="123" w:name="_Toc39853874"/>
      <w:r w:rsidRPr="00A80B8F">
        <w:rPr>
          <w:rFonts w:eastAsia="SimSun"/>
          <w:b/>
          <w:kern w:val="2"/>
          <w:lang w:val="en-US" w:eastAsia="zh-CN"/>
        </w:rPr>
        <w:t>Coupled scenario</w:t>
      </w:r>
      <w:bookmarkEnd w:id="123"/>
    </w:p>
    <w:p w14:paraId="1CE124F0" w14:textId="00277470" w:rsidR="00EB00CE" w:rsidRDefault="00EB00CE" w:rsidP="00C94873">
      <w:pPr>
        <w:pStyle w:val="NormalWeb"/>
        <w:rPr>
          <w:color w:val="000000"/>
        </w:rPr>
      </w:pPr>
    </w:p>
    <w:p w14:paraId="2DAA69E8" w14:textId="7E16FAB7" w:rsidR="009B0FF5" w:rsidRPr="009B0FF5" w:rsidRDefault="004E319A" w:rsidP="009B0FF5">
      <w:pPr>
        <w:widowControl w:val="0"/>
        <w:spacing w:before="0"/>
        <w:jc w:val="both"/>
        <w:rPr>
          <w:rFonts w:ascii="Calibri" w:eastAsia="SimSun" w:hAnsi="Calibri"/>
          <w:kern w:val="2"/>
          <w:sz w:val="21"/>
          <w:szCs w:val="22"/>
          <w:lang w:eastAsia="zh-CN"/>
        </w:rPr>
      </w:pPr>
      <w:r w:rsidRPr="004E319A">
        <w:rPr>
          <w:rFonts w:eastAsia="Arial Unicode MS"/>
          <w:sz w:val="22"/>
          <w:szCs w:val="22"/>
          <w:bdr w:val="nil"/>
          <w:lang w:val="en-US" w:eastAsia="en-US"/>
        </w:rPr>
        <w:t>One typical design rationale behind this scenario is the uncertainty on the readiness of inter-satellite links based on laser commutations. Without the availability of such links, one typical scenario will be the one that is shown in Figure 2, where each LEO satellite is integrated with the terrestrial infrastructure on per-hop basis. As such, it is not applicable to run any dedicated routing protocols directly between satellites, but instead each satellite is supposed to be an integrated component of the overall framework on the ground running common routing protocol. Another view can be that, the introduction of these satellites offers the opportunity to create “shortcut” paths compared to BGP routes across domains. Another key difference compared to the decoupled scenario is the role of downlink/uplinks between satellites and the ground infrastructure. From Figure 1 it can be seen that such links in the decoupled scenario are only for access purpose, while in the coupled scenario such links will take both roles of access and transit, in which case the bandwidth capacity needs to be adequate for such purpose.</w:t>
      </w:r>
      <w:r w:rsidR="009B0FF5" w:rsidRPr="009B0FF5">
        <w:rPr>
          <w:rFonts w:ascii="Calibri" w:eastAsia="SimSun" w:hAnsi="Calibri"/>
          <w:kern w:val="2"/>
          <w:sz w:val="21"/>
          <w:szCs w:val="22"/>
          <w:lang w:eastAsia="zh-CN"/>
        </w:rPr>
        <w:t xml:space="preserve"> </w:t>
      </w:r>
    </w:p>
    <w:p w14:paraId="7DADC776" w14:textId="77777777" w:rsidR="009B0FF5" w:rsidRPr="00853DFF" w:rsidRDefault="009B0FF5" w:rsidP="009B0FF5">
      <w:pPr>
        <w:widowControl w:val="0"/>
        <w:spacing w:before="0"/>
        <w:ind w:left="992"/>
        <w:jc w:val="center"/>
        <w:rPr>
          <w:rFonts w:eastAsia="SimSun"/>
          <w:kern w:val="2"/>
          <w:lang w:val="en-US" w:eastAsia="zh-CN"/>
        </w:rPr>
      </w:pPr>
      <w:r w:rsidRPr="00853DFF">
        <w:rPr>
          <w:rFonts w:eastAsia="SimSun"/>
          <w:noProof/>
          <w:kern w:val="2"/>
          <w:lang w:val="en-US" w:eastAsia="en-US"/>
        </w:rPr>
        <w:drawing>
          <wp:inline distT="0" distB="0" distL="0" distR="0" wp14:anchorId="7765A0DE" wp14:editId="10D96EF8">
            <wp:extent cx="4297045" cy="2209622"/>
            <wp:effectExtent l="0" t="0" r="825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744" cy="2221809"/>
                    </a:xfrm>
                    <a:prstGeom prst="rect">
                      <a:avLst/>
                    </a:prstGeom>
                    <a:noFill/>
                  </pic:spPr>
                </pic:pic>
              </a:graphicData>
            </a:graphic>
          </wp:inline>
        </w:drawing>
      </w:r>
    </w:p>
    <w:p w14:paraId="37F5823A" w14:textId="77777777" w:rsidR="009B0FF5" w:rsidRPr="00853DFF" w:rsidRDefault="009B0FF5" w:rsidP="009B0FF5">
      <w:pPr>
        <w:widowControl w:val="0"/>
        <w:spacing w:before="0"/>
        <w:ind w:left="992"/>
        <w:jc w:val="center"/>
        <w:rPr>
          <w:rFonts w:eastAsia="SimSun"/>
          <w:kern w:val="2"/>
          <w:lang w:val="en-US" w:eastAsia="zh-CN"/>
        </w:rPr>
      </w:pPr>
    </w:p>
    <w:p w14:paraId="52DD1495" w14:textId="27D39C44" w:rsidR="009B0FF5" w:rsidRPr="00853DFF" w:rsidRDefault="009B0FF5" w:rsidP="009B0FF5">
      <w:pPr>
        <w:spacing w:before="240"/>
        <w:jc w:val="center"/>
        <w:rPr>
          <w:rFonts w:eastAsia="Times New Roman"/>
          <w:lang w:val="en-US" w:eastAsia="en-US"/>
        </w:rPr>
      </w:pPr>
      <w:bookmarkStart w:id="124" w:name="_Toc39853999"/>
      <w:r w:rsidRPr="00853DFF">
        <w:rPr>
          <w:rFonts w:eastAsia="Times New Roman"/>
          <w:b/>
          <w:bCs/>
          <w:lang w:val="en-US" w:eastAsia="en-US"/>
        </w:rPr>
        <w:t xml:space="preserve">Figure </w:t>
      </w:r>
      <w:r w:rsidRPr="00853DFF">
        <w:rPr>
          <w:rFonts w:eastAsia="Times New Roman"/>
          <w:b/>
          <w:bCs/>
          <w:lang w:val="en-US" w:eastAsia="en-US"/>
        </w:rPr>
        <w:fldChar w:fldCharType="begin"/>
      </w:r>
      <w:r w:rsidRPr="00853DFF">
        <w:rPr>
          <w:rFonts w:eastAsia="Times New Roman"/>
          <w:b/>
          <w:bCs/>
          <w:lang w:val="en-US" w:eastAsia="en-US"/>
        </w:rPr>
        <w:instrText xml:space="preserve"> SEQ Figure \* ARABIC </w:instrText>
      </w:r>
      <w:r w:rsidRPr="00853DFF">
        <w:rPr>
          <w:rFonts w:eastAsia="Times New Roman"/>
          <w:b/>
          <w:bCs/>
          <w:lang w:val="en-US" w:eastAsia="en-US"/>
        </w:rPr>
        <w:fldChar w:fldCharType="separate"/>
      </w:r>
      <w:r w:rsidR="008C68E8">
        <w:rPr>
          <w:rFonts w:eastAsia="Times New Roman"/>
          <w:b/>
          <w:bCs/>
          <w:noProof/>
          <w:lang w:val="en-US" w:eastAsia="en-US"/>
        </w:rPr>
        <w:t>32</w:t>
      </w:r>
      <w:r w:rsidRPr="00853DFF">
        <w:rPr>
          <w:rFonts w:eastAsia="Times New Roman"/>
          <w:b/>
          <w:bCs/>
          <w:lang w:val="en-US" w:eastAsia="en-US"/>
        </w:rPr>
        <w:fldChar w:fldCharType="end"/>
      </w:r>
      <w:r w:rsidRPr="00853DFF">
        <w:rPr>
          <w:rFonts w:eastAsia="Times New Roman"/>
          <w:b/>
          <w:bCs/>
          <w:lang w:val="en-US" w:eastAsia="en-US"/>
        </w:rPr>
        <w:t>-</w:t>
      </w:r>
      <w:r w:rsidRPr="00853DFF">
        <w:rPr>
          <w:rFonts w:eastAsia="Times New Roman"/>
          <w:bCs/>
          <w:lang w:val="en-US" w:eastAsia="en-US"/>
        </w:rPr>
        <w:t xml:space="preserve"> Coupled Scenario</w:t>
      </w:r>
      <w:bookmarkEnd w:id="124"/>
    </w:p>
    <w:p w14:paraId="6091C26F" w14:textId="77777777" w:rsidR="009B0FF5" w:rsidRPr="00853DFF" w:rsidRDefault="009B0FF5" w:rsidP="009B0FF5">
      <w:pPr>
        <w:widowControl w:val="0"/>
        <w:spacing w:before="0"/>
        <w:ind w:left="992"/>
        <w:jc w:val="center"/>
        <w:rPr>
          <w:rFonts w:eastAsia="SimSun"/>
          <w:kern w:val="2"/>
          <w:lang w:val="en-US" w:eastAsia="zh-CN"/>
        </w:rPr>
      </w:pPr>
    </w:p>
    <w:p w14:paraId="07AA532B" w14:textId="77777777" w:rsidR="009B0FF5" w:rsidRPr="00853DFF" w:rsidRDefault="009B0FF5" w:rsidP="00C17AB4">
      <w:pPr>
        <w:widowControl w:val="0"/>
        <w:spacing w:before="0"/>
        <w:rPr>
          <w:rFonts w:eastAsia="SimSun"/>
          <w:kern w:val="2"/>
          <w:lang w:val="en-US" w:eastAsia="zh-CN"/>
        </w:rPr>
      </w:pPr>
    </w:p>
    <w:p w14:paraId="6C630BC4" w14:textId="690242A5" w:rsidR="002B4D33" w:rsidRPr="00853DFF" w:rsidRDefault="002B4D33" w:rsidP="003E06C4">
      <w:pPr>
        <w:pStyle w:val="ListParagraph"/>
        <w:numPr>
          <w:ilvl w:val="2"/>
          <w:numId w:val="80"/>
        </w:numPr>
        <w:ind w:left="1080"/>
        <w:outlineLvl w:val="2"/>
        <w:rPr>
          <w:rFonts w:eastAsia="SimSun"/>
          <w:b/>
          <w:kern w:val="2"/>
          <w:lang w:eastAsia="zh-CN"/>
        </w:rPr>
      </w:pPr>
      <w:bookmarkStart w:id="125" w:name="_Toc39853875"/>
      <w:r w:rsidRPr="00853DFF">
        <w:rPr>
          <w:rFonts w:eastAsia="SimSun"/>
          <w:b/>
          <w:kern w:val="2"/>
          <w:lang w:eastAsia="zh-CN"/>
        </w:rPr>
        <w:t>Using LEO satellites as access network</w:t>
      </w:r>
      <w:bookmarkEnd w:id="125"/>
    </w:p>
    <w:p w14:paraId="008A8B07" w14:textId="77777777" w:rsidR="002B4D33" w:rsidRPr="00853DFF" w:rsidRDefault="002B4D33" w:rsidP="00C17AB4">
      <w:pPr>
        <w:pStyle w:val="ListParagraph"/>
        <w:ind w:left="1080"/>
        <w:rPr>
          <w:rFonts w:eastAsia="SimSun"/>
          <w:b/>
          <w:kern w:val="2"/>
          <w:lang w:eastAsia="zh-CN"/>
        </w:rPr>
      </w:pPr>
    </w:p>
    <w:p w14:paraId="7AF51C32" w14:textId="77777777" w:rsidR="009B0FF5" w:rsidRPr="00853DFF" w:rsidRDefault="009B0FF5" w:rsidP="00C17AB4">
      <w:pPr>
        <w:widowControl w:val="0"/>
        <w:spacing w:before="0"/>
        <w:rPr>
          <w:rFonts w:eastAsia="SimSun"/>
          <w:kern w:val="2"/>
          <w:lang w:val="en-US" w:eastAsia="zh-CN"/>
        </w:rPr>
      </w:pPr>
    </w:p>
    <w:p w14:paraId="70CBA210" w14:textId="1A47BC7F" w:rsidR="009B0FF5" w:rsidRPr="00853DFF" w:rsidRDefault="004E319A" w:rsidP="009B0FF5">
      <w:pPr>
        <w:widowControl w:val="0"/>
        <w:spacing w:before="0"/>
        <w:jc w:val="both"/>
        <w:rPr>
          <w:rFonts w:eastAsia="SimSun"/>
          <w:kern w:val="2"/>
          <w:lang w:val="en-US" w:eastAsia="zh-CN"/>
        </w:rPr>
      </w:pPr>
      <w:r w:rsidRPr="00853DFF">
        <w:rPr>
          <w:rFonts w:eastAsia="Arial Unicode MS"/>
          <w:bdr w:val="nil"/>
          <w:lang w:val="en-US" w:eastAsia="en-US"/>
        </w:rPr>
        <w:t xml:space="preserve">The benefit of using LEO satellites to provide access service is mainly due to its ubiquitous access coverage, even at rural areas such as oceans, mountain for desert areas where it is difficult or even impossible to deploy </w:t>
      </w:r>
      <w:r w:rsidRPr="00853DFF">
        <w:rPr>
          <w:rFonts w:eastAsia="Arial Unicode MS"/>
          <w:bdr w:val="nil"/>
          <w:lang w:val="en-US" w:eastAsia="en-US"/>
        </w:rPr>
        <w:lastRenderedPageBreak/>
        <w:t xml:space="preserve">any fixed infrastructures. A typical use case can be described as follows. Passengers on a cruise ship in the Atlantic Ocean would like to watch video content offered from a content provider in mainland Europe. Today’s scenario is to equip satellite dish on the ship and internally use onboard </w:t>
      </w:r>
      <w:proofErr w:type="spellStart"/>
      <w:r w:rsidRPr="00853DFF">
        <w:rPr>
          <w:rFonts w:eastAsia="Arial Unicode MS"/>
          <w:bdr w:val="nil"/>
          <w:lang w:val="en-US" w:eastAsia="en-US"/>
        </w:rPr>
        <w:t>WiFi</w:t>
      </w:r>
      <w:proofErr w:type="spellEnd"/>
      <w:r w:rsidRPr="00853DFF">
        <w:rPr>
          <w:rFonts w:eastAsia="Arial Unicode MS"/>
          <w:bdr w:val="nil"/>
          <w:lang w:val="en-US" w:eastAsia="en-US"/>
        </w:rPr>
        <w:t xml:space="preserve"> to provider Internet connectivity to them to reach the content source or CDN node. In the future individual users onboard can directly use their individual mobile devices to access Internet through the LEO satellites that has the local coverage of the area. While the last-mile access is already provided by LEO satellite, in order to stream video content from the data </w:t>
      </w:r>
      <w:proofErr w:type="spellStart"/>
      <w:r w:rsidRPr="00853DFF">
        <w:rPr>
          <w:rFonts w:eastAsia="Arial Unicode MS"/>
          <w:bdr w:val="nil"/>
          <w:lang w:val="en-US" w:eastAsia="en-US"/>
        </w:rPr>
        <w:t>centre</w:t>
      </w:r>
      <w:proofErr w:type="spellEnd"/>
      <w:r w:rsidRPr="00853DFF">
        <w:rPr>
          <w:rFonts w:eastAsia="Arial Unicode MS"/>
          <w:bdr w:val="nil"/>
          <w:lang w:val="en-US" w:eastAsia="en-US"/>
        </w:rPr>
        <w:t xml:space="preserve"> on the land, still it is necessary to build a content delivery path from the content source to the users, involving either completely a chain of LEO satellites, or a combined path consisting of both terrestrial routers and LEO satellites (Figure 24)</w:t>
      </w:r>
      <w:r w:rsidR="009B0FF5" w:rsidRPr="00853DFF">
        <w:rPr>
          <w:rFonts w:eastAsia="SimSun"/>
          <w:kern w:val="2"/>
          <w:lang w:val="en-US" w:eastAsia="zh-CN"/>
        </w:rPr>
        <w:t xml:space="preserve">.   </w:t>
      </w:r>
    </w:p>
    <w:p w14:paraId="4F152AA9" w14:textId="77777777" w:rsidR="009B0FF5" w:rsidRPr="009B0FF5" w:rsidRDefault="009B0FF5" w:rsidP="009B0FF5">
      <w:pPr>
        <w:widowControl w:val="0"/>
        <w:spacing w:before="0"/>
        <w:jc w:val="center"/>
        <w:rPr>
          <w:rFonts w:ascii="Calibri" w:eastAsia="SimSun" w:hAnsi="Calibri"/>
          <w:kern w:val="2"/>
          <w:sz w:val="21"/>
          <w:szCs w:val="22"/>
          <w:lang w:val="en-US" w:eastAsia="zh-CN"/>
        </w:rPr>
      </w:pPr>
      <w:r w:rsidRPr="009B0FF5">
        <w:rPr>
          <w:rFonts w:ascii="Calibri" w:eastAsia="SimSun" w:hAnsi="Calibri"/>
          <w:noProof/>
          <w:kern w:val="2"/>
          <w:sz w:val="21"/>
          <w:szCs w:val="22"/>
          <w:lang w:val="en-US" w:eastAsia="en-US"/>
        </w:rPr>
        <w:drawing>
          <wp:inline distT="0" distB="0" distL="0" distR="0" wp14:anchorId="70709D10" wp14:editId="2B465AA3">
            <wp:extent cx="4921885" cy="234142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7435" cy="2348819"/>
                    </a:xfrm>
                    <a:prstGeom prst="rect">
                      <a:avLst/>
                    </a:prstGeom>
                    <a:noFill/>
                  </pic:spPr>
                </pic:pic>
              </a:graphicData>
            </a:graphic>
          </wp:inline>
        </w:drawing>
      </w:r>
    </w:p>
    <w:p w14:paraId="7A127021" w14:textId="05D83853" w:rsidR="009B0FF5" w:rsidRDefault="004E319A" w:rsidP="009B0FF5">
      <w:pPr>
        <w:widowControl w:val="0"/>
        <w:spacing w:before="0"/>
        <w:jc w:val="center"/>
        <w:rPr>
          <w:rFonts w:ascii="Calibri" w:eastAsia="SimSun" w:hAnsi="Calibri"/>
          <w:kern w:val="2"/>
          <w:sz w:val="21"/>
          <w:szCs w:val="22"/>
          <w:lang w:val="en-US" w:eastAsia="zh-CN"/>
        </w:rPr>
      </w:pPr>
      <w:bookmarkStart w:id="126" w:name="_Toc3985400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33</w:t>
      </w:r>
      <w:r w:rsidRPr="006E0536">
        <w:rPr>
          <w:rFonts w:eastAsia="Times New Roman"/>
          <w:b/>
          <w:bCs/>
          <w:lang w:val="en-US" w:eastAsia="en-US"/>
        </w:rPr>
        <w:fldChar w:fldCharType="end"/>
      </w:r>
      <w:r w:rsidRPr="006E0536">
        <w:rPr>
          <w:rFonts w:eastAsia="Times New Roman"/>
          <w:b/>
          <w:bCs/>
          <w:lang w:val="en-US" w:eastAsia="en-US"/>
        </w:rPr>
        <w:t>-</w:t>
      </w:r>
      <w:r w:rsidR="009B0FF5" w:rsidRPr="009B0FF5">
        <w:rPr>
          <w:rFonts w:ascii="Calibri" w:eastAsia="SimSun" w:hAnsi="Calibri"/>
          <w:kern w:val="2"/>
          <w:sz w:val="21"/>
          <w:szCs w:val="22"/>
          <w:lang w:val="en-US" w:eastAsia="zh-CN"/>
        </w:rPr>
        <w:t>. LEO satellite for access service</w:t>
      </w:r>
      <w:bookmarkEnd w:id="126"/>
    </w:p>
    <w:p w14:paraId="5803718D" w14:textId="77777777" w:rsidR="00CC4090" w:rsidRDefault="00CC4090" w:rsidP="00C17AB4">
      <w:pPr>
        <w:widowControl w:val="0"/>
        <w:spacing w:before="0"/>
        <w:rPr>
          <w:rFonts w:ascii="Calibri" w:eastAsia="SimSun" w:hAnsi="Calibri"/>
          <w:kern w:val="2"/>
          <w:sz w:val="21"/>
          <w:szCs w:val="22"/>
          <w:lang w:val="en-US" w:eastAsia="zh-CN"/>
        </w:rPr>
      </w:pPr>
    </w:p>
    <w:p w14:paraId="17281E05" w14:textId="77777777" w:rsidR="00CC4090" w:rsidRDefault="00CC4090" w:rsidP="00C17AB4">
      <w:pPr>
        <w:widowControl w:val="0"/>
        <w:spacing w:before="0"/>
        <w:rPr>
          <w:rFonts w:ascii="Calibri" w:eastAsia="SimSun" w:hAnsi="Calibri"/>
          <w:kern w:val="2"/>
          <w:sz w:val="21"/>
          <w:szCs w:val="22"/>
          <w:lang w:val="en-US" w:eastAsia="zh-CN"/>
        </w:rPr>
      </w:pPr>
    </w:p>
    <w:p w14:paraId="4F49E81D" w14:textId="71977EB7" w:rsidR="00E93D7F" w:rsidRPr="00A04F7F" w:rsidRDefault="00E93D7F" w:rsidP="003E06C4">
      <w:pPr>
        <w:pStyle w:val="ListParagraph"/>
        <w:widowControl w:val="0"/>
        <w:numPr>
          <w:ilvl w:val="2"/>
          <w:numId w:val="80"/>
        </w:numPr>
        <w:pBdr>
          <w:top w:val="nil"/>
          <w:left w:val="nil"/>
          <w:bottom w:val="nil"/>
          <w:right w:val="nil"/>
          <w:between w:val="nil"/>
          <w:bar w:val="nil"/>
        </w:pBdr>
        <w:spacing w:before="0"/>
        <w:outlineLvl w:val="2"/>
        <w:rPr>
          <w:rFonts w:eastAsia="Times New Roman"/>
          <w:b/>
          <w:bCs/>
          <w:color w:val="000000"/>
          <w:kern w:val="2"/>
          <w:sz w:val="22"/>
          <w:szCs w:val="22"/>
          <w:u w:color="000000"/>
          <w:bdr w:val="nil"/>
          <w:lang w:val="en-US" w:eastAsia="zh-CN"/>
        </w:rPr>
      </w:pPr>
      <w:bookmarkStart w:id="127" w:name="_Toc39853876"/>
      <w:r w:rsidRPr="00A04F7F">
        <w:rPr>
          <w:rFonts w:eastAsia="Calibri" w:cs="Calibri"/>
          <w:b/>
          <w:bCs/>
          <w:color w:val="000000"/>
          <w:kern w:val="2"/>
          <w:sz w:val="22"/>
          <w:szCs w:val="22"/>
          <w:u w:color="000000"/>
          <w:bdr w:val="nil"/>
          <w:lang w:val="en-US" w:eastAsia="zh-CN"/>
        </w:rPr>
        <w:t>Design options on addressing and routing</w:t>
      </w:r>
      <w:bookmarkEnd w:id="127"/>
      <w:r w:rsidRPr="00A04F7F">
        <w:rPr>
          <w:rFonts w:eastAsia="Calibri" w:cs="Calibri"/>
          <w:b/>
          <w:bCs/>
          <w:color w:val="000000"/>
          <w:kern w:val="2"/>
          <w:sz w:val="22"/>
          <w:szCs w:val="22"/>
          <w:u w:color="000000"/>
          <w:bdr w:val="nil"/>
          <w:lang w:val="en-US" w:eastAsia="zh-CN"/>
        </w:rPr>
        <w:t xml:space="preserve"> </w:t>
      </w:r>
    </w:p>
    <w:p w14:paraId="615A702F"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58E9822"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In this section, we address basic networking challenges on the integration of space and terrestrial network infrastructures including addressing and routing paradigms. It is worth noting that routing optimization across LEO satellite networks have been extensively studied in the literature, but how to seamlessly harmonize or even unify the routing infrastructures between the two types of networks have been much less investigated, and below we highlight three different strategies. </w:t>
      </w:r>
    </w:p>
    <w:p w14:paraId="2A6F411F" w14:textId="77777777" w:rsidR="00E93D7F" w:rsidRPr="00E93D7F" w:rsidRDefault="00E93D7F" w:rsidP="00A04F7F">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 </w:t>
      </w:r>
    </w:p>
    <w:p w14:paraId="092203E7" w14:textId="7E7527C1" w:rsidR="00E93D7F" w:rsidRPr="00A04F7F" w:rsidRDefault="00E93D7F" w:rsidP="003E06C4">
      <w:pPr>
        <w:pStyle w:val="ListParagraph"/>
        <w:widowControl w:val="0"/>
        <w:numPr>
          <w:ilvl w:val="3"/>
          <w:numId w:val="80"/>
        </w:numPr>
        <w:pBdr>
          <w:top w:val="nil"/>
          <w:left w:val="nil"/>
          <w:bottom w:val="nil"/>
          <w:right w:val="nil"/>
          <w:between w:val="nil"/>
          <w:bar w:val="nil"/>
        </w:pBdr>
        <w:spacing w:before="0"/>
        <w:outlineLvl w:val="3"/>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Design option I – Incremental adaptation on BGP with legacy IP addressing</w:t>
      </w:r>
    </w:p>
    <w:p w14:paraId="261DA142" w14:textId="77777777" w:rsidR="0000015B" w:rsidRDefault="0000015B"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78FC6CE3" w14:textId="77777777" w:rsidR="00E93D7F" w:rsidRP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First in this option, the strategy is to directly apply the legacy IP paradigm to the space network. That is, both the space and terrestrial network would use IP addressing and routing under the same manner. This option can be seen as a relatively conservative scheme. The benefit of adopting such option is that the current well developed advanced terrestrial applications can be natively supported also in the space network. However, due to the constellation </w:t>
      </w:r>
      <w:proofErr w:type="spellStart"/>
      <w:r w:rsidRPr="00E93D7F">
        <w:rPr>
          <w:rFonts w:eastAsia="Calibri" w:cs="Calibri"/>
          <w:color w:val="000000"/>
          <w:kern w:val="2"/>
          <w:sz w:val="22"/>
          <w:szCs w:val="22"/>
          <w:u w:color="000000"/>
          <w:bdr w:val="nil"/>
          <w:lang w:val="en-US" w:eastAsia="zh-CN"/>
        </w:rPr>
        <w:t>behaviours</w:t>
      </w:r>
      <w:proofErr w:type="spellEnd"/>
      <w:r w:rsidRPr="00E93D7F">
        <w:rPr>
          <w:rFonts w:eastAsia="Calibri" w:cs="Calibri"/>
          <w:color w:val="000000"/>
          <w:kern w:val="2"/>
          <w:sz w:val="22"/>
          <w:szCs w:val="22"/>
          <w:u w:color="000000"/>
          <w:bdr w:val="nil"/>
          <w:lang w:val="en-US" w:eastAsia="zh-CN"/>
        </w:rPr>
        <w:t xml:space="preserve">, the space-terrestrial link can be very unstable, which will lead to potential problems such as frequent and simultaneous link broken events, routing protocol convergence difficulty. For example, considering the scenario shown in figure 1, where the IP address is binding to the interfaces of the devices. As can be seen from the figure, router 1.1.1.1 is currently connecting to satellite 1.1.1.2 and will connect to satellite 2.2.2.2 for the next time period due to constellation mobility. Considering the IP addresses are static configured and most of the IP routing protocols rely on these addresses to build their </w:t>
      </w:r>
      <w:proofErr w:type="spellStart"/>
      <w:r w:rsidRPr="00E93D7F">
        <w:rPr>
          <w:rFonts w:eastAsia="Calibri" w:cs="Calibri"/>
          <w:color w:val="000000"/>
          <w:kern w:val="2"/>
          <w:sz w:val="22"/>
          <w:szCs w:val="22"/>
          <w:u w:color="000000"/>
          <w:bdr w:val="nil"/>
          <w:lang w:val="en-US" w:eastAsia="zh-CN"/>
        </w:rPr>
        <w:t>neighbours</w:t>
      </w:r>
      <w:proofErr w:type="spellEnd"/>
      <w:r w:rsidRPr="00E93D7F">
        <w:rPr>
          <w:rFonts w:eastAsia="Calibri" w:cs="Calibri"/>
          <w:color w:val="000000"/>
          <w:kern w:val="2"/>
          <w:sz w:val="22"/>
          <w:szCs w:val="22"/>
          <w:u w:color="000000"/>
          <w:bdr w:val="nil"/>
          <w:lang w:val="en-US" w:eastAsia="zh-CN"/>
        </w:rPr>
        <w:t xml:space="preserve">. As a result, after the mobility event the routing protocols of both ends will lose their </w:t>
      </w:r>
      <w:proofErr w:type="spellStart"/>
      <w:r w:rsidRPr="00E93D7F">
        <w:rPr>
          <w:rFonts w:eastAsia="Calibri" w:cs="Calibri"/>
          <w:color w:val="000000"/>
          <w:kern w:val="2"/>
          <w:sz w:val="22"/>
          <w:szCs w:val="22"/>
          <w:u w:color="000000"/>
          <w:bdr w:val="nil"/>
          <w:lang w:val="en-US" w:eastAsia="zh-CN"/>
        </w:rPr>
        <w:t>neighbours</w:t>
      </w:r>
      <w:proofErr w:type="spellEnd"/>
      <w:r w:rsidRPr="00E93D7F">
        <w:rPr>
          <w:rFonts w:eastAsia="Calibri" w:cs="Calibri"/>
          <w:color w:val="000000"/>
          <w:kern w:val="2"/>
          <w:sz w:val="22"/>
          <w:szCs w:val="22"/>
          <w:u w:color="000000"/>
          <w:bdr w:val="nil"/>
          <w:lang w:val="en-US" w:eastAsia="zh-CN"/>
        </w:rPr>
        <w:t xml:space="preserve">, because the IP addresses are miss-matched (i.e., the two direct-connected devices are now in different network segments). </w:t>
      </w:r>
    </w:p>
    <w:p w14:paraId="06EA349C"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1F0E6C3"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lastRenderedPageBreak/>
        <w:drawing>
          <wp:inline distT="0" distB="0" distL="0" distR="0" wp14:anchorId="683D5A7B" wp14:editId="14C51640">
            <wp:extent cx="3511550" cy="2407920"/>
            <wp:effectExtent l="0" t="0" r="0" b="0"/>
            <wp:docPr id="1073741828" name="officeArt object" descr="Satellite_Terrestrial_IP_IP.PNG"/>
            <wp:cNvGraphicFramePr/>
            <a:graphic xmlns:a="http://schemas.openxmlformats.org/drawingml/2006/main">
              <a:graphicData uri="http://schemas.openxmlformats.org/drawingml/2006/picture">
                <pic:pic xmlns:pic="http://schemas.openxmlformats.org/drawingml/2006/picture">
                  <pic:nvPicPr>
                    <pic:cNvPr id="1073741828" name="Satellite_Terrestrial_IP_IP.PNG" descr="Satellite_Terrestrial_IP_IP.PNG"/>
                    <pic:cNvPicPr>
                      <a:picLocks noChangeAspect="1"/>
                    </pic:cNvPicPr>
                  </pic:nvPicPr>
                  <pic:blipFill>
                    <a:blip r:embed="rId54"/>
                    <a:stretch>
                      <a:fillRect/>
                    </a:stretch>
                  </pic:blipFill>
                  <pic:spPr>
                    <a:xfrm>
                      <a:off x="0" y="0"/>
                      <a:ext cx="3512313" cy="2408443"/>
                    </a:xfrm>
                    <a:prstGeom prst="rect">
                      <a:avLst/>
                    </a:prstGeom>
                    <a:ln w="12700" cap="flat">
                      <a:noFill/>
                      <a:miter lim="400000"/>
                    </a:ln>
                    <a:effectLst/>
                  </pic:spPr>
                </pic:pic>
              </a:graphicData>
            </a:graphic>
          </wp:inline>
        </w:drawing>
      </w:r>
    </w:p>
    <w:p w14:paraId="243951F2" w14:textId="77777777" w:rsidR="00781DF6"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71D1B97A" w14:textId="69A8BBDC" w:rsidR="00E93D7F" w:rsidRPr="00E93D7F" w:rsidRDefault="00A57591"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bookmarkStart w:id="128" w:name="_Toc3985400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34</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w:t>
      </w:r>
      <w:bookmarkEnd w:id="128"/>
    </w:p>
    <w:p w14:paraId="15C57A14"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53E91560"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Thus, the relative infrastructure mobility between the space and terrestrial network is certainly one of the key features to be investigated and some preliminary studies within this family (i.e., applying IP routing principles in LEO satellite networks.) has recently been carried out with the consideration of constellation </w:t>
      </w:r>
      <w:proofErr w:type="spellStart"/>
      <w:r w:rsidRPr="00E93D7F">
        <w:rPr>
          <w:rFonts w:eastAsia="Calibri" w:cs="Calibri"/>
          <w:color w:val="000000"/>
          <w:kern w:val="2"/>
          <w:sz w:val="22"/>
          <w:szCs w:val="22"/>
          <w:u w:color="000000"/>
          <w:bdr w:val="nil"/>
          <w:lang w:val="en-US" w:eastAsia="zh-CN"/>
        </w:rPr>
        <w:t>behaviours</w:t>
      </w:r>
      <w:proofErr w:type="spellEnd"/>
      <w:r w:rsidRPr="00E93D7F">
        <w:rPr>
          <w:rFonts w:eastAsia="Calibri" w:cs="Calibri"/>
          <w:color w:val="000000"/>
          <w:kern w:val="2"/>
          <w:sz w:val="22"/>
          <w:szCs w:val="22"/>
          <w:u w:color="000000"/>
          <w:bdr w:val="nil"/>
          <w:lang w:val="en-US" w:eastAsia="zh-CN"/>
        </w:rPr>
        <w:t xml:space="preserve">. For example, in [2], a brief study of applying BGP directly in the satellite network is provided and the results indicate that up to 45% available satellite connectivity is wasted due to the unstable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To address such issue, in [3] a scheme named NTD-BGP is proposed aiming to preserve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sessions between the space and terrestrial routers in the mobility events. However, it has difficulty in fitting the inter-AS scenario where the terrestrial router is moving into a new satellite AS while NTD-BGP requires the BGP speakers to always establish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using a fixed loop-back address. Thus, if the dedicated loop-back address is not advertised to the new satellite AS, the </w:t>
      </w:r>
      <w:proofErr w:type="spellStart"/>
      <w:r w:rsidRPr="00E93D7F">
        <w:rPr>
          <w:rFonts w:eastAsia="Calibri" w:cs="Calibri"/>
          <w:color w:val="000000"/>
          <w:kern w:val="2"/>
          <w:sz w:val="22"/>
          <w:szCs w:val="22"/>
          <w:u w:color="000000"/>
          <w:bdr w:val="nil"/>
          <w:lang w:val="en-US" w:eastAsia="zh-CN"/>
        </w:rPr>
        <w:t>eBGP</w:t>
      </w:r>
      <w:proofErr w:type="spellEnd"/>
      <w:r w:rsidRPr="00E93D7F">
        <w:rPr>
          <w:rFonts w:eastAsia="Calibri" w:cs="Calibri"/>
          <w:color w:val="000000"/>
          <w:kern w:val="2"/>
          <w:sz w:val="22"/>
          <w:szCs w:val="22"/>
          <w:u w:color="000000"/>
          <w:bdr w:val="nil"/>
          <w:lang w:val="en-US" w:eastAsia="zh-CN"/>
        </w:rPr>
        <w:t xml:space="preserve"> session is then unable to be established.</w:t>
      </w:r>
    </w:p>
    <w:p w14:paraId="2FE5E1FC"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Apart from the traditional static IP address configuration, dynamic address configuration may provide us another thread. For example, by utilizing relative fixed geography information such as longitude and/or latitude, the IP addresses can be bound to predefined regions instead of the router/interfaces. Thereby, from the terrestrial router's point of view, IP addresses of the space peers become stable. However, such addressing scheme could lead to the convergence problem of IGP/</w:t>
      </w:r>
      <w:proofErr w:type="spellStart"/>
      <w:r w:rsidRPr="00E93D7F">
        <w:rPr>
          <w:rFonts w:eastAsia="Calibri" w:cs="Calibri"/>
          <w:color w:val="000000"/>
          <w:kern w:val="2"/>
          <w:sz w:val="22"/>
          <w:szCs w:val="22"/>
          <w:u w:color="000000"/>
          <w:bdr w:val="nil"/>
          <w:lang w:val="en-US" w:eastAsia="zh-CN"/>
        </w:rPr>
        <w:t>iBGP</w:t>
      </w:r>
      <w:proofErr w:type="spellEnd"/>
      <w:r w:rsidRPr="00E93D7F">
        <w:rPr>
          <w:rFonts w:eastAsia="Calibri" w:cs="Calibri"/>
          <w:color w:val="000000"/>
          <w:kern w:val="2"/>
          <w:sz w:val="22"/>
          <w:szCs w:val="22"/>
          <w:u w:color="000000"/>
          <w:bdr w:val="nil"/>
          <w:lang w:val="en-US" w:eastAsia="zh-CN"/>
        </w:rPr>
        <w:t xml:space="preserve"> within the space network domain. One potential strategy is to proactively calculate the routes and store the result for future use. The feasibility of this strategy is based on the fact that the satellite </w:t>
      </w:r>
      <w:proofErr w:type="spellStart"/>
      <w:r w:rsidRPr="00E93D7F">
        <w:rPr>
          <w:rFonts w:eastAsia="Calibri" w:cs="Calibri"/>
          <w:color w:val="000000"/>
          <w:kern w:val="2"/>
          <w:sz w:val="22"/>
          <w:szCs w:val="22"/>
          <w:u w:color="000000"/>
          <w:bdr w:val="nil"/>
          <w:lang w:val="en-US" w:eastAsia="zh-CN"/>
        </w:rPr>
        <w:t>behaviour</w:t>
      </w:r>
      <w:proofErr w:type="spellEnd"/>
      <w:r w:rsidRPr="00E93D7F">
        <w:rPr>
          <w:rFonts w:eastAsia="Calibri" w:cs="Calibri"/>
          <w:color w:val="000000"/>
          <w:kern w:val="2"/>
          <w:sz w:val="22"/>
          <w:szCs w:val="22"/>
          <w:u w:color="000000"/>
          <w:bdr w:val="nil"/>
          <w:lang w:val="en-US" w:eastAsia="zh-CN"/>
        </w:rPr>
        <w:t xml:space="preserve"> is almost predictable. </w:t>
      </w:r>
    </w:p>
    <w:p w14:paraId="211B5FC8" w14:textId="77777777" w:rsid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In summary, applying the existing IP technology in the satellite network can preserve the current IP ecosystem to the largest extant. However, developing effective methods to restrain the dynamic-topology issues caused by satellite-terrestrial mutual mobility is required.</w:t>
      </w:r>
    </w:p>
    <w:p w14:paraId="11C1A1B8" w14:textId="77777777" w:rsidR="005C2ACB" w:rsidRPr="00E93D7F" w:rsidRDefault="005C2ACB"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2365054" w14:textId="13812BD5" w:rsidR="00E93D7F" w:rsidRPr="00A04F7F" w:rsidRDefault="00E93D7F" w:rsidP="003E06C4">
      <w:pPr>
        <w:pStyle w:val="ListParagraph"/>
        <w:widowControl w:val="0"/>
        <w:numPr>
          <w:ilvl w:val="3"/>
          <w:numId w:val="80"/>
        </w:numPr>
        <w:pBdr>
          <w:top w:val="nil"/>
          <w:left w:val="nil"/>
          <w:bottom w:val="nil"/>
          <w:right w:val="nil"/>
          <w:between w:val="nil"/>
          <w:bar w:val="nil"/>
        </w:pBdr>
        <w:spacing w:before="0"/>
        <w:outlineLvl w:val="3"/>
        <w:rPr>
          <w:rFonts w:eastAsia="Times New Roman"/>
          <w:b/>
          <w:iCs/>
          <w:color w:val="000000"/>
          <w:kern w:val="2"/>
          <w:sz w:val="22"/>
          <w:szCs w:val="22"/>
          <w:u w:color="000000"/>
          <w:bdr w:val="nil"/>
          <w:lang w:val="en-US" w:eastAsia="zh-CN"/>
        </w:rPr>
      </w:pPr>
      <w:r w:rsidRPr="00A04F7F">
        <w:rPr>
          <w:rFonts w:eastAsia="Calibri" w:cs="Calibri"/>
          <w:b/>
          <w:iCs/>
          <w:color w:val="000000"/>
          <w:kern w:val="2"/>
          <w:sz w:val="22"/>
          <w:szCs w:val="22"/>
          <w:u w:color="000000"/>
          <w:bdr w:val="nil"/>
          <w:lang w:val="en-US" w:eastAsia="zh-CN"/>
        </w:rPr>
        <w:t>Design option II – Separate routing with protocol translation based on alternative addressing system in the space network</w:t>
      </w:r>
    </w:p>
    <w:p w14:paraId="4C65BA67" w14:textId="77777777" w:rsidR="005C2ACB" w:rsidRPr="00A04F7F" w:rsidRDefault="005C2ACB"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sz w:val="22"/>
          <w:szCs w:val="22"/>
          <w:u w:color="000000"/>
          <w:bdr w:val="nil"/>
          <w:lang w:val="en-US" w:eastAsia="zh-CN"/>
        </w:rPr>
      </w:pPr>
    </w:p>
    <w:p w14:paraId="60522917" w14:textId="77777777" w:rsidR="00D236A5" w:rsidRPr="00D236A5" w:rsidRDefault="00D236A5" w:rsidP="00D236A5">
      <w:pPr>
        <w:widowControl w:val="0"/>
        <w:pBdr>
          <w:top w:val="nil"/>
          <w:left w:val="nil"/>
          <w:bottom w:val="nil"/>
          <w:right w:val="nil"/>
          <w:between w:val="nil"/>
          <w:bar w:val="nil"/>
        </w:pBdr>
        <w:spacing w:before="0"/>
        <w:jc w:val="both"/>
        <w:rPr>
          <w:rFonts w:eastAsia="Times New Roman"/>
          <w:kern w:val="2"/>
          <w:sz w:val="22"/>
          <w:szCs w:val="22"/>
          <w:u w:color="000000"/>
          <w:bdr w:val="nil"/>
          <w:lang w:val="en-US" w:eastAsia="zh-CN"/>
        </w:rPr>
      </w:pPr>
      <w:r w:rsidRPr="00D236A5">
        <w:rPr>
          <w:rFonts w:eastAsia="Calibri" w:cs="Calibri"/>
          <w:color w:val="000000"/>
          <w:kern w:val="2"/>
          <w:sz w:val="22"/>
          <w:szCs w:val="22"/>
          <w:u w:color="000000"/>
          <w:bdr w:val="nil"/>
          <w:lang w:val="en-US" w:eastAsia="zh-CN"/>
        </w:rPr>
        <w:t xml:space="preserve">In this option, the strategy is to keep the existing IP system for the terrestrial network, </w:t>
      </w:r>
      <w:proofErr w:type="gramStart"/>
      <w:r w:rsidRPr="00D236A5">
        <w:rPr>
          <w:rFonts w:eastAsia="Calibri" w:cs="Calibri"/>
          <w:color w:val="000000"/>
          <w:kern w:val="2"/>
          <w:sz w:val="22"/>
          <w:szCs w:val="22"/>
          <w:u w:color="000000"/>
          <w:bdr w:val="nil"/>
          <w:lang w:val="en-US" w:eastAsia="zh-CN"/>
        </w:rPr>
        <w:t>meanwhile</w:t>
      </w:r>
      <w:proofErr w:type="gramEnd"/>
      <w:r w:rsidRPr="00D236A5">
        <w:rPr>
          <w:rFonts w:eastAsia="Calibri" w:cs="Calibri"/>
          <w:color w:val="000000"/>
          <w:kern w:val="2"/>
          <w:sz w:val="22"/>
          <w:szCs w:val="22"/>
          <w:u w:color="000000"/>
          <w:bdr w:val="nil"/>
          <w:lang w:val="en-US" w:eastAsia="zh-CN"/>
        </w:rPr>
        <w:t xml:space="preserve"> to design an enhanced addressing and routing system for the space network. This is relatively more radical compared to the previous option. Such option will involve a development of a set of new technologies within the space network domain, thus a foreseeable higher cost is needed compared to the first technology option. However, considering the new techniques are to be deployed in the space network where the deployment of the addressing and routing is still at its very early stage, such an option would therefore receive less stress from the deployment side. Nevertheless, the new tailored space network </w:t>
      </w:r>
      <w:proofErr w:type="gramStart"/>
      <w:r w:rsidRPr="00D236A5">
        <w:rPr>
          <w:rFonts w:eastAsia="Calibri" w:cs="Calibri"/>
          <w:color w:val="000000"/>
          <w:kern w:val="2"/>
          <w:sz w:val="22"/>
          <w:szCs w:val="22"/>
          <w:u w:color="000000"/>
          <w:bdr w:val="nil"/>
          <w:lang w:val="en-US" w:eastAsia="zh-CN"/>
        </w:rPr>
        <w:t>addressing</w:t>
      </w:r>
      <w:proofErr w:type="gramEnd"/>
      <w:r w:rsidRPr="00D236A5">
        <w:rPr>
          <w:rFonts w:eastAsia="Calibri" w:cs="Calibri"/>
          <w:color w:val="000000"/>
          <w:kern w:val="2"/>
          <w:sz w:val="22"/>
          <w:szCs w:val="22"/>
          <w:u w:color="000000"/>
          <w:bdr w:val="nil"/>
          <w:lang w:val="en-US" w:eastAsia="zh-CN"/>
        </w:rPr>
        <w:t xml:space="preserve"> and routing architecture should still face technical challenges from the space-terrestrial compatibility problem. Ideally, the new architecture should not interfere the network </w:t>
      </w:r>
      <w:proofErr w:type="spellStart"/>
      <w:r w:rsidRPr="00D236A5">
        <w:rPr>
          <w:rFonts w:eastAsia="Calibri" w:cs="Calibri"/>
          <w:color w:val="000000"/>
          <w:kern w:val="2"/>
          <w:sz w:val="22"/>
          <w:szCs w:val="22"/>
          <w:u w:color="000000"/>
          <w:bdr w:val="nil"/>
          <w:lang w:val="en-US" w:eastAsia="zh-CN"/>
        </w:rPr>
        <w:t>behaviours</w:t>
      </w:r>
      <w:proofErr w:type="spellEnd"/>
      <w:r w:rsidRPr="00D236A5">
        <w:rPr>
          <w:rFonts w:eastAsia="Calibri" w:cs="Calibri"/>
          <w:color w:val="000000"/>
          <w:kern w:val="2"/>
          <w:sz w:val="22"/>
          <w:szCs w:val="22"/>
          <w:u w:color="000000"/>
          <w:bdr w:val="nil"/>
          <w:lang w:val="en-US" w:eastAsia="zh-CN"/>
        </w:rPr>
        <w:t xml:space="preserve"> of the terrestrial network. Moreover, the new addressing and routing system should be able to bypass the aforementioned satellite-terrestrial mutual mobility issue, i.e., the new system should have excellent mobility support for the accessing terrestrial networks. In figure 2, we depict the space-terrestrial networking system under this option. Since the addressing and routing systems in the space and terrestrial networks are different, the mutual mobility issue is bypassed because the two networks cannot recognize the topology changes of each other. However, in this scenario, protocol translation is required to assist the packet forwarding across network boundaries. From the terrestrial network's point of view, once the IP packets reach the space-terrestrial border, they will be encapsulated with the satellite network addresses and transmitted to another space-terrestrial gateway. As a result, the satellite network is seen as a tunnel for the terrestrial network as IP is not involved in the satellite network. In such case, the IP applications initiated from the space network would not be natively supported unless auxiliary functions are introduced. </w:t>
      </w:r>
      <w:r w:rsidRPr="00D236A5">
        <w:rPr>
          <w:rFonts w:eastAsia="Calibri" w:cs="Calibri"/>
          <w:kern w:val="2"/>
          <w:sz w:val="22"/>
          <w:szCs w:val="22"/>
          <w:u w:color="000000"/>
          <w:bdr w:val="nil"/>
          <w:lang w:val="en-US" w:eastAsia="zh-CN"/>
        </w:rPr>
        <w:t>The latest research work [</w:t>
      </w:r>
      <w:r w:rsidRPr="00D236A5">
        <w:rPr>
          <w:rFonts w:eastAsia="Calibri" w:cs="Calibri"/>
          <w:kern w:val="2"/>
          <w:sz w:val="22"/>
          <w:szCs w:val="22"/>
          <w:u w:color="000000"/>
          <w:bdr w:val="nil"/>
          <w:lang w:eastAsia="zh-CN"/>
        </w:rPr>
        <w:t>2</w:t>
      </w:r>
      <w:r w:rsidRPr="00D236A5">
        <w:rPr>
          <w:rFonts w:eastAsia="Calibri" w:cs="Calibri"/>
          <w:kern w:val="2"/>
          <w:sz w:val="22"/>
          <w:szCs w:val="22"/>
          <w:u w:color="000000"/>
          <w:bdr w:val="nil"/>
          <w:lang w:val="en-US" w:eastAsia="zh-CN"/>
        </w:rPr>
        <w:t>] has proposed the path-aware network framework to integrate the LEO satellite with the fixed Internet. In the context of [</w:t>
      </w:r>
      <w:r w:rsidRPr="00D236A5">
        <w:rPr>
          <w:rFonts w:eastAsia="Calibri" w:cs="Calibri"/>
          <w:kern w:val="2"/>
          <w:sz w:val="22"/>
          <w:szCs w:val="22"/>
          <w:u w:color="000000"/>
          <w:bdr w:val="nil"/>
          <w:lang w:eastAsia="zh-CN"/>
        </w:rPr>
        <w:t>2</w:t>
      </w:r>
      <w:r w:rsidRPr="00D236A5">
        <w:rPr>
          <w:rFonts w:eastAsia="Calibri" w:cs="Calibri"/>
          <w:kern w:val="2"/>
          <w:sz w:val="22"/>
          <w:szCs w:val="22"/>
          <w:u w:color="000000"/>
          <w:bdr w:val="nil"/>
          <w:lang w:val="en-US" w:eastAsia="zh-CN"/>
        </w:rPr>
        <w:t xml:space="preserve">], the availability of a satellite-ground link is exchanged among terrestrial ground stations and such information is provided to end-devices for path selection. The authors propose to encapsulate an additional IP header to the </w:t>
      </w:r>
      <w:r w:rsidRPr="00D236A5">
        <w:rPr>
          <w:rFonts w:eastAsia="Calibri" w:cs="Calibri"/>
          <w:kern w:val="2"/>
          <w:sz w:val="22"/>
          <w:szCs w:val="22"/>
          <w:u w:color="000000"/>
          <w:bdr w:val="nil"/>
          <w:lang w:val="en-US" w:eastAsia="zh-CN"/>
        </w:rPr>
        <w:lastRenderedPageBreak/>
        <w:t xml:space="preserve">normal IP packets to indicate the preferred source/destination terrestrial ground stations and then use the LEO satellite network as the backbone network (similar to the scenario described in section 3.1) to build a tunnel between the terrestrial ground satellite for long distance communication. Such a design has achieved the following properties: low impact to current system, cost-efficiency in deployment, low latency in long distance transmission. On the other hand, the solution still requires tunnels as an auxiliary mechanism for the end-to-end data delivery. Meanwhile it still remains an open issue whether such a solution is able to support both scenarios of using LEO satellites for backbone as well as direct access for end users. </w:t>
      </w:r>
    </w:p>
    <w:p w14:paraId="6B62E621"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drawing>
          <wp:inline distT="0" distB="0" distL="0" distR="0" wp14:anchorId="67F34880" wp14:editId="7B3139A0">
            <wp:extent cx="3663950" cy="2285970"/>
            <wp:effectExtent l="0" t="0" r="0" b="635"/>
            <wp:docPr id="1073741829" name="officeArt object" descr="Satellite_Terrestrial_NewAddress_IP.PNG"/>
            <wp:cNvGraphicFramePr/>
            <a:graphic xmlns:a="http://schemas.openxmlformats.org/drawingml/2006/main">
              <a:graphicData uri="http://schemas.openxmlformats.org/drawingml/2006/picture">
                <pic:pic xmlns:pic="http://schemas.openxmlformats.org/drawingml/2006/picture">
                  <pic:nvPicPr>
                    <pic:cNvPr id="1073741829" name="Satellite_Terrestrial_NewAddress_IP.PNG" descr="Satellite_Terrestrial_NewAddress_IP.PNG"/>
                    <pic:cNvPicPr>
                      <a:picLocks noChangeAspect="1"/>
                    </pic:cNvPicPr>
                  </pic:nvPicPr>
                  <pic:blipFill>
                    <a:blip r:embed="rId55"/>
                    <a:stretch>
                      <a:fillRect/>
                    </a:stretch>
                  </pic:blipFill>
                  <pic:spPr>
                    <a:xfrm>
                      <a:off x="0" y="0"/>
                      <a:ext cx="3679028" cy="2295377"/>
                    </a:xfrm>
                    <a:prstGeom prst="rect">
                      <a:avLst/>
                    </a:prstGeom>
                    <a:ln w="12700" cap="flat">
                      <a:noFill/>
                      <a:miter lim="400000"/>
                    </a:ln>
                    <a:effectLst/>
                  </pic:spPr>
                </pic:pic>
              </a:graphicData>
            </a:graphic>
          </wp:inline>
        </w:drawing>
      </w:r>
    </w:p>
    <w:p w14:paraId="46097134" w14:textId="77777777" w:rsidR="00781DF6"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4C238117" w14:textId="12393583" w:rsidR="00E93D7F" w:rsidRPr="00E93D7F" w:rsidRDefault="004A4921" w:rsidP="00E93D7F">
      <w:pPr>
        <w:widowControl w:val="0"/>
        <w:pBdr>
          <w:top w:val="nil"/>
          <w:left w:val="nil"/>
          <w:bottom w:val="nil"/>
          <w:right w:val="nil"/>
          <w:between w:val="nil"/>
          <w:bar w:val="nil"/>
        </w:pBdr>
        <w:spacing w:before="0"/>
        <w:jc w:val="center"/>
        <w:rPr>
          <w:rFonts w:eastAsia="Times New Roman"/>
          <w:i/>
          <w:iCs/>
          <w:color w:val="000000"/>
          <w:kern w:val="2"/>
          <w:sz w:val="22"/>
          <w:szCs w:val="22"/>
          <w:u w:color="000000"/>
          <w:bdr w:val="nil"/>
          <w:lang w:val="en-US" w:eastAsia="zh-CN"/>
        </w:rPr>
      </w:pPr>
      <w:bookmarkStart w:id="129" w:name="_Toc3985400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35</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II</w:t>
      </w:r>
      <w:bookmarkEnd w:id="129"/>
    </w:p>
    <w:p w14:paraId="091C2800"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194230E2"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1B5A1656"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i/>
          <w:iCs/>
          <w:color w:val="000000"/>
          <w:kern w:val="2"/>
          <w:sz w:val="22"/>
          <w:szCs w:val="22"/>
          <w:u w:color="000000"/>
          <w:bdr w:val="nil"/>
          <w:lang w:val="en-US" w:eastAsia="zh-CN"/>
        </w:rPr>
      </w:pPr>
    </w:p>
    <w:p w14:paraId="6A17989D" w14:textId="06F8971A" w:rsidR="00E93D7F" w:rsidRPr="00CA3831" w:rsidRDefault="00E93D7F" w:rsidP="003E06C4">
      <w:pPr>
        <w:pStyle w:val="ListParagraph"/>
        <w:widowControl w:val="0"/>
        <w:numPr>
          <w:ilvl w:val="3"/>
          <w:numId w:val="80"/>
        </w:numPr>
        <w:pBdr>
          <w:top w:val="nil"/>
          <w:left w:val="nil"/>
          <w:bottom w:val="nil"/>
          <w:right w:val="nil"/>
          <w:between w:val="nil"/>
          <w:bar w:val="nil"/>
        </w:pBdr>
        <w:spacing w:before="0"/>
        <w:ind w:left="1080"/>
        <w:outlineLvl w:val="3"/>
        <w:rPr>
          <w:rFonts w:eastAsia="Times New Roman"/>
          <w:b/>
          <w:iCs/>
          <w:color w:val="000000"/>
          <w:kern w:val="2"/>
          <w:sz w:val="22"/>
          <w:szCs w:val="22"/>
          <w:u w:color="000000"/>
          <w:bdr w:val="nil"/>
          <w:lang w:val="en-US" w:eastAsia="zh-CN"/>
        </w:rPr>
      </w:pPr>
      <w:r w:rsidRPr="00CA3831">
        <w:rPr>
          <w:rFonts w:eastAsia="Calibri" w:cs="Calibri"/>
          <w:b/>
          <w:iCs/>
          <w:color w:val="000000"/>
          <w:kern w:val="2"/>
          <w:sz w:val="22"/>
          <w:szCs w:val="22"/>
          <w:u w:color="000000"/>
          <w:bdr w:val="nil"/>
          <w:lang w:val="en-US" w:eastAsia="zh-CN"/>
        </w:rPr>
        <w:t>Design option III – Unified addressing framework allowing flexible routing in space and terrestrial networks</w:t>
      </w:r>
    </w:p>
    <w:p w14:paraId="321ABEE0" w14:textId="77777777" w:rsidR="00837D40" w:rsidRPr="00A04F7F" w:rsidRDefault="00837D40" w:rsidP="00CA3831">
      <w:pPr>
        <w:pStyle w:val="ListParagraph"/>
        <w:widowControl w:val="0"/>
        <w:pBdr>
          <w:top w:val="nil"/>
          <w:left w:val="nil"/>
          <w:bottom w:val="nil"/>
          <w:right w:val="nil"/>
          <w:between w:val="nil"/>
          <w:bar w:val="nil"/>
        </w:pBdr>
        <w:spacing w:before="0"/>
        <w:ind w:left="1145"/>
        <w:jc w:val="both"/>
        <w:rPr>
          <w:rFonts w:eastAsia="Times New Roman"/>
          <w:b/>
          <w:iCs/>
          <w:color w:val="000000"/>
          <w:kern w:val="2"/>
          <w:sz w:val="22"/>
          <w:szCs w:val="22"/>
          <w:u w:color="000000"/>
          <w:bdr w:val="nil"/>
          <w:lang w:val="en-US" w:eastAsia="zh-CN"/>
        </w:rPr>
      </w:pPr>
    </w:p>
    <w:p w14:paraId="2646A1CB" w14:textId="77777777" w:rsidR="00E93D7F" w:rsidRPr="00E93D7F" w:rsidRDefault="00E93D7F" w:rsidP="00E93D7F">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E93D7F">
        <w:rPr>
          <w:rFonts w:eastAsia="Calibri" w:cs="Calibri"/>
          <w:color w:val="000000"/>
          <w:kern w:val="2"/>
          <w:sz w:val="22"/>
          <w:szCs w:val="22"/>
          <w:u w:color="000000"/>
          <w:bdr w:val="nil"/>
          <w:lang w:val="en-US" w:eastAsia="zh-CN"/>
        </w:rPr>
        <w:t xml:space="preserve">In this option, the strategy is to design a comprehensive integrate addressing and routing system for both the space and terrestrial networks. </w:t>
      </w:r>
      <w:proofErr w:type="gramStart"/>
      <w:r w:rsidRPr="00E93D7F">
        <w:rPr>
          <w:rFonts w:eastAsia="Calibri" w:cs="Calibri"/>
          <w:color w:val="000000"/>
          <w:kern w:val="2"/>
          <w:sz w:val="22"/>
          <w:szCs w:val="22"/>
          <w:u w:color="000000"/>
          <w:bdr w:val="nil"/>
          <w:lang w:val="en-US" w:eastAsia="zh-CN"/>
        </w:rPr>
        <w:t>Apparently</w:t>
      </w:r>
      <w:proofErr w:type="gramEnd"/>
      <w:r w:rsidRPr="00E93D7F">
        <w:rPr>
          <w:rFonts w:eastAsia="Calibri" w:cs="Calibri"/>
          <w:color w:val="000000"/>
          <w:kern w:val="2"/>
          <w:sz w:val="22"/>
          <w:szCs w:val="22"/>
          <w:u w:color="000000"/>
          <w:bdr w:val="nil"/>
          <w:lang w:val="en-US" w:eastAsia="zh-CN"/>
        </w:rPr>
        <w:t xml:space="preserve"> this is the most radical option among the three proposals. The new addressing and routing system in this case should be able to natively overcome the issues caused by the topology dynamics, this includes the dynamicity within the satellite constellations and between the space-terrestrial links. The ultimate ambition of this option would be to integrate any network especially future network architectures, rather than restricting to legacy IP-based networks. Therefore, for this option, the requirement for compatibility, scalability, robustness, and mobility support should be satisfied from basic design. Although developing such a new architecture can be very challenging plus it will also face significant pressure from the deployment side as there may be strong impact on the current network system, the reward can be potentially significant. Compared to option II, the most prominent benefit is that, end-to-end communication is natively supported (rather than requiring </w:t>
      </w:r>
      <w:proofErr w:type="spellStart"/>
      <w:r w:rsidRPr="00E93D7F">
        <w:rPr>
          <w:rFonts w:eastAsia="Calibri" w:cs="Calibri"/>
          <w:color w:val="000000"/>
          <w:kern w:val="2"/>
          <w:sz w:val="22"/>
          <w:szCs w:val="22"/>
          <w:u w:color="000000"/>
          <w:bdr w:val="nil"/>
          <w:lang w:val="en-US" w:eastAsia="zh-CN"/>
        </w:rPr>
        <w:t>tunnelling</w:t>
      </w:r>
      <w:proofErr w:type="spellEnd"/>
      <w:r w:rsidRPr="00E93D7F">
        <w:rPr>
          <w:rFonts w:eastAsia="Calibri" w:cs="Calibri"/>
          <w:color w:val="000000"/>
          <w:kern w:val="2"/>
          <w:sz w:val="22"/>
          <w:szCs w:val="22"/>
          <w:u w:color="000000"/>
          <w:bdr w:val="nil"/>
          <w:lang w:val="en-US" w:eastAsia="zh-CN"/>
        </w:rPr>
        <w:t xml:space="preserve"> or protocol translation between the networks) since the space and terrestrial networks are running the same addressing and routing framework. To achieve this goal, any method is open for discussion, this may include but not limited to introducing additional fields in IP packet headers and/or routing tables, or even location-free schemes. In figure 3, we depict the envisioned space-terrestrial networking system under this option. As can be seen, both the space and terrestrial networks are running the new designed addressing and routing system, in which the integrated address may contain information from multiple protocols. In principle, the routing in the space should simultaneously take into account both the satellite address and the IP address instead of completely relying on satellite address by encapsulating the IP address, as is the case in Option II. Thereby, the user devices running on legacy IP can freely switch their connections between the space and terrestrial network depending on the network performance. As such, advance internet services such as caching, video accelerator can also be supported in the satellite network. Finally, it is worth noting that, since there is no packet header encapsulation in this case, when a packet is being delivered through the terrestrial network, the header field for satellite address can be either reserved for other purpose or eliminated with mechanisms such as variable-length IP addressing schemes. </w:t>
      </w:r>
    </w:p>
    <w:p w14:paraId="7EB9ABA7" w14:textId="77777777" w:rsidR="00E93D7F" w:rsidRPr="00E93D7F" w:rsidRDefault="00E93D7F" w:rsidP="00E93D7F">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3FB2DBD" w14:textId="77777777" w:rsidR="00E93D7F" w:rsidRPr="00E93D7F" w:rsidRDefault="00E93D7F" w:rsidP="00E93D7F">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E93D7F">
        <w:rPr>
          <w:rFonts w:eastAsia="Times New Roman"/>
          <w:noProof/>
          <w:color w:val="000000"/>
          <w:kern w:val="2"/>
          <w:sz w:val="22"/>
          <w:szCs w:val="22"/>
          <w:u w:color="000000"/>
          <w:bdr w:val="nil"/>
          <w:lang w:val="en-US" w:eastAsia="en-US"/>
        </w:rPr>
        <w:lastRenderedPageBreak/>
        <w:drawing>
          <wp:inline distT="0" distB="0" distL="0" distR="0" wp14:anchorId="2A7CBB3E" wp14:editId="0E2806C7">
            <wp:extent cx="3422650" cy="2183130"/>
            <wp:effectExtent l="0" t="0" r="6350" b="7620"/>
            <wp:docPr id="1073741830" name="officeArt object" descr="Satellite_Terrestrial_NewAddress_NewAddress.PNG"/>
            <wp:cNvGraphicFramePr/>
            <a:graphic xmlns:a="http://schemas.openxmlformats.org/drawingml/2006/main">
              <a:graphicData uri="http://schemas.openxmlformats.org/drawingml/2006/picture">
                <pic:pic xmlns:pic="http://schemas.openxmlformats.org/drawingml/2006/picture">
                  <pic:nvPicPr>
                    <pic:cNvPr id="1073741830" name="Satellite_Terrestrial_NewAddress_NewAddress.PNG" descr="Satellite_Terrestrial_NewAddress_NewAddress.PNG"/>
                    <pic:cNvPicPr>
                      <a:picLocks noChangeAspect="1"/>
                    </pic:cNvPicPr>
                  </pic:nvPicPr>
                  <pic:blipFill>
                    <a:blip r:embed="rId56"/>
                    <a:stretch>
                      <a:fillRect/>
                    </a:stretch>
                  </pic:blipFill>
                  <pic:spPr>
                    <a:xfrm>
                      <a:off x="0" y="0"/>
                      <a:ext cx="3423371" cy="2183590"/>
                    </a:xfrm>
                    <a:prstGeom prst="rect">
                      <a:avLst/>
                    </a:prstGeom>
                    <a:ln w="12700" cap="flat">
                      <a:noFill/>
                      <a:miter lim="400000"/>
                    </a:ln>
                    <a:effectLst/>
                  </pic:spPr>
                </pic:pic>
              </a:graphicData>
            </a:graphic>
          </wp:inline>
        </w:drawing>
      </w:r>
    </w:p>
    <w:p w14:paraId="4616801B" w14:textId="093C094A" w:rsidR="00E93D7F" w:rsidRPr="00E93D7F" w:rsidRDefault="004A4921" w:rsidP="00E93D7F">
      <w:pPr>
        <w:widowControl w:val="0"/>
        <w:pBdr>
          <w:top w:val="nil"/>
          <w:left w:val="nil"/>
          <w:bottom w:val="nil"/>
          <w:right w:val="nil"/>
          <w:between w:val="nil"/>
          <w:bar w:val="nil"/>
        </w:pBdr>
        <w:spacing w:before="0"/>
        <w:jc w:val="center"/>
        <w:rPr>
          <w:rFonts w:eastAsia="Times New Roman"/>
          <w:i/>
          <w:iCs/>
          <w:color w:val="000000"/>
          <w:kern w:val="2"/>
          <w:sz w:val="22"/>
          <w:szCs w:val="22"/>
          <w:u w:color="000000"/>
          <w:bdr w:val="nil"/>
          <w:lang w:val="en-US" w:eastAsia="zh-CN"/>
        </w:rPr>
      </w:pPr>
      <w:bookmarkStart w:id="130" w:name="_Toc3985400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36</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E93D7F" w:rsidRPr="00E93D7F">
        <w:rPr>
          <w:rFonts w:eastAsia="Calibri" w:cs="Calibri"/>
          <w:color w:val="000000"/>
          <w:kern w:val="2"/>
          <w:sz w:val="22"/>
          <w:szCs w:val="22"/>
          <w:u w:color="000000"/>
          <w:bdr w:val="nil"/>
          <w:lang w:val="en-US" w:eastAsia="zh-CN"/>
        </w:rPr>
        <w:t>Envisioned addressing and routing system in option III</w:t>
      </w:r>
      <w:bookmarkEnd w:id="130"/>
    </w:p>
    <w:p w14:paraId="69CFDD1E" w14:textId="77777777" w:rsidR="00E93D7F" w:rsidRDefault="00E93D7F" w:rsidP="00C17AB4">
      <w:pPr>
        <w:widowControl w:val="0"/>
        <w:spacing w:before="0"/>
        <w:rPr>
          <w:rFonts w:ascii="Calibri" w:eastAsia="SimSun" w:hAnsi="Calibri"/>
          <w:kern w:val="2"/>
          <w:sz w:val="21"/>
          <w:szCs w:val="22"/>
          <w:lang w:val="en-US" w:eastAsia="zh-CN"/>
        </w:rPr>
      </w:pPr>
    </w:p>
    <w:p w14:paraId="6662C0AE" w14:textId="77777777" w:rsidR="00E93D7F" w:rsidRDefault="00E93D7F" w:rsidP="00C17AB4">
      <w:pPr>
        <w:widowControl w:val="0"/>
        <w:spacing w:before="0"/>
        <w:rPr>
          <w:rFonts w:ascii="Calibri" w:eastAsia="SimSun" w:hAnsi="Calibri"/>
          <w:kern w:val="2"/>
          <w:sz w:val="21"/>
          <w:szCs w:val="22"/>
          <w:lang w:val="en-US" w:eastAsia="zh-CN"/>
        </w:rPr>
      </w:pPr>
    </w:p>
    <w:p w14:paraId="7586CBEB" w14:textId="77777777" w:rsidR="00E93D7F" w:rsidRDefault="00E93D7F" w:rsidP="00C17AB4">
      <w:pPr>
        <w:widowControl w:val="0"/>
        <w:spacing w:before="0"/>
        <w:rPr>
          <w:rFonts w:ascii="Calibri" w:eastAsia="SimSun" w:hAnsi="Calibri"/>
          <w:kern w:val="2"/>
          <w:sz w:val="21"/>
          <w:szCs w:val="22"/>
          <w:lang w:val="en-US" w:eastAsia="zh-CN"/>
        </w:rPr>
      </w:pPr>
    </w:p>
    <w:p w14:paraId="5E3A5E58" w14:textId="27C8E6C8" w:rsidR="0000015B" w:rsidRPr="00853DFF" w:rsidRDefault="0000015B" w:rsidP="003E06C4">
      <w:pPr>
        <w:pStyle w:val="ListParagraph"/>
        <w:numPr>
          <w:ilvl w:val="1"/>
          <w:numId w:val="80"/>
        </w:numPr>
        <w:outlineLvl w:val="1"/>
        <w:rPr>
          <w:rFonts w:eastAsia="SimSun"/>
          <w:b/>
          <w:kern w:val="2"/>
          <w:lang w:eastAsia="zh-CN"/>
        </w:rPr>
      </w:pPr>
      <w:bookmarkStart w:id="131" w:name="_Toc39853877"/>
      <w:r w:rsidRPr="00853DFF">
        <w:rPr>
          <w:rFonts w:eastAsia="SimSun"/>
          <w:b/>
          <w:kern w:val="2"/>
          <w:lang w:eastAsia="zh-CN"/>
        </w:rPr>
        <w:t>Other Advanced Functionalities and Features</w:t>
      </w:r>
      <w:bookmarkEnd w:id="131"/>
    </w:p>
    <w:p w14:paraId="3B8FF173" w14:textId="77777777" w:rsidR="0000015B" w:rsidRPr="00853DFF" w:rsidRDefault="0000015B" w:rsidP="00A04F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1C2E92A9" w14:textId="7C36E762" w:rsidR="0000015B" w:rsidRPr="00853DFF" w:rsidRDefault="0000015B" w:rsidP="003E06C4">
      <w:pPr>
        <w:pStyle w:val="ListParagraph"/>
        <w:widowControl w:val="0"/>
        <w:numPr>
          <w:ilvl w:val="2"/>
          <w:numId w:val="80"/>
        </w:numPr>
        <w:pBdr>
          <w:top w:val="nil"/>
          <w:left w:val="nil"/>
          <w:bottom w:val="nil"/>
          <w:right w:val="nil"/>
          <w:between w:val="nil"/>
          <w:bar w:val="nil"/>
        </w:pBdr>
        <w:spacing w:before="0"/>
        <w:outlineLvl w:val="2"/>
        <w:rPr>
          <w:rFonts w:eastAsia="Times New Roman"/>
          <w:b/>
          <w:iCs/>
          <w:color w:val="000000"/>
          <w:kern w:val="2"/>
          <w:u w:color="000000"/>
          <w:bdr w:val="nil"/>
          <w:lang w:val="en-US" w:eastAsia="zh-CN"/>
        </w:rPr>
      </w:pPr>
      <w:bookmarkStart w:id="132" w:name="_Toc39853878"/>
      <w:r w:rsidRPr="00853DFF">
        <w:rPr>
          <w:rFonts w:eastAsia="Calibri" w:cs="Calibri"/>
          <w:b/>
          <w:iCs/>
          <w:color w:val="000000"/>
          <w:kern w:val="2"/>
          <w:u w:color="000000"/>
          <w:bdr w:val="nil"/>
          <w:lang w:val="en-US" w:eastAsia="zh-CN"/>
        </w:rPr>
        <w:t>Supporting of unicast, multicast, broadcast and anycast</w:t>
      </w:r>
      <w:bookmarkEnd w:id="132"/>
    </w:p>
    <w:p w14:paraId="2A43FCD4" w14:textId="77777777" w:rsidR="00922B30" w:rsidRPr="00853DFF" w:rsidRDefault="00922B30"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u w:color="000000"/>
          <w:bdr w:val="nil"/>
          <w:lang w:val="en-US" w:eastAsia="zh-CN"/>
        </w:rPr>
      </w:pPr>
    </w:p>
    <w:p w14:paraId="41BD149E" w14:textId="77777777" w:rsidR="0000015B" w:rsidRPr="00853DFF"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853DFF">
        <w:rPr>
          <w:rFonts w:eastAsia="Calibri" w:cs="Calibri"/>
          <w:color w:val="000000"/>
          <w:kern w:val="2"/>
          <w:u w:color="000000"/>
          <w:bdr w:val="nil"/>
          <w:lang w:val="en-US" w:eastAsia="zh-CN"/>
        </w:rPr>
        <w:t>In addition to the support of the basic unicast function, the LEO satellite network should also support other advanced modes of communication including multicast/broadcast and anycast. Concerning multicast, a key challenge is the stability in maintaining the multicast tree against the dynamic change of the LEO satellite network topology, in particular concerning the establishment and tear-down of transient network links between encountered LEO satellites that belong to different constellation orbits, in which case the maintenance of the link can only last for a short period of time. If the multicast tree consists of network elements on the ground, then the stability issue of maintaining the multicast tree will also involve necessary handover between LEO satellites and the terrestrial infrastructure such as ground stations. The same technical issue is also applied to the anycast scenario in terms of maintaining the connection with the targeted content/data source.</w:t>
      </w:r>
    </w:p>
    <w:p w14:paraId="0DCCC638" w14:textId="77777777" w:rsidR="0000015B" w:rsidRPr="00853DFF" w:rsidRDefault="0000015B" w:rsidP="0000015B">
      <w:pPr>
        <w:widowControl w:val="0"/>
        <w:pBdr>
          <w:top w:val="nil"/>
          <w:left w:val="nil"/>
          <w:bottom w:val="nil"/>
          <w:right w:val="nil"/>
          <w:between w:val="nil"/>
          <w:bar w:val="nil"/>
        </w:pBdr>
        <w:spacing w:before="0"/>
        <w:jc w:val="both"/>
        <w:rPr>
          <w:rFonts w:eastAsia="Times New Roman"/>
          <w:b/>
          <w:color w:val="000000"/>
          <w:kern w:val="2"/>
          <w:u w:val="single"/>
          <w:bdr w:val="nil"/>
          <w:lang w:val="en-US" w:eastAsia="zh-CN"/>
        </w:rPr>
      </w:pPr>
    </w:p>
    <w:p w14:paraId="03DD1D80" w14:textId="6DC4DA61" w:rsidR="0000015B" w:rsidRPr="008E318C" w:rsidRDefault="0000015B" w:rsidP="003E06C4">
      <w:pPr>
        <w:pStyle w:val="ListParagraph"/>
        <w:widowControl w:val="0"/>
        <w:numPr>
          <w:ilvl w:val="2"/>
          <w:numId w:val="80"/>
        </w:numPr>
        <w:pBdr>
          <w:top w:val="nil"/>
          <w:left w:val="nil"/>
          <w:bottom w:val="nil"/>
          <w:right w:val="nil"/>
          <w:between w:val="nil"/>
          <w:bar w:val="nil"/>
        </w:pBdr>
        <w:spacing w:before="0"/>
        <w:outlineLvl w:val="2"/>
        <w:rPr>
          <w:rFonts w:eastAsia="Times New Roman"/>
          <w:b/>
          <w:iCs/>
          <w:color w:val="000000"/>
          <w:kern w:val="2"/>
          <w:u w:val="single"/>
          <w:bdr w:val="nil"/>
          <w:lang w:val="en-US" w:eastAsia="zh-CN"/>
        </w:rPr>
      </w:pPr>
      <w:bookmarkStart w:id="133" w:name="_Toc39853879"/>
      <w:r w:rsidRPr="008E318C">
        <w:rPr>
          <w:rFonts w:eastAsia="Calibri" w:cs="Calibri"/>
          <w:b/>
          <w:iCs/>
          <w:color w:val="000000"/>
          <w:kern w:val="2"/>
          <w:u w:val="single"/>
          <w:bdr w:val="nil"/>
          <w:lang w:val="en-US" w:eastAsia="zh-CN"/>
        </w:rPr>
        <w:t>Access/admission control and security</w:t>
      </w:r>
      <w:bookmarkEnd w:id="133"/>
      <w:r w:rsidRPr="008E318C">
        <w:rPr>
          <w:rFonts w:eastAsia="Calibri" w:cs="Calibri"/>
          <w:b/>
          <w:iCs/>
          <w:color w:val="000000"/>
          <w:kern w:val="2"/>
          <w:u w:val="single"/>
          <w:bdr w:val="nil"/>
          <w:lang w:val="en-US" w:eastAsia="zh-CN"/>
        </w:rPr>
        <w:t xml:space="preserve"> </w:t>
      </w:r>
    </w:p>
    <w:p w14:paraId="31BE43E3" w14:textId="77777777" w:rsidR="00853DFF" w:rsidRDefault="00853DFF" w:rsidP="0000015B">
      <w:pPr>
        <w:widowControl w:val="0"/>
        <w:pBdr>
          <w:top w:val="nil"/>
          <w:left w:val="nil"/>
          <w:bottom w:val="nil"/>
          <w:right w:val="nil"/>
          <w:between w:val="nil"/>
          <w:bar w:val="nil"/>
        </w:pBdr>
        <w:spacing w:before="0"/>
        <w:jc w:val="both"/>
        <w:rPr>
          <w:rFonts w:eastAsia="Calibri" w:cs="Calibri"/>
          <w:color w:val="000000"/>
          <w:kern w:val="2"/>
          <w:u w:color="000000"/>
          <w:bdr w:val="nil"/>
          <w:lang w:val="en-US" w:eastAsia="zh-CN"/>
        </w:rPr>
      </w:pPr>
    </w:p>
    <w:p w14:paraId="54C17218" w14:textId="77777777" w:rsidR="0000015B" w:rsidRPr="00853DFF"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853DFF">
        <w:rPr>
          <w:rFonts w:eastAsia="Calibri" w:cs="Calibri"/>
          <w:color w:val="000000"/>
          <w:kern w:val="2"/>
          <w:u w:color="000000"/>
          <w:bdr w:val="nil"/>
          <w:lang w:val="en-US" w:eastAsia="zh-CN"/>
        </w:rPr>
        <w:t>Due to the relatively limited communication resources in the space as compared to the terrestrial network infrastructure, access and admission control mechanisms need to be in place in order to avoid excessive or non-</w:t>
      </w:r>
      <w:proofErr w:type="spellStart"/>
      <w:r w:rsidRPr="00853DFF">
        <w:rPr>
          <w:rFonts w:eastAsia="Calibri" w:cs="Calibri"/>
          <w:color w:val="000000"/>
          <w:kern w:val="2"/>
          <w:u w:color="000000"/>
          <w:bdr w:val="nil"/>
          <w:lang w:val="en-US" w:eastAsia="zh-CN"/>
        </w:rPr>
        <w:t>authorised</w:t>
      </w:r>
      <w:proofErr w:type="spellEnd"/>
      <w:r w:rsidRPr="00853DFF">
        <w:rPr>
          <w:rFonts w:eastAsia="Calibri" w:cs="Calibri"/>
          <w:color w:val="000000"/>
          <w:kern w:val="2"/>
          <w:u w:color="000000"/>
          <w:bdr w:val="nil"/>
          <w:lang w:val="en-US" w:eastAsia="zh-CN"/>
        </w:rPr>
        <w:t xml:space="preserve"> user traffic to be randomly injected into the LEO satellite network. Traditionally, such functionality can be fulfilled by the facilities on the ground, e.g. ground stations which are interfacing the satellites. However, in the future if each satellite is able to provide direct communication link with end user devices without necessarily going through ground stations, then each LEO satellite, acting as an access router, should be able to take the responsibility of access/admission control in order to protect the network resources on the satellite network side. To generalize this, further security mechanisms and functionalities (e.g. firewalls etc.) can be also deployed on the LEO satellite network side. </w:t>
      </w:r>
    </w:p>
    <w:p w14:paraId="1C42DE35" w14:textId="77777777" w:rsidR="0000015B" w:rsidRPr="00853DFF"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4C5368C7" w14:textId="68DDCFF6" w:rsidR="0000015B" w:rsidRPr="008E318C" w:rsidRDefault="0000015B" w:rsidP="003E06C4">
      <w:pPr>
        <w:pStyle w:val="ListParagraph"/>
        <w:widowControl w:val="0"/>
        <w:numPr>
          <w:ilvl w:val="2"/>
          <w:numId w:val="80"/>
        </w:numPr>
        <w:pBdr>
          <w:top w:val="nil"/>
          <w:left w:val="nil"/>
          <w:bottom w:val="nil"/>
          <w:right w:val="nil"/>
          <w:between w:val="nil"/>
          <w:bar w:val="nil"/>
        </w:pBdr>
        <w:spacing w:before="0"/>
        <w:outlineLvl w:val="2"/>
        <w:rPr>
          <w:rFonts w:eastAsia="Times New Roman"/>
          <w:b/>
          <w:iCs/>
          <w:color w:val="000000"/>
          <w:kern w:val="2"/>
          <w:u w:color="000000"/>
          <w:bdr w:val="nil"/>
          <w:lang w:val="en-US" w:eastAsia="zh-CN"/>
        </w:rPr>
      </w:pPr>
      <w:bookmarkStart w:id="134" w:name="_Toc39853880"/>
      <w:r w:rsidRPr="008E318C">
        <w:rPr>
          <w:rFonts w:eastAsia="Calibri" w:cs="Calibri"/>
          <w:b/>
          <w:iCs/>
          <w:color w:val="000000"/>
          <w:kern w:val="2"/>
          <w:u w:color="000000"/>
          <w:bdr w:val="nil"/>
          <w:lang w:val="en-US" w:eastAsia="zh-CN"/>
        </w:rPr>
        <w:t>Edge caching and computing</w:t>
      </w:r>
      <w:bookmarkEnd w:id="134"/>
    </w:p>
    <w:p w14:paraId="3D808CEB" w14:textId="77777777" w:rsidR="00740C9E" w:rsidRDefault="00740C9E" w:rsidP="0000015B">
      <w:pPr>
        <w:widowControl w:val="0"/>
        <w:pBdr>
          <w:top w:val="nil"/>
          <w:left w:val="nil"/>
          <w:bottom w:val="nil"/>
          <w:right w:val="nil"/>
          <w:between w:val="nil"/>
          <w:bar w:val="nil"/>
        </w:pBdr>
        <w:spacing w:before="0"/>
        <w:jc w:val="both"/>
        <w:rPr>
          <w:rFonts w:eastAsia="Calibri" w:cs="Calibri"/>
          <w:color w:val="000000"/>
          <w:kern w:val="2"/>
          <w:u w:color="000000"/>
          <w:bdr w:val="nil"/>
          <w:lang w:val="en-US" w:eastAsia="zh-CN"/>
        </w:rPr>
      </w:pPr>
    </w:p>
    <w:p w14:paraId="36E765BF" w14:textId="77777777" w:rsidR="0000015B" w:rsidRPr="00740C9E"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740C9E">
        <w:rPr>
          <w:rFonts w:eastAsia="Calibri" w:cs="Calibri"/>
          <w:color w:val="000000"/>
          <w:kern w:val="2"/>
          <w:u w:color="000000"/>
          <w:bdr w:val="nil"/>
          <w:lang w:val="en-US" w:eastAsia="zh-CN"/>
        </w:rPr>
        <w:t xml:space="preserve">The current vision of the LEO satellite network has mainly focused on the simple data delivery function. However, there have been some initial feasibility discussion on the capability extension to support edge-based content caching and computing thanks to the relatively short latency in such an environment compared to the GEO satellite scenario [4]. In this case, each LEO satellite will need to be equipped with lightweight computing and data storage facilities in addition to simple routing and forwarding. On the other hand, the corresponding technical challenges mainly include: (1) Limited power/energy supply to maintain the normal operation of computing facilities; (2) potentially higher data error rate due to space magnetic radiation on storage media; (3) frequent handover between LEO satellites and the ground infrastructure which leads to potential service stability issues.   </w:t>
      </w:r>
    </w:p>
    <w:p w14:paraId="663726DA" w14:textId="77777777" w:rsidR="0000015B" w:rsidRPr="00740C9E" w:rsidRDefault="0000015B" w:rsidP="0000015B">
      <w:pPr>
        <w:widowControl w:val="0"/>
        <w:pBdr>
          <w:top w:val="nil"/>
          <w:left w:val="nil"/>
          <w:bottom w:val="nil"/>
          <w:right w:val="nil"/>
          <w:between w:val="nil"/>
          <w:bar w:val="nil"/>
        </w:pBdr>
        <w:spacing w:before="0"/>
        <w:jc w:val="both"/>
        <w:rPr>
          <w:rFonts w:eastAsia="Times New Roman"/>
          <w:b/>
          <w:color w:val="000000"/>
          <w:kern w:val="2"/>
          <w:u w:color="000000"/>
          <w:bdr w:val="nil"/>
          <w:lang w:val="en-US" w:eastAsia="zh-CN"/>
        </w:rPr>
      </w:pPr>
    </w:p>
    <w:p w14:paraId="6CDA6A8F" w14:textId="4B7107AF" w:rsidR="0000015B" w:rsidRPr="008E318C" w:rsidRDefault="0000015B" w:rsidP="003E06C4">
      <w:pPr>
        <w:pStyle w:val="ListParagraph"/>
        <w:widowControl w:val="0"/>
        <w:numPr>
          <w:ilvl w:val="2"/>
          <w:numId w:val="80"/>
        </w:numPr>
        <w:pBdr>
          <w:top w:val="nil"/>
          <w:left w:val="nil"/>
          <w:bottom w:val="nil"/>
          <w:right w:val="nil"/>
          <w:between w:val="nil"/>
          <w:bar w:val="nil"/>
        </w:pBdr>
        <w:spacing w:before="0"/>
        <w:outlineLvl w:val="2"/>
        <w:rPr>
          <w:rFonts w:eastAsia="Times New Roman"/>
          <w:b/>
          <w:iCs/>
          <w:color w:val="000000"/>
          <w:kern w:val="2"/>
          <w:u w:color="000000"/>
          <w:bdr w:val="nil"/>
          <w:lang w:val="en-US" w:eastAsia="zh-CN"/>
        </w:rPr>
      </w:pPr>
      <w:bookmarkStart w:id="135" w:name="_Toc39853881"/>
      <w:r w:rsidRPr="008E318C">
        <w:rPr>
          <w:rFonts w:eastAsia="Calibri" w:cs="Calibri"/>
          <w:b/>
          <w:iCs/>
          <w:color w:val="000000"/>
          <w:kern w:val="2"/>
          <w:u w:color="000000"/>
          <w:bdr w:val="nil"/>
          <w:lang w:val="en-US" w:eastAsia="zh-CN"/>
        </w:rPr>
        <w:t>Network slicing</w:t>
      </w:r>
      <w:bookmarkEnd w:id="135"/>
    </w:p>
    <w:p w14:paraId="298D96EB" w14:textId="77777777" w:rsidR="00740C9E" w:rsidRDefault="00740C9E" w:rsidP="0000015B">
      <w:pPr>
        <w:widowControl w:val="0"/>
        <w:pBdr>
          <w:top w:val="nil"/>
          <w:left w:val="nil"/>
          <w:bottom w:val="nil"/>
          <w:right w:val="nil"/>
          <w:between w:val="nil"/>
          <w:bar w:val="nil"/>
        </w:pBdr>
        <w:spacing w:before="0"/>
        <w:jc w:val="both"/>
        <w:rPr>
          <w:rFonts w:eastAsia="Calibri" w:cs="Calibri"/>
          <w:color w:val="000000"/>
          <w:kern w:val="2"/>
          <w:u w:color="000000"/>
          <w:bdr w:val="nil"/>
          <w:lang w:val="en-US" w:eastAsia="zh-CN"/>
        </w:rPr>
      </w:pPr>
    </w:p>
    <w:p w14:paraId="1236E956" w14:textId="77777777" w:rsidR="0000015B" w:rsidRPr="00740C9E" w:rsidRDefault="0000015B" w:rsidP="0000015B">
      <w:pPr>
        <w:widowControl w:val="0"/>
        <w:pBdr>
          <w:top w:val="nil"/>
          <w:left w:val="nil"/>
          <w:bottom w:val="nil"/>
          <w:right w:val="nil"/>
          <w:between w:val="nil"/>
          <w:bar w:val="nil"/>
        </w:pBdr>
        <w:spacing w:before="0"/>
        <w:jc w:val="both"/>
        <w:rPr>
          <w:rFonts w:eastAsia="Calibri" w:cs="Calibri"/>
          <w:color w:val="000000"/>
          <w:kern w:val="2"/>
          <w:u w:color="000000"/>
          <w:bdr w:val="nil"/>
          <w:lang w:val="en-US" w:eastAsia="zh-CN"/>
        </w:rPr>
      </w:pPr>
      <w:r w:rsidRPr="00740C9E">
        <w:rPr>
          <w:rFonts w:eastAsia="Calibri" w:cs="Calibri"/>
          <w:color w:val="000000"/>
          <w:kern w:val="2"/>
          <w:u w:color="000000"/>
          <w:bdr w:val="nil"/>
          <w:lang w:val="en-US" w:eastAsia="zh-CN"/>
        </w:rPr>
        <w:t>In the context of 5G, network slicing [5] has been deemed as a promising feature for operators to provision network resources and functions in order to tailor for heterogeneous requirements of emerging applications and services. While the business model for network slicing on the traditional network operator side has been relatively clear, a more complex scenario of involving satellite operators has not yet been previously elaborated. As a starting point, a terrestrial network operator can rent virtual network resources provided by a satellite operator in order to build a dedicated backhaul link for connecting its point of presences (</w:t>
      </w:r>
      <w:proofErr w:type="spellStart"/>
      <w:r w:rsidRPr="00740C9E">
        <w:rPr>
          <w:rFonts w:eastAsia="Calibri" w:cs="Calibri"/>
          <w:color w:val="000000"/>
          <w:kern w:val="2"/>
          <w:u w:color="000000"/>
          <w:bdr w:val="nil"/>
          <w:lang w:val="en-US" w:eastAsia="zh-CN"/>
        </w:rPr>
        <w:t>PoPs</w:t>
      </w:r>
      <w:proofErr w:type="spellEnd"/>
      <w:r w:rsidRPr="00740C9E">
        <w:rPr>
          <w:rFonts w:eastAsia="Calibri" w:cs="Calibri"/>
          <w:color w:val="000000"/>
          <w:kern w:val="2"/>
          <w:u w:color="000000"/>
          <w:bdr w:val="nil"/>
          <w:lang w:val="en-US" w:eastAsia="zh-CN"/>
        </w:rPr>
        <w:t xml:space="preserve">). In this case the terrestrial network operator is able to create end-to-end slices for supporting different application types, and the backhaul component of selected subset of slices (e.g. </w:t>
      </w:r>
      <w:proofErr w:type="spellStart"/>
      <w:r w:rsidRPr="00740C9E">
        <w:rPr>
          <w:rFonts w:eastAsia="Calibri" w:cs="Calibri"/>
          <w:color w:val="000000"/>
          <w:kern w:val="2"/>
          <w:u w:color="000000"/>
          <w:bdr w:val="nil"/>
          <w:lang w:val="en-US" w:eastAsia="zh-CN"/>
        </w:rPr>
        <w:t>eMBB</w:t>
      </w:r>
      <w:proofErr w:type="spellEnd"/>
      <w:r w:rsidRPr="00740C9E">
        <w:rPr>
          <w:rFonts w:eastAsia="Calibri" w:cs="Calibri"/>
          <w:color w:val="000000"/>
          <w:kern w:val="2"/>
          <w:u w:color="000000"/>
          <w:bdr w:val="nil"/>
          <w:lang w:val="en-US" w:eastAsia="zh-CN"/>
        </w:rPr>
        <w:t xml:space="preserve"> (Enhanced Mobile Broadband) for video content delivery) can leverage on the satellite capability. </w:t>
      </w:r>
    </w:p>
    <w:p w14:paraId="5FA2459B" w14:textId="77777777" w:rsidR="0000015B" w:rsidRPr="0000015B" w:rsidRDefault="0000015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6F554271" w14:textId="77777777" w:rsidR="0000015B" w:rsidRPr="0000015B" w:rsidRDefault="0000015B" w:rsidP="0000015B">
      <w:pPr>
        <w:widowControl w:val="0"/>
        <w:pBdr>
          <w:top w:val="nil"/>
          <w:left w:val="nil"/>
          <w:bottom w:val="nil"/>
          <w:right w:val="nil"/>
          <w:between w:val="nil"/>
          <w:bar w:val="nil"/>
        </w:pBdr>
        <w:spacing w:before="0"/>
        <w:jc w:val="center"/>
        <w:rPr>
          <w:rFonts w:eastAsia="Times New Roman"/>
          <w:color w:val="000000"/>
          <w:kern w:val="2"/>
          <w:sz w:val="22"/>
          <w:szCs w:val="22"/>
          <w:u w:color="000000"/>
          <w:bdr w:val="nil"/>
          <w:lang w:val="en-US" w:eastAsia="zh-CN"/>
        </w:rPr>
      </w:pPr>
      <w:r w:rsidRPr="0000015B">
        <w:rPr>
          <w:rFonts w:eastAsia="Times New Roman"/>
          <w:noProof/>
          <w:color w:val="000000"/>
          <w:kern w:val="2"/>
          <w:sz w:val="22"/>
          <w:szCs w:val="22"/>
          <w:u w:color="000000"/>
          <w:bdr w:val="nil"/>
          <w:lang w:val="en-US" w:eastAsia="en-US"/>
        </w:rPr>
        <w:drawing>
          <wp:inline distT="0" distB="0" distL="0" distR="0" wp14:anchorId="1C7947E4" wp14:editId="73C7C1E1">
            <wp:extent cx="4430279" cy="2308945"/>
            <wp:effectExtent l="0" t="0" r="0" b="0"/>
            <wp:docPr id="1073741831" name="officeArt object" descr="Picture 18"/>
            <wp:cNvGraphicFramePr/>
            <a:graphic xmlns:a="http://schemas.openxmlformats.org/drawingml/2006/main">
              <a:graphicData uri="http://schemas.openxmlformats.org/drawingml/2006/picture">
                <pic:pic xmlns:pic="http://schemas.openxmlformats.org/drawingml/2006/picture">
                  <pic:nvPicPr>
                    <pic:cNvPr id="1073741831" name="Picture 18" descr="Picture 18"/>
                    <pic:cNvPicPr>
                      <a:picLocks noChangeAspect="1"/>
                    </pic:cNvPicPr>
                  </pic:nvPicPr>
                  <pic:blipFill>
                    <a:blip r:embed="rId57"/>
                    <a:stretch>
                      <a:fillRect/>
                    </a:stretch>
                  </pic:blipFill>
                  <pic:spPr>
                    <a:xfrm>
                      <a:off x="0" y="0"/>
                      <a:ext cx="4430279" cy="2308945"/>
                    </a:xfrm>
                    <a:prstGeom prst="rect">
                      <a:avLst/>
                    </a:prstGeom>
                    <a:ln w="12700" cap="flat">
                      <a:noFill/>
                      <a:miter lim="400000"/>
                    </a:ln>
                    <a:effectLst/>
                  </pic:spPr>
                </pic:pic>
              </a:graphicData>
            </a:graphic>
          </wp:inline>
        </w:drawing>
      </w:r>
    </w:p>
    <w:p w14:paraId="34E2E1E9" w14:textId="790F7AE6" w:rsidR="0000015B" w:rsidRPr="0000015B" w:rsidRDefault="004A4921" w:rsidP="0000015B">
      <w:pPr>
        <w:widowControl w:val="0"/>
        <w:pBdr>
          <w:top w:val="nil"/>
          <w:left w:val="nil"/>
          <w:bottom w:val="nil"/>
          <w:right w:val="nil"/>
          <w:between w:val="nil"/>
          <w:bar w:val="nil"/>
        </w:pBdr>
        <w:spacing w:before="0"/>
        <w:ind w:left="425"/>
        <w:jc w:val="center"/>
        <w:rPr>
          <w:rFonts w:eastAsia="Times New Roman"/>
          <w:color w:val="000000"/>
          <w:kern w:val="2"/>
          <w:sz w:val="22"/>
          <w:szCs w:val="22"/>
          <w:u w:color="000000"/>
          <w:bdr w:val="nil"/>
          <w:lang w:val="en-US" w:eastAsia="zh-CN"/>
        </w:rPr>
      </w:pPr>
      <w:bookmarkStart w:id="136" w:name="_Toc3985400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37</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00015B" w:rsidRPr="0000015B">
        <w:rPr>
          <w:rFonts w:eastAsia="Calibri" w:cs="Calibri"/>
          <w:color w:val="000000"/>
          <w:kern w:val="2"/>
          <w:sz w:val="22"/>
          <w:szCs w:val="22"/>
          <w:u w:color="000000"/>
          <w:bdr w:val="nil"/>
          <w:lang w:val="en-US" w:eastAsia="zh-CN"/>
        </w:rPr>
        <w:t>Business scenario for network slicing</w:t>
      </w:r>
      <w:bookmarkEnd w:id="136"/>
    </w:p>
    <w:p w14:paraId="7F018108" w14:textId="77777777" w:rsidR="0000015B" w:rsidRPr="0000015B" w:rsidRDefault="0000015B" w:rsidP="0000015B">
      <w:pPr>
        <w:widowControl w:val="0"/>
        <w:pBdr>
          <w:top w:val="nil"/>
          <w:left w:val="nil"/>
          <w:bottom w:val="nil"/>
          <w:right w:val="nil"/>
          <w:between w:val="nil"/>
          <w:bar w:val="nil"/>
        </w:pBdr>
        <w:spacing w:before="0"/>
        <w:ind w:left="425"/>
        <w:jc w:val="both"/>
        <w:rPr>
          <w:rFonts w:eastAsia="Times New Roman"/>
          <w:color w:val="000000"/>
          <w:kern w:val="2"/>
          <w:sz w:val="22"/>
          <w:szCs w:val="22"/>
          <w:u w:color="000000"/>
          <w:bdr w:val="nil"/>
          <w:lang w:val="en-US" w:eastAsia="zh-CN"/>
        </w:rPr>
      </w:pPr>
    </w:p>
    <w:p w14:paraId="77C0047E" w14:textId="77777777" w:rsidR="0000015B" w:rsidRDefault="0000015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r w:rsidRPr="0000015B">
        <w:rPr>
          <w:rFonts w:eastAsia="Calibri" w:cs="Calibri"/>
          <w:color w:val="000000"/>
          <w:kern w:val="2"/>
          <w:sz w:val="22"/>
          <w:szCs w:val="22"/>
          <w:u w:color="000000"/>
          <w:bdr w:val="nil"/>
          <w:lang w:val="en-US" w:eastAsia="zh-CN"/>
        </w:rPr>
        <w:t>On the other hand, a satellite operator could also slice its own satellite link resources and lease to multiple terrestrial network operators for backhauling or extended access services, in particular by applying intelligent beamforming techniques to cater for different geographical areas. As shown in Figure 7 (for simplicity only one satellite is shown but it can be a chain of LEO satellites), sliced satellite link capabilities can be lease to terrestrial network operators (e.g. mobile operators) in order for them to build own service-tailored slices provided that the sliced satellite capability is able to fulfil the targeted service requirements. For instance, in the Figure 7 once terrestrial network operator A has deployed a MEC-based content prefetching/caching network function within its network slice (Slice A.1) for transmitting 4K/8K video content, then it can use leased satellite capability for backhauling 4K/8K video in that slice. From the business point of view, we can envisage a cash flow from end customers (subscribers of terrestrial network slices) to the terrestrial network operators and further to the satellite operator.</w:t>
      </w:r>
    </w:p>
    <w:p w14:paraId="4A3CEF3F" w14:textId="77777777" w:rsidR="00AB570B" w:rsidRDefault="00AB570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7177DE1C" w14:textId="255DB2BA" w:rsidR="00AB570B" w:rsidRPr="008E318C" w:rsidRDefault="00AB570B" w:rsidP="003E06C4">
      <w:pPr>
        <w:pStyle w:val="ListParagraph"/>
        <w:widowControl w:val="0"/>
        <w:numPr>
          <w:ilvl w:val="1"/>
          <w:numId w:val="80"/>
        </w:numPr>
        <w:pBdr>
          <w:top w:val="nil"/>
          <w:left w:val="nil"/>
          <w:bottom w:val="nil"/>
          <w:right w:val="nil"/>
          <w:between w:val="nil"/>
          <w:bar w:val="nil"/>
        </w:pBdr>
        <w:spacing w:before="0"/>
        <w:outlineLvl w:val="2"/>
        <w:rPr>
          <w:rFonts w:eastAsia="Times New Roman"/>
          <w:b/>
          <w:iCs/>
          <w:color w:val="000000"/>
          <w:kern w:val="2"/>
          <w:sz w:val="22"/>
          <w:szCs w:val="22"/>
          <w:u w:color="000000"/>
          <w:bdr w:val="nil"/>
          <w:lang w:val="en-US" w:eastAsia="zh-CN"/>
        </w:rPr>
      </w:pPr>
      <w:bookmarkStart w:id="137" w:name="_Toc39853882"/>
      <w:r w:rsidRPr="008E318C">
        <w:rPr>
          <w:rFonts w:eastAsia="Times New Roman"/>
          <w:b/>
          <w:color w:val="000000"/>
          <w:kern w:val="2"/>
          <w:sz w:val="22"/>
          <w:szCs w:val="22"/>
          <w:u w:color="000000"/>
          <w:bdr w:val="nil"/>
          <w:lang w:val="en-US" w:eastAsia="zh-CN"/>
        </w:rPr>
        <w:t>Implication to Key Network Management Operations</w:t>
      </w:r>
      <w:bookmarkEnd w:id="137"/>
    </w:p>
    <w:p w14:paraId="1E90CCB0" w14:textId="77777777" w:rsidR="00AB570B" w:rsidRPr="00AB570B" w:rsidRDefault="00AB570B" w:rsidP="00AB570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40940CC" w14:textId="77777777" w:rsidR="00AB570B" w:rsidRPr="00AB570B" w:rsidRDefault="00AB570B" w:rsidP="00AB570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We briefly discuss the network management implications from the viewpoint of the following major features.</w:t>
      </w:r>
    </w:p>
    <w:p w14:paraId="6207A92D" w14:textId="77777777" w:rsidR="00AB570B" w:rsidRPr="00AB570B" w:rsidRDefault="00AB570B" w:rsidP="003E06C4">
      <w:pPr>
        <w:widowControl w:val="0"/>
        <w:numPr>
          <w:ilvl w:val="0"/>
          <w:numId w:val="47"/>
        </w:numPr>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Traffic engineering (TE)</w:t>
      </w:r>
      <w:r w:rsidRPr="00AB570B">
        <w:rPr>
          <w:rFonts w:eastAsia="Times New Roman"/>
          <w:color w:val="000000"/>
          <w:kern w:val="2"/>
          <w:sz w:val="22"/>
          <w:szCs w:val="22"/>
          <w:u w:color="000000"/>
          <w:bdr w:val="nil"/>
          <w:lang w:val="en-US" w:eastAsia="zh-CN"/>
        </w:rPr>
        <w:t xml:space="preserve">. </w:t>
      </w:r>
    </w:p>
    <w:p w14:paraId="5AF1FFBC"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 xml:space="preserve">Network traffic engineering has been well investigated for more than two decades in the context of traditional terrestrial Internet. However, TE has not been systematically understood in the integrated space and terrestrial network environment, specially giving the district characteristics of the two types of networks and also the mega-constellation behaviors of LEO satellites. It is generally understood that the inter-satellite link capacity is not compared to the optical fiber links in the terrestrial Internet. As such, the traffic injected into the space network has to be selective. Policies can be enforced either based on the traffic type and their QoS </w:t>
      </w:r>
      <w:proofErr w:type="gramStart"/>
      <w:r w:rsidRPr="00AB570B">
        <w:rPr>
          <w:rFonts w:eastAsia="Times New Roman"/>
          <w:color w:val="000000"/>
          <w:kern w:val="2"/>
          <w:sz w:val="22"/>
          <w:szCs w:val="22"/>
          <w:u w:color="000000"/>
          <w:bdr w:val="nil"/>
          <w:lang w:val="en-US" w:eastAsia="zh-CN"/>
        </w:rPr>
        <w:t>requirements, or</w:t>
      </w:r>
      <w:proofErr w:type="gramEnd"/>
      <w:r w:rsidRPr="00AB570B">
        <w:rPr>
          <w:rFonts w:eastAsia="Times New Roman"/>
          <w:color w:val="000000"/>
          <w:kern w:val="2"/>
          <w:sz w:val="22"/>
          <w:szCs w:val="22"/>
          <w:u w:color="000000"/>
          <w:bdr w:val="nil"/>
          <w:lang w:val="en-US" w:eastAsia="zh-CN"/>
        </w:rPr>
        <w:t xml:space="preserve"> based on other contexts such as the distance between source and destination pairs. For instance, in [1] it has been argued that routing through a chain of LEO satellites will outperform the usage of terrestrial Internet in terms of end-to-end delay if the distance of the source and destination is beyond 3000 kilometers. It is also worth noting, the capability of TE in the space network also largely depends on the specific routing mechanisms that are deployed, which has been the case of terrestrial network environments, e.g. IP/MPLS/SDN.  </w:t>
      </w:r>
    </w:p>
    <w:p w14:paraId="10ECA7B7"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p>
    <w:p w14:paraId="61EAD7D8" w14:textId="77777777" w:rsidR="00AB570B" w:rsidRPr="00AB570B" w:rsidRDefault="00AB570B" w:rsidP="003E06C4">
      <w:pPr>
        <w:widowControl w:val="0"/>
        <w:numPr>
          <w:ilvl w:val="0"/>
          <w:numId w:val="47"/>
        </w:numPr>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 xml:space="preserve">Quality of Services (QoS) </w:t>
      </w:r>
    </w:p>
    <w:p w14:paraId="0967546F"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In theory, the introduction of the new capabilities from the space network should be able to improve QoS and resilience offered from the terrestrial network infrastructures. However, without systematic network engineering solutions, QoS/resilience requirements will not be automatically met in practice</w:t>
      </w:r>
      <w:r w:rsidRPr="00AB570B">
        <w:rPr>
          <w:rFonts w:eastAsia="Times New Roman"/>
          <w:i/>
          <w:color w:val="000000"/>
          <w:kern w:val="2"/>
          <w:sz w:val="22"/>
          <w:szCs w:val="22"/>
          <w:u w:color="000000"/>
          <w:bdr w:val="nil"/>
          <w:lang w:val="en-US" w:eastAsia="zh-CN"/>
        </w:rPr>
        <w:t xml:space="preserve">. </w:t>
      </w:r>
      <w:r w:rsidRPr="00AB570B">
        <w:rPr>
          <w:rFonts w:eastAsia="Times New Roman"/>
          <w:color w:val="000000"/>
          <w:kern w:val="2"/>
          <w:sz w:val="22"/>
          <w:szCs w:val="22"/>
          <w:u w:color="000000"/>
          <w:bdr w:val="nil"/>
          <w:lang w:val="en-US" w:eastAsia="zh-CN"/>
        </w:rPr>
        <w:t xml:space="preserve">First of all, at the service management level, how to establish provider-level service level agreements (SLAs) that include QoS and resilience requirements can be </w:t>
      </w:r>
      <w:r w:rsidRPr="00AB570B">
        <w:rPr>
          <w:rFonts w:eastAsia="Times New Roman"/>
          <w:color w:val="000000"/>
          <w:kern w:val="2"/>
          <w:sz w:val="22"/>
          <w:szCs w:val="22"/>
          <w:u w:color="000000"/>
          <w:bdr w:val="nil"/>
          <w:lang w:val="en-US" w:eastAsia="zh-CN"/>
        </w:rPr>
        <w:lastRenderedPageBreak/>
        <w:t xml:space="preserve">negotiated between the terrestrial network operators and space network operators needs to be investigated. Secondly, in order to enforce the actual QoS-awareness (e.g. end-to-end QoS-constrained paths), routing optimization, resource allocation and traffic admission control mechanism need to be in place, especially by taking into account the constellation mobility of the LEO satellite infrastructure which may cause stability issues. </w:t>
      </w:r>
    </w:p>
    <w:p w14:paraId="5C1EED6E"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p>
    <w:p w14:paraId="29877D43" w14:textId="77777777" w:rsidR="00AB570B" w:rsidRPr="00AB570B" w:rsidRDefault="00AB570B" w:rsidP="003E06C4">
      <w:pPr>
        <w:widowControl w:val="0"/>
        <w:numPr>
          <w:ilvl w:val="0"/>
          <w:numId w:val="47"/>
        </w:numPr>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r w:rsidRPr="00AB570B">
        <w:rPr>
          <w:rFonts w:eastAsia="Times New Roman"/>
          <w:i/>
          <w:color w:val="000000"/>
          <w:kern w:val="2"/>
          <w:sz w:val="22"/>
          <w:szCs w:val="22"/>
          <w:u w:color="000000"/>
          <w:bdr w:val="nil"/>
          <w:lang w:val="en-US" w:eastAsia="zh-CN"/>
        </w:rPr>
        <w:t>Resilience</w:t>
      </w:r>
    </w:p>
    <w:p w14:paraId="4DDD472F"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 xml:space="preserve">The traditional fault management paradigms for network resilience will also be expanded to cater for the new challenges (and also opportunities) introduced by the space network. Specifically, it can be envisaged that the two types of networks can be complementary in protect each other in terms of failures or anomalies. For instance, in case a terrestrial network part suffers from failure, the effected traffic can be diverted to the space network in order to avoid traversing the failed component and vice versa. Generally speaking, there are two technical challenges pertaining to fault management which can be well applied here: 1. </w:t>
      </w:r>
      <w:r w:rsidRPr="00AB570B">
        <w:rPr>
          <w:rFonts w:eastAsia="Times New Roman"/>
          <w:i/>
          <w:color w:val="000000"/>
          <w:kern w:val="2"/>
          <w:sz w:val="22"/>
          <w:szCs w:val="22"/>
          <w:u w:color="000000"/>
          <w:bdr w:val="nil"/>
          <w:lang w:val="en-US" w:eastAsia="zh-CN"/>
        </w:rPr>
        <w:t>Fast failure recovery</w:t>
      </w:r>
      <w:r w:rsidRPr="00AB570B">
        <w:rPr>
          <w:rFonts w:eastAsia="Times New Roman"/>
          <w:color w:val="000000"/>
          <w:kern w:val="2"/>
          <w:sz w:val="22"/>
          <w:szCs w:val="22"/>
          <w:u w:color="000000"/>
          <w:bdr w:val="nil"/>
          <w:lang w:val="en-US" w:eastAsia="zh-CN"/>
        </w:rPr>
        <w:t xml:space="preserve"> – how to seamlessly re-direct traffic to backup network capabilities so that end users will not be able to perceive any service disruptions caused by the transient loss of connectivity. 2. </w:t>
      </w:r>
      <w:r w:rsidRPr="00AB570B">
        <w:rPr>
          <w:rFonts w:eastAsia="Times New Roman"/>
          <w:i/>
          <w:color w:val="000000"/>
          <w:kern w:val="2"/>
          <w:sz w:val="22"/>
          <w:szCs w:val="22"/>
          <w:u w:color="000000"/>
          <w:bdr w:val="nil"/>
          <w:lang w:val="en-US" w:eastAsia="zh-CN"/>
        </w:rPr>
        <w:t>Post-failure network/service performance</w:t>
      </w:r>
      <w:r w:rsidRPr="00AB570B">
        <w:rPr>
          <w:rFonts w:eastAsia="Times New Roman"/>
          <w:color w:val="000000"/>
          <w:kern w:val="2"/>
          <w:sz w:val="22"/>
          <w:szCs w:val="22"/>
          <w:u w:color="000000"/>
          <w:bdr w:val="nil"/>
          <w:lang w:val="en-US" w:eastAsia="zh-CN"/>
        </w:rPr>
        <w:t xml:space="preserve"> -    </w:t>
      </w:r>
    </w:p>
    <w:p w14:paraId="3D00B9BB" w14:textId="77777777" w:rsidR="00AB570B" w:rsidRPr="00AB570B" w:rsidRDefault="00AB570B" w:rsidP="00AB570B">
      <w:pPr>
        <w:widowControl w:val="0"/>
        <w:pBdr>
          <w:top w:val="nil"/>
          <w:left w:val="nil"/>
          <w:bottom w:val="nil"/>
          <w:right w:val="nil"/>
          <w:between w:val="nil"/>
          <w:bar w:val="nil"/>
        </w:pBdr>
        <w:spacing w:before="0"/>
        <w:ind w:left="360"/>
        <w:jc w:val="both"/>
        <w:rPr>
          <w:rFonts w:eastAsia="Times New Roman"/>
          <w:color w:val="000000"/>
          <w:kern w:val="2"/>
          <w:sz w:val="22"/>
          <w:szCs w:val="22"/>
          <w:u w:color="000000"/>
          <w:bdr w:val="nil"/>
          <w:lang w:val="en-US" w:eastAsia="zh-CN"/>
        </w:rPr>
      </w:pPr>
      <w:r w:rsidRPr="00AB570B">
        <w:rPr>
          <w:rFonts w:eastAsia="Times New Roman"/>
          <w:color w:val="000000"/>
          <w:kern w:val="2"/>
          <w:sz w:val="22"/>
          <w:szCs w:val="22"/>
          <w:u w:color="000000"/>
          <w:bdr w:val="nil"/>
          <w:lang w:val="en-US" w:eastAsia="zh-CN"/>
        </w:rPr>
        <w:t>How to maintain the originally targeted QoS assurances and network performances (resource usage) even after failures take place and cannot be restored in short term.</w:t>
      </w:r>
    </w:p>
    <w:p w14:paraId="1EB32333" w14:textId="77777777" w:rsidR="00AB570B" w:rsidRDefault="00AB570B" w:rsidP="0000015B">
      <w:pPr>
        <w:widowControl w:val="0"/>
        <w:pBdr>
          <w:top w:val="nil"/>
          <w:left w:val="nil"/>
          <w:bottom w:val="nil"/>
          <w:right w:val="nil"/>
          <w:between w:val="nil"/>
          <w:bar w:val="nil"/>
        </w:pBdr>
        <w:spacing w:before="0"/>
        <w:jc w:val="both"/>
        <w:rPr>
          <w:rFonts w:eastAsia="Calibri" w:cs="Calibri"/>
          <w:color w:val="000000"/>
          <w:kern w:val="2"/>
          <w:sz w:val="22"/>
          <w:szCs w:val="22"/>
          <w:u w:color="000000"/>
          <w:bdr w:val="nil"/>
          <w:lang w:val="en-US" w:eastAsia="zh-CN"/>
        </w:rPr>
      </w:pPr>
    </w:p>
    <w:p w14:paraId="595A10CD" w14:textId="77777777" w:rsidR="00AB570B" w:rsidRPr="0000015B" w:rsidRDefault="00AB570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99A6FDC" w14:textId="2AB68546" w:rsidR="00AB3A8E" w:rsidRPr="00A04F7F" w:rsidRDefault="00AB3A8E" w:rsidP="003E06C4">
      <w:pPr>
        <w:pStyle w:val="ListParagraph"/>
        <w:numPr>
          <w:ilvl w:val="0"/>
          <w:numId w:val="80"/>
        </w:numPr>
        <w:outlineLvl w:val="0"/>
        <w:rPr>
          <w:rFonts w:asciiTheme="majorBidi" w:hAnsiTheme="majorBidi" w:cstheme="majorBidi"/>
          <w:b/>
        </w:rPr>
      </w:pPr>
      <w:bookmarkStart w:id="138" w:name="_Toc39853883"/>
      <w:r w:rsidRPr="00A04F7F">
        <w:rPr>
          <w:rFonts w:asciiTheme="majorBidi" w:hAnsiTheme="majorBidi" w:cstheme="majorBidi"/>
          <w:b/>
        </w:rPr>
        <w:t xml:space="preserve">Routing </w:t>
      </w:r>
      <w:del w:id="139" w:author="Yingzhen Qu" w:date="2020-05-10T12:20:00Z">
        <w:r w:rsidR="00174604" w:rsidDel="006B6B83">
          <w:rPr>
            <w:rFonts w:asciiTheme="majorBidi" w:hAnsiTheme="majorBidi" w:cstheme="majorBidi"/>
            <w:b/>
          </w:rPr>
          <w:delText xml:space="preserve"> </w:delText>
        </w:r>
      </w:del>
      <w:r w:rsidR="00003AF2">
        <w:rPr>
          <w:rFonts w:asciiTheme="majorBidi" w:hAnsiTheme="majorBidi" w:cstheme="majorBidi"/>
          <w:b/>
        </w:rPr>
        <w:t xml:space="preserve">and </w:t>
      </w:r>
      <w:r w:rsidR="00003AF2" w:rsidRPr="00003AF2">
        <w:rPr>
          <w:rFonts w:asciiTheme="majorBidi" w:hAnsiTheme="majorBidi" w:cstheme="majorBidi"/>
          <w:b/>
          <w:highlight w:val="yellow"/>
        </w:rPr>
        <w:t>Addressing</w:t>
      </w:r>
      <w:r w:rsidR="00003AF2">
        <w:rPr>
          <w:rFonts w:asciiTheme="majorBidi" w:hAnsiTheme="majorBidi" w:cstheme="majorBidi"/>
          <w:b/>
        </w:rPr>
        <w:t xml:space="preserve"> </w:t>
      </w:r>
      <w:r w:rsidR="00174604">
        <w:rPr>
          <w:rFonts w:asciiTheme="majorBidi" w:hAnsiTheme="majorBidi" w:cstheme="majorBidi"/>
          <w:b/>
        </w:rPr>
        <w:t xml:space="preserve">(Yingzhen Qu, Adrian </w:t>
      </w:r>
      <w:proofErr w:type="spellStart"/>
      <w:r w:rsidR="00174604">
        <w:rPr>
          <w:rFonts w:asciiTheme="majorBidi" w:hAnsiTheme="majorBidi" w:cstheme="majorBidi"/>
          <w:b/>
        </w:rPr>
        <w:t>Perrig</w:t>
      </w:r>
      <w:proofErr w:type="spellEnd"/>
      <w:r w:rsidR="00174604">
        <w:rPr>
          <w:rFonts w:asciiTheme="majorBidi" w:hAnsiTheme="majorBidi" w:cstheme="majorBidi"/>
          <w:b/>
        </w:rPr>
        <w:t xml:space="preserve">, Stewart Bryant, John Day, </w:t>
      </w:r>
      <w:r w:rsidR="00A218B4">
        <w:rPr>
          <w:rFonts w:asciiTheme="majorBidi" w:hAnsiTheme="majorBidi" w:cstheme="majorBidi"/>
          <w:b/>
        </w:rPr>
        <w:t xml:space="preserve">Uma </w:t>
      </w:r>
      <w:proofErr w:type="spellStart"/>
      <w:r w:rsidR="00A218B4">
        <w:rPr>
          <w:rFonts w:asciiTheme="majorBidi" w:hAnsiTheme="majorBidi" w:cstheme="majorBidi"/>
          <w:b/>
        </w:rPr>
        <w:t>Chunduri</w:t>
      </w:r>
      <w:proofErr w:type="spellEnd"/>
      <w:r w:rsidR="00A218B4">
        <w:rPr>
          <w:rFonts w:asciiTheme="majorBidi" w:hAnsiTheme="majorBidi" w:cstheme="majorBidi"/>
          <w:b/>
        </w:rPr>
        <w:t xml:space="preserve">, </w:t>
      </w:r>
      <w:r w:rsidR="00174604">
        <w:rPr>
          <w:rFonts w:asciiTheme="majorBidi" w:hAnsiTheme="majorBidi" w:cstheme="majorBidi"/>
          <w:b/>
        </w:rPr>
        <w:t>et al)</w:t>
      </w:r>
      <w:bookmarkEnd w:id="138"/>
      <w:r w:rsidR="00174604">
        <w:rPr>
          <w:rFonts w:asciiTheme="majorBidi" w:hAnsiTheme="majorBidi" w:cstheme="majorBidi"/>
          <w:b/>
        </w:rPr>
        <w:t xml:space="preserve"> </w:t>
      </w:r>
    </w:p>
    <w:p w14:paraId="4638FC52" w14:textId="77777777" w:rsidR="0065110C" w:rsidRDefault="0065110C" w:rsidP="005C4D7C">
      <w:pPr>
        <w:overflowPunct w:val="0"/>
        <w:autoSpaceDE w:val="0"/>
        <w:autoSpaceDN w:val="0"/>
        <w:adjustRightInd w:val="0"/>
        <w:textAlignment w:val="baseline"/>
        <w:rPr>
          <w:rFonts w:eastAsia="Times New Roman"/>
          <w:szCs w:val="20"/>
          <w:lang w:eastAsia="en-US"/>
        </w:rPr>
      </w:pPr>
    </w:p>
    <w:p w14:paraId="1334AB0F" w14:textId="77777777" w:rsidR="0065110C" w:rsidRDefault="0065110C" w:rsidP="005C4D7C">
      <w:pPr>
        <w:overflowPunct w:val="0"/>
        <w:autoSpaceDE w:val="0"/>
        <w:autoSpaceDN w:val="0"/>
        <w:adjustRightInd w:val="0"/>
        <w:textAlignment w:val="baseline"/>
        <w:rPr>
          <w:rFonts w:eastAsia="Times New Roman"/>
          <w:szCs w:val="20"/>
          <w:lang w:eastAsia="en-US"/>
        </w:rPr>
      </w:pPr>
    </w:p>
    <w:p w14:paraId="115E358D" w14:textId="77777777" w:rsidR="0065110C" w:rsidRDefault="0065110C" w:rsidP="0065110C">
      <w:pPr>
        <w:overflowPunct w:val="0"/>
        <w:autoSpaceDE w:val="0"/>
        <w:autoSpaceDN w:val="0"/>
        <w:adjustRightInd w:val="0"/>
        <w:textAlignment w:val="baseline"/>
        <w:rPr>
          <w:rFonts w:eastAsia="Times New Roman"/>
          <w:szCs w:val="20"/>
          <w:lang w:eastAsia="en-US"/>
        </w:rPr>
      </w:pPr>
      <w:r>
        <w:rPr>
          <w:rFonts w:eastAsia="Times New Roman"/>
          <w:szCs w:val="20"/>
          <w:lang w:eastAsia="en-US"/>
        </w:rPr>
        <w:t xml:space="preserve">Routing protocols have been key components in networking technologies, and continuous developments and evolutions of routing protocols are essential to provide better network services which are the foundations and building blocks of new applications and services. This section focusses on new requirements of routing protocols for NET2030. </w:t>
      </w:r>
      <w:r w:rsidRPr="005C4D7C">
        <w:rPr>
          <w:rFonts w:eastAsia="Times New Roman"/>
          <w:szCs w:val="20"/>
          <w:lang w:eastAsia="en-US"/>
        </w:rPr>
        <w:t xml:space="preserve">Section </w:t>
      </w:r>
      <w:r>
        <w:rPr>
          <w:rFonts w:eastAsia="Times New Roman"/>
          <w:szCs w:val="20"/>
          <w:lang w:eastAsia="en-US"/>
        </w:rPr>
        <w:t>7.1</w:t>
      </w:r>
      <w:r w:rsidRPr="005C4D7C">
        <w:rPr>
          <w:rFonts w:eastAsia="Times New Roman"/>
          <w:szCs w:val="20"/>
          <w:lang w:eastAsia="en-US"/>
        </w:rPr>
        <w:t xml:space="preserve"> </w:t>
      </w:r>
      <w:r>
        <w:rPr>
          <w:rFonts w:eastAsia="Times New Roman"/>
          <w:szCs w:val="20"/>
          <w:lang w:eastAsia="en-US"/>
        </w:rPr>
        <w:t xml:space="preserve">brings up few high precision services </w:t>
      </w:r>
      <w:r w:rsidRPr="005C4D7C">
        <w:rPr>
          <w:rFonts w:eastAsia="Times New Roman"/>
          <w:szCs w:val="20"/>
          <w:lang w:eastAsia="en-US"/>
        </w:rPr>
        <w:t xml:space="preserve">requirements of routing protocols in </w:t>
      </w:r>
      <w:r>
        <w:rPr>
          <w:rFonts w:eastAsia="Times New Roman"/>
          <w:szCs w:val="20"/>
          <w:lang w:eastAsia="en-US"/>
        </w:rPr>
        <w:t xml:space="preserve">access, edge and core networks of </w:t>
      </w:r>
      <w:r w:rsidRPr="005C4D7C">
        <w:rPr>
          <w:rFonts w:eastAsia="Times New Roman"/>
          <w:szCs w:val="20"/>
          <w:lang w:eastAsia="en-US"/>
        </w:rPr>
        <w:t>NET2030</w:t>
      </w:r>
      <w:r>
        <w:rPr>
          <w:rFonts w:eastAsia="Times New Roman"/>
          <w:szCs w:val="20"/>
          <w:lang w:eastAsia="en-US"/>
        </w:rPr>
        <w:t xml:space="preserve"> for both intra and inter-domain routing protocols. </w:t>
      </w:r>
      <w:r w:rsidRPr="005C4D7C">
        <w:rPr>
          <w:rFonts w:eastAsia="Times New Roman"/>
          <w:szCs w:val="20"/>
          <w:lang w:eastAsia="en-US"/>
        </w:rPr>
        <w:t xml:space="preserve">Section </w:t>
      </w:r>
      <w:r>
        <w:rPr>
          <w:rFonts w:eastAsia="Times New Roman"/>
          <w:szCs w:val="20"/>
          <w:lang w:eastAsia="en-US"/>
        </w:rPr>
        <w:t xml:space="preserve">7.2 introduces a few emerging routing protocols that are being developed. </w:t>
      </w:r>
    </w:p>
    <w:p w14:paraId="6639104D" w14:textId="785B70CB" w:rsidR="0065110C" w:rsidRDefault="0065110C" w:rsidP="0065110C">
      <w:pPr>
        <w:overflowPunct w:val="0"/>
        <w:autoSpaceDE w:val="0"/>
        <w:autoSpaceDN w:val="0"/>
        <w:adjustRightInd w:val="0"/>
        <w:textAlignment w:val="baseline"/>
        <w:rPr>
          <w:ins w:id="140" w:author="Yingzhen Qu" w:date="2020-05-10T12:21:00Z"/>
          <w:rFonts w:eastAsia="Times New Roman"/>
          <w:szCs w:val="20"/>
          <w:lang w:eastAsia="en-US"/>
        </w:rPr>
      </w:pPr>
      <w:r>
        <w:rPr>
          <w:rFonts w:eastAsia="Times New Roman"/>
          <w:szCs w:val="20"/>
          <w:lang w:eastAsia="en-US"/>
        </w:rPr>
        <w:t xml:space="preserve">The </w:t>
      </w:r>
      <w:r w:rsidRPr="005C4D7C">
        <w:rPr>
          <w:rFonts w:eastAsia="Times New Roman"/>
          <w:szCs w:val="20"/>
          <w:lang w:eastAsia="en-US"/>
        </w:rPr>
        <w:t xml:space="preserve">routing requirements for NET2030 </w:t>
      </w:r>
      <w:r>
        <w:rPr>
          <w:rFonts w:eastAsia="Times New Roman"/>
          <w:szCs w:val="20"/>
          <w:lang w:eastAsia="en-US"/>
        </w:rPr>
        <w:t xml:space="preserve">are </w:t>
      </w:r>
      <w:r w:rsidRPr="005C4D7C">
        <w:rPr>
          <w:rFonts w:eastAsia="Times New Roman"/>
          <w:szCs w:val="20"/>
          <w:lang w:eastAsia="en-US"/>
        </w:rPr>
        <w:t>based on the services and use cases outputs from sub-group</w:t>
      </w:r>
      <w:r>
        <w:rPr>
          <w:rFonts w:eastAsia="Times New Roman"/>
          <w:szCs w:val="20"/>
          <w:lang w:eastAsia="en-US"/>
        </w:rPr>
        <w:t>s</w:t>
      </w:r>
      <w:r w:rsidRPr="005C4D7C">
        <w:rPr>
          <w:rFonts w:eastAsia="Times New Roman"/>
          <w:szCs w:val="20"/>
          <w:lang w:eastAsia="en-US"/>
        </w:rPr>
        <w:t xml:space="preserve"> 1 and 2.</w:t>
      </w:r>
      <w:r>
        <w:rPr>
          <w:rFonts w:eastAsia="Times New Roman"/>
          <w:szCs w:val="20"/>
          <w:lang w:eastAsia="en-US"/>
        </w:rPr>
        <w:t xml:space="preserve"> The following figure is a summary of the requirements and goals.</w:t>
      </w:r>
    </w:p>
    <w:p w14:paraId="6703155A" w14:textId="1A1269AD" w:rsidR="006B6B83" w:rsidRDefault="006B6B83" w:rsidP="006B6B83">
      <w:pPr>
        <w:overflowPunct w:val="0"/>
        <w:autoSpaceDE w:val="0"/>
        <w:autoSpaceDN w:val="0"/>
        <w:adjustRightInd w:val="0"/>
        <w:jc w:val="center"/>
        <w:textAlignment w:val="baseline"/>
        <w:rPr>
          <w:ins w:id="141" w:author="Yingzhen Qu" w:date="2020-05-10T12:21:00Z"/>
          <w:rFonts w:eastAsia="Times New Roman"/>
          <w:szCs w:val="20"/>
          <w:lang w:eastAsia="en-US"/>
        </w:rPr>
      </w:pPr>
      <w:ins w:id="142" w:author="Yingzhen Qu" w:date="2020-05-10T12:21:00Z">
        <w:r w:rsidRPr="00BB5430">
          <w:rPr>
            <w:rFonts w:eastAsia="Times New Roman"/>
            <w:szCs w:val="20"/>
            <w:lang w:eastAsia="en-US"/>
          </w:rPr>
          <w:drawing>
            <wp:inline distT="0" distB="0" distL="0" distR="0" wp14:anchorId="34035F29" wp14:editId="0066778C">
              <wp:extent cx="3732551" cy="18382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5234" cy="1854296"/>
                      </a:xfrm>
                      <a:prstGeom prst="rect">
                        <a:avLst/>
                      </a:prstGeom>
                    </pic:spPr>
                  </pic:pic>
                </a:graphicData>
              </a:graphic>
            </wp:inline>
          </w:drawing>
        </w:r>
      </w:ins>
    </w:p>
    <w:p w14:paraId="29B6F3A6" w14:textId="77777777" w:rsidR="006B6B83" w:rsidRPr="005C4D7C" w:rsidRDefault="006B6B83" w:rsidP="006B6B83">
      <w:pPr>
        <w:overflowPunct w:val="0"/>
        <w:autoSpaceDE w:val="0"/>
        <w:autoSpaceDN w:val="0"/>
        <w:adjustRightInd w:val="0"/>
        <w:jc w:val="center"/>
        <w:textAlignment w:val="baseline"/>
        <w:rPr>
          <w:ins w:id="143" w:author="Yingzhen Qu" w:date="2020-05-10T12:21:00Z"/>
          <w:rFonts w:eastAsia="Times New Roman"/>
          <w:szCs w:val="20"/>
          <w:lang w:eastAsia="en-US"/>
        </w:rPr>
      </w:pPr>
      <w:ins w:id="144" w:author="Yingzhen Qu" w:date="2020-05-10T12:21:00Z">
        <w:r>
          <w:rPr>
            <w:rFonts w:eastAsia="Times New Roman"/>
            <w:szCs w:val="20"/>
            <w:lang w:eastAsia="en-US"/>
          </w:rPr>
          <w:t>Figure X. Routing protocols requirements and goals for NET2030</w:t>
        </w:r>
      </w:ins>
    </w:p>
    <w:p w14:paraId="4F6CD5BB" w14:textId="77777777" w:rsidR="006B6B83" w:rsidRPr="005C4D7C" w:rsidRDefault="006B6B83" w:rsidP="006B6B83">
      <w:pPr>
        <w:overflowPunct w:val="0"/>
        <w:autoSpaceDE w:val="0"/>
        <w:autoSpaceDN w:val="0"/>
        <w:adjustRightInd w:val="0"/>
        <w:jc w:val="center"/>
        <w:textAlignment w:val="baseline"/>
        <w:rPr>
          <w:rFonts w:eastAsia="Times New Roman"/>
          <w:szCs w:val="20"/>
          <w:lang w:eastAsia="en-US"/>
        </w:rPr>
        <w:pPrChange w:id="145" w:author="Yingzhen Qu" w:date="2020-05-10T12:21:00Z">
          <w:pPr>
            <w:overflowPunct w:val="0"/>
            <w:autoSpaceDE w:val="0"/>
            <w:autoSpaceDN w:val="0"/>
            <w:adjustRightInd w:val="0"/>
            <w:textAlignment w:val="baseline"/>
          </w:pPr>
        </w:pPrChange>
      </w:pPr>
    </w:p>
    <w:p w14:paraId="4A1BA5E3" w14:textId="542F03ED" w:rsidR="005C4D7C" w:rsidRPr="005C4D7C" w:rsidDel="006B6B83" w:rsidRDefault="005C4D7C" w:rsidP="005C4D7C">
      <w:pPr>
        <w:overflowPunct w:val="0"/>
        <w:autoSpaceDE w:val="0"/>
        <w:autoSpaceDN w:val="0"/>
        <w:adjustRightInd w:val="0"/>
        <w:textAlignment w:val="baseline"/>
        <w:rPr>
          <w:del w:id="146" w:author="Yingzhen Qu" w:date="2020-05-10T12:20:00Z"/>
          <w:rFonts w:eastAsia="Times New Roman"/>
          <w:szCs w:val="20"/>
          <w:lang w:eastAsia="en-US"/>
        </w:rPr>
      </w:pPr>
      <w:commentRangeStart w:id="147"/>
      <w:del w:id="148" w:author="Yingzhen Qu" w:date="2020-05-10T12:20:00Z">
        <w:r w:rsidRPr="005C4D7C" w:rsidDel="006B6B83">
          <w:rPr>
            <w:rFonts w:eastAsia="Times New Roman"/>
            <w:szCs w:val="20"/>
            <w:lang w:eastAsia="en-US"/>
          </w:rPr>
          <w:delText>.</w:delText>
        </w:r>
        <w:commentRangeEnd w:id="147"/>
        <w:r w:rsidR="00B45AF4" w:rsidDel="006B6B83">
          <w:rPr>
            <w:rStyle w:val="CommentReference"/>
            <w:rFonts w:eastAsia="Times New Roman"/>
            <w:lang w:val="en-US" w:eastAsia="en-US"/>
          </w:rPr>
          <w:commentReference w:id="147"/>
        </w:r>
      </w:del>
    </w:p>
    <w:p w14:paraId="21B7BFB9" w14:textId="1062228B" w:rsidR="005C4D7C" w:rsidRPr="00A04F7F" w:rsidRDefault="005C4D7C" w:rsidP="003E06C4">
      <w:pPr>
        <w:pStyle w:val="ListParagraph"/>
        <w:keepNext/>
        <w:keepLines/>
        <w:numPr>
          <w:ilvl w:val="1"/>
          <w:numId w:val="80"/>
        </w:numPr>
        <w:overflowPunct w:val="0"/>
        <w:autoSpaceDE w:val="0"/>
        <w:autoSpaceDN w:val="0"/>
        <w:adjustRightInd w:val="0"/>
        <w:spacing w:before="360"/>
        <w:textAlignment w:val="baseline"/>
        <w:outlineLvl w:val="1"/>
        <w:rPr>
          <w:rFonts w:eastAsia="Times New Roman"/>
          <w:b/>
          <w:szCs w:val="20"/>
          <w:lang w:eastAsia="en-US"/>
        </w:rPr>
      </w:pPr>
      <w:bookmarkStart w:id="149" w:name="_Toc39853884"/>
      <w:r w:rsidRPr="00A04F7F">
        <w:rPr>
          <w:rFonts w:eastAsia="Times New Roman"/>
          <w:b/>
          <w:szCs w:val="20"/>
          <w:lang w:eastAsia="en-US"/>
        </w:rPr>
        <w:t>Routing Requirements in NET2030</w:t>
      </w:r>
      <w:bookmarkEnd w:id="149"/>
    </w:p>
    <w:p w14:paraId="166F0176" w14:textId="77777777" w:rsidR="003450A6" w:rsidRDefault="003450A6" w:rsidP="00C65CA3">
      <w:pPr>
        <w:overflowPunct w:val="0"/>
        <w:autoSpaceDE w:val="0"/>
        <w:autoSpaceDN w:val="0"/>
        <w:adjustRightInd w:val="0"/>
        <w:textAlignment w:val="baseline"/>
        <w:rPr>
          <w:rFonts w:eastAsia="Times New Roman"/>
          <w:szCs w:val="20"/>
          <w:lang w:eastAsia="en-US"/>
        </w:rPr>
      </w:pPr>
    </w:p>
    <w:p w14:paraId="4C9A80C1" w14:textId="77777777" w:rsidR="003450A6" w:rsidRPr="00C65CA3" w:rsidRDefault="003450A6" w:rsidP="003450A6">
      <w:pPr>
        <w:overflowPunct w:val="0"/>
        <w:autoSpaceDE w:val="0"/>
        <w:autoSpaceDN w:val="0"/>
        <w:adjustRightInd w:val="0"/>
        <w:textAlignment w:val="baseline"/>
        <w:rPr>
          <w:rFonts w:eastAsia="Times New Roman"/>
          <w:szCs w:val="20"/>
          <w:lang w:eastAsia="en-US"/>
        </w:rPr>
      </w:pPr>
      <w:commentRangeStart w:id="150"/>
      <w:r w:rsidRPr="00C65CA3">
        <w:rPr>
          <w:rFonts w:eastAsia="Times New Roman"/>
          <w:szCs w:val="20"/>
          <w:lang w:eastAsia="en-US"/>
        </w:rPr>
        <w:t>Routing protocols play a significant role in today’s networks and have evolved over the years to meet the ever-changing requirements of the Internet. Currently the most commonly used routing protocols include OSPF, IS-IS and BGP. With the new developments and use cases envisaged by NET2030, existing routing protocols need to be enhanced, and new routing protocols will potentially be required to meet the new requirements</w:t>
      </w:r>
      <w:r>
        <w:rPr>
          <w:rFonts w:eastAsia="Times New Roman"/>
          <w:szCs w:val="20"/>
          <w:lang w:eastAsia="en-US"/>
        </w:rPr>
        <w:t xml:space="preserve"> from different perspectives</w:t>
      </w:r>
      <w:r w:rsidRPr="00C65CA3">
        <w:rPr>
          <w:rFonts w:eastAsia="Times New Roman"/>
          <w:szCs w:val="20"/>
          <w:lang w:eastAsia="en-US"/>
        </w:rPr>
        <w:t xml:space="preserve">. </w:t>
      </w:r>
    </w:p>
    <w:p w14:paraId="5E4A38C3" w14:textId="77777777"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The followings are a list of routing challenges that need to be considered for NET2030:</w:t>
      </w:r>
      <w:commentRangeEnd w:id="150"/>
      <w:r>
        <w:rPr>
          <w:rStyle w:val="CommentReference"/>
          <w:rFonts w:eastAsia="Times New Roman"/>
          <w:lang w:val="en-US" w:eastAsia="en-US"/>
        </w:rPr>
        <w:commentReference w:id="150"/>
      </w:r>
    </w:p>
    <w:p w14:paraId="60708A12" w14:textId="38B009E5" w:rsidR="003450A6" w:rsidRPr="0095088E" w:rsidRDefault="003450A6" w:rsidP="003E06C4">
      <w:pPr>
        <w:pStyle w:val="ListParagraph"/>
        <w:numPr>
          <w:ilvl w:val="2"/>
          <w:numId w:val="80"/>
        </w:numPr>
        <w:overflowPunct w:val="0"/>
        <w:autoSpaceDE w:val="0"/>
        <w:autoSpaceDN w:val="0"/>
        <w:adjustRightInd w:val="0"/>
        <w:ind w:left="1080"/>
        <w:textAlignment w:val="baseline"/>
        <w:outlineLvl w:val="2"/>
        <w:rPr>
          <w:rFonts w:eastAsia="Times New Roman"/>
          <w:b/>
          <w:bCs/>
          <w:szCs w:val="20"/>
          <w:lang w:eastAsia="en-US"/>
        </w:rPr>
      </w:pPr>
      <w:bookmarkStart w:id="151" w:name="_Toc39853885"/>
      <w:r w:rsidRPr="0095088E">
        <w:rPr>
          <w:rFonts w:eastAsia="Times New Roman"/>
          <w:b/>
          <w:bCs/>
          <w:szCs w:val="20"/>
          <w:lang w:eastAsia="en-US"/>
        </w:rPr>
        <w:lastRenderedPageBreak/>
        <w:t>Path and Topology Policies</w:t>
      </w:r>
      <w:bookmarkEnd w:id="151"/>
    </w:p>
    <w:p w14:paraId="586DD0B2" w14:textId="77777777"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When choosing best paths or topology structures, the following criteria should be considered: </w:t>
      </w:r>
    </w:p>
    <w:p w14:paraId="07EC15AF" w14:textId="77777777" w:rsidR="003450A6" w:rsidRPr="00C65CA3" w:rsidRDefault="003450A6" w:rsidP="003E06C4">
      <w:pPr>
        <w:numPr>
          <w:ilvl w:val="0"/>
          <w:numId w:val="63"/>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How a path </w:t>
      </w:r>
      <w:r>
        <w:rPr>
          <w:rFonts w:eastAsia="Times New Roman"/>
          <w:szCs w:val="20"/>
          <w:lang w:eastAsia="en-US"/>
        </w:rPr>
        <w:t xml:space="preserve">or path set </w:t>
      </w:r>
      <w:r w:rsidRPr="00C65CA3">
        <w:rPr>
          <w:rFonts w:eastAsia="Times New Roman"/>
          <w:szCs w:val="20"/>
          <w:lang w:eastAsia="en-US"/>
        </w:rPr>
        <w:t xml:space="preserve">is calculated, e.g. a path can be </w:t>
      </w:r>
      <w:r>
        <w:rPr>
          <w:rFonts w:eastAsia="Times New Roman"/>
          <w:szCs w:val="20"/>
          <w:lang w:eastAsia="en-US"/>
        </w:rPr>
        <w:t xml:space="preserve">selected automatically by the </w:t>
      </w:r>
      <w:r w:rsidRPr="00C65CA3">
        <w:rPr>
          <w:rFonts w:eastAsia="Times New Roman"/>
          <w:szCs w:val="20"/>
          <w:lang w:eastAsia="en-US"/>
        </w:rPr>
        <w:t xml:space="preserve">routing protocol calculated best path or </w:t>
      </w:r>
      <w:r>
        <w:rPr>
          <w:rFonts w:eastAsia="Times New Roman"/>
          <w:szCs w:val="20"/>
          <w:lang w:eastAsia="en-US"/>
        </w:rPr>
        <w:t xml:space="preserve">imposed by a central entity, for example for </w:t>
      </w:r>
      <w:r w:rsidRPr="00C65CA3">
        <w:rPr>
          <w:rFonts w:eastAsia="Times New Roman"/>
          <w:szCs w:val="20"/>
          <w:lang w:eastAsia="en-US"/>
        </w:rPr>
        <w:t xml:space="preserve">traffic-engineering </w:t>
      </w:r>
      <w:r>
        <w:rPr>
          <w:rFonts w:eastAsia="Times New Roman"/>
          <w:szCs w:val="20"/>
          <w:lang w:eastAsia="en-US"/>
        </w:rPr>
        <w:t>reasons</w:t>
      </w:r>
      <w:r w:rsidRPr="00C65CA3">
        <w:rPr>
          <w:rFonts w:eastAsia="Times New Roman"/>
          <w:szCs w:val="20"/>
          <w:lang w:eastAsia="en-US"/>
        </w:rPr>
        <w:t>.</w:t>
      </w:r>
    </w:p>
    <w:p w14:paraId="070885F6" w14:textId="40F5879D" w:rsidR="003450A6" w:rsidRPr="00C65CA3" w:rsidRDefault="003450A6" w:rsidP="003E06C4">
      <w:pPr>
        <w:numPr>
          <w:ilvl w:val="0"/>
          <w:numId w:val="63"/>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What criteria </w:t>
      </w:r>
      <w:r>
        <w:rPr>
          <w:rFonts w:eastAsia="Times New Roman"/>
          <w:szCs w:val="20"/>
          <w:lang w:eastAsia="en-US"/>
        </w:rPr>
        <w:t>are</w:t>
      </w:r>
      <w:r w:rsidRPr="00C65CA3">
        <w:rPr>
          <w:rFonts w:eastAsia="Times New Roman"/>
          <w:szCs w:val="20"/>
          <w:lang w:eastAsia="en-US"/>
        </w:rPr>
        <w:t xml:space="preserve"> used for selecting the best path, e.g. classic route preference, or administrative policies such as economic costs, resilience, security, and</w:t>
      </w:r>
      <w:r>
        <w:rPr>
          <w:rFonts w:eastAsia="Times New Roman"/>
          <w:szCs w:val="20"/>
          <w:lang w:eastAsia="en-US"/>
        </w:rPr>
        <w:t>/or</w:t>
      </w:r>
      <w:r w:rsidRPr="00C65CA3">
        <w:rPr>
          <w:rFonts w:eastAsia="Times New Roman"/>
          <w:szCs w:val="20"/>
          <w:lang w:eastAsia="en-US"/>
        </w:rPr>
        <w:t xml:space="preserve"> geopolitical considerations.</w:t>
      </w:r>
    </w:p>
    <w:p w14:paraId="6D07E85C" w14:textId="317FF819"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RSVP-TE [</w:t>
      </w:r>
      <w:ins w:id="152" w:author="Yingzhen Qu" w:date="2020-05-10T12:41:00Z">
        <w:r w:rsidR="00E518D1">
          <w:rPr>
            <w:rFonts w:eastAsia="Times New Roman"/>
            <w:szCs w:val="20"/>
            <w:lang w:eastAsia="en-US"/>
          </w:rPr>
          <w:t>ROUT.10</w:t>
        </w:r>
      </w:ins>
      <w:del w:id="153" w:author="Yingzhen Qu" w:date="2020-05-10T12:41:00Z">
        <w:r w:rsidRPr="00C65CA3" w:rsidDel="00E518D1">
          <w:rPr>
            <w:rFonts w:eastAsia="Times New Roman"/>
            <w:szCs w:val="20"/>
            <w:lang w:eastAsia="en-US"/>
          </w:rPr>
          <w:delText>RFC3209</w:delText>
        </w:r>
      </w:del>
      <w:r w:rsidRPr="00C65CA3">
        <w:rPr>
          <w:rFonts w:eastAsia="Times New Roman"/>
          <w:szCs w:val="20"/>
          <w:lang w:eastAsia="en-US"/>
        </w:rPr>
        <w:t xml:space="preserve">], </w:t>
      </w:r>
      <w:r>
        <w:rPr>
          <w:rFonts w:eastAsia="Times New Roman"/>
          <w:szCs w:val="20"/>
          <w:lang w:eastAsia="en-US"/>
        </w:rPr>
        <w:t xml:space="preserve">is widely deployed and </w:t>
      </w:r>
      <w:r w:rsidRPr="00C65CA3">
        <w:rPr>
          <w:rFonts w:eastAsia="Times New Roman"/>
          <w:szCs w:val="20"/>
          <w:lang w:eastAsia="en-US"/>
        </w:rPr>
        <w:t>establishes</w:t>
      </w:r>
      <w:r>
        <w:rPr>
          <w:rFonts w:eastAsia="Times New Roman"/>
          <w:szCs w:val="20"/>
          <w:lang w:eastAsia="en-US"/>
        </w:rPr>
        <w:t xml:space="preserve"> paths using </w:t>
      </w:r>
      <w:r w:rsidRPr="00C65CA3">
        <w:rPr>
          <w:rFonts w:eastAsia="Times New Roman"/>
          <w:szCs w:val="20"/>
          <w:lang w:eastAsia="en-US"/>
        </w:rPr>
        <w:t>Explicit Route Objects (EROs) with or without bandwidth reservation. RSVP-TE does this by introducing per-path, per-hop state, with some control plane overhead (slow hop-by-hop per-flow state processing signalling mechanism) and lower scalability.</w:t>
      </w:r>
      <w:r w:rsidRPr="00B45AF4">
        <w:rPr>
          <w:rFonts w:eastAsia="Times New Roman"/>
          <w:szCs w:val="20"/>
          <w:lang w:eastAsia="en-US"/>
        </w:rPr>
        <w:t xml:space="preserve"> </w:t>
      </w:r>
      <w:r w:rsidRPr="00C65CA3">
        <w:rPr>
          <w:rFonts w:eastAsia="Times New Roman"/>
          <w:szCs w:val="20"/>
          <w:lang w:eastAsia="en-US"/>
        </w:rPr>
        <w:t>Segment Routing (SR) [</w:t>
      </w:r>
      <w:ins w:id="154" w:author="Yingzhen Qu" w:date="2020-05-10T12:41:00Z">
        <w:r w:rsidR="00E518D1">
          <w:rPr>
            <w:rFonts w:eastAsia="Times New Roman"/>
            <w:szCs w:val="20"/>
            <w:lang w:eastAsia="en-US"/>
          </w:rPr>
          <w:t>ROUT.11</w:t>
        </w:r>
      </w:ins>
      <w:del w:id="155" w:author="Yingzhen Qu" w:date="2020-05-10T12:41:00Z">
        <w:r w:rsidRPr="00C65CA3" w:rsidDel="00E518D1">
          <w:rPr>
            <w:rFonts w:eastAsia="Times New Roman"/>
            <w:szCs w:val="20"/>
            <w:lang w:eastAsia="en-US"/>
          </w:rPr>
          <w:delText>RFC8402</w:delText>
        </w:r>
      </w:del>
      <w:r w:rsidRPr="00C65CA3">
        <w:rPr>
          <w:rFonts w:eastAsia="Times New Roman"/>
          <w:szCs w:val="20"/>
          <w:lang w:eastAsia="en-US"/>
        </w:rPr>
        <w:t xml:space="preserve">] proposes to replace </w:t>
      </w:r>
      <w:r>
        <w:rPr>
          <w:rFonts w:eastAsia="Times New Roman"/>
          <w:szCs w:val="20"/>
          <w:lang w:eastAsia="en-US"/>
        </w:rPr>
        <w:t>RSVP-TE</w:t>
      </w:r>
      <w:ins w:id="156" w:author="Yingzhen Qu" w:date="2020-05-10T12:45:00Z">
        <w:r w:rsidR="00E518D1">
          <w:rPr>
            <w:rFonts w:eastAsia="Times New Roman"/>
            <w:szCs w:val="20"/>
            <w:lang w:eastAsia="en-US"/>
          </w:rPr>
          <w:t>.</w:t>
        </w:r>
      </w:ins>
    </w:p>
    <w:p w14:paraId="3126A968" w14:textId="77777777" w:rsidR="00B45AF4" w:rsidRPr="00C65CA3" w:rsidRDefault="00B45AF4" w:rsidP="00C65CA3">
      <w:pPr>
        <w:overflowPunct w:val="0"/>
        <w:autoSpaceDE w:val="0"/>
        <w:autoSpaceDN w:val="0"/>
        <w:adjustRightInd w:val="0"/>
        <w:textAlignment w:val="baseline"/>
        <w:rPr>
          <w:rFonts w:eastAsia="Times New Roman"/>
          <w:szCs w:val="20"/>
          <w:lang w:eastAsia="en-US"/>
        </w:rPr>
      </w:pPr>
    </w:p>
    <w:p w14:paraId="6CFE37C8"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36E858AA" wp14:editId="0A9E35F2">
            <wp:extent cx="1948721" cy="2386076"/>
            <wp:effectExtent l="0" t="0" r="0" b="0"/>
            <wp:docPr id="86924" name="Picture 8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8253" cy="2409992"/>
                    </a:xfrm>
                    <a:prstGeom prst="rect">
                      <a:avLst/>
                    </a:prstGeom>
                  </pic:spPr>
                </pic:pic>
              </a:graphicData>
            </a:graphic>
          </wp:inline>
        </w:drawing>
      </w:r>
      <w:r w:rsidRPr="00C65CA3">
        <w:rPr>
          <w:rFonts w:eastAsia="Times New Roman"/>
          <w:noProof/>
          <w:szCs w:val="20"/>
          <w:lang w:val="en-US" w:eastAsia="en-US"/>
        </w:rPr>
        <w:drawing>
          <wp:inline distT="0" distB="0" distL="0" distR="0" wp14:anchorId="728843A0" wp14:editId="02347C23">
            <wp:extent cx="2915587" cy="2755138"/>
            <wp:effectExtent l="0" t="0" r="5715" b="1270"/>
            <wp:docPr id="86925" name="Picture 8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3767" cy="2791217"/>
                    </a:xfrm>
                    <a:prstGeom prst="rect">
                      <a:avLst/>
                    </a:prstGeom>
                  </pic:spPr>
                </pic:pic>
              </a:graphicData>
            </a:graphic>
          </wp:inline>
        </w:drawing>
      </w:r>
    </w:p>
    <w:p w14:paraId="6FAEDCA1" w14:textId="7137F29B" w:rsidR="00C65CA3" w:rsidRPr="00C65CA3" w:rsidRDefault="00EE0DF7" w:rsidP="00C65CA3">
      <w:pPr>
        <w:overflowPunct w:val="0"/>
        <w:autoSpaceDE w:val="0"/>
        <w:autoSpaceDN w:val="0"/>
        <w:adjustRightInd w:val="0"/>
        <w:jc w:val="center"/>
        <w:textAlignment w:val="baseline"/>
        <w:rPr>
          <w:rFonts w:eastAsia="Times New Roman"/>
          <w:szCs w:val="20"/>
          <w:lang w:eastAsia="en-US"/>
        </w:rPr>
      </w:pPr>
      <w:bookmarkStart w:id="157" w:name="_Toc3985400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8C68E8">
        <w:rPr>
          <w:rFonts w:eastAsia="Times New Roman"/>
          <w:b/>
          <w:bCs/>
          <w:noProof/>
          <w:lang w:val="en-US" w:eastAsia="en-US"/>
        </w:rPr>
        <w:t>38</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Segment Routing</w:t>
      </w:r>
      <w:bookmarkEnd w:id="157"/>
      <w:r w:rsidR="00C65CA3" w:rsidRPr="00C65CA3">
        <w:rPr>
          <w:rFonts w:eastAsia="Times New Roman"/>
          <w:szCs w:val="20"/>
          <w:lang w:eastAsia="en-US"/>
        </w:rPr>
        <w:t xml:space="preserve"> </w:t>
      </w:r>
    </w:p>
    <w:p w14:paraId="61D3489F" w14:textId="77777777" w:rsidR="00AA7402" w:rsidRDefault="00AA7402" w:rsidP="00C65CA3">
      <w:pPr>
        <w:overflowPunct w:val="0"/>
        <w:autoSpaceDE w:val="0"/>
        <w:autoSpaceDN w:val="0"/>
        <w:adjustRightInd w:val="0"/>
        <w:textAlignment w:val="baseline"/>
        <w:rPr>
          <w:rFonts w:eastAsia="Times New Roman"/>
          <w:szCs w:val="20"/>
          <w:lang w:eastAsia="en-US"/>
        </w:rPr>
      </w:pPr>
    </w:p>
    <w:p w14:paraId="02FC4A7C" w14:textId="5DE35490" w:rsidR="0067632B" w:rsidRDefault="0067632B" w:rsidP="0067632B">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While Segment Routing (SR) technology supports packet steering from the source </w:t>
      </w:r>
      <w:r>
        <w:rPr>
          <w:rFonts w:eastAsia="Times New Roman"/>
          <w:szCs w:val="20"/>
          <w:lang w:eastAsia="en-US"/>
        </w:rPr>
        <w:t xml:space="preserve">by </w:t>
      </w:r>
      <w:del w:id="158" w:author="Yingzhen Qu" w:date="2020-05-10T12:45:00Z">
        <w:r w:rsidDel="00E518D1">
          <w:rPr>
            <w:rFonts w:eastAsia="Times New Roman"/>
            <w:szCs w:val="20"/>
            <w:lang w:eastAsia="en-US"/>
          </w:rPr>
          <w:delText xml:space="preserve">using </w:delText>
        </w:r>
        <w:r w:rsidRPr="00C65CA3" w:rsidDel="00E518D1">
          <w:rPr>
            <w:rFonts w:eastAsia="Times New Roman"/>
            <w:szCs w:val="20"/>
            <w:lang w:eastAsia="en-US"/>
          </w:rPr>
          <w:delText xml:space="preserve"> instructions</w:delText>
        </w:r>
      </w:del>
      <w:ins w:id="159" w:author="Yingzhen Qu" w:date="2020-05-10T12:45:00Z">
        <w:r w:rsidR="00E518D1">
          <w:rPr>
            <w:rFonts w:eastAsia="Times New Roman"/>
            <w:szCs w:val="20"/>
            <w:lang w:eastAsia="en-US"/>
          </w:rPr>
          <w:t xml:space="preserve">using </w:t>
        </w:r>
        <w:r w:rsidR="00E518D1" w:rsidRPr="00C65CA3">
          <w:rPr>
            <w:rFonts w:eastAsia="Times New Roman"/>
            <w:szCs w:val="20"/>
            <w:lang w:eastAsia="en-US"/>
          </w:rPr>
          <w:t>instructions</w:t>
        </w:r>
      </w:ins>
      <w:r w:rsidRPr="00C65CA3">
        <w:rPr>
          <w:rFonts w:eastAsia="Times New Roman"/>
          <w:szCs w:val="20"/>
          <w:lang w:eastAsia="en-US"/>
        </w:rPr>
        <w:t xml:space="preserve"> (SIDs)</w:t>
      </w:r>
      <w:r>
        <w:rPr>
          <w:rFonts w:eastAsia="Times New Roman"/>
          <w:szCs w:val="20"/>
          <w:lang w:eastAsia="en-US"/>
        </w:rPr>
        <w:t xml:space="preserve"> included in </w:t>
      </w:r>
      <w:r w:rsidRPr="00C65CA3">
        <w:rPr>
          <w:rFonts w:eastAsia="Times New Roman"/>
          <w:szCs w:val="20"/>
          <w:lang w:eastAsia="en-US"/>
        </w:rPr>
        <w:t xml:space="preserve">the packet it does not support high-touch per-path hop-by-hop functions such as monitoring, accounting, QoS (Policing, Shaping, Buffering) or other processing.  </w:t>
      </w:r>
      <w:r>
        <w:rPr>
          <w:rFonts w:eastAsia="Times New Roman"/>
          <w:szCs w:val="20"/>
          <w:lang w:eastAsia="en-US"/>
        </w:rPr>
        <w:t>In</w:t>
      </w:r>
      <w:r w:rsidRPr="00C65CA3">
        <w:rPr>
          <w:rFonts w:eastAsia="Times New Roman"/>
          <w:szCs w:val="20"/>
          <w:lang w:eastAsia="en-US"/>
        </w:rPr>
        <w:t xml:space="preserve"> </w:t>
      </w:r>
      <w:r>
        <w:rPr>
          <w:rFonts w:eastAsia="Times New Roman"/>
          <w:szCs w:val="20"/>
          <w:lang w:eastAsia="en-US"/>
        </w:rPr>
        <w:t xml:space="preserve">the </w:t>
      </w:r>
      <w:r w:rsidRPr="00C65CA3">
        <w:rPr>
          <w:rFonts w:eastAsia="Times New Roman"/>
          <w:szCs w:val="20"/>
          <w:lang w:eastAsia="en-US"/>
        </w:rPr>
        <w:t xml:space="preserve">case of a link or node failure, </w:t>
      </w:r>
      <w:r>
        <w:rPr>
          <w:rFonts w:eastAsia="Times New Roman"/>
          <w:szCs w:val="20"/>
          <w:lang w:eastAsia="en-US"/>
        </w:rPr>
        <w:t xml:space="preserve">SR proposes to use </w:t>
      </w:r>
      <w:r w:rsidRPr="00C65CA3">
        <w:rPr>
          <w:rFonts w:eastAsia="Times New Roman"/>
          <w:szCs w:val="20"/>
          <w:lang w:eastAsia="en-US"/>
        </w:rPr>
        <w:t xml:space="preserve">Topology Independent </w:t>
      </w:r>
      <w:r w:rsidRPr="00E62890">
        <w:rPr>
          <w:rFonts w:eastAsia="Times New Roman"/>
          <w:szCs w:val="20"/>
          <w:highlight w:val="yellow"/>
          <w:lang w:eastAsia="en-US"/>
        </w:rPr>
        <w:t>LFA (TI-LFA)</w:t>
      </w:r>
      <w:r w:rsidRPr="00C65CA3">
        <w:rPr>
          <w:rFonts w:eastAsia="Times New Roman"/>
          <w:szCs w:val="20"/>
          <w:lang w:eastAsia="en-US"/>
        </w:rPr>
        <w:t xml:space="preserve"> [</w:t>
      </w:r>
      <w:del w:id="160" w:author="Yingzhen Qu" w:date="2020-05-10T12:45:00Z">
        <w:r w:rsidRPr="00C65CA3" w:rsidDel="00E518D1">
          <w:rPr>
            <w:rFonts w:eastAsia="Times New Roman"/>
            <w:szCs w:val="20"/>
            <w:lang w:eastAsia="en-US"/>
          </w:rPr>
          <w:delText>https://datatracker.ietf.org/doc/draft-ietf-rtgwg-segment-routing-ti-lfa/</w:delText>
        </w:r>
      </w:del>
      <w:ins w:id="161" w:author="Yingzhen Qu" w:date="2020-05-10T12:45:00Z">
        <w:r w:rsidR="00E518D1">
          <w:rPr>
            <w:rFonts w:eastAsia="Times New Roman"/>
            <w:szCs w:val="20"/>
            <w:lang w:eastAsia="en-US"/>
          </w:rPr>
          <w:t>ROUT.12</w:t>
        </w:r>
      </w:ins>
      <w:r w:rsidRPr="00C65CA3">
        <w:rPr>
          <w:rFonts w:eastAsia="Times New Roman"/>
          <w:szCs w:val="20"/>
          <w:lang w:eastAsia="en-US"/>
        </w:rPr>
        <w:t>]</w:t>
      </w:r>
      <w:r>
        <w:rPr>
          <w:rFonts w:eastAsia="Times New Roman"/>
          <w:szCs w:val="20"/>
          <w:lang w:eastAsia="en-US"/>
        </w:rPr>
        <w:t>. This</w:t>
      </w:r>
      <w:r w:rsidRPr="00C65CA3">
        <w:rPr>
          <w:rFonts w:eastAsia="Times New Roman"/>
          <w:szCs w:val="20"/>
          <w:lang w:eastAsia="en-US"/>
        </w:rPr>
        <w:t xml:space="preserve"> </w:t>
      </w:r>
      <w:r>
        <w:rPr>
          <w:rFonts w:eastAsia="Times New Roman"/>
          <w:szCs w:val="20"/>
          <w:lang w:eastAsia="en-US"/>
        </w:rPr>
        <w:t>makes the repair path congruent with</w:t>
      </w:r>
      <w:r w:rsidRPr="00C65CA3">
        <w:rPr>
          <w:rFonts w:eastAsia="Times New Roman"/>
          <w:szCs w:val="20"/>
          <w:lang w:eastAsia="en-US"/>
        </w:rPr>
        <w:t xml:space="preserve"> the post-convergence path</w:t>
      </w:r>
      <w:r>
        <w:rPr>
          <w:rFonts w:eastAsia="Times New Roman"/>
          <w:szCs w:val="20"/>
          <w:lang w:eastAsia="en-US"/>
        </w:rPr>
        <w:t xml:space="preserve"> in order to minimise the formation of micro-loops. IP fast reroute (IPFRR) techniques such as TI-LFA aim to </w:t>
      </w:r>
      <w:r w:rsidRPr="00C65CA3">
        <w:rPr>
          <w:rFonts w:eastAsia="Times New Roman"/>
          <w:szCs w:val="20"/>
          <w:lang w:eastAsia="en-US"/>
        </w:rPr>
        <w:t>provide protection of SR, LDP and IP traffic</w:t>
      </w:r>
      <w:r>
        <w:rPr>
          <w:rFonts w:eastAsia="Times New Roman"/>
          <w:szCs w:val="20"/>
          <w:lang w:eastAsia="en-US"/>
        </w:rPr>
        <w:t xml:space="preserve"> in </w:t>
      </w:r>
      <w:commentRangeStart w:id="162"/>
      <w:r>
        <w:rPr>
          <w:rFonts w:eastAsia="Times New Roman"/>
          <w:szCs w:val="20"/>
          <w:lang w:eastAsia="en-US"/>
        </w:rPr>
        <w:t xml:space="preserve">sub-50 </w:t>
      </w:r>
      <w:proofErr w:type="spellStart"/>
      <w:r>
        <w:rPr>
          <w:rFonts w:eastAsia="Times New Roman"/>
          <w:szCs w:val="20"/>
          <w:lang w:eastAsia="en-US"/>
        </w:rPr>
        <w:t>ms</w:t>
      </w:r>
      <w:proofErr w:type="spellEnd"/>
      <w:r>
        <w:rPr>
          <w:rFonts w:eastAsia="Times New Roman"/>
          <w:szCs w:val="20"/>
          <w:lang w:eastAsia="en-US"/>
        </w:rPr>
        <w:t xml:space="preserve"> [</w:t>
      </w:r>
      <w:ins w:id="163" w:author="Yingzhen Qu" w:date="2020-05-10T12:46:00Z">
        <w:r w:rsidR="00E518D1">
          <w:rPr>
            <w:rFonts w:eastAsia="Times New Roman"/>
            <w:szCs w:val="20"/>
            <w:lang w:eastAsia="en-US"/>
          </w:rPr>
          <w:t>ROUT.13</w:t>
        </w:r>
      </w:ins>
      <w:del w:id="164" w:author="Yingzhen Qu" w:date="2020-05-10T12:46:00Z">
        <w:r w:rsidRPr="00636E97" w:rsidDel="00E518D1">
          <w:rPr>
            <w:rFonts w:eastAsia="Times New Roman"/>
            <w:szCs w:val="20"/>
            <w:lang w:eastAsia="en-US"/>
          </w:rPr>
          <w:delText>https://www.cisco.com/c/en/us/td/docs/ios-xml/ios/iproute_pi/configuration/xe-3s/iri-xe-3s-book/iri-ip-lfa-frr.html</w:delText>
        </w:r>
      </w:del>
      <w:r>
        <w:rPr>
          <w:rFonts w:eastAsia="Times New Roman"/>
          <w:szCs w:val="20"/>
          <w:lang w:eastAsia="en-US"/>
        </w:rPr>
        <w:t xml:space="preserve">], and this may not be good enough for future applications with high precision requirements [sub-group2 doc ref]. </w:t>
      </w:r>
      <w:commentRangeEnd w:id="162"/>
      <w:r>
        <w:rPr>
          <w:rStyle w:val="CommentReference"/>
          <w:rFonts w:eastAsia="Times New Roman"/>
          <w:lang w:val="en-US" w:eastAsia="en-US"/>
        </w:rPr>
        <w:commentReference w:id="162"/>
      </w:r>
      <w:r w:rsidRPr="00C65CA3">
        <w:rPr>
          <w:rFonts w:eastAsia="Times New Roman"/>
          <w:szCs w:val="20"/>
          <w:lang w:eastAsia="en-US"/>
        </w:rPr>
        <w:t>However, the TE characteristics of the SR path may not be p</w:t>
      </w:r>
      <w:r>
        <w:rPr>
          <w:rFonts w:eastAsia="Times New Roman"/>
          <w:szCs w:val="20"/>
          <w:lang w:eastAsia="en-US"/>
        </w:rPr>
        <w:t>reserved</w:t>
      </w:r>
      <w:r w:rsidRPr="00C65CA3">
        <w:rPr>
          <w:rFonts w:eastAsia="Times New Roman"/>
          <w:szCs w:val="20"/>
          <w:lang w:eastAsia="en-US"/>
        </w:rPr>
        <w:t xml:space="preserve"> if a link/node failure along the </w:t>
      </w:r>
      <w:r>
        <w:rPr>
          <w:rFonts w:eastAsia="Times New Roman"/>
          <w:szCs w:val="20"/>
          <w:lang w:eastAsia="en-US"/>
        </w:rPr>
        <w:t xml:space="preserve">TE </w:t>
      </w:r>
      <w:r w:rsidRPr="00C65CA3">
        <w:rPr>
          <w:rFonts w:eastAsia="Times New Roman"/>
          <w:szCs w:val="20"/>
          <w:lang w:eastAsia="en-US"/>
        </w:rPr>
        <w:t>path as TI-LFA   can only compute a loop-free shortest path from the point of failure, as opposed to matching TE properties of the SR path. Figure X. illustrates how SR works.</w:t>
      </w:r>
    </w:p>
    <w:p w14:paraId="23C21ED6" w14:textId="652DF790" w:rsidR="0067632B" w:rsidRDefault="0067632B" w:rsidP="0067632B">
      <w:pPr>
        <w:overflowPunct w:val="0"/>
        <w:autoSpaceDE w:val="0"/>
        <w:autoSpaceDN w:val="0"/>
        <w:adjustRightInd w:val="0"/>
        <w:textAlignment w:val="baseline"/>
        <w:rPr>
          <w:rFonts w:eastAsia="Times New Roman"/>
          <w:szCs w:val="20"/>
          <w:lang w:eastAsia="en-US"/>
        </w:rPr>
      </w:pPr>
      <w:r>
        <w:rPr>
          <w:rFonts w:eastAsia="Times New Roman"/>
          <w:szCs w:val="20"/>
          <w:lang w:eastAsia="en-US"/>
        </w:rPr>
        <w:t>TI-LFA is only one of a large number of IPFRR techniques that have been designed [R</w:t>
      </w:r>
      <w:ins w:id="165" w:author="Yingzhen Qu" w:date="2020-05-10T12:50:00Z">
        <w:r w:rsidR="003A2F6B">
          <w:rPr>
            <w:rFonts w:eastAsia="Times New Roman"/>
            <w:szCs w:val="20"/>
            <w:lang w:eastAsia="en-US"/>
          </w:rPr>
          <w:t>OUT.</w:t>
        </w:r>
      </w:ins>
      <w:del w:id="166" w:author="Yingzhen Qu" w:date="2020-05-10T12:50:00Z">
        <w:r w:rsidDel="003A2F6B">
          <w:rPr>
            <w:rFonts w:eastAsia="Times New Roman"/>
            <w:szCs w:val="20"/>
            <w:lang w:eastAsia="en-US"/>
          </w:rPr>
          <w:delText>FC57</w:delText>
        </w:r>
      </w:del>
      <w:r>
        <w:rPr>
          <w:rFonts w:eastAsia="Times New Roman"/>
          <w:szCs w:val="20"/>
          <w:lang w:eastAsia="en-US"/>
        </w:rPr>
        <w:t xml:space="preserve">14] and only one approach to avoiding micro-loops during </w:t>
      </w:r>
      <w:proofErr w:type="spellStart"/>
      <w:r>
        <w:rPr>
          <w:rFonts w:eastAsia="Times New Roman"/>
          <w:szCs w:val="20"/>
          <w:lang w:eastAsia="en-US"/>
        </w:rPr>
        <w:t>reconvergence</w:t>
      </w:r>
      <w:proofErr w:type="spellEnd"/>
      <w:r>
        <w:rPr>
          <w:rFonts w:eastAsia="Times New Roman"/>
          <w:szCs w:val="20"/>
          <w:lang w:eastAsia="en-US"/>
        </w:rPr>
        <w:t xml:space="preserve"> [R</w:t>
      </w:r>
      <w:ins w:id="167" w:author="Yingzhen Qu" w:date="2020-05-10T12:50:00Z">
        <w:r w:rsidR="003A2F6B">
          <w:rPr>
            <w:rFonts w:eastAsia="Times New Roman"/>
            <w:szCs w:val="20"/>
            <w:lang w:eastAsia="en-US"/>
          </w:rPr>
          <w:t>OUT.</w:t>
        </w:r>
      </w:ins>
      <w:del w:id="168" w:author="Yingzhen Qu" w:date="2020-05-10T12:50:00Z">
        <w:r w:rsidDel="003A2F6B">
          <w:rPr>
            <w:rFonts w:eastAsia="Times New Roman"/>
            <w:szCs w:val="20"/>
            <w:lang w:eastAsia="en-US"/>
          </w:rPr>
          <w:delText>FC57</w:delText>
        </w:r>
      </w:del>
      <w:r>
        <w:rPr>
          <w:rFonts w:eastAsia="Times New Roman"/>
          <w:szCs w:val="20"/>
          <w:lang w:eastAsia="en-US"/>
        </w:rPr>
        <w:t xml:space="preserve">15]. This is an active area of work and new techniques continue to be proposed for </w:t>
      </w:r>
      <w:del w:id="169" w:author="Yingzhen Qu" w:date="2020-05-10T12:51:00Z">
        <w:r w:rsidDel="003A2F6B">
          <w:rPr>
            <w:rFonts w:eastAsia="Times New Roman"/>
            <w:szCs w:val="20"/>
            <w:lang w:eastAsia="en-US"/>
          </w:rPr>
          <w:delText>example[</w:delText>
        </w:r>
      </w:del>
      <w:ins w:id="170" w:author="Yingzhen Qu" w:date="2020-05-10T12:51:00Z">
        <w:r w:rsidR="003A2F6B">
          <w:rPr>
            <w:rFonts w:eastAsia="Times New Roman"/>
            <w:szCs w:val="20"/>
            <w:lang w:eastAsia="en-US"/>
          </w:rPr>
          <w:t>example [</w:t>
        </w:r>
      </w:ins>
      <w:ins w:id="171" w:author="Yingzhen Qu" w:date="2020-05-10T12:50:00Z">
        <w:r w:rsidR="003A2F6B">
          <w:rPr>
            <w:rFonts w:eastAsia="Times New Roman"/>
            <w:szCs w:val="20"/>
            <w:lang w:eastAsia="en-US"/>
          </w:rPr>
          <w:t>ROUT.7</w:t>
        </w:r>
      </w:ins>
      <w:del w:id="172" w:author="Yingzhen Qu" w:date="2020-05-10T12:50:00Z">
        <w:r w:rsidDel="003A2F6B">
          <w:rPr>
            <w:rFonts w:eastAsia="Times New Roman"/>
            <w:szCs w:val="20"/>
            <w:lang w:eastAsia="en-US"/>
          </w:rPr>
          <w:delText>pLFA</w:delText>
        </w:r>
      </w:del>
      <w:r>
        <w:rPr>
          <w:rFonts w:eastAsia="Times New Roman"/>
          <w:szCs w:val="20"/>
          <w:lang w:eastAsia="en-US"/>
        </w:rPr>
        <w:t>].</w:t>
      </w:r>
    </w:p>
    <w:p w14:paraId="6925BC87" w14:textId="579642B9" w:rsidR="0067632B" w:rsidRPr="00313B85" w:rsidRDefault="0067632B" w:rsidP="0067632B">
      <w:pPr>
        <w:pStyle w:val="HTMLPreformatted"/>
        <w:rPr>
          <w:rFonts w:eastAsia="Times New Roman"/>
          <w:lang w:eastAsia="en-US"/>
        </w:rPr>
      </w:pPr>
      <w:r w:rsidRPr="00313B85">
        <w:rPr>
          <w:rFonts w:ascii="Times New Roman" w:eastAsia="Times New Roman" w:hAnsi="Times New Roman" w:cs="Times New Roman"/>
          <w:sz w:val="24"/>
          <w:lang w:val="en-GB" w:eastAsia="en-US"/>
        </w:rPr>
        <w:t xml:space="preserve">Additionally, new approached to path construction in routing networks continue to be researched such as </w:t>
      </w:r>
      <w:r>
        <w:rPr>
          <w:rFonts w:ascii="Times New Roman" w:eastAsia="Times New Roman" w:hAnsi="Times New Roman" w:cs="Times New Roman"/>
          <w:sz w:val="24"/>
          <w:lang w:val="en-GB" w:eastAsia="en-US"/>
        </w:rPr>
        <w:t>PPR-Path [</w:t>
      </w:r>
      <w:ins w:id="173" w:author="Yingzhen Qu" w:date="2020-05-10T12:50:00Z">
        <w:r w:rsidR="003A2F6B">
          <w:rPr>
            <w:rFonts w:ascii="Times New Roman" w:eastAsia="Times New Roman" w:hAnsi="Times New Roman" w:cs="Times New Roman"/>
            <w:sz w:val="24"/>
            <w:lang w:val="en-GB" w:eastAsia="en-US"/>
          </w:rPr>
          <w:t>ROUT.6]</w:t>
        </w:r>
      </w:ins>
      <w:del w:id="174" w:author="Yingzhen Qu" w:date="2020-05-10T12:50:00Z">
        <w:r w:rsidDel="003A2F6B">
          <w:rPr>
            <w:rFonts w:ascii="Times New Roman" w:eastAsia="Times New Roman" w:hAnsi="Times New Roman" w:cs="Times New Roman"/>
            <w:sz w:val="24"/>
            <w:lang w:val="en-GB" w:eastAsia="en-US"/>
          </w:rPr>
          <w:delText>PPR]</w:delText>
        </w:r>
      </w:del>
      <w:r>
        <w:rPr>
          <w:rFonts w:ascii="Times New Roman" w:eastAsia="Times New Roman" w:hAnsi="Times New Roman" w:cs="Times New Roman"/>
          <w:sz w:val="24"/>
          <w:lang w:val="en-GB" w:eastAsia="en-US"/>
        </w:rPr>
        <w:t xml:space="preserve"> and PPR-Graph [</w:t>
      </w:r>
      <w:ins w:id="175" w:author="Yingzhen Qu" w:date="2020-05-10T12:51:00Z">
        <w:r w:rsidR="003A2F6B">
          <w:rPr>
            <w:rFonts w:ascii="Times New Roman" w:eastAsia="Times New Roman" w:hAnsi="Times New Roman" w:cs="Times New Roman"/>
            <w:sz w:val="24"/>
            <w:lang w:val="en-GB" w:eastAsia="en-US"/>
          </w:rPr>
          <w:t>ROUT.8</w:t>
        </w:r>
      </w:ins>
      <w:del w:id="176" w:author="Yingzhen Qu" w:date="2020-05-10T12:51:00Z">
        <w:r w:rsidDel="003A2F6B">
          <w:rPr>
            <w:rFonts w:ascii="Times New Roman" w:eastAsia="Times New Roman" w:hAnsi="Times New Roman" w:cs="Times New Roman"/>
            <w:sz w:val="24"/>
            <w:lang w:val="en-GB" w:eastAsia="en-US"/>
          </w:rPr>
          <w:delText>P</w:delText>
        </w:r>
      </w:del>
      <w:del w:id="177" w:author="Yingzhen Qu" w:date="2020-05-10T12:50:00Z">
        <w:r w:rsidDel="003A2F6B">
          <w:rPr>
            <w:rFonts w:ascii="Times New Roman" w:eastAsia="Times New Roman" w:hAnsi="Times New Roman" w:cs="Times New Roman"/>
            <w:sz w:val="24"/>
            <w:lang w:val="en-GB" w:eastAsia="en-US"/>
          </w:rPr>
          <w:delText>PR-Graph</w:delText>
        </w:r>
      </w:del>
      <w:r>
        <w:rPr>
          <w:rFonts w:ascii="Times New Roman" w:eastAsia="Times New Roman" w:hAnsi="Times New Roman" w:cs="Times New Roman"/>
          <w:sz w:val="24"/>
          <w:lang w:val="en-GB" w:eastAsia="en-US"/>
        </w:rPr>
        <w:t>].</w:t>
      </w:r>
      <w:r w:rsidRPr="00E732B9" w:rsidDel="00E732B9">
        <w:rPr>
          <w:rFonts w:ascii="Times New Roman" w:eastAsia="Times New Roman" w:hAnsi="Times New Roman" w:cs="Times New Roman"/>
          <w:sz w:val="24"/>
          <w:lang w:val="en-GB" w:eastAsia="en-US"/>
        </w:rPr>
        <w:t xml:space="preserve"> </w:t>
      </w:r>
    </w:p>
    <w:p w14:paraId="67BE6E24" w14:textId="3E28BE96" w:rsidR="0067632B" w:rsidRPr="00C65CA3" w:rsidRDefault="0067632B" w:rsidP="0067632B">
      <w:pPr>
        <w:overflowPunct w:val="0"/>
        <w:autoSpaceDE w:val="0"/>
        <w:autoSpaceDN w:val="0"/>
        <w:adjustRightInd w:val="0"/>
        <w:textAlignment w:val="baseline"/>
        <w:rPr>
          <w:rFonts w:eastAsia="Times New Roman"/>
          <w:szCs w:val="20"/>
          <w:lang w:eastAsia="en-US"/>
        </w:rPr>
      </w:pPr>
      <w:proofErr w:type="gramStart"/>
      <w:r>
        <w:rPr>
          <w:rFonts w:eastAsia="Times New Roman"/>
          <w:szCs w:val="20"/>
          <w:lang w:eastAsia="en-US"/>
        </w:rPr>
        <w:t xml:space="preserve">This </w:t>
      </w:r>
      <w:r w:rsidRPr="00C65CA3">
        <w:rPr>
          <w:rFonts w:eastAsia="Times New Roman"/>
          <w:szCs w:val="20"/>
          <w:lang w:eastAsia="en-US"/>
        </w:rPr>
        <w:t xml:space="preserve"> mixed</w:t>
      </w:r>
      <w:proofErr w:type="gramEnd"/>
      <w:r w:rsidRPr="00C65CA3">
        <w:rPr>
          <w:rFonts w:eastAsia="Times New Roman"/>
          <w:szCs w:val="20"/>
          <w:lang w:eastAsia="en-US"/>
        </w:rPr>
        <w:t xml:space="preserve"> approach [</w:t>
      </w:r>
      <w:r>
        <w:rPr>
          <w:rFonts w:eastAsia="Times New Roman"/>
          <w:szCs w:val="20"/>
          <w:lang w:eastAsia="en-US"/>
        </w:rPr>
        <w:t>PPR</w:t>
      </w:r>
      <w:r w:rsidRPr="00C65CA3">
        <w:rPr>
          <w:rFonts w:eastAsia="Times New Roman"/>
          <w:szCs w:val="20"/>
          <w:lang w:eastAsia="en-US"/>
        </w:rPr>
        <w:t>] of centrally computed TE paths or graphs (point-to-multipoint) based on the characteristics alluded above but responding to dynamic routing events in a distributed fashion would be useful to cater the high-precision service demands set forth in FG</w:t>
      </w:r>
      <w:r>
        <w:rPr>
          <w:rFonts w:eastAsia="Times New Roman"/>
          <w:szCs w:val="20"/>
          <w:lang w:eastAsia="en-US"/>
        </w:rPr>
        <w:t>NET</w:t>
      </w:r>
      <w:r w:rsidRPr="00C65CA3">
        <w:rPr>
          <w:rFonts w:eastAsia="Times New Roman"/>
          <w:szCs w:val="20"/>
          <w:lang w:eastAsia="en-US"/>
        </w:rPr>
        <w:t xml:space="preserve">2030 Sub-Group 2 </w:t>
      </w:r>
      <w:r w:rsidRPr="00E62890">
        <w:rPr>
          <w:rFonts w:eastAsia="Times New Roman"/>
          <w:szCs w:val="20"/>
          <w:highlight w:val="yellow"/>
          <w:lang w:eastAsia="en-US"/>
        </w:rPr>
        <w:t>document [].</w:t>
      </w:r>
      <w:r w:rsidRPr="00C65CA3">
        <w:rPr>
          <w:rFonts w:eastAsia="Times New Roman"/>
          <w:szCs w:val="20"/>
          <w:lang w:eastAsia="en-US"/>
        </w:rPr>
        <w:t xml:space="preserve"> These paths and graphs should provide some of the QoS characteristics in the steady state as well as in FRR cases by responding to local link/node failure detection. To maintain the service level objectives, any failure detection should not resort to shortest-paths or a slow ingress detection/switchover technique, which can potentially cause high-precision service disruption [</w:t>
      </w:r>
      <w:ins w:id="178" w:author="Yingzhen Qu" w:date="2020-05-10T12:51:00Z">
        <w:r w:rsidR="00E95916">
          <w:rPr>
            <w:rFonts w:eastAsia="Times New Roman"/>
            <w:szCs w:val="20"/>
            <w:lang w:eastAsia="en-US"/>
          </w:rPr>
          <w:t>ROUT.7</w:t>
        </w:r>
      </w:ins>
      <w:del w:id="179" w:author="Yingzhen Qu" w:date="2020-05-10T12:51:00Z">
        <w:r w:rsidDel="00E95916">
          <w:rPr>
            <w:rFonts w:eastAsia="Times New Roman"/>
            <w:szCs w:val="20"/>
            <w:lang w:eastAsia="en-US"/>
          </w:rPr>
          <w:delText>pLFA</w:delText>
        </w:r>
      </w:del>
      <w:r w:rsidRPr="00C65CA3">
        <w:rPr>
          <w:rFonts w:eastAsia="Times New Roman"/>
          <w:szCs w:val="20"/>
          <w:lang w:eastAsia="en-US"/>
        </w:rPr>
        <w:t xml:space="preserve">]. If the underlying dynamic routing protocol were to provide </w:t>
      </w:r>
      <w:r w:rsidRPr="00C65CA3">
        <w:rPr>
          <w:rFonts w:eastAsia="Times New Roman"/>
          <w:szCs w:val="20"/>
          <w:lang w:eastAsia="en-US"/>
        </w:rPr>
        <w:lastRenderedPageBreak/>
        <w:t>these services, it is essential to maintain the convergence properties for the regular shortest-path routing in the network (for best-effort traffic).</w:t>
      </w:r>
    </w:p>
    <w:p w14:paraId="641E1672" w14:textId="63D52514" w:rsidR="00C65CA3" w:rsidRPr="00C65CA3" w:rsidRDefault="00C65CA3" w:rsidP="00C65CA3">
      <w:pPr>
        <w:overflowPunct w:val="0"/>
        <w:autoSpaceDE w:val="0"/>
        <w:autoSpaceDN w:val="0"/>
        <w:adjustRightInd w:val="0"/>
        <w:textAlignment w:val="baseline"/>
        <w:rPr>
          <w:rFonts w:eastAsia="Times New Roman"/>
          <w:szCs w:val="20"/>
          <w:lang w:eastAsia="en-US"/>
        </w:rPr>
      </w:pPr>
    </w:p>
    <w:p w14:paraId="715009CC"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7848B2FC" wp14:editId="06AC64FC">
            <wp:extent cx="4744387" cy="3255950"/>
            <wp:effectExtent l="0" t="0" r="0" b="0"/>
            <wp:docPr id="86926" name="Picture 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6523" cy="3339769"/>
                    </a:xfrm>
                    <a:prstGeom prst="rect">
                      <a:avLst/>
                    </a:prstGeom>
                  </pic:spPr>
                </pic:pic>
              </a:graphicData>
            </a:graphic>
          </wp:inline>
        </w:drawing>
      </w:r>
    </w:p>
    <w:p w14:paraId="7106FD83" w14:textId="1D54F136" w:rsidR="0067632B" w:rsidRDefault="00EE0DF7" w:rsidP="00562114">
      <w:pPr>
        <w:overflowPunct w:val="0"/>
        <w:autoSpaceDE w:val="0"/>
        <w:autoSpaceDN w:val="0"/>
        <w:adjustRightInd w:val="0"/>
        <w:jc w:val="center"/>
        <w:textAlignment w:val="baseline"/>
        <w:rPr>
          <w:rFonts w:eastAsia="Times New Roman"/>
          <w:szCs w:val="20"/>
          <w:lang w:eastAsia="en-US"/>
        </w:rPr>
      </w:pPr>
      <w:bookmarkStart w:id="180" w:name="_Toc3985400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B136B6">
        <w:rPr>
          <w:rFonts w:eastAsia="Times New Roman"/>
          <w:b/>
          <w:bCs/>
          <w:noProof/>
          <w:lang w:val="en-US" w:eastAsia="en-US"/>
        </w:rPr>
        <w:t>39</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Illustration of Preferred Path Routing (PPR)</w:t>
      </w:r>
      <w:bookmarkEnd w:id="180"/>
    </w:p>
    <w:p w14:paraId="34389163" w14:textId="77777777" w:rsidR="0067632B" w:rsidRPr="00C65CA3" w:rsidRDefault="0067632B" w:rsidP="0067632B">
      <w:pPr>
        <w:overflowPunct w:val="0"/>
        <w:autoSpaceDE w:val="0"/>
        <w:autoSpaceDN w:val="0"/>
        <w:adjustRightInd w:val="0"/>
        <w:textAlignment w:val="baseline"/>
        <w:rPr>
          <w:rFonts w:eastAsia="Times New Roman"/>
          <w:szCs w:val="20"/>
          <w:lang w:eastAsia="en-US"/>
        </w:rPr>
      </w:pPr>
    </w:p>
    <w:p w14:paraId="37096A54" w14:textId="77777777" w:rsidR="00C65CA3" w:rsidRPr="00C65CA3" w:rsidRDefault="00C65CA3" w:rsidP="00C65CA3">
      <w:pPr>
        <w:overflowPunct w:val="0"/>
        <w:autoSpaceDE w:val="0"/>
        <w:autoSpaceDN w:val="0"/>
        <w:adjustRightInd w:val="0"/>
        <w:contextualSpacing/>
        <w:textAlignment w:val="baseline"/>
        <w:rPr>
          <w:rFonts w:eastAsia="Times New Roman"/>
          <w:szCs w:val="20"/>
          <w:lang w:eastAsia="en-US"/>
        </w:rPr>
      </w:pPr>
    </w:p>
    <w:p w14:paraId="7F40E2FE" w14:textId="5D033A05" w:rsidR="00C65CA3" w:rsidRPr="0095088E" w:rsidRDefault="00C65CA3" w:rsidP="003E06C4">
      <w:pPr>
        <w:pStyle w:val="ListParagraph"/>
        <w:numPr>
          <w:ilvl w:val="2"/>
          <w:numId w:val="80"/>
        </w:numPr>
        <w:overflowPunct w:val="0"/>
        <w:autoSpaceDE w:val="0"/>
        <w:autoSpaceDN w:val="0"/>
        <w:adjustRightInd w:val="0"/>
        <w:ind w:left="1512"/>
        <w:textAlignment w:val="baseline"/>
        <w:outlineLvl w:val="2"/>
        <w:rPr>
          <w:rFonts w:eastAsia="Times New Roman"/>
          <w:b/>
          <w:bCs/>
          <w:szCs w:val="20"/>
          <w:lang w:eastAsia="en-US"/>
        </w:rPr>
      </w:pPr>
      <w:bookmarkStart w:id="181" w:name="_Toc39853886"/>
      <w:r w:rsidRPr="0095088E">
        <w:rPr>
          <w:rFonts w:eastAsia="Times New Roman"/>
          <w:b/>
          <w:bCs/>
          <w:szCs w:val="20"/>
          <w:lang w:eastAsia="en-US"/>
        </w:rPr>
        <w:t>Predictive Routing</w:t>
      </w:r>
      <w:bookmarkEnd w:id="181"/>
    </w:p>
    <w:p w14:paraId="48068A36" w14:textId="77777777" w:rsidR="00F326D8" w:rsidRDefault="00F326D8" w:rsidP="00C65CA3">
      <w:pPr>
        <w:overflowPunct w:val="0"/>
        <w:autoSpaceDE w:val="0"/>
        <w:autoSpaceDN w:val="0"/>
        <w:adjustRightInd w:val="0"/>
        <w:textAlignment w:val="baseline"/>
        <w:rPr>
          <w:rFonts w:eastAsia="Times New Roman"/>
          <w:szCs w:val="20"/>
          <w:lang w:eastAsia="en-US"/>
        </w:rPr>
      </w:pPr>
    </w:p>
    <w:p w14:paraId="63C689B6" w14:textId="77777777" w:rsidR="00F326D8" w:rsidRDefault="00F326D8" w:rsidP="00F326D8">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Predictive routing means the change in the state of a router/host can be predicted; hence the routing algorithm can make route changes before or as an event occurs. There</w:t>
      </w:r>
      <w:r>
        <w:rPr>
          <w:rFonts w:eastAsia="Times New Roman"/>
          <w:szCs w:val="20"/>
          <w:lang w:eastAsia="en-US"/>
        </w:rPr>
        <w:t xml:space="preserve"> are</w:t>
      </w:r>
      <w:r w:rsidRPr="00C65CA3">
        <w:rPr>
          <w:rFonts w:eastAsia="Times New Roman"/>
          <w:szCs w:val="20"/>
          <w:lang w:eastAsia="en-US"/>
        </w:rPr>
        <w:t xml:space="preserve"> new categor</w:t>
      </w:r>
      <w:r>
        <w:rPr>
          <w:rFonts w:eastAsia="Times New Roman"/>
          <w:szCs w:val="20"/>
          <w:lang w:eastAsia="en-US"/>
        </w:rPr>
        <w:t>ies</w:t>
      </w:r>
      <w:r w:rsidRPr="00C65CA3">
        <w:rPr>
          <w:rFonts w:eastAsia="Times New Roman"/>
          <w:szCs w:val="20"/>
          <w:lang w:eastAsia="en-US"/>
        </w:rPr>
        <w:t xml:space="preserve"> of applications that may benefit from predictive routing: such as with cars driving on a highway, or robots moving in a factory. </w:t>
      </w:r>
      <w:r>
        <w:rPr>
          <w:rFonts w:eastAsia="Times New Roman"/>
          <w:szCs w:val="20"/>
          <w:lang w:eastAsia="en-US"/>
        </w:rPr>
        <w:t>T</w:t>
      </w:r>
      <w:r w:rsidRPr="00C65CA3">
        <w:rPr>
          <w:rFonts w:eastAsia="Times New Roman"/>
          <w:szCs w:val="20"/>
          <w:lang w:eastAsia="en-US"/>
        </w:rPr>
        <w:t>hese are applications where packet loss or delay is potentially very harmful</w:t>
      </w:r>
      <w:r>
        <w:rPr>
          <w:rFonts w:eastAsia="Times New Roman"/>
          <w:szCs w:val="20"/>
          <w:lang w:eastAsia="en-US"/>
        </w:rPr>
        <w:t>, but their movement can be either pre-defined or predicted in a way.</w:t>
      </w:r>
    </w:p>
    <w:p w14:paraId="529DE7F4" w14:textId="4B4D1FA1" w:rsidR="00F326D8" w:rsidRPr="00C65CA3" w:rsidRDefault="00F326D8" w:rsidP="00F326D8">
      <w:pPr>
        <w:overflowPunct w:val="0"/>
        <w:autoSpaceDE w:val="0"/>
        <w:autoSpaceDN w:val="0"/>
        <w:adjustRightInd w:val="0"/>
        <w:jc w:val="both"/>
        <w:textAlignment w:val="baseline"/>
        <w:rPr>
          <w:rFonts w:eastAsia="Times New Roman"/>
          <w:szCs w:val="20"/>
          <w:lang w:eastAsia="en-US"/>
        </w:rPr>
      </w:pPr>
      <w:r>
        <w:rPr>
          <w:rFonts w:eastAsia="Times New Roman"/>
          <w:szCs w:val="20"/>
          <w:lang w:eastAsia="en-US"/>
        </w:rPr>
        <w:t xml:space="preserve">An </w:t>
      </w:r>
      <w:commentRangeStart w:id="182"/>
      <w:r w:rsidRPr="00C65CA3">
        <w:rPr>
          <w:rFonts w:eastAsia="Times New Roman"/>
          <w:szCs w:val="20"/>
          <w:lang w:eastAsia="en-US"/>
        </w:rPr>
        <w:t xml:space="preserve">alternative approach that alleviates </w:t>
      </w:r>
      <w:commentRangeEnd w:id="182"/>
      <w:r>
        <w:rPr>
          <w:rStyle w:val="CommentReference"/>
          <w:rFonts w:eastAsia="Times New Roman"/>
          <w:lang w:val="en-US" w:eastAsia="en-US"/>
        </w:rPr>
        <w:commentReference w:id="182"/>
      </w:r>
      <w:r w:rsidRPr="00C65CA3">
        <w:rPr>
          <w:rFonts w:eastAsia="Times New Roman"/>
          <w:szCs w:val="20"/>
          <w:lang w:eastAsia="en-US"/>
        </w:rPr>
        <w:t xml:space="preserve">the effects of slow routing protocol convergence is embodied by protocols with packet-carried forwarding state, such as </w:t>
      </w:r>
      <w:r w:rsidRPr="002D6D1B">
        <w:rPr>
          <w:rFonts w:eastAsia="Times New Roman"/>
          <w:szCs w:val="20"/>
          <w:lang w:eastAsia="en-US"/>
        </w:rPr>
        <w:t>SCION</w:t>
      </w:r>
      <w:r w:rsidRPr="00E62890">
        <w:rPr>
          <w:rFonts w:eastAsia="Times New Roman"/>
          <w:szCs w:val="20"/>
          <w:lang w:eastAsia="en-US"/>
        </w:rPr>
        <w:t xml:space="preserve"> </w:t>
      </w:r>
      <w:r w:rsidRPr="002D6D1B">
        <w:rPr>
          <w:rFonts w:eastAsia="Times New Roman"/>
          <w:szCs w:val="20"/>
          <w:lang w:eastAsia="en-US"/>
        </w:rPr>
        <w:t>[</w:t>
      </w:r>
      <w:ins w:id="183" w:author="Yingzhen Qu" w:date="2020-05-10T12:52:00Z">
        <w:r w:rsidR="00E95916">
          <w:rPr>
            <w:rFonts w:eastAsia="Times New Roman"/>
            <w:szCs w:val="20"/>
            <w:lang w:eastAsia="en-US"/>
          </w:rPr>
          <w:t>ROUT.16</w:t>
        </w:r>
      </w:ins>
      <w:del w:id="184" w:author="Yingzhen Qu" w:date="2020-05-10T12:52:00Z">
        <w:r w:rsidRPr="002D6D1B" w:rsidDel="00E95916">
          <w:rPr>
            <w:rFonts w:eastAsia="Times New Roman"/>
            <w:szCs w:val="20"/>
            <w:lang w:eastAsia="en-US"/>
          </w:rPr>
          <w:delText>https://www.scion-architecture.net</w:delText>
        </w:r>
      </w:del>
      <w:r w:rsidRPr="002D6D1B">
        <w:rPr>
          <w:rFonts w:eastAsia="Times New Roman"/>
          <w:szCs w:val="20"/>
          <w:lang w:eastAsia="en-US"/>
        </w:rPr>
        <w:t>]</w:t>
      </w:r>
      <w:r w:rsidRPr="00C65CA3">
        <w:rPr>
          <w:rFonts w:eastAsia="Times New Roman"/>
          <w:szCs w:val="20"/>
          <w:lang w:eastAsia="en-US"/>
        </w:rPr>
        <w:t xml:space="preserve"> or S</w:t>
      </w:r>
      <w:r>
        <w:rPr>
          <w:rFonts w:eastAsia="Times New Roman"/>
          <w:szCs w:val="20"/>
          <w:lang w:eastAsia="en-US"/>
        </w:rPr>
        <w:t xml:space="preserve">egment </w:t>
      </w:r>
      <w:r w:rsidRPr="00C65CA3">
        <w:rPr>
          <w:rFonts w:eastAsia="Times New Roman"/>
          <w:szCs w:val="20"/>
          <w:lang w:eastAsia="en-US"/>
        </w:rPr>
        <w:t>R</w:t>
      </w:r>
      <w:r>
        <w:rPr>
          <w:rFonts w:eastAsia="Times New Roman"/>
          <w:szCs w:val="20"/>
          <w:lang w:eastAsia="en-US"/>
        </w:rPr>
        <w:t>outing [R</w:t>
      </w:r>
      <w:ins w:id="185" w:author="Yingzhen Qu" w:date="2020-05-10T12:51:00Z">
        <w:r w:rsidR="00E95916">
          <w:rPr>
            <w:rFonts w:eastAsia="Times New Roman"/>
            <w:szCs w:val="20"/>
            <w:lang w:eastAsia="en-US"/>
          </w:rPr>
          <w:t>OUT.11</w:t>
        </w:r>
      </w:ins>
      <w:del w:id="186" w:author="Yingzhen Qu" w:date="2020-05-10T12:51:00Z">
        <w:r w:rsidDel="00E95916">
          <w:rPr>
            <w:rFonts w:eastAsia="Times New Roman"/>
            <w:szCs w:val="20"/>
            <w:lang w:eastAsia="en-US"/>
          </w:rPr>
          <w:delText>FC 8402</w:delText>
        </w:r>
      </w:del>
      <w:r>
        <w:rPr>
          <w:rFonts w:eastAsia="Times New Roman"/>
          <w:szCs w:val="20"/>
          <w:lang w:eastAsia="en-US"/>
        </w:rPr>
        <w:t>]</w:t>
      </w:r>
      <w:r w:rsidRPr="00C65CA3">
        <w:rPr>
          <w:rFonts w:eastAsia="Times New Roman"/>
          <w:szCs w:val="20"/>
          <w:lang w:eastAsia="en-US"/>
        </w:rPr>
        <w:t xml:space="preserve">. In such protocols, forwarding information that is carried in the packet header does not rely on router's (inter-domain) forwarding tables, and thus avoiding inconsistent forwarding table state due to asynchronous update mechanisms. Moreover, the nature of the path exploration process in SCION (referred to as beaconing) which creates path segments, does not require any convergence for connectivity -- instead, additional paths are created over time that become available. </w:t>
      </w:r>
      <w:commentRangeStart w:id="187"/>
      <w:r w:rsidRPr="00C65CA3">
        <w:rPr>
          <w:rFonts w:eastAsia="Times New Roman"/>
          <w:szCs w:val="20"/>
          <w:lang w:eastAsia="en-US"/>
        </w:rPr>
        <w:t>Basic end-to-end connectivity, however, is established based on the initial path segments that are disseminated.</w:t>
      </w:r>
      <w:commentRangeEnd w:id="187"/>
      <w:r>
        <w:rPr>
          <w:rStyle w:val="CommentReference"/>
          <w:rFonts w:eastAsia="Times New Roman"/>
          <w:lang w:val="en-US" w:eastAsia="en-US"/>
        </w:rPr>
        <w:commentReference w:id="187"/>
      </w:r>
    </w:p>
    <w:p w14:paraId="0ED85782" w14:textId="77777777" w:rsidR="00F326D8" w:rsidRDefault="00F326D8" w:rsidP="00F326D8">
      <w:pPr>
        <w:overflowPunct w:val="0"/>
        <w:autoSpaceDE w:val="0"/>
        <w:autoSpaceDN w:val="0"/>
        <w:adjustRightInd w:val="0"/>
        <w:ind w:left="360"/>
        <w:contextualSpacing/>
        <w:textAlignment w:val="baseline"/>
        <w:rPr>
          <w:rFonts w:eastAsia="Times New Roman"/>
          <w:szCs w:val="20"/>
          <w:lang w:eastAsia="en-US"/>
        </w:rPr>
      </w:pPr>
    </w:p>
    <w:p w14:paraId="1CA1BDDE" w14:textId="2300C91D" w:rsidR="00F326D8" w:rsidRDefault="00F326D8" w:rsidP="00F326D8">
      <w:pPr>
        <w:overflowPunct w:val="0"/>
        <w:autoSpaceDE w:val="0"/>
        <w:autoSpaceDN w:val="0"/>
        <w:adjustRightInd w:val="0"/>
        <w:contextualSpacing/>
        <w:textAlignment w:val="baseline"/>
        <w:rPr>
          <w:rFonts w:eastAsia="Times New Roman"/>
          <w:szCs w:val="20"/>
          <w:lang w:eastAsia="en-US"/>
        </w:rPr>
      </w:pPr>
      <w:r>
        <w:rPr>
          <w:rFonts w:eastAsia="Times New Roman"/>
          <w:szCs w:val="20"/>
          <w:lang w:eastAsia="en-US"/>
        </w:rPr>
        <w:t xml:space="preserve">In general, the network infrastructure is fixed subject to the impacts of failure, maintenance and upgrades. However, there is a new class of network emerging based on the use of mobile network infrastructure components such as large constellations of low orbiting satellites. These have the property that whilst the network infrastructure is dynamic, and the best paths are constantly changing the best path is predictable some for some considerable time. This allows a new approach to routing based on current knowledge of the future disposition of the infrastructure rather than </w:t>
      </w:r>
      <w:del w:id="188" w:author="Yingzhen Qu" w:date="2020-05-10T12:52:00Z">
        <w:r w:rsidDel="00E95916">
          <w:rPr>
            <w:rFonts w:eastAsia="Times New Roman"/>
            <w:szCs w:val="20"/>
            <w:lang w:eastAsia="en-US"/>
          </w:rPr>
          <w:delText>on  preconfigured</w:delText>
        </w:r>
      </w:del>
      <w:ins w:id="189" w:author="Yingzhen Qu" w:date="2020-05-10T12:52:00Z">
        <w:r w:rsidR="00E95916">
          <w:rPr>
            <w:rFonts w:eastAsia="Times New Roman"/>
            <w:szCs w:val="20"/>
            <w:lang w:eastAsia="en-US"/>
          </w:rPr>
          <w:t>on preconfigured</w:t>
        </w:r>
      </w:ins>
      <w:r>
        <w:rPr>
          <w:rFonts w:eastAsia="Times New Roman"/>
          <w:szCs w:val="20"/>
          <w:lang w:eastAsia="en-US"/>
        </w:rPr>
        <w:t xml:space="preserve"> “static” paths, or dynamically discovered paths. </w:t>
      </w:r>
    </w:p>
    <w:p w14:paraId="605DBD19" w14:textId="3DF10E83" w:rsidR="00313B85" w:rsidRDefault="00010B54" w:rsidP="00E406F5">
      <w:pPr>
        <w:overflowPunct w:val="0"/>
        <w:autoSpaceDE w:val="0"/>
        <w:autoSpaceDN w:val="0"/>
        <w:adjustRightInd w:val="0"/>
        <w:contextualSpacing/>
        <w:textAlignment w:val="baseline"/>
        <w:rPr>
          <w:rFonts w:eastAsia="Times New Roman"/>
          <w:szCs w:val="20"/>
          <w:lang w:eastAsia="en-US"/>
        </w:rPr>
      </w:pPr>
      <w:r>
        <w:rPr>
          <w:rFonts w:eastAsia="Times New Roman"/>
          <w:szCs w:val="20"/>
          <w:lang w:eastAsia="en-US"/>
        </w:rPr>
        <w:t xml:space="preserve"> </w:t>
      </w:r>
    </w:p>
    <w:p w14:paraId="1BCE7271" w14:textId="77777777" w:rsidR="00313B85" w:rsidRPr="00C65CA3" w:rsidRDefault="00313B85" w:rsidP="00C65CA3">
      <w:pPr>
        <w:overflowPunct w:val="0"/>
        <w:autoSpaceDE w:val="0"/>
        <w:autoSpaceDN w:val="0"/>
        <w:adjustRightInd w:val="0"/>
        <w:ind w:left="360"/>
        <w:contextualSpacing/>
        <w:textAlignment w:val="baseline"/>
        <w:rPr>
          <w:rFonts w:eastAsia="Times New Roman"/>
          <w:szCs w:val="20"/>
          <w:lang w:eastAsia="en-US"/>
        </w:rPr>
      </w:pPr>
    </w:p>
    <w:p w14:paraId="2B032D79" w14:textId="143EF8ED" w:rsidR="00C65CA3" w:rsidRPr="0095088E" w:rsidRDefault="00C65CA3" w:rsidP="003E06C4">
      <w:pPr>
        <w:pStyle w:val="ListParagraph"/>
        <w:numPr>
          <w:ilvl w:val="2"/>
          <w:numId w:val="80"/>
        </w:numPr>
        <w:overflowPunct w:val="0"/>
        <w:autoSpaceDE w:val="0"/>
        <w:autoSpaceDN w:val="0"/>
        <w:adjustRightInd w:val="0"/>
        <w:ind w:left="1080"/>
        <w:textAlignment w:val="baseline"/>
        <w:outlineLvl w:val="2"/>
        <w:rPr>
          <w:rFonts w:eastAsia="Times New Roman"/>
          <w:b/>
          <w:bCs/>
          <w:szCs w:val="20"/>
          <w:lang w:eastAsia="en-US"/>
        </w:rPr>
      </w:pPr>
      <w:bookmarkStart w:id="190" w:name="_Toc39853887"/>
      <w:r w:rsidRPr="0095088E">
        <w:rPr>
          <w:rFonts w:eastAsia="Times New Roman"/>
          <w:b/>
          <w:bCs/>
          <w:szCs w:val="20"/>
          <w:lang w:eastAsia="en-US"/>
        </w:rPr>
        <w:t>Domain-Specific Routing Protocols and Algorithms</w:t>
      </w:r>
      <w:bookmarkEnd w:id="190"/>
    </w:p>
    <w:p w14:paraId="33F434CE" w14:textId="6C59F1F2" w:rsidR="00C65CA3" w:rsidRPr="00C65CA3" w:rsidRDefault="00540C9D" w:rsidP="00C65CA3">
      <w:pPr>
        <w:overflowPunct w:val="0"/>
        <w:autoSpaceDE w:val="0"/>
        <w:autoSpaceDN w:val="0"/>
        <w:adjustRightInd w:val="0"/>
        <w:textAlignment w:val="baseline"/>
        <w:rPr>
          <w:rFonts w:eastAsia="Times New Roman"/>
          <w:szCs w:val="20"/>
          <w:lang w:eastAsia="en-US"/>
        </w:rPr>
      </w:pPr>
      <w:r>
        <w:rPr>
          <w:rFonts w:eastAsia="Times New Roman"/>
          <w:szCs w:val="20"/>
          <w:lang w:eastAsia="en-US"/>
        </w:rPr>
        <w:t xml:space="preserve">New </w:t>
      </w:r>
      <w:commentRangeStart w:id="191"/>
      <w:del w:id="192" w:author="Yingzhen Qu" w:date="2020-05-10T12:52:00Z">
        <w:r w:rsidR="00C65CA3" w:rsidRPr="00C65CA3" w:rsidDel="00E95916">
          <w:rPr>
            <w:rFonts w:eastAsia="Times New Roman"/>
            <w:szCs w:val="20"/>
            <w:lang w:eastAsia="en-US"/>
          </w:rPr>
          <w:delText xml:space="preserve"> </w:delText>
        </w:r>
      </w:del>
      <w:r w:rsidR="00C65CA3" w:rsidRPr="00C65CA3">
        <w:rPr>
          <w:rFonts w:eastAsia="Times New Roman"/>
          <w:szCs w:val="20"/>
          <w:lang w:eastAsia="en-US"/>
        </w:rPr>
        <w:t xml:space="preserve">routing </w:t>
      </w:r>
      <w:commentRangeEnd w:id="191"/>
      <w:r w:rsidR="00010B54">
        <w:rPr>
          <w:rStyle w:val="CommentReference"/>
          <w:rFonts w:eastAsia="Times New Roman"/>
          <w:lang w:val="en-US" w:eastAsia="en-US"/>
        </w:rPr>
        <w:commentReference w:id="191"/>
      </w:r>
      <w:r w:rsidR="00C65CA3" w:rsidRPr="00C65CA3">
        <w:rPr>
          <w:rFonts w:eastAsia="Times New Roman"/>
          <w:szCs w:val="20"/>
          <w:lang w:eastAsia="en-US"/>
        </w:rPr>
        <w:t xml:space="preserve">protocols are being developed in the IETF for data </w:t>
      </w:r>
      <w:proofErr w:type="spellStart"/>
      <w:r w:rsidR="00C65CA3" w:rsidRPr="00C65CA3">
        <w:rPr>
          <w:rFonts w:eastAsia="Times New Roman"/>
          <w:szCs w:val="20"/>
          <w:lang w:eastAsia="en-US"/>
        </w:rPr>
        <w:t>centers</w:t>
      </w:r>
      <w:proofErr w:type="spellEnd"/>
      <w:r w:rsidR="00C65CA3" w:rsidRPr="00C65CA3">
        <w:rPr>
          <w:rFonts w:eastAsia="Times New Roman"/>
          <w:szCs w:val="20"/>
          <w:lang w:eastAsia="en-US"/>
        </w:rPr>
        <w:t>, e.g. RIFT and LSVR. These are protocols specifically optimised for use in certain types of domain</w:t>
      </w:r>
      <w:r w:rsidR="003833A3">
        <w:rPr>
          <w:rFonts w:eastAsia="Times New Roman"/>
          <w:szCs w:val="20"/>
          <w:lang w:eastAsia="en-US"/>
        </w:rPr>
        <w:t xml:space="preserve"> and </w:t>
      </w:r>
      <w:del w:id="193" w:author="Yingzhen Qu" w:date="2020-05-10T12:53:00Z">
        <w:r w:rsidR="003833A3" w:rsidDel="00E95916">
          <w:rPr>
            <w:rFonts w:eastAsia="Times New Roman"/>
            <w:szCs w:val="20"/>
            <w:lang w:eastAsia="en-US"/>
          </w:rPr>
          <w:delText>topologes</w:delText>
        </w:r>
      </w:del>
      <w:ins w:id="194" w:author="Yingzhen Qu" w:date="2020-05-10T12:53:00Z">
        <w:r w:rsidR="00E95916">
          <w:rPr>
            <w:rFonts w:eastAsia="Times New Roman"/>
            <w:szCs w:val="20"/>
            <w:lang w:eastAsia="en-US"/>
          </w:rPr>
          <w:t>topologies</w:t>
        </w:r>
      </w:ins>
      <w:r w:rsidR="00C65CA3" w:rsidRPr="00C65CA3">
        <w:rPr>
          <w:rFonts w:eastAsia="Times New Roman"/>
          <w:szCs w:val="20"/>
          <w:lang w:eastAsia="en-US"/>
        </w:rPr>
        <w:t xml:space="preserve">. Such protocols trade general </w:t>
      </w:r>
      <w:r w:rsidR="00C65CA3" w:rsidRPr="00C65CA3">
        <w:rPr>
          <w:rFonts w:eastAsia="Times New Roman"/>
          <w:szCs w:val="20"/>
          <w:lang w:eastAsia="en-US"/>
        </w:rPr>
        <w:lastRenderedPageBreak/>
        <w:t>applicability for high performance in the target domain. Soon, there could be more domain-specific cases that require new routing protocols or algorithms, such as routing for satellite communications.</w:t>
      </w:r>
    </w:p>
    <w:p w14:paraId="3A9A7F01" w14:textId="21DB193D" w:rsidR="00C65CA3" w:rsidRPr="00C65CA3" w:rsidRDefault="00DA561E" w:rsidP="0095088E">
      <w:pPr>
        <w:overflowPunct w:val="0"/>
        <w:autoSpaceDE w:val="0"/>
        <w:autoSpaceDN w:val="0"/>
        <w:adjustRightInd w:val="0"/>
        <w:ind w:left="360"/>
        <w:textAlignment w:val="baseline"/>
        <w:outlineLvl w:val="2"/>
        <w:rPr>
          <w:rFonts w:eastAsia="Times New Roman"/>
          <w:b/>
          <w:bCs/>
          <w:szCs w:val="20"/>
          <w:lang w:eastAsia="en-US"/>
        </w:rPr>
      </w:pPr>
      <w:bookmarkStart w:id="195" w:name="_Toc39853888"/>
      <w:r>
        <w:rPr>
          <w:rFonts w:eastAsia="Times New Roman"/>
          <w:b/>
          <w:bCs/>
          <w:szCs w:val="20"/>
          <w:lang w:eastAsia="en-US"/>
        </w:rPr>
        <w:t>6.1.4</w:t>
      </w:r>
      <w:r>
        <w:rPr>
          <w:rFonts w:eastAsia="Times New Roman"/>
          <w:b/>
          <w:bCs/>
          <w:szCs w:val="20"/>
          <w:lang w:eastAsia="en-US"/>
        </w:rPr>
        <w:tab/>
      </w:r>
      <w:r w:rsidR="00C65CA3" w:rsidRPr="00C65CA3">
        <w:rPr>
          <w:rFonts w:eastAsia="Times New Roman"/>
          <w:b/>
          <w:bCs/>
          <w:szCs w:val="20"/>
          <w:lang w:eastAsia="en-US"/>
        </w:rPr>
        <w:t>Industrial Internet and Internet of Things</w:t>
      </w:r>
      <w:bookmarkEnd w:id="195"/>
    </w:p>
    <w:p w14:paraId="51AD51B6" w14:textId="77777777" w:rsidR="00C77D00" w:rsidRDefault="00C77D00" w:rsidP="00C65CA3">
      <w:pPr>
        <w:overflowPunct w:val="0"/>
        <w:autoSpaceDE w:val="0"/>
        <w:autoSpaceDN w:val="0"/>
        <w:adjustRightInd w:val="0"/>
        <w:textAlignment w:val="baseline"/>
        <w:rPr>
          <w:rFonts w:eastAsia="Times New Roman"/>
          <w:szCs w:val="20"/>
          <w:lang w:eastAsia="en-US"/>
        </w:rPr>
      </w:pPr>
    </w:p>
    <w:p w14:paraId="75C13C53" w14:textId="77777777" w:rsidR="00C77D00" w:rsidRPr="00C65CA3" w:rsidRDefault="00C77D00" w:rsidP="00C77D00">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Industrial internet refers to the interconnected networks of sensors, robots etc. Internet of Things (IoT) network consists of control systems, embedded systems etc., and in consumer market, IoT is essentially the technology to build smart home and smart cities</w:t>
      </w:r>
      <w:r>
        <w:rPr>
          <w:rFonts w:eastAsia="Times New Roman"/>
          <w:szCs w:val="20"/>
          <w:lang w:eastAsia="en-US"/>
        </w:rPr>
        <w:t>, and enable applications including healthcare, disaster recovery etc.</w:t>
      </w:r>
    </w:p>
    <w:p w14:paraId="11342821" w14:textId="77777777" w:rsidR="00C77D00" w:rsidRPr="00C65CA3" w:rsidRDefault="00C77D00" w:rsidP="00C77D00">
      <w:pPr>
        <w:overflowPunct w:val="0"/>
        <w:autoSpaceDE w:val="0"/>
        <w:autoSpaceDN w:val="0"/>
        <w:adjustRightInd w:val="0"/>
        <w:textAlignment w:val="baseline"/>
        <w:rPr>
          <w:rFonts w:eastAsia="Times New Roman"/>
          <w:szCs w:val="20"/>
          <w:lang w:eastAsia="en-US"/>
        </w:rPr>
      </w:pPr>
      <w:r>
        <w:rPr>
          <w:rFonts w:eastAsia="Times New Roman"/>
          <w:szCs w:val="20"/>
          <w:lang w:eastAsia="en-US"/>
        </w:rPr>
        <w:t>New technologies and standards are being developed at a rapid pace to form different IoT ecosystems and networks. From routing perspective, t</w:t>
      </w:r>
      <w:r w:rsidRPr="00C65CA3">
        <w:rPr>
          <w:rFonts w:eastAsia="Times New Roman"/>
          <w:szCs w:val="20"/>
          <w:lang w:eastAsia="en-US"/>
        </w:rPr>
        <w:t>he typical common requirements among these networks are:</w:t>
      </w:r>
    </w:p>
    <w:p w14:paraId="18F42F44" w14:textId="77777777" w:rsidR="00C77D00" w:rsidRPr="00C65CA3" w:rsidRDefault="00C77D00" w:rsidP="003E06C4">
      <w:pPr>
        <w:numPr>
          <w:ilvl w:val="0"/>
          <w:numId w:val="62"/>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Low power consumption</w:t>
      </w:r>
      <w:r>
        <w:rPr>
          <w:rFonts w:eastAsia="Times New Roman"/>
          <w:szCs w:val="20"/>
          <w:lang w:eastAsia="en-US"/>
        </w:rPr>
        <w:t>. Typical IoT devices are powered by batteries with limited processing power and memory, and this means they need to be conservative on power consumption when sending data packets or control packets. Routing protocols designed for such IoTs should be quiet without sending too many control packets, and then resulted data packets should not have big encapsulation header.</w:t>
      </w:r>
    </w:p>
    <w:p w14:paraId="6AC5FCCC" w14:textId="77777777" w:rsidR="00C77D00" w:rsidRPr="00C65CA3" w:rsidRDefault="00C77D00" w:rsidP="003E06C4">
      <w:pPr>
        <w:numPr>
          <w:ilvl w:val="0"/>
          <w:numId w:val="62"/>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High availability</w:t>
      </w:r>
      <w:r>
        <w:rPr>
          <w:rFonts w:eastAsia="Times New Roman"/>
          <w:szCs w:val="20"/>
          <w:lang w:eastAsia="en-US"/>
        </w:rPr>
        <w:t xml:space="preserve">. Applications such as disaster recovery requires the network to provide non-disruptive service in case of network failure, power outage and natural disaster etc. </w:t>
      </w:r>
    </w:p>
    <w:p w14:paraId="488007AF" w14:textId="77777777" w:rsidR="00C77D00" w:rsidRPr="00C65CA3" w:rsidRDefault="00C77D00" w:rsidP="003E06C4">
      <w:pPr>
        <w:numPr>
          <w:ilvl w:val="0"/>
          <w:numId w:val="62"/>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Mobility</w:t>
      </w:r>
      <w:r>
        <w:rPr>
          <w:rFonts w:eastAsia="Times New Roman"/>
          <w:szCs w:val="20"/>
          <w:lang w:eastAsia="en-US"/>
        </w:rPr>
        <w:t>. IoT devices should be able to connect and communicate with the network or other devices without location and access technology limitations, whenever and wherever.</w:t>
      </w:r>
    </w:p>
    <w:p w14:paraId="72B39BDD" w14:textId="77777777" w:rsidR="00C77D00" w:rsidRDefault="00C77D00" w:rsidP="003E06C4">
      <w:pPr>
        <w:numPr>
          <w:ilvl w:val="0"/>
          <w:numId w:val="62"/>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Large number of connections</w:t>
      </w:r>
      <w:r>
        <w:rPr>
          <w:rFonts w:eastAsia="Times New Roman"/>
          <w:szCs w:val="20"/>
          <w:lang w:eastAsia="en-US"/>
        </w:rPr>
        <w:t>. The number of various IoT devices to be connected to the network will be in thousands or millions, so routing protocols are required to connect these huge number of heterogeneous systems.</w:t>
      </w:r>
    </w:p>
    <w:p w14:paraId="6F6F5E93" w14:textId="558E77A2" w:rsidR="00C77D00" w:rsidRPr="00E62890" w:rsidRDefault="00C77D00" w:rsidP="00C77D00">
      <w:pPr>
        <w:pStyle w:val="ListParagraph"/>
        <w:overflowPunct w:val="0"/>
        <w:autoSpaceDE w:val="0"/>
        <w:autoSpaceDN w:val="0"/>
        <w:adjustRightInd w:val="0"/>
        <w:ind w:left="0"/>
        <w:textAlignment w:val="baseline"/>
        <w:rPr>
          <w:rFonts w:eastAsia="Times New Roman"/>
          <w:szCs w:val="20"/>
          <w:lang w:eastAsia="en-US"/>
        </w:rPr>
      </w:pPr>
      <w:r>
        <w:rPr>
          <w:rFonts w:eastAsia="Times New Roman"/>
          <w:szCs w:val="20"/>
          <w:lang w:eastAsia="en-US"/>
        </w:rPr>
        <w:t>There are two key issues that future network designers need to contend with in IoT networks. Firstly, the high path quality needed, which requires the routing system to establish the path and allocate the resources, including the case where it may need to configure the network to strategically replicate and eliminate packets to maximise their chances of successfully traversing the network [R</w:t>
      </w:r>
      <w:ins w:id="196" w:author="Yingzhen Qu" w:date="2020-05-10T12:54:00Z">
        <w:r w:rsidR="00E95916">
          <w:rPr>
            <w:rFonts w:eastAsia="Times New Roman"/>
            <w:szCs w:val="20"/>
            <w:lang w:eastAsia="en-US"/>
          </w:rPr>
          <w:t>OUT.17</w:t>
        </w:r>
      </w:ins>
      <w:del w:id="197" w:author="Yingzhen Qu" w:date="2020-05-10T12:54:00Z">
        <w:r w:rsidDel="00E95916">
          <w:rPr>
            <w:rFonts w:eastAsia="Times New Roman"/>
            <w:szCs w:val="20"/>
            <w:lang w:eastAsia="en-US"/>
          </w:rPr>
          <w:delText>FC 8655</w:delText>
        </w:r>
      </w:del>
      <w:r>
        <w:rPr>
          <w:rFonts w:eastAsia="Times New Roman"/>
          <w:szCs w:val="20"/>
          <w:lang w:eastAsia="en-US"/>
        </w:rPr>
        <w:t>]. Additionally, many IoT devices are designed to meet extreme physical size, cost and lifetime power budgets. The protocols that these devices use require extreme regard to resource conservation and may not be able to use the “standard” network protocols which are optimised for characteristics such as generality and performance.</w:t>
      </w:r>
    </w:p>
    <w:p w14:paraId="69397F4D" w14:textId="0124A457" w:rsidR="00010B54" w:rsidRPr="00E406F5" w:rsidRDefault="00113C84" w:rsidP="00E406F5">
      <w:pPr>
        <w:pStyle w:val="ListParagraph"/>
        <w:overflowPunct w:val="0"/>
        <w:autoSpaceDE w:val="0"/>
        <w:autoSpaceDN w:val="0"/>
        <w:adjustRightInd w:val="0"/>
        <w:ind w:left="0"/>
        <w:textAlignment w:val="baseline"/>
        <w:rPr>
          <w:rFonts w:eastAsia="Times New Roman"/>
          <w:szCs w:val="20"/>
          <w:lang w:eastAsia="en-US"/>
        </w:rPr>
      </w:pPr>
      <w:r>
        <w:rPr>
          <w:rFonts w:eastAsia="Times New Roman"/>
          <w:szCs w:val="20"/>
          <w:lang w:eastAsia="en-US"/>
        </w:rPr>
        <w:t>.</w:t>
      </w:r>
    </w:p>
    <w:p w14:paraId="4E38ED0C" w14:textId="306DF8E0" w:rsidR="00C65CA3" w:rsidRPr="00C65CA3" w:rsidRDefault="00DA561E" w:rsidP="0095088E">
      <w:pPr>
        <w:overflowPunct w:val="0"/>
        <w:autoSpaceDE w:val="0"/>
        <w:autoSpaceDN w:val="0"/>
        <w:adjustRightInd w:val="0"/>
        <w:ind w:left="360"/>
        <w:textAlignment w:val="baseline"/>
        <w:outlineLvl w:val="2"/>
        <w:rPr>
          <w:rFonts w:eastAsia="Times New Roman"/>
          <w:b/>
          <w:bCs/>
          <w:szCs w:val="20"/>
          <w:lang w:eastAsia="en-US"/>
        </w:rPr>
      </w:pPr>
      <w:bookmarkStart w:id="198" w:name="_Toc39853889"/>
      <w:r>
        <w:rPr>
          <w:rFonts w:eastAsia="Times New Roman"/>
          <w:b/>
          <w:bCs/>
          <w:szCs w:val="20"/>
          <w:lang w:eastAsia="en-US"/>
        </w:rPr>
        <w:t>6.1.5</w:t>
      </w:r>
      <w:r>
        <w:rPr>
          <w:rFonts w:eastAsia="Times New Roman"/>
          <w:b/>
          <w:bCs/>
          <w:szCs w:val="20"/>
          <w:lang w:eastAsia="en-US"/>
        </w:rPr>
        <w:tab/>
      </w:r>
      <w:proofErr w:type="spellStart"/>
      <w:r w:rsidR="00C65CA3" w:rsidRPr="00C65CA3">
        <w:rPr>
          <w:rFonts w:eastAsia="Times New Roman"/>
          <w:b/>
          <w:bCs/>
          <w:szCs w:val="20"/>
          <w:lang w:eastAsia="en-US"/>
        </w:rPr>
        <w:t>Manynets</w:t>
      </w:r>
      <w:proofErr w:type="spellEnd"/>
      <w:r w:rsidR="00C65CA3" w:rsidRPr="00C65CA3">
        <w:rPr>
          <w:rFonts w:eastAsia="Times New Roman"/>
          <w:b/>
          <w:bCs/>
          <w:szCs w:val="20"/>
          <w:lang w:eastAsia="en-US"/>
        </w:rPr>
        <w:t xml:space="preserve"> and Routing in the space</w:t>
      </w:r>
      <w:bookmarkEnd w:id="198"/>
    </w:p>
    <w:p w14:paraId="78EACD48"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While there is no relation between wireless mesh network routing challenges and protocols developed in IETF MANET WG, Routing in space with LEO satellite constellations presents domain specific routing challenges.</w:t>
      </w:r>
    </w:p>
    <w:p w14:paraId="3184FEE4" w14:textId="053D4D5E" w:rsidR="000B7302" w:rsidRPr="00C65CA3" w:rsidRDefault="000B7302" w:rsidP="000B7302">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a system, where complete global connectivity is provided through LEO satellites, which includes inter satellite connectivity using Free Space Optical (FSO) transmission, introduces unique set of challenges w.r.t routing in space and possible traffic engineering [</w:t>
      </w:r>
      <w:ins w:id="199" w:author="Yingzhen Qu" w:date="2020-05-10T12:57:00Z">
        <w:r w:rsidR="00E95916">
          <w:rPr>
            <w:rFonts w:eastAsia="Times New Roman"/>
            <w:szCs w:val="20"/>
            <w:lang w:eastAsia="en-US"/>
          </w:rPr>
          <w:t>ROUT.1</w:t>
        </w:r>
      </w:ins>
      <w:del w:id="200" w:author="Yingzhen Qu" w:date="2020-05-10T12:57:00Z">
        <w:r w:rsidDel="00E95916">
          <w:rPr>
            <w:rFonts w:eastAsia="Times New Roman"/>
            <w:szCs w:val="20"/>
            <w:lang w:eastAsia="en-US"/>
          </w:rPr>
          <w:delText>Handley</w:delText>
        </w:r>
      </w:del>
      <w:r w:rsidRPr="00C65CA3">
        <w:rPr>
          <w:rFonts w:eastAsia="Times New Roman"/>
          <w:szCs w:val="20"/>
          <w:lang w:eastAsia="en-US"/>
        </w:rPr>
        <w:t xml:space="preserve">]. This is because </w:t>
      </w:r>
      <w:r>
        <w:rPr>
          <w:rFonts w:eastAsia="Times New Roman"/>
          <w:szCs w:val="20"/>
          <w:lang w:eastAsia="en-US"/>
        </w:rPr>
        <w:t xml:space="preserve">(as noted earlier) </w:t>
      </w:r>
      <w:r w:rsidRPr="00C65CA3">
        <w:rPr>
          <w:rFonts w:eastAsia="Times New Roman"/>
          <w:szCs w:val="20"/>
          <w:lang w:eastAsia="en-US"/>
        </w:rPr>
        <w:t>of the continuous change</w:t>
      </w:r>
      <w:r>
        <w:rPr>
          <w:rFonts w:eastAsia="Times New Roman"/>
          <w:szCs w:val="20"/>
          <w:lang w:eastAsia="en-US"/>
        </w:rPr>
        <w:t>s to the network paths</w:t>
      </w:r>
      <w:del w:id="201" w:author="Yingzhen Qu" w:date="2020-05-10T12:55:00Z">
        <w:r w:rsidDel="00E95916">
          <w:rPr>
            <w:rFonts w:eastAsia="Times New Roman"/>
            <w:szCs w:val="20"/>
            <w:lang w:eastAsia="en-US"/>
          </w:rPr>
          <w:delText xml:space="preserve"> </w:delText>
        </w:r>
      </w:del>
      <w:r w:rsidRPr="00C65CA3">
        <w:rPr>
          <w:rFonts w:eastAsia="Times New Roman"/>
          <w:szCs w:val="20"/>
          <w:lang w:eastAsia="en-US"/>
        </w:rPr>
        <w:t xml:space="preserve"> as the nodes in the orbit are on the move. There is no routing protocol today which does shortest path computation when all the nodes in the network are continuously moving. However, one characteristic of this network is the movements of satellites are completely predictable and this can be factored for new route computation methods. This also introduces unique set of Fast </w:t>
      </w:r>
      <w:proofErr w:type="spellStart"/>
      <w:r w:rsidRPr="00C65CA3">
        <w:rPr>
          <w:rFonts w:eastAsia="Times New Roman"/>
          <w:szCs w:val="20"/>
          <w:lang w:eastAsia="en-US"/>
        </w:rPr>
        <w:t>ReRoute</w:t>
      </w:r>
      <w:proofErr w:type="spellEnd"/>
      <w:r w:rsidRPr="00C65CA3">
        <w:rPr>
          <w:rFonts w:eastAsia="Times New Roman"/>
          <w:szCs w:val="20"/>
          <w:lang w:eastAsia="en-US"/>
        </w:rPr>
        <w:t xml:space="preserve"> (FRR) challenges which are not applicable for terrestrial networks. However, it is worth noting, at this time the applicability and possible deployment of such a system is constrained by </w:t>
      </w:r>
      <w:r>
        <w:rPr>
          <w:rFonts w:eastAsia="Times New Roman"/>
          <w:szCs w:val="20"/>
          <w:lang w:eastAsia="en-US"/>
        </w:rPr>
        <w:t>free space optics (</w:t>
      </w:r>
      <w:r w:rsidRPr="00C65CA3">
        <w:rPr>
          <w:rFonts w:eastAsia="Times New Roman"/>
          <w:szCs w:val="20"/>
          <w:lang w:eastAsia="en-US"/>
        </w:rPr>
        <w:t>FSO</w:t>
      </w:r>
      <w:r>
        <w:rPr>
          <w:rFonts w:eastAsia="Times New Roman"/>
          <w:szCs w:val="20"/>
          <w:lang w:eastAsia="en-US"/>
        </w:rPr>
        <w:t>)</w:t>
      </w:r>
      <w:r w:rsidRPr="00C65CA3">
        <w:rPr>
          <w:rFonts w:eastAsia="Times New Roman"/>
          <w:szCs w:val="20"/>
          <w:lang w:eastAsia="en-US"/>
        </w:rPr>
        <w:t xml:space="preserve"> limitations. These limitations concern with the inter satellite link capacity, which is currently in the order few Gbps [</w:t>
      </w:r>
      <w:ins w:id="202" w:author="Yingzhen Qu" w:date="2020-05-10T12:56:00Z">
        <w:r w:rsidR="00E95916">
          <w:rPr>
            <w:rFonts w:eastAsia="Times New Roman"/>
            <w:szCs w:val="20"/>
            <w:lang w:eastAsia="en-US"/>
          </w:rPr>
          <w:t>ROUT.18</w:t>
        </w:r>
      </w:ins>
      <w:del w:id="203" w:author="Yingzhen Qu" w:date="2020-05-10T12:56:00Z">
        <w:r w:rsidDel="00E95916">
          <w:rPr>
            <w:rFonts w:eastAsia="Times New Roman"/>
            <w:szCs w:val="20"/>
            <w:lang w:eastAsia="en-US"/>
          </w:rPr>
          <w:delText>ICSO</w:delText>
        </w:r>
      </w:del>
      <w:r w:rsidRPr="00C65CA3">
        <w:rPr>
          <w:rFonts w:eastAsia="Times New Roman"/>
          <w:szCs w:val="20"/>
          <w:lang w:eastAsia="en-US"/>
        </w:rPr>
        <w:t xml:space="preserve">] </w:t>
      </w:r>
      <w:r>
        <w:rPr>
          <w:rFonts w:eastAsia="Times New Roman"/>
          <w:szCs w:val="20"/>
          <w:lang w:eastAsia="en-US"/>
        </w:rPr>
        <w:t>[</w:t>
      </w:r>
      <w:ins w:id="204" w:author="Yingzhen Qu" w:date="2020-05-10T12:57:00Z">
        <w:r w:rsidR="00E95916">
          <w:rPr>
            <w:rFonts w:eastAsia="Times New Roman"/>
            <w:szCs w:val="20"/>
            <w:lang w:eastAsia="en-US"/>
          </w:rPr>
          <w:t>ROUT.19</w:t>
        </w:r>
      </w:ins>
      <w:del w:id="205" w:author="Yingzhen Qu" w:date="2020-05-10T12:57:00Z">
        <w:r w:rsidDel="00E95916">
          <w:rPr>
            <w:rFonts w:eastAsia="Times New Roman"/>
            <w:szCs w:val="20"/>
            <w:lang w:eastAsia="en-US"/>
          </w:rPr>
          <w:delText>Miller</w:delText>
        </w:r>
      </w:del>
      <w:r w:rsidRPr="00C65CA3">
        <w:rPr>
          <w:rFonts w:eastAsia="Times New Roman"/>
          <w:szCs w:val="20"/>
          <w:lang w:eastAsia="en-US"/>
        </w:rPr>
        <w:t>], while the sub</w:t>
      </w:r>
      <w:r>
        <w:rPr>
          <w:rFonts w:eastAsia="Times New Roman"/>
          <w:szCs w:val="20"/>
          <w:lang w:eastAsia="en-US"/>
        </w:rPr>
        <w:t>-</w:t>
      </w:r>
      <w:r w:rsidRPr="00C65CA3">
        <w:rPr>
          <w:rFonts w:eastAsia="Times New Roman"/>
          <w:szCs w:val="20"/>
          <w:lang w:eastAsia="en-US"/>
        </w:rPr>
        <w:t xml:space="preserve">sea fibre optical cable provides bandwidth in the order of 10’s of </w:t>
      </w:r>
      <w:proofErr w:type="spellStart"/>
      <w:r w:rsidRPr="00C65CA3">
        <w:rPr>
          <w:rFonts w:eastAsia="Times New Roman"/>
          <w:szCs w:val="20"/>
          <w:lang w:eastAsia="en-US"/>
        </w:rPr>
        <w:t>tbps</w:t>
      </w:r>
      <w:proofErr w:type="spellEnd"/>
      <w:r w:rsidRPr="00C65CA3">
        <w:rPr>
          <w:rFonts w:eastAsia="Times New Roman"/>
          <w:szCs w:val="20"/>
          <w:lang w:eastAsia="en-US"/>
        </w:rPr>
        <w:t xml:space="preserve">.  </w:t>
      </w:r>
    </w:p>
    <w:p w14:paraId="284E87ED" w14:textId="77777777" w:rsidR="006818BC" w:rsidRDefault="00C65CA3" w:rsidP="00C65CA3">
      <w:pPr>
        <w:overflowPunct w:val="0"/>
        <w:autoSpaceDE w:val="0"/>
        <w:autoSpaceDN w:val="0"/>
        <w:adjustRightInd w:val="0"/>
        <w:textAlignment w:val="baseline"/>
        <w:rPr>
          <w:rFonts w:eastAsia="Times New Roman"/>
          <w:color w:val="000000"/>
          <w:lang w:val="en-US" w:eastAsia="zh-CN"/>
        </w:rPr>
      </w:pPr>
      <w:r w:rsidRPr="00C65CA3">
        <w:rPr>
          <w:rFonts w:eastAsia="Times New Roman"/>
          <w:color w:val="000000"/>
          <w:lang w:val="en-US" w:eastAsia="zh-CN"/>
        </w:rPr>
        <w:t xml:space="preserve">The resulting low-Earth-orbit (LEO) constellations will not only bridge the digital divide by providing service to remote areas, but they also promise much lower latency than terrestrial fiber for long distance routes. Unlocking this potential is non-trivial: such constellations provide inherently variable connectivity which today’s Internet is ill-suited to accommodate.  In fact, the use of the BGP protocol to integrate the satellite network in today's Internet unfortunately encounters several major challenges: </w:t>
      </w:r>
    </w:p>
    <w:p w14:paraId="37101683" w14:textId="70FDABB0" w:rsidR="00C65CA3" w:rsidRPr="00E406F5" w:rsidRDefault="00AB5C20" w:rsidP="003E06C4">
      <w:pPr>
        <w:pStyle w:val="ListParagraph"/>
        <w:numPr>
          <w:ilvl w:val="0"/>
          <w:numId w:val="65"/>
        </w:numPr>
        <w:overflowPunct w:val="0"/>
        <w:autoSpaceDE w:val="0"/>
        <w:autoSpaceDN w:val="0"/>
        <w:adjustRightInd w:val="0"/>
        <w:textAlignment w:val="baseline"/>
        <w:rPr>
          <w:rFonts w:eastAsia="Times New Roman"/>
          <w:color w:val="000000"/>
          <w:lang w:val="en-US" w:eastAsia="zh-CN"/>
        </w:rPr>
      </w:pPr>
      <w:r>
        <w:rPr>
          <w:rFonts w:eastAsia="Times New Roman"/>
          <w:color w:val="000000"/>
          <w:lang w:val="en-US" w:eastAsia="zh-CN"/>
        </w:rPr>
        <w:t>T</w:t>
      </w:r>
      <w:r w:rsidR="00C65CA3" w:rsidRPr="00E406F5">
        <w:rPr>
          <w:rFonts w:eastAsia="Times New Roman"/>
          <w:color w:val="000000"/>
          <w:lang w:val="en-US" w:eastAsia="zh-CN"/>
        </w:rPr>
        <w:t>he highly dynamic nature of ground station to satellite links creates</w:t>
      </w:r>
    </w:p>
    <w:p w14:paraId="00F4FB99" w14:textId="4EB070C1" w:rsidR="006818BC" w:rsidRPr="00E406F5" w:rsidRDefault="00AB5C20" w:rsidP="003E06C4">
      <w:pPr>
        <w:pStyle w:val="ListParagraph"/>
        <w:numPr>
          <w:ilvl w:val="0"/>
          <w:numId w:val="65"/>
        </w:numPr>
        <w:spacing w:before="0"/>
        <w:rPr>
          <w:rFonts w:eastAsia="Times New Roman"/>
          <w:color w:val="000000"/>
          <w:lang w:val="en-US" w:eastAsia="zh-CN"/>
        </w:rPr>
      </w:pPr>
      <w:r>
        <w:rPr>
          <w:rFonts w:eastAsia="Times New Roman"/>
          <w:color w:val="000000"/>
          <w:lang w:val="en-US" w:eastAsia="zh-CN"/>
        </w:rPr>
        <w:t>S</w:t>
      </w:r>
      <w:r w:rsidR="00C65CA3" w:rsidRPr="00E406F5">
        <w:rPr>
          <w:rFonts w:eastAsia="Times New Roman"/>
          <w:color w:val="000000"/>
          <w:lang w:val="en-US" w:eastAsia="zh-CN"/>
        </w:rPr>
        <w:t xml:space="preserve">calability limitations for BGP, especially due to weather disruptions; </w:t>
      </w:r>
    </w:p>
    <w:p w14:paraId="2301C776" w14:textId="47556901" w:rsidR="006818BC" w:rsidRPr="00E406F5" w:rsidRDefault="00AB5C20" w:rsidP="003E06C4">
      <w:pPr>
        <w:pStyle w:val="ListParagraph"/>
        <w:numPr>
          <w:ilvl w:val="0"/>
          <w:numId w:val="65"/>
        </w:numPr>
        <w:spacing w:before="0"/>
        <w:rPr>
          <w:rFonts w:eastAsia="Times New Roman"/>
          <w:color w:val="000000"/>
          <w:lang w:val="en-US" w:eastAsia="zh-CN"/>
        </w:rPr>
      </w:pPr>
      <w:r>
        <w:rPr>
          <w:rFonts w:eastAsia="Times New Roman"/>
          <w:color w:val="000000"/>
          <w:lang w:val="en-US" w:eastAsia="zh-CN"/>
        </w:rPr>
        <w:t>D</w:t>
      </w:r>
      <w:r w:rsidR="00C65CA3" w:rsidRPr="00E406F5">
        <w:rPr>
          <w:rFonts w:eastAsia="Times New Roman"/>
          <w:color w:val="000000"/>
          <w:lang w:val="en-US" w:eastAsia="zh-CN"/>
        </w:rPr>
        <w:t xml:space="preserve">uring early phases of deployment, connectivity will fluctuate so often that slow routing convergence with BGP could make the partially deployed constellation unusable; </w:t>
      </w:r>
    </w:p>
    <w:p w14:paraId="7F3C7574" w14:textId="42BE6072" w:rsidR="00C65CA3" w:rsidRPr="00E406F5" w:rsidRDefault="00AB5C20" w:rsidP="003E06C4">
      <w:pPr>
        <w:pStyle w:val="ListParagraph"/>
        <w:numPr>
          <w:ilvl w:val="0"/>
          <w:numId w:val="65"/>
        </w:numPr>
        <w:spacing w:before="0"/>
        <w:rPr>
          <w:rFonts w:eastAsia="Times New Roman"/>
          <w:color w:val="000000"/>
          <w:lang w:val="en-US" w:eastAsia="zh-CN"/>
        </w:rPr>
      </w:pPr>
      <w:r>
        <w:rPr>
          <w:rFonts w:eastAsia="Times New Roman"/>
          <w:color w:val="000000"/>
          <w:lang w:val="en-US" w:eastAsia="zh-CN"/>
        </w:rPr>
        <w:lastRenderedPageBreak/>
        <w:t>T</w:t>
      </w:r>
      <w:r w:rsidR="00C65CA3" w:rsidRPr="00E406F5">
        <w:rPr>
          <w:rFonts w:eastAsia="Times New Roman"/>
          <w:color w:val="000000"/>
          <w:lang w:val="en-US" w:eastAsia="zh-CN"/>
        </w:rPr>
        <w:t>he higher cost and lower bandwidth of satellite network links complicates their use for all data traffic, thus complicating the management of differentiated traffic.</w:t>
      </w:r>
    </w:p>
    <w:p w14:paraId="4D72E97D" w14:textId="77777777" w:rsidR="00C65CA3" w:rsidRPr="00C65CA3" w:rsidRDefault="00C65CA3" w:rsidP="00C65CA3">
      <w:pPr>
        <w:spacing w:before="0"/>
        <w:rPr>
          <w:rFonts w:eastAsia="Times New Roman"/>
          <w:color w:val="000000"/>
          <w:lang w:val="en-US" w:eastAsia="zh-CN"/>
        </w:rPr>
      </w:pPr>
    </w:p>
    <w:p w14:paraId="4C742E1C" w14:textId="1BAC8C28" w:rsidR="00C65CA3" w:rsidRPr="00C65CA3" w:rsidDel="00E95916" w:rsidRDefault="00C65CA3" w:rsidP="00C65CA3">
      <w:pPr>
        <w:spacing w:before="0"/>
        <w:rPr>
          <w:del w:id="206" w:author="Yingzhen Qu" w:date="2020-05-10T12:58:00Z"/>
          <w:rFonts w:eastAsia="Times New Roman"/>
          <w:color w:val="000000"/>
          <w:lang w:val="en-US" w:eastAsia="zh-CN"/>
        </w:rPr>
      </w:pPr>
      <w:r w:rsidRPr="00C65CA3">
        <w:rPr>
          <w:rFonts w:eastAsia="Times New Roman"/>
          <w:color w:val="000000"/>
          <w:lang w:val="en-US" w:eastAsia="zh-CN"/>
        </w:rPr>
        <w:t xml:space="preserve">There have been proposals to address these challenges. </w:t>
      </w:r>
      <w:proofErr w:type="spellStart"/>
      <w:r w:rsidRPr="00C65CA3">
        <w:rPr>
          <w:rFonts w:eastAsia="Times New Roman"/>
          <w:color w:val="000000"/>
          <w:lang w:val="en-US" w:eastAsia="zh-CN"/>
        </w:rPr>
        <w:t>Giuliari</w:t>
      </w:r>
      <w:proofErr w:type="spellEnd"/>
      <w:r w:rsidRPr="00C65CA3">
        <w:rPr>
          <w:rFonts w:eastAsia="Times New Roman"/>
          <w:color w:val="000000"/>
          <w:lang w:val="en-US" w:eastAsia="zh-CN"/>
        </w:rPr>
        <w:t xml:space="preserve"> et al. propose an optimal solution based on the SCION path-aware-networking architecture, and given this clean-slate baseline, they then develop a more pragmatic solution based on a CDN-like architecture [</w:t>
      </w:r>
      <w:ins w:id="207" w:author="Yingzhen Qu" w:date="2020-05-10T12:58:00Z">
        <w:r w:rsidR="00E95916">
          <w:rPr>
            <w:rFonts w:eastAsia="Times New Roman"/>
            <w:color w:val="000000"/>
            <w:lang w:val="en-US" w:eastAsia="zh-CN"/>
          </w:rPr>
          <w:t>ROUT.20</w:t>
        </w:r>
      </w:ins>
      <w:del w:id="208" w:author="Yingzhen Qu" w:date="2020-05-10T12:58:00Z">
        <w:r w:rsidRPr="00C65CA3" w:rsidDel="00E95916">
          <w:rPr>
            <w:rFonts w:eastAsia="Times New Roman"/>
            <w:color w:val="000000"/>
            <w:lang w:val="en-US" w:eastAsia="zh-CN"/>
          </w:rPr>
          <w:delText>x</w:delText>
        </w:r>
      </w:del>
      <w:r w:rsidRPr="00C65CA3">
        <w:rPr>
          <w:rFonts w:eastAsia="Times New Roman"/>
          <w:color w:val="000000"/>
          <w:lang w:val="en-US" w:eastAsia="zh-CN"/>
        </w:rPr>
        <w:t>].</w:t>
      </w:r>
    </w:p>
    <w:p w14:paraId="2019CFE0" w14:textId="77777777" w:rsidR="00C65CA3" w:rsidRPr="00C65CA3" w:rsidDel="00E95916" w:rsidRDefault="00C65CA3" w:rsidP="00C65CA3">
      <w:pPr>
        <w:spacing w:before="0"/>
        <w:rPr>
          <w:del w:id="209" w:author="Yingzhen Qu" w:date="2020-05-10T12:58:00Z"/>
          <w:rFonts w:eastAsia="Times New Roman"/>
          <w:color w:val="000000"/>
          <w:lang w:val="en-US" w:eastAsia="zh-CN"/>
        </w:rPr>
      </w:pPr>
    </w:p>
    <w:p w14:paraId="194886D7" w14:textId="3B1DF87A" w:rsidR="00C65CA3" w:rsidRPr="00E406F5" w:rsidDel="00E95916" w:rsidRDefault="00C65CA3" w:rsidP="00E95916">
      <w:pPr>
        <w:spacing w:before="0"/>
        <w:rPr>
          <w:del w:id="210" w:author="Yingzhen Qu" w:date="2020-05-10T12:58:00Z"/>
          <w:rFonts w:eastAsia="Times New Roman"/>
          <w:color w:val="000000"/>
          <w:lang w:val="de-DE" w:eastAsia="zh-CN"/>
        </w:rPr>
        <w:pPrChange w:id="211" w:author="Yingzhen Qu" w:date="2020-05-10T12:58:00Z">
          <w:pPr>
            <w:spacing w:before="0"/>
          </w:pPr>
        </w:pPrChange>
      </w:pPr>
      <w:del w:id="212" w:author="Yingzhen Qu" w:date="2020-05-10T12:58:00Z">
        <w:r w:rsidRPr="00E406F5" w:rsidDel="00E95916">
          <w:rPr>
            <w:rFonts w:eastAsia="Times New Roman"/>
            <w:color w:val="000000"/>
            <w:lang w:val="de-DE" w:eastAsia="zh-CN"/>
          </w:rPr>
          <w:delText>[x] Giacomo Giuliari, Tobias Klenze, Markus Legner, David Basin,</w:delText>
        </w:r>
      </w:del>
    </w:p>
    <w:p w14:paraId="0E699E01" w14:textId="265330F9" w:rsidR="00C65CA3" w:rsidRPr="00C65CA3" w:rsidDel="00E95916" w:rsidRDefault="00C65CA3" w:rsidP="00E95916">
      <w:pPr>
        <w:spacing w:before="0"/>
        <w:rPr>
          <w:del w:id="213" w:author="Yingzhen Qu" w:date="2020-05-10T12:58:00Z"/>
          <w:rFonts w:eastAsia="Times New Roman"/>
          <w:color w:val="000000"/>
          <w:lang w:val="en-US" w:eastAsia="zh-CN"/>
        </w:rPr>
        <w:pPrChange w:id="214" w:author="Yingzhen Qu" w:date="2020-05-10T12:58:00Z">
          <w:pPr>
            <w:spacing w:before="0"/>
          </w:pPr>
        </w:pPrChange>
      </w:pPr>
      <w:del w:id="215" w:author="Yingzhen Qu" w:date="2020-05-10T12:58:00Z">
        <w:r w:rsidRPr="00C65CA3" w:rsidDel="00E95916">
          <w:rPr>
            <w:rFonts w:eastAsia="Times New Roman"/>
            <w:color w:val="000000"/>
            <w:lang w:val="en-US" w:eastAsia="zh-CN"/>
          </w:rPr>
          <w:delText>Adrian Perrig and Ankit Singla. Internet Backbones in Space.</w:delText>
        </w:r>
      </w:del>
    </w:p>
    <w:p w14:paraId="06868B6A" w14:textId="608A992C" w:rsidR="00C65CA3" w:rsidRPr="00C65CA3" w:rsidRDefault="00C65CA3" w:rsidP="00E95916">
      <w:pPr>
        <w:spacing w:before="0"/>
        <w:rPr>
          <w:rFonts w:eastAsia="Times New Roman"/>
          <w:szCs w:val="20"/>
          <w:lang w:val="en-US" w:eastAsia="en-US"/>
        </w:rPr>
        <w:pPrChange w:id="216" w:author="Yingzhen Qu" w:date="2020-05-10T12:58:00Z">
          <w:pPr>
            <w:spacing w:before="0"/>
          </w:pPr>
        </w:pPrChange>
      </w:pPr>
      <w:del w:id="217" w:author="Yingzhen Qu" w:date="2020-05-10T12:58:00Z">
        <w:r w:rsidRPr="00C65CA3" w:rsidDel="00E95916">
          <w:rPr>
            <w:rFonts w:eastAsia="Times New Roman"/>
            <w:color w:val="000000"/>
            <w:lang w:val="en-US" w:eastAsia="zh-CN"/>
          </w:rPr>
          <w:delText>In ACM SIGCOMM Computer Communications Review, 50(1), 2020.</w:delText>
        </w:r>
      </w:del>
    </w:p>
    <w:p w14:paraId="729F1F79" w14:textId="77777777" w:rsidR="00C65CA3" w:rsidRPr="00C65CA3" w:rsidRDefault="00C65CA3" w:rsidP="00C65CA3">
      <w:pPr>
        <w:overflowPunct w:val="0"/>
        <w:autoSpaceDE w:val="0"/>
        <w:autoSpaceDN w:val="0"/>
        <w:adjustRightInd w:val="0"/>
        <w:ind w:left="360"/>
        <w:contextualSpacing/>
        <w:textAlignment w:val="baseline"/>
        <w:rPr>
          <w:rFonts w:eastAsia="Times New Roman"/>
          <w:szCs w:val="20"/>
          <w:lang w:eastAsia="en-US"/>
        </w:rPr>
      </w:pPr>
    </w:p>
    <w:p w14:paraId="5D87471D" w14:textId="456DB997" w:rsidR="00C65CA3" w:rsidRPr="0095088E" w:rsidRDefault="00C65CA3" w:rsidP="003E06C4">
      <w:pPr>
        <w:pStyle w:val="ListParagraph"/>
        <w:numPr>
          <w:ilvl w:val="1"/>
          <w:numId w:val="80"/>
        </w:numPr>
        <w:overflowPunct w:val="0"/>
        <w:autoSpaceDE w:val="0"/>
        <w:autoSpaceDN w:val="0"/>
        <w:adjustRightInd w:val="0"/>
        <w:ind w:left="835" w:hanging="475"/>
        <w:textAlignment w:val="baseline"/>
        <w:outlineLvl w:val="1"/>
        <w:rPr>
          <w:rFonts w:eastAsia="Times New Roman"/>
          <w:b/>
          <w:bCs/>
          <w:lang w:eastAsia="en-US"/>
        </w:rPr>
      </w:pPr>
      <w:bookmarkStart w:id="218" w:name="_Toc39853890"/>
      <w:r w:rsidRPr="0095088E">
        <w:rPr>
          <w:rFonts w:eastAsia="Times New Roman"/>
          <w:b/>
          <w:bCs/>
          <w:szCs w:val="20"/>
          <w:lang w:eastAsia="en-US"/>
        </w:rPr>
        <w:t>Network layer UNI and NNI</w:t>
      </w:r>
      <w:bookmarkEnd w:id="218"/>
      <w:r w:rsidRPr="0095088E">
        <w:rPr>
          <w:rFonts w:eastAsia="Times New Roman"/>
          <w:b/>
          <w:bCs/>
          <w:szCs w:val="20"/>
          <w:lang w:eastAsia="en-US"/>
        </w:rPr>
        <w:t xml:space="preserve"> </w:t>
      </w:r>
    </w:p>
    <w:p w14:paraId="6150B659" w14:textId="77777777" w:rsidR="002A1B05" w:rsidRDefault="002A1B05" w:rsidP="00C65CA3">
      <w:pPr>
        <w:overflowPunct w:val="0"/>
        <w:autoSpaceDE w:val="0"/>
        <w:autoSpaceDN w:val="0"/>
        <w:adjustRightInd w:val="0"/>
        <w:textAlignment w:val="baseline"/>
        <w:rPr>
          <w:rFonts w:eastAsia="Times New Roman"/>
          <w:lang w:eastAsia="en-US"/>
        </w:rPr>
      </w:pPr>
    </w:p>
    <w:p w14:paraId="70706F5D" w14:textId="77777777" w:rsidR="002A1B05" w:rsidRPr="00C65CA3" w:rsidRDefault="002A1B05" w:rsidP="002A1B05">
      <w:pPr>
        <w:overflowPunct w:val="0"/>
        <w:autoSpaceDE w:val="0"/>
        <w:autoSpaceDN w:val="0"/>
        <w:adjustRightInd w:val="0"/>
        <w:textAlignment w:val="baseline"/>
        <w:rPr>
          <w:rFonts w:eastAsia="Times New Roman"/>
          <w:szCs w:val="20"/>
          <w:lang w:eastAsia="en-US"/>
        </w:rPr>
      </w:pPr>
      <w:r w:rsidRPr="00C65CA3">
        <w:rPr>
          <w:rFonts w:eastAsia="Times New Roman"/>
          <w:lang w:eastAsia="en-US"/>
        </w:rPr>
        <w:t>Routing protocols have previously been based on the calculation of best/shortest paths in terms of a single metric – a relatively static calculation as these metrics do not change other than in response to operator configuration</w:t>
      </w:r>
      <w:commentRangeStart w:id="219"/>
      <w:r w:rsidRPr="00C65CA3">
        <w:rPr>
          <w:rFonts w:eastAsia="Times New Roman"/>
          <w:lang w:eastAsia="en-US"/>
        </w:rPr>
        <w:t>.</w:t>
      </w:r>
      <w:r>
        <w:rPr>
          <w:rFonts w:eastAsia="Times New Roman"/>
          <w:lang w:eastAsia="en-US"/>
        </w:rPr>
        <w:t xml:space="preserve"> Currently most</w:t>
      </w:r>
      <w:r w:rsidRPr="00C65CA3">
        <w:rPr>
          <w:rFonts w:eastAsia="Times New Roman"/>
          <w:lang w:eastAsia="en-US"/>
        </w:rPr>
        <w:t xml:space="preserve"> Traffic Engineering path computations that take into account current network load and resource availability use relatively stable metrics and are a simple variant of best path computations</w:t>
      </w:r>
      <w:r>
        <w:rPr>
          <w:rFonts w:eastAsia="Times New Roman"/>
          <w:lang w:eastAsia="en-US"/>
        </w:rPr>
        <w:t>, and researches are being done to apply machine learning to networking and to calculate more complex paths</w:t>
      </w:r>
      <w:r w:rsidRPr="00C65CA3">
        <w:rPr>
          <w:rFonts w:eastAsia="Times New Roman"/>
          <w:lang w:eastAsia="en-US"/>
        </w:rPr>
        <w:t>.</w:t>
      </w:r>
      <w:commentRangeEnd w:id="219"/>
      <w:r>
        <w:rPr>
          <w:rStyle w:val="CommentReference"/>
          <w:rFonts w:eastAsia="Times New Roman"/>
          <w:lang w:val="en-US" w:eastAsia="en-US"/>
        </w:rPr>
        <w:commentReference w:id="219"/>
      </w:r>
      <w:r w:rsidRPr="00C65CA3">
        <w:rPr>
          <w:rFonts w:eastAsia="Times New Roman"/>
          <w:lang w:eastAsia="en-US"/>
        </w:rPr>
        <w:t xml:space="preserve"> NET2030 will demand the consideration of new factors during path calculation, such as network resources (bandwidth, storage etc.), dynamic traffic distribution, service location, link and node resilience, delay, jitter, and loss. Many of these factors may need to be considered at the same time. </w:t>
      </w:r>
    </w:p>
    <w:p w14:paraId="246D265E" w14:textId="77777777" w:rsidR="002A1B05" w:rsidRDefault="002A1B05" w:rsidP="002A1B05">
      <w:pPr>
        <w:overflowPunct w:val="0"/>
        <w:autoSpaceDE w:val="0"/>
        <w:autoSpaceDN w:val="0"/>
        <w:adjustRightInd w:val="0"/>
        <w:spacing w:before="0"/>
        <w:textAlignment w:val="baseline"/>
        <w:rPr>
          <w:rFonts w:eastAsia="Times New Roman" w:hAnsi="Symbol"/>
          <w:szCs w:val="20"/>
          <w:lang w:eastAsia="en-US"/>
        </w:rPr>
      </w:pPr>
    </w:p>
    <w:p w14:paraId="0A65A710" w14:textId="77777777" w:rsidR="002A1B05" w:rsidRPr="00C65CA3" w:rsidRDefault="002A1B05" w:rsidP="002A1B05">
      <w:pPr>
        <w:overflowPunct w:val="0"/>
        <w:autoSpaceDE w:val="0"/>
        <w:autoSpaceDN w:val="0"/>
        <w:adjustRightInd w:val="0"/>
        <w:spacing w:before="0"/>
        <w:textAlignment w:val="baseline"/>
        <w:rPr>
          <w:rFonts w:eastAsia="Times New Roman" w:hAnsi="Symbol"/>
          <w:szCs w:val="20"/>
          <w:lang w:eastAsia="en-US"/>
        </w:rPr>
      </w:pPr>
      <w:r w:rsidRPr="00C65CA3">
        <w:rPr>
          <w:rFonts w:eastAsia="Times New Roman" w:hAnsi="Symbol"/>
          <w:szCs w:val="20"/>
          <w:lang w:eastAsia="en-US"/>
        </w:rPr>
        <w:t xml:space="preserve">Based on the requirements from applications, routing protocols should be able to provide a path or a set of paths that satisfy the requirements, such as going through a specific router for a </w:t>
      </w:r>
      <w:r>
        <w:rPr>
          <w:rFonts w:eastAsia="Times New Roman" w:hAnsi="Symbol"/>
          <w:szCs w:val="20"/>
          <w:lang w:eastAsia="en-US"/>
        </w:rPr>
        <w:t xml:space="preserve">policy or a </w:t>
      </w:r>
      <w:r w:rsidRPr="00C65CA3">
        <w:rPr>
          <w:rFonts w:eastAsia="Times New Roman" w:hAnsi="Symbol"/>
          <w:szCs w:val="20"/>
          <w:lang w:eastAsia="en-US"/>
        </w:rPr>
        <w:t xml:space="preserve">service or </w:t>
      </w:r>
      <w:r>
        <w:rPr>
          <w:rFonts w:eastAsia="Times New Roman" w:hAnsi="Symbol"/>
          <w:szCs w:val="20"/>
          <w:lang w:eastAsia="en-US"/>
        </w:rPr>
        <w:t xml:space="preserve">to </w:t>
      </w:r>
      <w:r w:rsidRPr="00C65CA3">
        <w:rPr>
          <w:rFonts w:eastAsia="Times New Roman" w:hAnsi="Symbol"/>
          <w:szCs w:val="20"/>
          <w:lang w:eastAsia="en-US"/>
        </w:rPr>
        <w:t>mee</w:t>
      </w:r>
      <w:r>
        <w:rPr>
          <w:rFonts w:eastAsia="Times New Roman" w:hAnsi="Symbol"/>
          <w:szCs w:val="20"/>
          <w:lang w:eastAsia="en-US"/>
        </w:rPr>
        <w:t>t</w:t>
      </w:r>
      <w:r w:rsidRPr="00C65CA3">
        <w:rPr>
          <w:rFonts w:eastAsia="Times New Roman" w:hAnsi="Symbol"/>
          <w:szCs w:val="20"/>
          <w:lang w:eastAsia="en-US"/>
        </w:rPr>
        <w:t xml:space="preserve"> a minimum bandwidth requirement.</w:t>
      </w:r>
    </w:p>
    <w:p w14:paraId="78C6CC27" w14:textId="77777777" w:rsidR="002A1B05" w:rsidRPr="00C65CA3" w:rsidRDefault="002A1B05" w:rsidP="002A1B05">
      <w:pPr>
        <w:overflowPunct w:val="0"/>
        <w:autoSpaceDE w:val="0"/>
        <w:autoSpaceDN w:val="0"/>
        <w:adjustRightInd w:val="0"/>
        <w:spacing w:before="0"/>
        <w:textAlignment w:val="baseline"/>
        <w:rPr>
          <w:rFonts w:eastAsia="Times New Roman" w:hAnsi="Symbol"/>
          <w:szCs w:val="20"/>
          <w:lang w:eastAsia="en-US"/>
        </w:rPr>
      </w:pPr>
    </w:p>
    <w:p w14:paraId="7D92EEF9" w14:textId="77777777" w:rsidR="002A1B05" w:rsidRPr="00C65CA3" w:rsidRDefault="002A1B05" w:rsidP="002A1B05">
      <w:pPr>
        <w:overflowPunct w:val="0"/>
        <w:autoSpaceDE w:val="0"/>
        <w:autoSpaceDN w:val="0"/>
        <w:adjustRightInd w:val="0"/>
        <w:spacing w:before="0"/>
        <w:textAlignment w:val="baseline"/>
        <w:rPr>
          <w:rFonts w:eastAsia="Times New Roman"/>
          <w:szCs w:val="20"/>
          <w:lang w:eastAsia="en-US"/>
        </w:rPr>
      </w:pPr>
      <w:r w:rsidRPr="00C65CA3">
        <w:rPr>
          <w:rFonts w:eastAsia="Times New Roman"/>
          <w:szCs w:val="20"/>
          <w:lang w:eastAsia="en-US"/>
        </w:rPr>
        <w:t>User-network interface (UNI) is between end-user device and the service provider. It is responsible for the message exchange about the service requirement information, which includes:</w:t>
      </w:r>
    </w:p>
    <w:p w14:paraId="08E6BB93" w14:textId="77777777" w:rsidR="002A1B05" w:rsidRPr="00605522" w:rsidRDefault="002A1B05" w:rsidP="002A1B05">
      <w:pPr>
        <w:pStyle w:val="BN"/>
      </w:pPr>
      <w:r w:rsidRPr="00E62890">
        <w:rPr>
          <w:sz w:val="24"/>
          <w:szCs w:val="24"/>
        </w:rPr>
        <w:t>User Service Expectation</w:t>
      </w:r>
      <w:r>
        <w:rPr>
          <w:sz w:val="24"/>
          <w:szCs w:val="24"/>
        </w:rPr>
        <w:t xml:space="preserve">: </w:t>
      </w:r>
      <w:r w:rsidRPr="00E62890">
        <w:rPr>
          <w:sz w:val="24"/>
          <w:szCs w:val="24"/>
        </w:rPr>
        <w:t>It is the message from end-user device to the service provider to describe user</w:t>
      </w:r>
      <w:r>
        <w:rPr>
          <w:sz w:val="24"/>
          <w:szCs w:val="24"/>
        </w:rPr>
        <w:t>’</w:t>
      </w:r>
      <w:r w:rsidRPr="00E62890">
        <w:rPr>
          <w:sz w:val="24"/>
          <w:szCs w:val="24"/>
        </w:rPr>
        <w:t>s expectation in network service, such as Maximum/Minimum bandwidth required, maximum latency, etc.</w:t>
      </w:r>
    </w:p>
    <w:p w14:paraId="16B6A649" w14:textId="77777777" w:rsidR="002A1B05" w:rsidRPr="00C65CA3" w:rsidRDefault="002A1B05" w:rsidP="003E06C4">
      <w:pPr>
        <w:numPr>
          <w:ilvl w:val="0"/>
          <w:numId w:val="61"/>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Quality Info</w:t>
      </w:r>
      <w:r>
        <w:rPr>
          <w:rFonts w:eastAsia="Times New Roman"/>
          <w:lang w:eastAsia="en-US"/>
        </w:rPr>
        <w:t xml:space="preserve">rmation: </w:t>
      </w:r>
      <w:r w:rsidRPr="00C65CA3">
        <w:rPr>
          <w:rFonts w:eastAsia="Times New Roman"/>
          <w:lang w:eastAsia="en-US"/>
        </w:rPr>
        <w:t>It is the message from service provider to end-user device to notify each path</w:t>
      </w:r>
      <w:r>
        <w:rPr>
          <w:rFonts w:eastAsia="Times New Roman"/>
          <w:lang w:eastAsia="en-US"/>
        </w:rPr>
        <w:t>’</w:t>
      </w:r>
      <w:r w:rsidRPr="00C65CA3">
        <w:rPr>
          <w:rFonts w:eastAsia="Times New Roman"/>
          <w:lang w:eastAsia="en-US"/>
        </w:rPr>
        <w:t>s network quality parameters, such as maximum/minimum bandwidth for a direction, maximum latency, etc.</w:t>
      </w:r>
    </w:p>
    <w:p w14:paraId="7815F49D" w14:textId="77777777" w:rsidR="002A1B05" w:rsidRPr="00C65CA3" w:rsidRDefault="002A1B05" w:rsidP="003E06C4">
      <w:pPr>
        <w:numPr>
          <w:ilvl w:val="0"/>
          <w:numId w:val="61"/>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Segment Info</w:t>
      </w:r>
      <w:r>
        <w:rPr>
          <w:rFonts w:eastAsia="Times New Roman"/>
          <w:lang w:eastAsia="en-US"/>
        </w:rPr>
        <w:t xml:space="preserve">rmation: </w:t>
      </w:r>
      <w:r w:rsidRPr="00C65CA3">
        <w:rPr>
          <w:rFonts w:eastAsia="Times New Roman"/>
          <w:lang w:eastAsia="en-US"/>
        </w:rPr>
        <w:t>It is the message from service to end-user device to notify each path</w:t>
      </w:r>
      <w:r>
        <w:rPr>
          <w:rFonts w:eastAsia="Times New Roman"/>
          <w:lang w:eastAsia="en-US"/>
        </w:rPr>
        <w:t>’</w:t>
      </w:r>
      <w:r w:rsidRPr="00C65CA3">
        <w:rPr>
          <w:rFonts w:eastAsia="Times New Roman"/>
          <w:lang w:eastAsia="en-US"/>
        </w:rPr>
        <w:t xml:space="preserve">s network segment parameters, such as path index and associated list of segments (IP addresses or MPLS labels). </w:t>
      </w:r>
    </w:p>
    <w:p w14:paraId="7D5630C7" w14:textId="77777777" w:rsidR="002A1B05" w:rsidRPr="00C65CA3" w:rsidRDefault="002A1B05" w:rsidP="003E06C4">
      <w:pPr>
        <w:numPr>
          <w:ilvl w:val="0"/>
          <w:numId w:val="61"/>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Data Plane Info</w:t>
      </w:r>
      <w:r>
        <w:rPr>
          <w:rFonts w:eastAsia="Times New Roman"/>
          <w:lang w:eastAsia="en-US"/>
        </w:rPr>
        <w:t xml:space="preserve">rmation: </w:t>
      </w:r>
      <w:r w:rsidRPr="00C65CA3">
        <w:rPr>
          <w:rFonts w:eastAsia="Times New Roman"/>
          <w:lang w:eastAsia="en-US"/>
        </w:rPr>
        <w:t>It is the message from service provider to end-user device to notify end-use to send data by the specified data plane, native IPv6, SRv6, MPLS or other encapsulations.</w:t>
      </w:r>
    </w:p>
    <w:p w14:paraId="6E9A4B56" w14:textId="77777777" w:rsidR="002A1B05" w:rsidRPr="00C65CA3" w:rsidRDefault="002A1B05" w:rsidP="002A1B05">
      <w:pPr>
        <w:overflowPunct w:val="0"/>
        <w:autoSpaceDE w:val="0"/>
        <w:autoSpaceDN w:val="0"/>
        <w:adjustRightInd w:val="0"/>
        <w:spacing w:before="0"/>
        <w:textAlignment w:val="baseline"/>
        <w:rPr>
          <w:rFonts w:eastAsia="Times New Roman"/>
          <w:szCs w:val="20"/>
          <w:lang w:eastAsia="en-US"/>
        </w:rPr>
      </w:pPr>
      <w:r>
        <w:rPr>
          <w:rFonts w:eastAsia="Times New Roman"/>
          <w:szCs w:val="20"/>
          <w:lang w:eastAsia="en-US"/>
        </w:rPr>
        <w:t xml:space="preserve">A </w:t>
      </w:r>
      <w:r w:rsidRPr="00C65CA3">
        <w:rPr>
          <w:rFonts w:eastAsia="Times New Roman"/>
          <w:szCs w:val="20"/>
          <w:lang w:eastAsia="en-US"/>
        </w:rPr>
        <w:t>UNI interface could be a new</w:t>
      </w:r>
      <w:r>
        <w:rPr>
          <w:rFonts w:eastAsia="Times New Roman"/>
          <w:szCs w:val="20"/>
          <w:lang w:eastAsia="en-US"/>
        </w:rPr>
        <w:t>ly</w:t>
      </w:r>
      <w:r w:rsidRPr="00C65CA3">
        <w:rPr>
          <w:rFonts w:eastAsia="Times New Roman"/>
          <w:szCs w:val="20"/>
          <w:lang w:eastAsia="en-US"/>
        </w:rPr>
        <w:t xml:space="preserve"> defined protocol, or through the extension of existing protocols, such as DHCPv6 or IPv6 Neighbour Discovery.</w:t>
      </w:r>
    </w:p>
    <w:p w14:paraId="304904A0" w14:textId="77777777" w:rsidR="002A1B05" w:rsidRPr="00C65CA3" w:rsidRDefault="002A1B05" w:rsidP="002A1B05">
      <w:pPr>
        <w:overflowPunct w:val="0"/>
        <w:autoSpaceDE w:val="0"/>
        <w:autoSpaceDN w:val="0"/>
        <w:adjustRightInd w:val="0"/>
        <w:textAlignment w:val="baseline"/>
        <w:rPr>
          <w:rFonts w:eastAsia="Times New Roman"/>
          <w:szCs w:val="20"/>
          <w:lang w:eastAsia="en-US"/>
        </w:rPr>
      </w:pPr>
    </w:p>
    <w:p w14:paraId="7C4334A1" w14:textId="40230939" w:rsidR="002A1B05" w:rsidRPr="00C65CA3" w:rsidRDefault="002A1B05" w:rsidP="002A1B05">
      <w:pPr>
        <w:overflowPunct w:val="0"/>
        <w:autoSpaceDE w:val="0"/>
        <w:autoSpaceDN w:val="0"/>
        <w:adjustRightInd w:val="0"/>
        <w:spacing w:before="0" w:after="120"/>
        <w:textAlignment w:val="baseline"/>
        <w:rPr>
          <w:rFonts w:eastAsia="Times New Roman"/>
          <w:szCs w:val="20"/>
          <w:lang w:eastAsia="en-US"/>
        </w:rPr>
      </w:pPr>
      <w:r>
        <w:rPr>
          <w:rFonts w:eastAsia="Times New Roman"/>
          <w:szCs w:val="20"/>
          <w:lang w:eastAsia="en-US"/>
        </w:rPr>
        <w:t xml:space="preserve">External </w:t>
      </w:r>
      <w:r w:rsidRPr="00C65CA3">
        <w:rPr>
          <w:rFonts w:eastAsia="Times New Roman"/>
          <w:szCs w:val="20"/>
          <w:lang w:eastAsia="en-US"/>
        </w:rPr>
        <w:t>Network-network interface (</w:t>
      </w:r>
      <w:r>
        <w:rPr>
          <w:rFonts w:eastAsia="Times New Roman"/>
          <w:szCs w:val="20"/>
          <w:lang w:eastAsia="en-US"/>
        </w:rPr>
        <w:t>E</w:t>
      </w:r>
      <w:r w:rsidRPr="00C65CA3">
        <w:rPr>
          <w:rFonts w:eastAsia="Times New Roman"/>
          <w:szCs w:val="20"/>
          <w:lang w:eastAsia="en-US"/>
        </w:rPr>
        <w:t xml:space="preserve">NNI) </w:t>
      </w:r>
      <w:del w:id="220" w:author="Yingzhen Qu" w:date="2020-05-10T12:59:00Z">
        <w:r w:rsidRPr="00C65CA3" w:rsidDel="00E95916">
          <w:rPr>
            <w:rFonts w:eastAsia="Times New Roman"/>
            <w:szCs w:val="20"/>
            <w:lang w:eastAsia="en-US"/>
          </w:rPr>
          <w:delText xml:space="preserve"> </w:delText>
        </w:r>
      </w:del>
      <w:r w:rsidRPr="00C65CA3">
        <w:rPr>
          <w:rFonts w:eastAsia="Times New Roman"/>
          <w:szCs w:val="20"/>
          <w:lang w:eastAsia="en-US"/>
        </w:rPr>
        <w:t>between two networks is responsible for the message exchange in order to support end-to-end services. The information includes:</w:t>
      </w:r>
    </w:p>
    <w:p w14:paraId="394701C5" w14:textId="77777777" w:rsidR="002A1B05" w:rsidRPr="00C65CA3" w:rsidRDefault="002A1B05" w:rsidP="003E06C4">
      <w:pPr>
        <w:numPr>
          <w:ilvl w:val="0"/>
          <w:numId w:val="64"/>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info</w:t>
      </w:r>
      <w:r>
        <w:rPr>
          <w:rFonts w:eastAsia="Times New Roman"/>
          <w:lang w:eastAsia="en-US"/>
        </w:rPr>
        <w:t>rmation that</w:t>
      </w:r>
      <w:r w:rsidRPr="00C65CA3">
        <w:rPr>
          <w:rFonts w:eastAsia="Times New Roman"/>
          <w:lang w:eastAsia="en-US"/>
        </w:rPr>
        <w:t xml:space="preserve"> may contain path segment info or how to route packets.</w:t>
      </w:r>
    </w:p>
    <w:p w14:paraId="741BB103" w14:textId="77777777" w:rsidR="002A1B05" w:rsidRPr="00C65CA3" w:rsidRDefault="002A1B05" w:rsidP="003E06C4">
      <w:pPr>
        <w:numPr>
          <w:ilvl w:val="0"/>
          <w:numId w:val="64"/>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Quality Info</w:t>
      </w:r>
      <w:r>
        <w:rPr>
          <w:rFonts w:eastAsia="Times New Roman"/>
          <w:lang w:eastAsia="en-US"/>
        </w:rPr>
        <w:t>rmation that</w:t>
      </w:r>
      <w:r w:rsidRPr="00C65CA3">
        <w:rPr>
          <w:rFonts w:eastAsia="Times New Roman"/>
          <w:lang w:eastAsia="en-US"/>
        </w:rPr>
        <w:t xml:space="preserve"> is a path's network quality parameters, such as path index, maximum/minimum bandwidth for a direction, maximum latency, etc.</w:t>
      </w:r>
    </w:p>
    <w:p w14:paraId="6562C71C" w14:textId="77777777" w:rsidR="002A1B05" w:rsidRDefault="002A1B05" w:rsidP="002A1B05">
      <w:pPr>
        <w:overflowPunct w:val="0"/>
        <w:autoSpaceDE w:val="0"/>
        <w:autoSpaceDN w:val="0"/>
        <w:adjustRightInd w:val="0"/>
        <w:spacing w:before="0" w:after="120"/>
        <w:textAlignment w:val="baseline"/>
        <w:rPr>
          <w:rFonts w:eastAsia="Times New Roman"/>
          <w:szCs w:val="20"/>
          <w:lang w:eastAsia="en-US"/>
        </w:rPr>
      </w:pPr>
    </w:p>
    <w:p w14:paraId="197D634D" w14:textId="77777777" w:rsidR="002A1B05" w:rsidRPr="00C65CA3" w:rsidRDefault="002A1B05" w:rsidP="002A1B05">
      <w:pPr>
        <w:overflowPunct w:val="0"/>
        <w:autoSpaceDE w:val="0"/>
        <w:autoSpaceDN w:val="0"/>
        <w:adjustRightInd w:val="0"/>
        <w:spacing w:before="0" w:after="120"/>
        <w:textAlignment w:val="baseline"/>
        <w:rPr>
          <w:rFonts w:eastAsia="Times New Roman"/>
          <w:szCs w:val="20"/>
          <w:lang w:eastAsia="en-US"/>
        </w:rPr>
      </w:pPr>
      <w:r>
        <w:rPr>
          <w:rFonts w:eastAsia="Times New Roman"/>
          <w:szCs w:val="20"/>
          <w:lang w:eastAsia="en-US"/>
        </w:rPr>
        <w:t>E</w:t>
      </w:r>
      <w:r w:rsidRPr="00C65CA3">
        <w:rPr>
          <w:rFonts w:eastAsia="Times New Roman"/>
          <w:szCs w:val="20"/>
          <w:lang w:eastAsia="en-US"/>
        </w:rPr>
        <w:t>NNI interface could be a new</w:t>
      </w:r>
      <w:r>
        <w:rPr>
          <w:rFonts w:eastAsia="Times New Roman"/>
          <w:szCs w:val="20"/>
          <w:lang w:eastAsia="en-US"/>
        </w:rPr>
        <w:t>ly</w:t>
      </w:r>
      <w:r w:rsidRPr="00C65CA3">
        <w:rPr>
          <w:rFonts w:eastAsia="Times New Roman"/>
          <w:szCs w:val="20"/>
          <w:lang w:eastAsia="en-US"/>
        </w:rPr>
        <w:t xml:space="preserve"> defined protocol, or through the extension of existing protocols such as BGP.</w:t>
      </w:r>
    </w:p>
    <w:p w14:paraId="4D903AA4" w14:textId="77777777" w:rsidR="00C65CA3" w:rsidRPr="00C65CA3" w:rsidRDefault="00C65CA3" w:rsidP="00C65CA3">
      <w:pPr>
        <w:overflowPunct w:val="0"/>
        <w:autoSpaceDE w:val="0"/>
        <w:autoSpaceDN w:val="0"/>
        <w:adjustRightInd w:val="0"/>
        <w:spacing w:before="0" w:after="120"/>
        <w:textAlignment w:val="baseline"/>
        <w:rPr>
          <w:rFonts w:eastAsia="Times New Roman"/>
          <w:szCs w:val="20"/>
          <w:lang w:eastAsia="en-US"/>
        </w:rPr>
      </w:pPr>
    </w:p>
    <w:p w14:paraId="31267A2C" w14:textId="4A9A3C5A" w:rsidR="00C65CA3" w:rsidRPr="00613325" w:rsidRDefault="00C65CA3" w:rsidP="003E06C4">
      <w:pPr>
        <w:pStyle w:val="ListParagraph"/>
        <w:numPr>
          <w:ilvl w:val="1"/>
          <w:numId w:val="80"/>
        </w:numPr>
        <w:overflowPunct w:val="0"/>
        <w:autoSpaceDE w:val="0"/>
        <w:autoSpaceDN w:val="0"/>
        <w:adjustRightInd w:val="0"/>
        <w:ind w:left="835" w:hanging="475"/>
        <w:textAlignment w:val="baseline"/>
        <w:outlineLvl w:val="1"/>
        <w:rPr>
          <w:rFonts w:eastAsia="Times New Roman"/>
          <w:b/>
          <w:bCs/>
          <w:szCs w:val="20"/>
          <w:lang w:val="en-US" w:eastAsia="zh-CN"/>
        </w:rPr>
      </w:pPr>
      <w:bookmarkStart w:id="221" w:name="_Toc39853891"/>
      <w:r w:rsidRPr="00613325">
        <w:rPr>
          <w:rFonts w:eastAsia="Times New Roman"/>
          <w:b/>
          <w:bCs/>
          <w:szCs w:val="20"/>
          <w:lang w:eastAsia="en-US"/>
        </w:rPr>
        <w:t>Mobility</w:t>
      </w:r>
      <w:bookmarkEnd w:id="221"/>
    </w:p>
    <w:p w14:paraId="59D24AE6" w14:textId="77777777" w:rsidR="00FF6931" w:rsidRDefault="00FF6931" w:rsidP="00C65CA3">
      <w:pPr>
        <w:overflowPunct w:val="0"/>
        <w:autoSpaceDE w:val="0"/>
        <w:autoSpaceDN w:val="0"/>
        <w:adjustRightInd w:val="0"/>
        <w:jc w:val="both"/>
        <w:textAlignment w:val="baseline"/>
        <w:rPr>
          <w:rFonts w:eastAsia="Times New Roman"/>
          <w:szCs w:val="20"/>
          <w:lang w:eastAsia="en-US"/>
        </w:rPr>
      </w:pPr>
    </w:p>
    <w:p w14:paraId="58FA3682" w14:textId="77777777" w:rsidR="00FF6931" w:rsidRPr="00C65CA3" w:rsidRDefault="00FF6931" w:rsidP="00FF6931">
      <w:pPr>
        <w:overflowPunct w:val="0"/>
        <w:autoSpaceDE w:val="0"/>
        <w:autoSpaceDN w:val="0"/>
        <w:adjustRightInd w:val="0"/>
        <w:jc w:val="both"/>
        <w:textAlignment w:val="baseline"/>
        <w:rPr>
          <w:rFonts w:eastAsia="Times New Roman"/>
          <w:szCs w:val="20"/>
          <w:lang w:eastAsia="en-US"/>
        </w:rPr>
      </w:pPr>
      <w:r w:rsidRPr="00C65CA3">
        <w:rPr>
          <w:rFonts w:eastAsia="Times New Roman"/>
          <w:szCs w:val="20"/>
          <w:lang w:eastAsia="en-US"/>
        </w:rPr>
        <w:t xml:space="preserve">Mobility </w:t>
      </w:r>
      <w:r>
        <w:rPr>
          <w:rFonts w:eastAsia="Times New Roman"/>
          <w:szCs w:val="20"/>
          <w:lang w:eastAsia="en-US"/>
        </w:rPr>
        <w:t>needs</w:t>
      </w:r>
      <w:r w:rsidRPr="00C65CA3">
        <w:rPr>
          <w:rFonts w:eastAsia="Times New Roman"/>
          <w:szCs w:val="20"/>
          <w:lang w:eastAsia="en-US"/>
        </w:rPr>
        <w:t xml:space="preserve"> to provide ubiquitous connectivity to mobile users, independent of type and location of devices, access technologies etc. A mobile node must be able to continue to communicate with others when access location or technology changes when moving and still providing efficient content delivery and trustworthiness.  </w:t>
      </w:r>
    </w:p>
    <w:p w14:paraId="1209EE80" w14:textId="77777777" w:rsidR="00FF6931" w:rsidRPr="00C65CA3" w:rsidRDefault="00FF6931" w:rsidP="00FF6931">
      <w:pPr>
        <w:overflowPunct w:val="0"/>
        <w:autoSpaceDE w:val="0"/>
        <w:autoSpaceDN w:val="0"/>
        <w:adjustRightInd w:val="0"/>
        <w:textAlignment w:val="baseline"/>
        <w:rPr>
          <w:rFonts w:eastAsia="Times New Roman"/>
          <w:szCs w:val="20"/>
          <w:lang w:eastAsia="en-US"/>
        </w:rPr>
      </w:pPr>
      <w:r>
        <w:rPr>
          <w:rFonts w:eastAsia="Times New Roman"/>
          <w:szCs w:val="20"/>
          <w:lang w:eastAsia="en-US"/>
        </w:rPr>
        <w:t>There have been researches and proposals on mobility for years. One c</w:t>
      </w:r>
      <w:r w:rsidRPr="00C65CA3">
        <w:rPr>
          <w:rFonts w:eastAsia="Times New Roman"/>
          <w:szCs w:val="20"/>
          <w:lang w:eastAsia="en-US"/>
        </w:rPr>
        <w:t>urrent</w:t>
      </w:r>
      <w:r>
        <w:rPr>
          <w:rFonts w:eastAsia="Times New Roman"/>
          <w:szCs w:val="20"/>
          <w:lang w:eastAsia="en-US"/>
        </w:rPr>
        <w:t xml:space="preserve"> approach to</w:t>
      </w:r>
      <w:r w:rsidRPr="00C65CA3">
        <w:rPr>
          <w:rFonts w:eastAsia="Times New Roman"/>
          <w:szCs w:val="20"/>
          <w:lang w:eastAsia="en-US"/>
        </w:rPr>
        <w:t xml:space="preserve"> mobility issues</w:t>
      </w:r>
      <w:r>
        <w:rPr>
          <w:rFonts w:eastAsia="Times New Roman"/>
          <w:szCs w:val="20"/>
          <w:lang w:eastAsia="en-US"/>
        </w:rPr>
        <w:t>, is that they</w:t>
      </w:r>
      <w:r w:rsidRPr="00C65CA3">
        <w:rPr>
          <w:rFonts w:eastAsia="Times New Roman"/>
          <w:szCs w:val="20"/>
          <w:lang w:eastAsia="en-US"/>
        </w:rPr>
        <w:t xml:space="preserve"> are resolved </w:t>
      </w:r>
      <w:r>
        <w:rPr>
          <w:rFonts w:eastAsia="Times New Roman"/>
          <w:szCs w:val="20"/>
          <w:lang w:eastAsia="en-US"/>
        </w:rPr>
        <w:t xml:space="preserve">by the </w:t>
      </w:r>
      <w:r w:rsidRPr="00C65CA3">
        <w:rPr>
          <w:rFonts w:eastAsia="Times New Roman"/>
          <w:szCs w:val="20"/>
          <w:lang w:eastAsia="en-US"/>
        </w:rPr>
        <w:t xml:space="preserve">applications </w:t>
      </w:r>
      <w:r>
        <w:rPr>
          <w:rFonts w:eastAsia="Times New Roman"/>
          <w:szCs w:val="20"/>
          <w:lang w:eastAsia="en-US"/>
        </w:rPr>
        <w:t xml:space="preserve">themselves </w:t>
      </w:r>
      <w:r w:rsidRPr="00C65CA3">
        <w:rPr>
          <w:rFonts w:eastAsia="Times New Roman"/>
          <w:szCs w:val="20"/>
          <w:lang w:eastAsia="en-US"/>
        </w:rPr>
        <w:t xml:space="preserve">using technologies such as MPTCP, QUIC </w:t>
      </w:r>
      <w:r w:rsidRPr="00C65CA3">
        <w:rPr>
          <w:rFonts w:eastAsia="Times New Roman"/>
          <w:szCs w:val="20"/>
          <w:lang w:eastAsia="en-US"/>
        </w:rPr>
        <w:lastRenderedPageBreak/>
        <w:t xml:space="preserve">(https://datatracker.ietf.org/doc/draft-ietf-quic-transport/), etc. at </w:t>
      </w:r>
      <w:r>
        <w:rPr>
          <w:rFonts w:eastAsia="Times New Roman"/>
          <w:szCs w:val="20"/>
          <w:lang w:eastAsia="en-US"/>
        </w:rPr>
        <w:t xml:space="preserve">the </w:t>
      </w:r>
      <w:r w:rsidRPr="00C65CA3">
        <w:rPr>
          <w:rFonts w:eastAsia="Times New Roman"/>
          <w:szCs w:val="20"/>
          <w:lang w:eastAsia="en-US"/>
        </w:rPr>
        <w:t xml:space="preserve">transport layer. </w:t>
      </w:r>
      <w:r>
        <w:rPr>
          <w:rFonts w:eastAsia="Times New Roman"/>
          <w:szCs w:val="20"/>
          <w:lang w:eastAsia="en-US"/>
        </w:rPr>
        <w:t>Another approach is t</w:t>
      </w:r>
      <w:r w:rsidRPr="00C65CA3">
        <w:rPr>
          <w:rFonts w:eastAsia="Times New Roman"/>
          <w:szCs w:val="20"/>
          <w:lang w:eastAsia="en-US"/>
        </w:rPr>
        <w:t>he Mobile Ad hoc Networks (MANETs)</w:t>
      </w:r>
      <w:r>
        <w:rPr>
          <w:rFonts w:eastAsia="Times New Roman"/>
          <w:szCs w:val="20"/>
          <w:lang w:eastAsia="en-US"/>
        </w:rPr>
        <w:t xml:space="preserve"> [</w:t>
      </w:r>
      <w:r w:rsidRPr="009914E7">
        <w:rPr>
          <w:rFonts w:eastAsia="Times New Roman"/>
          <w:szCs w:val="20"/>
          <w:lang w:eastAsia="en-US"/>
        </w:rPr>
        <w:t>https://datatracker.ietf.org/wg/manet/about/</w:t>
      </w:r>
      <w:r>
        <w:rPr>
          <w:rFonts w:eastAsia="Times New Roman"/>
          <w:szCs w:val="20"/>
          <w:lang w:eastAsia="en-US"/>
        </w:rPr>
        <w:t>], which is to provide a network layer solution to support node motions, including IP routing protocol functionality suitable for wireless routing applications.</w:t>
      </w:r>
      <w:r w:rsidRPr="00C65CA3" w:rsidDel="00BA3212">
        <w:rPr>
          <w:rFonts w:eastAsia="Times New Roman"/>
          <w:szCs w:val="20"/>
          <w:lang w:eastAsia="en-US"/>
        </w:rPr>
        <w:t xml:space="preserve"> </w:t>
      </w:r>
    </w:p>
    <w:p w14:paraId="220F4CBD" w14:textId="77777777" w:rsidR="00FF6931" w:rsidRDefault="00FF6931" w:rsidP="00FF6931">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For the Internet of Everything (IoE) the collaboration of IoE based devices with current 1Internet protocols is challenging, specifically in terms of mobility and scalability.</w:t>
      </w:r>
    </w:p>
    <w:p w14:paraId="3FFFB6E4" w14:textId="1F65798F" w:rsidR="00FF6931" w:rsidRPr="00C65CA3" w:rsidRDefault="00FF6931" w:rsidP="00FF6931">
      <w:pPr>
        <w:overflowPunct w:val="0"/>
        <w:autoSpaceDE w:val="0"/>
        <w:autoSpaceDN w:val="0"/>
        <w:adjustRightInd w:val="0"/>
        <w:jc w:val="both"/>
        <w:textAlignment w:val="baseline"/>
        <w:rPr>
          <w:rFonts w:eastAsia="Times New Roman"/>
          <w:szCs w:val="20"/>
          <w:lang w:eastAsia="en-US"/>
        </w:rPr>
      </w:pPr>
      <w:r>
        <w:rPr>
          <w:rFonts w:eastAsia="Times New Roman"/>
          <w:szCs w:val="20"/>
          <w:lang w:eastAsia="en-US"/>
        </w:rPr>
        <w:t>Mobility scenarios in cellular networks pre-REL15 [</w:t>
      </w:r>
      <w:ins w:id="222" w:author="Yingzhen Qu" w:date="2020-05-10T13:01:00Z">
        <w:r w:rsidR="007D2C18">
          <w:rPr>
            <w:rFonts w:eastAsia="Times New Roman"/>
            <w:szCs w:val="20"/>
            <w:lang w:eastAsia="en-US"/>
          </w:rPr>
          <w:t>ROUT.21</w:t>
        </w:r>
      </w:ins>
      <w:del w:id="223" w:author="Yingzhen Qu" w:date="2020-05-10T13:00:00Z">
        <w:r w:rsidDel="007D2C18">
          <w:rPr>
            <w:rFonts w:eastAsia="Times New Roman"/>
            <w:szCs w:val="20"/>
            <w:lang w:eastAsia="en-US"/>
          </w:rPr>
          <w:delText>TS 23.501</w:delText>
        </w:r>
      </w:del>
      <w:r>
        <w:rPr>
          <w:rFonts w:eastAsia="Times New Roman"/>
          <w:szCs w:val="20"/>
          <w:lang w:eastAsia="en-US"/>
        </w:rPr>
        <w:t xml:space="preserve">] involves only access layer i.e., UE’s mobility from one </w:t>
      </w:r>
      <w:proofErr w:type="spellStart"/>
      <w:r>
        <w:rPr>
          <w:rFonts w:eastAsia="Times New Roman"/>
          <w:szCs w:val="20"/>
          <w:lang w:eastAsia="en-US"/>
        </w:rPr>
        <w:t>NodeB</w:t>
      </w:r>
      <w:proofErr w:type="spellEnd"/>
      <w:r>
        <w:rPr>
          <w:rFonts w:eastAsia="Times New Roman"/>
          <w:szCs w:val="20"/>
          <w:lang w:eastAsia="en-US"/>
        </w:rPr>
        <w:t xml:space="preserve"> to another </w:t>
      </w:r>
      <w:proofErr w:type="spellStart"/>
      <w:r>
        <w:rPr>
          <w:rFonts w:eastAsia="Times New Roman"/>
          <w:szCs w:val="20"/>
          <w:lang w:eastAsia="en-US"/>
        </w:rPr>
        <w:t>NodeB</w:t>
      </w:r>
      <w:proofErr w:type="spellEnd"/>
      <w:r>
        <w:rPr>
          <w:rFonts w:eastAsia="Times New Roman"/>
          <w:szCs w:val="20"/>
          <w:lang w:eastAsia="en-US"/>
        </w:rPr>
        <w:t xml:space="preserve"> with same or different Mobility Management Entity (MME). However, </w:t>
      </w:r>
      <w:commentRangeStart w:id="224"/>
      <w:commentRangeStart w:id="225"/>
      <w:r w:rsidRPr="00C65CA3">
        <w:rPr>
          <w:rFonts w:eastAsia="Times New Roman"/>
          <w:szCs w:val="20"/>
          <w:lang w:eastAsia="en-US"/>
        </w:rPr>
        <w:t>3GPP REL15</w:t>
      </w:r>
      <w:r>
        <w:rPr>
          <w:rFonts w:eastAsia="Times New Roman"/>
          <w:szCs w:val="20"/>
          <w:lang w:eastAsia="en-US"/>
        </w:rPr>
        <w:t xml:space="preserve"> [</w:t>
      </w:r>
      <w:ins w:id="226" w:author="Yingzhen Qu" w:date="2020-05-10T13:01:00Z">
        <w:r w:rsidR="007D2C18">
          <w:rPr>
            <w:rFonts w:eastAsia="Times New Roman"/>
            <w:szCs w:val="20"/>
            <w:lang w:eastAsia="en-US"/>
          </w:rPr>
          <w:t>ROUT.21</w:t>
        </w:r>
      </w:ins>
      <w:del w:id="227" w:author="Yingzhen Qu" w:date="2020-05-10T13:01:00Z">
        <w:r w:rsidDel="007D2C18">
          <w:rPr>
            <w:rFonts w:eastAsia="Times New Roman"/>
            <w:szCs w:val="20"/>
            <w:lang w:eastAsia="en-US"/>
          </w:rPr>
          <w:delText>TS 23.501</w:delText>
        </w:r>
      </w:del>
      <w:r>
        <w:rPr>
          <w:rFonts w:eastAsia="Times New Roman"/>
          <w:szCs w:val="20"/>
          <w:lang w:eastAsia="en-US"/>
        </w:rPr>
        <w:t>]</w:t>
      </w:r>
      <w:r w:rsidRPr="00C65CA3">
        <w:rPr>
          <w:rFonts w:eastAsia="Times New Roman"/>
          <w:szCs w:val="20"/>
          <w:lang w:eastAsia="en-US"/>
        </w:rPr>
        <w:t>, presents various mobility scenarios which involves IP address changes with or withou</w:t>
      </w:r>
      <w:r>
        <w:rPr>
          <w:rFonts w:eastAsia="Times New Roman"/>
          <w:szCs w:val="20"/>
          <w:lang w:eastAsia="en-US"/>
        </w:rPr>
        <w:t xml:space="preserve">t </w:t>
      </w:r>
      <w:r w:rsidRPr="00C65CA3">
        <w:rPr>
          <w:rFonts w:eastAsia="Times New Roman"/>
          <w:szCs w:val="20"/>
          <w:lang w:eastAsia="en-US"/>
        </w:rPr>
        <w:t>service continuity</w:t>
      </w:r>
      <w:r>
        <w:rPr>
          <w:rFonts w:eastAsia="Times New Roman"/>
          <w:szCs w:val="20"/>
          <w:lang w:eastAsia="en-US"/>
        </w:rPr>
        <w:t xml:space="preserve"> as described in various Session and Service Continuity (SSC) modes</w:t>
      </w:r>
      <w:r w:rsidRPr="00C65CA3">
        <w:rPr>
          <w:rFonts w:eastAsia="Times New Roman"/>
          <w:szCs w:val="20"/>
          <w:lang w:eastAsia="en-US"/>
        </w:rPr>
        <w:t xml:space="preserve">. </w:t>
      </w:r>
      <w:r>
        <w:rPr>
          <w:rFonts w:eastAsia="Times New Roman"/>
          <w:szCs w:val="20"/>
          <w:lang w:eastAsia="en-US"/>
        </w:rPr>
        <w:t>In the scenario, where IP address change causes disruption to session continuity, to maintain service continuity, various solutions are specified in [</w:t>
      </w:r>
      <w:ins w:id="228" w:author="Yingzhen Qu" w:date="2020-05-10T13:01:00Z">
        <w:r w:rsidR="007D2C18">
          <w:rPr>
            <w:rFonts w:eastAsia="Times New Roman"/>
            <w:szCs w:val="20"/>
            <w:lang w:eastAsia="en-US"/>
          </w:rPr>
          <w:t>ROUT.21</w:t>
        </w:r>
      </w:ins>
      <w:del w:id="229" w:author="Yingzhen Qu" w:date="2020-05-10T13:01:00Z">
        <w:r w:rsidDel="007D2C18">
          <w:rPr>
            <w:rFonts w:eastAsia="Times New Roman"/>
            <w:szCs w:val="20"/>
            <w:lang w:eastAsia="en-US"/>
          </w:rPr>
          <w:delText>TS 23.501</w:delText>
        </w:r>
      </w:del>
      <w:r>
        <w:rPr>
          <w:rFonts w:eastAsia="Times New Roman"/>
          <w:szCs w:val="20"/>
          <w:lang w:eastAsia="en-US"/>
        </w:rPr>
        <w:t>]</w:t>
      </w:r>
      <w:r w:rsidRPr="00C65CA3">
        <w:rPr>
          <w:rFonts w:eastAsia="Times New Roman"/>
          <w:szCs w:val="20"/>
          <w:lang w:eastAsia="en-US"/>
        </w:rPr>
        <w:t xml:space="preserve">, </w:t>
      </w:r>
      <w:r>
        <w:rPr>
          <w:rFonts w:eastAsia="Times New Roman"/>
          <w:szCs w:val="20"/>
          <w:lang w:eastAsia="en-US"/>
        </w:rPr>
        <w:t>involving changes to transport layer protocols at UE. While other</w:t>
      </w:r>
      <w:r w:rsidRPr="00C65CA3">
        <w:rPr>
          <w:rFonts w:eastAsia="Times New Roman"/>
          <w:szCs w:val="20"/>
          <w:lang w:eastAsia="en-US"/>
        </w:rPr>
        <w:t xml:space="preserve"> category of such solution involves </w:t>
      </w:r>
      <w:r>
        <w:rPr>
          <w:rFonts w:eastAsia="Times New Roman"/>
          <w:szCs w:val="20"/>
          <w:lang w:eastAsia="en-US"/>
        </w:rPr>
        <w:t xml:space="preserve">network assisted </w:t>
      </w:r>
      <w:r w:rsidRPr="00C65CA3">
        <w:rPr>
          <w:rFonts w:eastAsia="Times New Roman"/>
          <w:szCs w:val="20"/>
          <w:lang w:eastAsia="en-US"/>
        </w:rPr>
        <w:t>service continuity with multiple PDCP sessions and stitching these sessions in backhaul network</w:t>
      </w:r>
      <w:r>
        <w:rPr>
          <w:rFonts w:eastAsia="Times New Roman"/>
          <w:szCs w:val="20"/>
          <w:lang w:eastAsia="en-US"/>
        </w:rPr>
        <w:t xml:space="preserve"> to prevent the services interruption at the UE without any or with minimal packet loss.</w:t>
      </w:r>
    </w:p>
    <w:p w14:paraId="0F06F5E4" w14:textId="50182690" w:rsidR="00C65CA3" w:rsidRPr="00C65CA3" w:rsidRDefault="00FF6931" w:rsidP="00FF6931">
      <w:pPr>
        <w:overflowPunct w:val="0"/>
        <w:autoSpaceDE w:val="0"/>
        <w:autoSpaceDN w:val="0"/>
        <w:adjustRightInd w:val="0"/>
        <w:textAlignment w:val="baseline"/>
        <w:rPr>
          <w:rFonts w:eastAsia="Times New Roman"/>
          <w:szCs w:val="20"/>
          <w:lang w:val="en-US" w:eastAsia="zh-CN"/>
        </w:rPr>
      </w:pPr>
      <w:r w:rsidRPr="00C65CA3">
        <w:rPr>
          <w:rFonts w:eastAsia="Times New Roman"/>
          <w:szCs w:val="20"/>
          <w:lang w:eastAsia="en-US"/>
        </w:rPr>
        <w:t xml:space="preserve">However, there </w:t>
      </w:r>
      <w:r>
        <w:rPr>
          <w:rFonts w:eastAsia="Times New Roman"/>
          <w:szCs w:val="20"/>
          <w:lang w:eastAsia="en-US"/>
        </w:rPr>
        <w:t>are</w:t>
      </w:r>
      <w:r w:rsidRPr="00C65CA3">
        <w:rPr>
          <w:rFonts w:eastAsia="Times New Roman"/>
          <w:szCs w:val="20"/>
          <w:lang w:eastAsia="en-US"/>
        </w:rPr>
        <w:t xml:space="preserve"> no widely accepted/deployed solution in network layer yet</w:t>
      </w:r>
      <w:r>
        <w:rPr>
          <w:rFonts w:eastAsia="Times New Roman"/>
          <w:szCs w:val="20"/>
          <w:lang w:eastAsia="en-US"/>
        </w:rPr>
        <w:t xml:space="preserve"> for new service requirements described in FGNET2030 SubG2</w:t>
      </w:r>
      <w:r w:rsidRPr="00C65CA3">
        <w:rPr>
          <w:rFonts w:eastAsia="Times New Roman"/>
          <w:szCs w:val="20"/>
          <w:lang w:eastAsia="en-US"/>
        </w:rPr>
        <w:t xml:space="preserve">. With the development of new applications in NET2030 with </w:t>
      </w:r>
      <w:proofErr w:type="spellStart"/>
      <w:r w:rsidRPr="00C65CA3">
        <w:rPr>
          <w:rFonts w:eastAsia="Times New Roman"/>
          <w:szCs w:val="20"/>
          <w:lang w:eastAsia="en-US"/>
        </w:rPr>
        <w:t>uRLLC</w:t>
      </w:r>
      <w:proofErr w:type="spellEnd"/>
      <w:r w:rsidRPr="00C65CA3">
        <w:rPr>
          <w:rFonts w:eastAsia="Times New Roman"/>
          <w:szCs w:val="20"/>
          <w:lang w:eastAsia="en-US"/>
        </w:rPr>
        <w:t xml:space="preserve"> requirements, it is desired to support mobility in network layer, which avoids the session interruption and minimizes the </w:t>
      </w:r>
      <w:r>
        <w:rPr>
          <w:rFonts w:eastAsia="Times New Roman"/>
          <w:szCs w:val="20"/>
          <w:lang w:eastAsia="en-US"/>
        </w:rPr>
        <w:t xml:space="preserve">packet </w:t>
      </w:r>
      <w:r w:rsidRPr="00C65CA3">
        <w:rPr>
          <w:rFonts w:eastAsia="Times New Roman"/>
          <w:szCs w:val="20"/>
          <w:lang w:eastAsia="en-US"/>
        </w:rPr>
        <w:t>loss</w:t>
      </w:r>
      <w:r>
        <w:rPr>
          <w:rFonts w:eastAsia="Times New Roman"/>
          <w:szCs w:val="20"/>
          <w:lang w:eastAsia="en-US"/>
        </w:rPr>
        <w:t xml:space="preserve"> and latency</w:t>
      </w:r>
      <w:r w:rsidRPr="00C65CA3">
        <w:rPr>
          <w:rFonts w:eastAsia="Times New Roman"/>
          <w:szCs w:val="20"/>
          <w:lang w:eastAsia="en-US"/>
        </w:rPr>
        <w:t>.</w:t>
      </w:r>
      <w:commentRangeEnd w:id="224"/>
      <w:r>
        <w:rPr>
          <w:rStyle w:val="CommentReference"/>
          <w:rFonts w:eastAsia="Times New Roman"/>
          <w:lang w:val="en-US" w:eastAsia="en-US"/>
        </w:rPr>
        <w:commentReference w:id="224"/>
      </w:r>
      <w:commentRangeEnd w:id="225"/>
      <w:r>
        <w:rPr>
          <w:rStyle w:val="CommentReference"/>
          <w:rFonts w:eastAsia="Times New Roman"/>
          <w:lang w:val="en-US" w:eastAsia="en-US"/>
        </w:rPr>
        <w:commentReference w:id="225"/>
      </w:r>
      <w:r w:rsidR="00C65CA3" w:rsidRPr="00C65CA3">
        <w:rPr>
          <w:rFonts w:eastAsia="Times New Roman"/>
          <w:szCs w:val="20"/>
          <w:lang w:eastAsia="en-US"/>
        </w:rPr>
        <w:br/>
        <w:t xml:space="preserve">  </w:t>
      </w:r>
    </w:p>
    <w:p w14:paraId="1913D5DE" w14:textId="254A5A45" w:rsidR="00C65CA3" w:rsidRPr="00091E2D" w:rsidRDefault="00C65CA3" w:rsidP="003E06C4">
      <w:pPr>
        <w:pStyle w:val="ListParagraph"/>
        <w:numPr>
          <w:ilvl w:val="1"/>
          <w:numId w:val="80"/>
        </w:numPr>
        <w:overflowPunct w:val="0"/>
        <w:autoSpaceDE w:val="0"/>
        <w:autoSpaceDN w:val="0"/>
        <w:adjustRightInd w:val="0"/>
        <w:ind w:left="835" w:hanging="475"/>
        <w:textAlignment w:val="baseline"/>
        <w:outlineLvl w:val="1"/>
        <w:rPr>
          <w:rFonts w:eastAsia="Times New Roman"/>
          <w:b/>
          <w:bCs/>
          <w:szCs w:val="20"/>
          <w:lang w:val="en-US" w:eastAsia="en-US"/>
        </w:rPr>
      </w:pPr>
      <w:bookmarkStart w:id="230" w:name="_Toc39853892"/>
      <w:r w:rsidRPr="00091E2D">
        <w:rPr>
          <w:rFonts w:eastAsia="Times New Roman"/>
          <w:b/>
          <w:bCs/>
          <w:szCs w:val="20"/>
          <w:lang w:eastAsia="en-US"/>
        </w:rPr>
        <w:t>Routing Security and Resilience</w:t>
      </w:r>
      <w:bookmarkEnd w:id="230"/>
    </w:p>
    <w:p w14:paraId="0CD558E5" w14:textId="77777777" w:rsidR="00C65CA3" w:rsidRPr="00C65CA3" w:rsidRDefault="00C65CA3" w:rsidP="00C65CA3">
      <w:pPr>
        <w:overflowPunct w:val="0"/>
        <w:autoSpaceDE w:val="0"/>
        <w:autoSpaceDN w:val="0"/>
        <w:adjustRightInd w:val="0"/>
        <w:textAlignment w:val="baseline"/>
        <w:rPr>
          <w:rFonts w:eastAsia="Times New Roman"/>
          <w:color w:val="000000"/>
          <w:lang w:val="en-US" w:eastAsia="zh-CN"/>
        </w:rPr>
      </w:pPr>
      <w:r w:rsidRPr="00C65CA3">
        <w:rPr>
          <w:rFonts w:eastAsia="Times New Roman"/>
          <w:color w:val="000000"/>
          <w:lang w:val="en-US" w:eastAsia="zh-CN"/>
        </w:rPr>
        <w:t>Ensuring the security of routing mechanisms continues to be a</w:t>
      </w:r>
      <w:r w:rsidRPr="00C65CA3">
        <w:rPr>
          <w:rFonts w:eastAsia="Times New Roman"/>
          <w:szCs w:val="20"/>
          <w:lang w:val="en-US" w:eastAsia="en-US"/>
        </w:rPr>
        <w:t xml:space="preserve"> </w:t>
      </w:r>
      <w:r w:rsidRPr="00C65CA3">
        <w:rPr>
          <w:rFonts w:eastAsia="Times New Roman"/>
          <w:color w:val="000000"/>
          <w:lang w:val="en-US" w:eastAsia="zh-CN"/>
        </w:rPr>
        <w:t>challenge. Routing attacks include route-hijacking, i.e., diverting traffic to an adversary-controlled domain, and denial-of-service</w:t>
      </w:r>
    </w:p>
    <w:p w14:paraId="6FC00E9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attacks exploiting the routing mechanism, i.e., preventing communication. Over the past four decades, numerous researchers studied secure routing in a variety of network types and settings.</w:t>
      </w:r>
    </w:p>
    <w:p w14:paraId="35FBFEE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We briefly highlight the core challenges and several proposed approaches.</w:t>
      </w:r>
    </w:p>
    <w:p w14:paraId="1F6E0A15" w14:textId="77777777" w:rsidR="00C65CA3" w:rsidRPr="00C65CA3" w:rsidRDefault="00C65CA3" w:rsidP="00C65CA3">
      <w:pPr>
        <w:spacing w:before="0"/>
        <w:rPr>
          <w:rFonts w:eastAsia="Times New Roman"/>
          <w:color w:val="000000"/>
          <w:lang w:val="en-US" w:eastAsia="zh-CN"/>
        </w:rPr>
      </w:pPr>
    </w:p>
    <w:p w14:paraId="5B858345" w14:textId="0C39E7DB"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 xml:space="preserve">An overview of routing security is available as a taxonomy for secure routing protocols by </w:t>
      </w:r>
      <w:proofErr w:type="spellStart"/>
      <w:r w:rsidRPr="00C65CA3">
        <w:rPr>
          <w:rFonts w:eastAsia="Times New Roman"/>
          <w:color w:val="000000"/>
          <w:lang w:val="en-US" w:eastAsia="zh-CN"/>
        </w:rPr>
        <w:t>Hollick</w:t>
      </w:r>
      <w:proofErr w:type="spellEnd"/>
      <w:r w:rsidRPr="00C65CA3">
        <w:rPr>
          <w:rFonts w:eastAsia="Times New Roman"/>
          <w:color w:val="000000"/>
          <w:lang w:val="en-US" w:eastAsia="zh-CN"/>
        </w:rPr>
        <w:t xml:space="preserve"> et al. [</w:t>
      </w:r>
      <w:ins w:id="231" w:author="Yingzhen Qu" w:date="2020-05-10T13:06:00Z">
        <w:r w:rsidR="009134EF">
          <w:rPr>
            <w:rFonts w:eastAsia="Times New Roman"/>
            <w:color w:val="000000"/>
            <w:lang w:val="en-US" w:eastAsia="zh-CN"/>
          </w:rPr>
          <w:t>ROUT.23</w:t>
        </w:r>
      </w:ins>
      <w:del w:id="232" w:author="Yingzhen Qu" w:date="2020-05-10T13:06:00Z">
        <w:r w:rsidRPr="00C65CA3" w:rsidDel="009134EF">
          <w:rPr>
            <w:rFonts w:eastAsia="Times New Roman"/>
            <w:color w:val="000000"/>
            <w:lang w:val="en-US" w:eastAsia="zh-CN"/>
          </w:rPr>
          <w:delText>y</w:delText>
        </w:r>
      </w:del>
      <w:r w:rsidRPr="00C65CA3">
        <w:rPr>
          <w:rFonts w:eastAsia="Times New Roman"/>
          <w:color w:val="000000"/>
          <w:lang w:val="en-US" w:eastAsia="zh-CN"/>
        </w:rPr>
        <w:t xml:space="preserve">], which emerged from a recent </w:t>
      </w:r>
      <w:proofErr w:type="spellStart"/>
      <w:r w:rsidRPr="00C65CA3">
        <w:rPr>
          <w:rFonts w:eastAsia="Times New Roman"/>
          <w:color w:val="000000"/>
          <w:lang w:val="en-US" w:eastAsia="zh-CN"/>
        </w:rPr>
        <w:t>Dagstuhl</w:t>
      </w:r>
      <w:proofErr w:type="spellEnd"/>
      <w:r w:rsidRPr="00C65CA3">
        <w:rPr>
          <w:rFonts w:eastAsia="Times New Roman"/>
          <w:color w:val="000000"/>
          <w:lang w:val="en-US" w:eastAsia="zh-CN"/>
        </w:rPr>
        <w:t xml:space="preserve"> seminar on secure routing [</w:t>
      </w:r>
      <w:ins w:id="233" w:author="Yingzhen Qu" w:date="2020-05-10T13:07:00Z">
        <w:r w:rsidR="009134EF">
          <w:rPr>
            <w:rFonts w:eastAsia="Times New Roman"/>
            <w:color w:val="000000"/>
            <w:lang w:val="en-US" w:eastAsia="zh-CN"/>
          </w:rPr>
          <w:t>ROUT.24</w:t>
        </w:r>
      </w:ins>
      <w:del w:id="234" w:author="Yingzhen Qu" w:date="2020-05-10T13:07:00Z">
        <w:r w:rsidRPr="00C65CA3" w:rsidDel="009134EF">
          <w:rPr>
            <w:rFonts w:eastAsia="Times New Roman"/>
            <w:color w:val="000000"/>
            <w:lang w:val="en-US" w:eastAsia="zh-CN"/>
          </w:rPr>
          <w:delText>z</w:delText>
        </w:r>
      </w:del>
      <w:r w:rsidRPr="00C65CA3">
        <w:rPr>
          <w:rFonts w:eastAsia="Times New Roman"/>
          <w:color w:val="000000"/>
          <w:lang w:val="en-US" w:eastAsia="zh-CN"/>
        </w:rPr>
        <w:t xml:space="preserve">]. The taxonomy establishes the following general services that need to be protected: identity service, routing service, topology service, and transport service. An adversary can have a variety of capabilities, resources, and goals -- the security section lists different categories of capabilities and resources </w:t>
      </w:r>
      <w:del w:id="235" w:author="Yingzhen Qu" w:date="2020-05-10T13:01:00Z">
        <w:r w:rsidRPr="00E406F5" w:rsidDel="009134EF">
          <w:rPr>
            <w:rFonts w:eastAsia="Times New Roman"/>
            <w:color w:val="000000"/>
            <w:highlight w:val="yellow"/>
            <w:lang w:val="en-US" w:eastAsia="zh-CN"/>
          </w:rPr>
          <w:delText>[to do: link to security section].</w:delText>
        </w:r>
      </w:del>
      <w:ins w:id="236" w:author="Yingzhen Qu" w:date="2020-05-10T13:01:00Z">
        <w:r w:rsidR="009134EF">
          <w:rPr>
            <w:rFonts w:eastAsia="Times New Roman"/>
            <w:color w:val="000000"/>
            <w:lang w:val="en-US" w:eastAsia="zh-CN"/>
          </w:rPr>
          <w:t>as defined in Se</w:t>
        </w:r>
      </w:ins>
      <w:ins w:id="237" w:author="Yingzhen Qu" w:date="2020-05-10T13:02:00Z">
        <w:r w:rsidR="009134EF">
          <w:rPr>
            <w:rFonts w:eastAsia="Times New Roman"/>
            <w:color w:val="000000"/>
            <w:lang w:val="en-US" w:eastAsia="zh-CN"/>
          </w:rPr>
          <w:t>ction 7 of this document.</w:t>
        </w:r>
      </w:ins>
      <w:r w:rsidRPr="00C65CA3">
        <w:rPr>
          <w:rFonts w:eastAsia="Times New Roman"/>
          <w:color w:val="000000"/>
          <w:lang w:val="en-US" w:eastAsia="zh-CN"/>
        </w:rPr>
        <w:t xml:space="preserve"> In the context of routing, the main goals are to violate the following security</w:t>
      </w:r>
    </w:p>
    <w:p w14:paraId="2C09DE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properties: availability of routing and forwarding, authenticity of routing information, confidentiality / privacy of routing and topology information, and anonymity of entities (e.g., mobile users could be located via the routing protocol). In terms of security properties of the forwarded packet data, the routing system should prevent the re-direction of traffic flows through entities that intend to eavesdrop or alter packet traffic -- if communication is already passing through a malicious entity, it is the responsibility of the data plane to ensure traffic secrecy and integrity.</w:t>
      </w:r>
    </w:p>
    <w:p w14:paraId="11A53A29" w14:textId="77777777" w:rsidR="00C65CA3" w:rsidRPr="00C65CA3" w:rsidRDefault="00C65CA3" w:rsidP="00C65CA3">
      <w:pPr>
        <w:spacing w:before="0"/>
        <w:rPr>
          <w:rFonts w:eastAsia="Times New Roman"/>
          <w:color w:val="000000"/>
          <w:lang w:val="en-US" w:eastAsia="zh-CN"/>
        </w:rPr>
      </w:pPr>
    </w:p>
    <w:p w14:paraId="5AEA5799" w14:textId="77777777" w:rsidR="00CA77FC" w:rsidRPr="00C65CA3" w:rsidRDefault="00CA77FC" w:rsidP="00CA77FC">
      <w:pPr>
        <w:overflowPunct w:val="0"/>
        <w:autoSpaceDE w:val="0"/>
        <w:autoSpaceDN w:val="0"/>
        <w:adjustRightInd w:val="0"/>
        <w:textAlignment w:val="baseline"/>
        <w:rPr>
          <w:rFonts w:eastAsia="Times New Roman"/>
          <w:szCs w:val="20"/>
          <w:lang w:val="en-US" w:eastAsia="en-US"/>
        </w:rPr>
      </w:pPr>
      <w:r w:rsidRPr="00C65CA3">
        <w:rPr>
          <w:rFonts w:eastAsia="Times New Roman"/>
          <w:lang w:eastAsia="en-US"/>
        </w:rPr>
        <w:t>Routing protocols, especially IGPs, have been running in a relatively benign environment</w:t>
      </w:r>
      <w:r>
        <w:rPr>
          <w:rFonts w:eastAsia="Times New Roman"/>
          <w:lang w:eastAsia="en-US"/>
        </w:rPr>
        <w:t>.</w:t>
      </w:r>
      <w:r w:rsidRPr="00C65CA3">
        <w:rPr>
          <w:rFonts w:eastAsia="Times New Roman"/>
          <w:lang w:eastAsia="en-US"/>
        </w:rPr>
        <w:t xml:space="preserve"> </w:t>
      </w:r>
      <w:r>
        <w:rPr>
          <w:rFonts w:eastAsia="Times New Roman"/>
          <w:lang w:eastAsia="en-US"/>
        </w:rPr>
        <w:t>W</w:t>
      </w:r>
      <w:r w:rsidRPr="00C65CA3">
        <w:rPr>
          <w:rFonts w:eastAsia="Times New Roman"/>
          <w:lang w:eastAsia="en-US"/>
        </w:rPr>
        <w:t>ith the development of new applications</w:t>
      </w:r>
      <w:r>
        <w:rPr>
          <w:rFonts w:eastAsia="Times New Roman"/>
          <w:lang w:eastAsia="en-US"/>
        </w:rPr>
        <w:t>, it is critical for the network to provide non-disrupted service especially to high value traffic. Also considering</w:t>
      </w:r>
      <w:r w:rsidRPr="00C65CA3">
        <w:rPr>
          <w:rFonts w:eastAsia="Times New Roman"/>
          <w:lang w:eastAsia="en-US"/>
        </w:rPr>
        <w:t xml:space="preserve"> more hosts/IOTs are being added to the network, security is becoming more and more critical. </w:t>
      </w:r>
      <w:commentRangeStart w:id="238"/>
      <w:commentRangeEnd w:id="238"/>
      <w:r>
        <w:rPr>
          <w:rStyle w:val="CommentReference"/>
          <w:rFonts w:eastAsia="Times New Roman"/>
          <w:lang w:val="en-US" w:eastAsia="en-US"/>
        </w:rPr>
        <w:commentReference w:id="238"/>
      </w:r>
    </w:p>
    <w:p w14:paraId="70BECEB7" w14:textId="77777777" w:rsidR="00C65CA3" w:rsidRPr="00C65CA3" w:rsidRDefault="00C65CA3" w:rsidP="00C65CA3">
      <w:pPr>
        <w:spacing w:before="0"/>
        <w:rPr>
          <w:rFonts w:eastAsia="Times New Roman"/>
          <w:color w:val="000000"/>
          <w:lang w:val="en-US" w:eastAsia="zh-CN"/>
        </w:rPr>
      </w:pPr>
    </w:p>
    <w:p w14:paraId="630D3C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Secure intra-domain routing protocols have been largely neglected compared to inter-domain settings, as one assumes a benign environment under single administrative control in these settings. In existing intra-domain protocols, however, adversaries can launch several attacks: availability, denial-of-service, or traffic redirection. The typical approach for securing link-state intra-domain routing protocols is to attach a cryptographic signature to link-state updates, as is done for instance in secure OSPF. Within a single administrative domain, the entity identification problem is simplified, as the network administrator can establish and distribute cryptographic keys and certificates among networking devices and systems.</w:t>
      </w:r>
    </w:p>
    <w:p w14:paraId="0DD29030" w14:textId="77777777" w:rsidR="00C65CA3" w:rsidRPr="00C65CA3" w:rsidRDefault="00C65CA3" w:rsidP="00C65CA3">
      <w:pPr>
        <w:spacing w:before="0"/>
        <w:rPr>
          <w:rFonts w:eastAsia="Times New Roman"/>
          <w:color w:val="000000"/>
          <w:lang w:val="en-US" w:eastAsia="zh-CN"/>
        </w:rPr>
      </w:pPr>
    </w:p>
    <w:p w14:paraId="61F23C54" w14:textId="52F12266"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lastRenderedPageBreak/>
        <w:t>Inter-domain secure routing continues to be a challenge up to today. While S-BGP and its successor BGPSEC have been developed over the past 20 years, they have seen limited deployment due to several reasons: worse scalability than BGP (due to the inability for prefix aggregation and the need for periodic dissemination of routing updates), operational challenges (obtaining and handling certificates, updating router software and possibly even hardware), limited security benefits (new attacks are made possible), slower convergence than BGP, and disruption of policy mechanisms (</w:t>
      </w:r>
      <w:proofErr w:type="spellStart"/>
      <w:r w:rsidRPr="00C65CA3">
        <w:rPr>
          <w:rFonts w:eastAsia="Times New Roman"/>
          <w:color w:val="000000"/>
          <w:lang w:val="en-US" w:eastAsia="zh-CN"/>
        </w:rPr>
        <w:t>ASpath</w:t>
      </w:r>
      <w:proofErr w:type="spellEnd"/>
      <w:r w:rsidRPr="00C65CA3">
        <w:rPr>
          <w:rFonts w:eastAsia="Times New Roman"/>
          <w:color w:val="000000"/>
          <w:lang w:val="en-US" w:eastAsia="zh-CN"/>
        </w:rPr>
        <w:t xml:space="preserve"> alteration / prepending). A beacon of hope is the resource public-key infrastructure (RPKI), which provides the prefix and AS certificates in BGPSEC, as it enables route origin validation, which is easier to deploy than full BGPSEC and in itself addresses several attacks [</w:t>
      </w:r>
      <w:ins w:id="239" w:author="Yingzhen Qu" w:date="2020-05-10T13:05:00Z">
        <w:r w:rsidR="009134EF">
          <w:rPr>
            <w:rFonts w:eastAsia="Times New Roman"/>
            <w:color w:val="000000"/>
            <w:lang w:val="en-US" w:eastAsia="zh-CN"/>
          </w:rPr>
          <w:t>ROUT.22</w:t>
        </w:r>
      </w:ins>
      <w:del w:id="240" w:author="Yingzhen Qu" w:date="2020-05-10T13:05:00Z">
        <w:r w:rsidRPr="00C65CA3" w:rsidDel="009134EF">
          <w:rPr>
            <w:rFonts w:eastAsia="Times New Roman"/>
            <w:color w:val="000000"/>
            <w:lang w:val="en-US" w:eastAsia="zh-CN"/>
          </w:rPr>
          <w:delText>x</w:delText>
        </w:r>
      </w:del>
      <w:r w:rsidRPr="00C65CA3">
        <w:rPr>
          <w:rFonts w:eastAsia="Times New Roman"/>
          <w:color w:val="000000"/>
          <w:lang w:val="en-US" w:eastAsia="zh-CN"/>
        </w:rPr>
        <w:t>]. Unfortunately, the RPKI introduces a circular dependency with routing, as route message</w:t>
      </w:r>
    </w:p>
    <w:p w14:paraId="250159E1" w14:textId="1455FACA"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verification requires RPKI certificate validation, and RPKI certificate validation requires a route to a server to fetch the RPKI certificate database [w]. Moreover, the RPKI also opens up vulnerabilities to misbehaving RPKI authorities, where a misconfiguration or malicious action can result in rendering an address range unreachable [</w:t>
      </w:r>
      <w:ins w:id="241" w:author="Yingzhen Qu" w:date="2020-05-10T13:09:00Z">
        <w:r w:rsidR="00ED1372">
          <w:rPr>
            <w:rFonts w:eastAsia="Times New Roman"/>
            <w:color w:val="000000"/>
            <w:lang w:val="en-US" w:eastAsia="zh-CN"/>
          </w:rPr>
          <w:t>ROUT.25</w:t>
        </w:r>
      </w:ins>
      <w:del w:id="242" w:author="Yingzhen Qu" w:date="2020-05-10T13:09:00Z">
        <w:r w:rsidRPr="00C65CA3" w:rsidDel="00ED1372">
          <w:rPr>
            <w:rFonts w:eastAsia="Times New Roman"/>
            <w:color w:val="000000"/>
            <w:lang w:val="en-US" w:eastAsia="zh-CN"/>
          </w:rPr>
          <w:delText>w</w:delText>
        </w:r>
      </w:del>
      <w:r w:rsidRPr="00C65CA3">
        <w:rPr>
          <w:rFonts w:eastAsia="Times New Roman"/>
          <w:color w:val="000000"/>
          <w:lang w:val="en-US" w:eastAsia="zh-CN"/>
        </w:rPr>
        <w:t>].</w:t>
      </w:r>
    </w:p>
    <w:p w14:paraId="3FE1CDC7" w14:textId="77777777" w:rsidR="00C65CA3" w:rsidRPr="00C65CA3" w:rsidRDefault="00C65CA3" w:rsidP="00C65CA3">
      <w:pPr>
        <w:spacing w:before="0"/>
        <w:rPr>
          <w:rFonts w:eastAsia="Times New Roman"/>
          <w:color w:val="000000"/>
          <w:lang w:val="en-US" w:eastAsia="zh-CN"/>
        </w:rPr>
      </w:pPr>
    </w:p>
    <w:p w14:paraId="54A0183E" w14:textId="5BF15134" w:rsidR="00C65CA3" w:rsidRPr="00C65CA3" w:rsidRDefault="00C65CA3" w:rsidP="00C65CA3">
      <w:pPr>
        <w:spacing w:before="0"/>
        <w:rPr>
          <w:rFonts w:eastAsia="Times New Roman"/>
          <w:color w:val="000000"/>
          <w:lang w:val="en-US" w:eastAsia="zh-CN"/>
        </w:rPr>
      </w:pPr>
      <w:commentRangeStart w:id="243"/>
      <w:r w:rsidRPr="00C65CA3">
        <w:rPr>
          <w:rFonts w:eastAsia="Times New Roman"/>
          <w:color w:val="000000"/>
          <w:lang w:val="en-US" w:eastAsia="zh-CN"/>
        </w:rPr>
        <w:t xml:space="preserve">It appears that an Internet re-design is needed to resolve the thorny issues to secure BGP. The SCION </w:t>
      </w:r>
      <w:r w:rsidR="002504A7">
        <w:rPr>
          <w:rFonts w:eastAsia="Times New Roman"/>
          <w:color w:val="000000"/>
          <w:lang w:val="en-US" w:eastAsia="zh-CN"/>
        </w:rPr>
        <w:t>[</w:t>
      </w:r>
      <w:ins w:id="244" w:author="Yingzhen Qu" w:date="2020-05-10T13:10:00Z">
        <w:r w:rsidR="00ED1372">
          <w:rPr>
            <w:rFonts w:eastAsia="Times New Roman"/>
            <w:color w:val="000000"/>
            <w:lang w:val="en-US" w:eastAsia="zh-CN"/>
          </w:rPr>
          <w:t>ROUT.16</w:t>
        </w:r>
      </w:ins>
      <w:del w:id="245" w:author="Yingzhen Qu" w:date="2020-05-10T13:10:00Z">
        <w:r w:rsidR="002504A7" w:rsidRPr="00F22080" w:rsidDel="00ED1372">
          <w:rPr>
            <w:rFonts w:eastAsia="Times New Roman"/>
            <w:color w:val="000000"/>
            <w:lang w:val="en-US" w:eastAsia="zh-CN"/>
          </w:rPr>
          <w:delText>https://www.scion-architecture.net</w:delText>
        </w:r>
      </w:del>
      <w:r w:rsidR="002504A7">
        <w:rPr>
          <w:rFonts w:eastAsia="Times New Roman"/>
          <w:color w:val="000000"/>
          <w:lang w:val="en-US" w:eastAsia="zh-CN"/>
        </w:rPr>
        <w:t xml:space="preserve">] </w:t>
      </w:r>
      <w:r w:rsidRPr="00C65CA3">
        <w:rPr>
          <w:rFonts w:eastAsia="Times New Roman"/>
          <w:color w:val="000000"/>
          <w:lang w:val="en-US" w:eastAsia="zh-CN"/>
        </w:rPr>
        <w:t>secure internet architecture has thus re-designed the routing and PKI infrastructure from ground up to achieve high levels of security [</w:t>
      </w:r>
      <w:ins w:id="246" w:author="Yingzhen Qu" w:date="2020-05-10T13:09:00Z">
        <w:r w:rsidR="00ED1372">
          <w:rPr>
            <w:rFonts w:eastAsia="Times New Roman"/>
            <w:color w:val="000000"/>
            <w:lang w:val="en-US" w:eastAsia="zh-CN"/>
          </w:rPr>
          <w:t>ROUT.26</w:t>
        </w:r>
      </w:ins>
      <w:del w:id="247" w:author="Yingzhen Qu" w:date="2020-05-10T13:09:00Z">
        <w:r w:rsidRPr="00C65CA3" w:rsidDel="00ED1372">
          <w:rPr>
            <w:rFonts w:eastAsia="Times New Roman"/>
            <w:color w:val="000000"/>
            <w:lang w:val="en-US" w:eastAsia="zh-CN"/>
          </w:rPr>
          <w:delText>v</w:delText>
        </w:r>
      </w:del>
      <w:r w:rsidRPr="00C65CA3">
        <w:rPr>
          <w:rFonts w:eastAsia="Times New Roman"/>
          <w:color w:val="000000"/>
          <w:lang w:val="en-US" w:eastAsia="zh-CN"/>
        </w:rPr>
        <w:t>]. By avoiding inter-domain forwarding tables on routers and utilizing a path exploration system that does not rely on convergence, many attacks and vulnerabilities are prevented by design. The control-plane PKI in SCION is constructed such that the distribution of cryptographic credentials follows the transmission of routing messages, thus avoiding circular dependencies between routing and certificate distribution. The definition of trust</w:t>
      </w:r>
    </w:p>
    <w:p w14:paraId="1CCEF145"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roots within each isolation domain ensures operational sovereignty and prevents external entities to affect operation due to misconfigurations or misbehavior. As a consequence of its design, SCION can prevent all known routing attacks.</w:t>
      </w:r>
      <w:commentRangeEnd w:id="243"/>
      <w:r w:rsidR="0041010D">
        <w:rPr>
          <w:rStyle w:val="CommentReference"/>
          <w:rFonts w:eastAsia="Times New Roman"/>
          <w:lang w:val="en-US" w:eastAsia="en-US"/>
        </w:rPr>
        <w:commentReference w:id="243"/>
      </w:r>
    </w:p>
    <w:p w14:paraId="4A0AA960"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Current routing protocols are built and operated on the assumption of a high degree of trust. IGPs are typically running within a controlled, and secured domain, and BGP connected with trusted neighbours. For NET2030 there are three possible solution directions (not exclusive of each other):</w:t>
      </w:r>
    </w:p>
    <w:p w14:paraId="6D6B6588" w14:textId="77777777" w:rsidR="00E17FB3" w:rsidRPr="00C65CA3" w:rsidRDefault="00E17FB3" w:rsidP="003E06C4">
      <w:pPr>
        <w:numPr>
          <w:ilvl w:val="0"/>
          <w:numId w:val="40"/>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Making existing routing protocols more secure by adding new authentication mechanisms/algorithms etc.</w:t>
      </w:r>
    </w:p>
    <w:p w14:paraId="4C22F802" w14:textId="77777777" w:rsidR="00E17FB3" w:rsidRPr="00C65CA3" w:rsidRDefault="00E17FB3" w:rsidP="003E06C4">
      <w:pPr>
        <w:numPr>
          <w:ilvl w:val="0"/>
          <w:numId w:val="40"/>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Securing and authenticating the information distributed by routing systems (such as by RPKI mechanisms applied to BGP – ref SIDR)</w:t>
      </w:r>
    </w:p>
    <w:p w14:paraId="74914A40" w14:textId="3F1C96D7" w:rsidR="00E17FB3" w:rsidRPr="00C65CA3" w:rsidRDefault="00E17FB3" w:rsidP="003E06C4">
      <w:pPr>
        <w:numPr>
          <w:ilvl w:val="0"/>
          <w:numId w:val="40"/>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Using a new secure routing protocol, e.g. SCION</w:t>
      </w:r>
      <w:ins w:id="248" w:author="Yingzhen Qu" w:date="2020-05-10T13:10:00Z">
        <w:r w:rsidR="00CD636B">
          <w:rPr>
            <w:rFonts w:eastAsia="Times New Roman"/>
            <w:color w:val="000000"/>
            <w:lang w:eastAsia="en-US"/>
          </w:rPr>
          <w:t>.</w:t>
        </w:r>
      </w:ins>
      <w:del w:id="249" w:author="Yingzhen Qu" w:date="2020-05-10T13:10:00Z">
        <w:r w:rsidRPr="00C65CA3" w:rsidDel="00CD636B">
          <w:rPr>
            <w:rFonts w:eastAsia="Times New Roman"/>
            <w:color w:val="000000"/>
            <w:lang w:eastAsia="en-US"/>
          </w:rPr>
          <w:delText xml:space="preserve"> [</w:delText>
        </w:r>
        <w:r w:rsidRPr="00F22080" w:rsidDel="00CD636B">
          <w:rPr>
            <w:rFonts w:eastAsia="Times New Roman"/>
            <w:color w:val="000000"/>
            <w:lang w:eastAsia="en-US"/>
          </w:rPr>
          <w:delText>https://www.scion-architecture.net</w:delText>
        </w:r>
        <w:r w:rsidRPr="00C65CA3" w:rsidDel="00CD636B">
          <w:rPr>
            <w:rFonts w:eastAsia="Times New Roman"/>
            <w:color w:val="000000"/>
            <w:lang w:eastAsia="en-US"/>
          </w:rPr>
          <w:delText>]</w:delText>
        </w:r>
      </w:del>
    </w:p>
    <w:p w14:paraId="04DA7E2D" w14:textId="3550818A" w:rsidR="00E17FB3" w:rsidRPr="00C65CA3" w:rsidRDefault="00E17FB3" w:rsidP="00E17FB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case of link or node failure, routing protocols should be able to continue to provide an acceptable level of service. This could be achieved through local repair techniques, such as Loop-Free Alternate (LFA) Fast Reroute (FRR) [</w:t>
      </w:r>
      <w:r>
        <w:rPr>
          <w:rFonts w:eastAsia="Times New Roman"/>
          <w:szCs w:val="20"/>
          <w:lang w:eastAsia="en-US"/>
        </w:rPr>
        <w:t>R</w:t>
      </w:r>
      <w:ins w:id="250" w:author="Yingzhen Qu" w:date="2020-05-10T13:10:00Z">
        <w:r w:rsidR="00CD636B">
          <w:rPr>
            <w:rFonts w:eastAsia="Times New Roman"/>
            <w:szCs w:val="20"/>
            <w:lang w:eastAsia="en-US"/>
          </w:rPr>
          <w:t>OUT.</w:t>
        </w:r>
      </w:ins>
      <w:del w:id="251" w:author="Yingzhen Qu" w:date="2020-05-10T13:10:00Z">
        <w:r w:rsidDel="00CD636B">
          <w:rPr>
            <w:rFonts w:eastAsia="Times New Roman"/>
            <w:szCs w:val="20"/>
            <w:lang w:eastAsia="en-US"/>
          </w:rPr>
          <w:delText>FC57</w:delText>
        </w:r>
      </w:del>
      <w:r>
        <w:rPr>
          <w:rFonts w:eastAsia="Times New Roman"/>
          <w:szCs w:val="20"/>
          <w:lang w:eastAsia="en-US"/>
        </w:rPr>
        <w:t>14</w:t>
      </w:r>
      <w:r w:rsidRPr="00C65CA3">
        <w:rPr>
          <w:rFonts w:eastAsia="Times New Roman"/>
          <w:szCs w:val="20"/>
          <w:lang w:eastAsia="en-US"/>
        </w:rPr>
        <w:t>]</w:t>
      </w:r>
      <w:ins w:id="252" w:author="Yingzhen Qu" w:date="2020-05-10T13:11:00Z">
        <w:r w:rsidR="00CD636B">
          <w:rPr>
            <w:rFonts w:eastAsia="Times New Roman"/>
            <w:szCs w:val="20"/>
            <w:lang w:eastAsia="en-US"/>
          </w:rPr>
          <w:t xml:space="preserve"> </w:t>
        </w:r>
      </w:ins>
      <w:r>
        <w:rPr>
          <w:rFonts w:eastAsia="Times New Roman"/>
          <w:szCs w:val="20"/>
          <w:lang w:eastAsia="en-US"/>
        </w:rPr>
        <w:t>[R</w:t>
      </w:r>
      <w:ins w:id="253" w:author="Yingzhen Qu" w:date="2020-05-10T13:11:00Z">
        <w:r w:rsidR="00CD636B">
          <w:rPr>
            <w:rFonts w:eastAsia="Times New Roman"/>
            <w:szCs w:val="20"/>
            <w:lang w:eastAsia="en-US"/>
          </w:rPr>
          <w:t>OUT.</w:t>
        </w:r>
      </w:ins>
      <w:del w:id="254" w:author="Yingzhen Qu" w:date="2020-05-10T13:10:00Z">
        <w:r w:rsidDel="00CD636B">
          <w:rPr>
            <w:rFonts w:eastAsia="Times New Roman"/>
            <w:szCs w:val="20"/>
            <w:lang w:eastAsia="en-US"/>
          </w:rPr>
          <w:delText>FC57</w:delText>
        </w:r>
      </w:del>
      <w:r>
        <w:rPr>
          <w:rFonts w:eastAsia="Times New Roman"/>
          <w:szCs w:val="20"/>
          <w:lang w:eastAsia="en-US"/>
        </w:rPr>
        <w:t>15]</w:t>
      </w:r>
      <w:r w:rsidRPr="00C65CA3">
        <w:rPr>
          <w:rFonts w:eastAsia="Times New Roman"/>
          <w:szCs w:val="20"/>
          <w:lang w:eastAsia="en-US"/>
        </w:rPr>
        <w:t xml:space="preserve">. Meanwhile routing protocols should re-converge fast and bring the network back to a stable state. </w:t>
      </w:r>
    </w:p>
    <w:p w14:paraId="4B00886C" w14:textId="12D32553"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Mutually Agreed Norms for Routing Security (MANRS) [</w:t>
      </w:r>
      <w:del w:id="255" w:author="Yingzhen Qu" w:date="2020-05-10T13:11:00Z">
        <w:r w:rsidRPr="00C65CA3" w:rsidDel="00CD636B">
          <w:rPr>
            <w:rFonts w:eastAsia="Times New Roman"/>
            <w:szCs w:val="20"/>
            <w:lang w:eastAsia="en-US"/>
          </w:rPr>
          <w:delText xml:space="preserve">https://www.manrs.org/] </w:delText>
        </w:r>
      </w:del>
      <w:ins w:id="256" w:author="Yingzhen Qu" w:date="2020-05-10T13:11:00Z">
        <w:r w:rsidR="00CD636B">
          <w:rPr>
            <w:rFonts w:eastAsia="Times New Roman"/>
            <w:szCs w:val="20"/>
            <w:lang w:eastAsia="en-US"/>
          </w:rPr>
          <w:t xml:space="preserve">ROUT.27] </w:t>
        </w:r>
      </w:ins>
      <w:r w:rsidRPr="00C65CA3">
        <w:rPr>
          <w:rFonts w:eastAsia="Times New Roman"/>
          <w:szCs w:val="20"/>
          <w:lang w:eastAsia="en-US"/>
        </w:rPr>
        <w:t xml:space="preserve">is a global initiative, supported by the Internet Society, to provide crucial fixed to reduce routing threats. </w:t>
      </w:r>
    </w:p>
    <w:p w14:paraId="6E7E6994"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70FBA5A1" wp14:editId="499CADC1">
            <wp:extent cx="2774102" cy="2166079"/>
            <wp:effectExtent l="0" t="0" r="0" b="5715"/>
            <wp:docPr id="86927" name="Picture 8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9942" cy="2209680"/>
                    </a:xfrm>
                    <a:prstGeom prst="rect">
                      <a:avLst/>
                    </a:prstGeom>
                  </pic:spPr>
                </pic:pic>
              </a:graphicData>
            </a:graphic>
          </wp:inline>
        </w:drawing>
      </w:r>
    </w:p>
    <w:p w14:paraId="02A54483" w14:textId="27FDB15A" w:rsidR="00C65CA3" w:rsidRPr="00C65CA3" w:rsidRDefault="0041010D" w:rsidP="00C65CA3">
      <w:pPr>
        <w:overflowPunct w:val="0"/>
        <w:autoSpaceDE w:val="0"/>
        <w:autoSpaceDN w:val="0"/>
        <w:adjustRightInd w:val="0"/>
        <w:jc w:val="center"/>
        <w:textAlignment w:val="baseline"/>
        <w:rPr>
          <w:rFonts w:eastAsia="Times New Roman"/>
          <w:szCs w:val="20"/>
          <w:lang w:eastAsia="en-US"/>
        </w:rPr>
      </w:pPr>
      <w:bookmarkStart w:id="257" w:name="_Toc3985400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B136B6">
        <w:rPr>
          <w:rFonts w:eastAsia="Times New Roman"/>
          <w:b/>
          <w:bCs/>
          <w:noProof/>
          <w:lang w:val="en-US" w:eastAsia="en-US"/>
        </w:rPr>
        <w:t>40</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Proposed actions for service providers by MANRS</w:t>
      </w:r>
      <w:bookmarkEnd w:id="257"/>
    </w:p>
    <w:p w14:paraId="1941FEE1" w14:textId="77777777" w:rsidR="00C65CA3" w:rsidRPr="00C65CA3" w:rsidRDefault="00C65CA3" w:rsidP="003E06C4">
      <w:pPr>
        <w:numPr>
          <w:ilvl w:val="0"/>
          <w:numId w:val="39"/>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lastRenderedPageBreak/>
        <w:t xml:space="preserve">Manageability and easy operation </w:t>
      </w:r>
    </w:p>
    <w:p w14:paraId="13DBB471"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Easy configuration and debugging. Currently, network management focuses mainly on single devices. This will become harder and more costly as the number of devices in the network keeps growing. Future routing protocols should support Zero Touch Provisioning (ZTP), and real-time state notifications to facilitate control plane telemetry. Enhancements to existing protocols could be done to easy configurations.</w:t>
      </w:r>
    </w:p>
    <w:p w14:paraId="6EA60E17" w14:textId="77777777" w:rsidR="00C65CA3" w:rsidRPr="00C65CA3" w:rsidRDefault="00C65CA3" w:rsidP="003E06C4">
      <w:pPr>
        <w:numPr>
          <w:ilvl w:val="0"/>
          <w:numId w:val="39"/>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t>Scalability</w:t>
      </w:r>
    </w:p>
    <w:p w14:paraId="73778DA6" w14:textId="77777777" w:rsidR="00C65CA3" w:rsidRPr="00C65CA3" w:rsidRDefault="00C65CA3" w:rsidP="00C65CA3">
      <w:pPr>
        <w:overflowPunct w:val="0"/>
        <w:autoSpaceDE w:val="0"/>
        <w:autoSpaceDN w:val="0"/>
        <w:adjustRightInd w:val="0"/>
        <w:textAlignment w:val="baseline"/>
        <w:rPr>
          <w:rFonts w:eastAsia="Times New Roman"/>
          <w:b/>
          <w:bCs/>
          <w:szCs w:val="20"/>
          <w:lang w:eastAsia="en-US"/>
        </w:rPr>
      </w:pPr>
      <w:r w:rsidRPr="00C65CA3">
        <w:rPr>
          <w:rFonts w:eastAsia="Times New Roman"/>
          <w:szCs w:val="20"/>
          <w:lang w:eastAsia="en-US"/>
        </w:rPr>
        <w:t xml:space="preserve">With IoT, the number of connected devices is already at billions and is expected to continue to grow. It is common for a Data Centre network to have more than several tens of thousands of end points. </w:t>
      </w:r>
    </w:p>
    <w:p w14:paraId="1830DA30" w14:textId="77777777" w:rsidR="00516987" w:rsidRPr="00516987" w:rsidRDefault="00C65CA3" w:rsidP="00516987">
      <w:pPr>
        <w:keepNext/>
        <w:keepLines/>
        <w:overflowPunct w:val="0"/>
        <w:autoSpaceDE w:val="0"/>
        <w:autoSpaceDN w:val="0"/>
        <w:adjustRightInd w:val="0"/>
        <w:spacing w:before="360"/>
        <w:textAlignment w:val="baseline"/>
        <w:rPr>
          <w:rFonts w:eastAsia="Times New Roman"/>
          <w:b/>
          <w:szCs w:val="20"/>
          <w:lang w:eastAsia="en-US"/>
        </w:rPr>
      </w:pPr>
      <w:r w:rsidRPr="00516987">
        <w:rPr>
          <w:rFonts w:eastAsia="Times New Roman"/>
          <w:szCs w:val="20"/>
          <w:lang w:eastAsia="en-US"/>
        </w:rPr>
        <w:t>Need to address the scalability of “scale down” here. Such as for devices with limited power supply that can only transmit limited amount of data</w:t>
      </w:r>
    </w:p>
    <w:p w14:paraId="1B1DF2C9" w14:textId="1BC277FC" w:rsidR="005C4D7C" w:rsidRPr="00A04F7F" w:rsidRDefault="005C4D7C" w:rsidP="003E06C4">
      <w:pPr>
        <w:pStyle w:val="ListParagraph"/>
        <w:keepNext/>
        <w:keepLines/>
        <w:numPr>
          <w:ilvl w:val="1"/>
          <w:numId w:val="80"/>
        </w:numPr>
        <w:overflowPunct w:val="0"/>
        <w:autoSpaceDE w:val="0"/>
        <w:autoSpaceDN w:val="0"/>
        <w:adjustRightInd w:val="0"/>
        <w:spacing w:before="360"/>
        <w:ind w:left="720"/>
        <w:textAlignment w:val="baseline"/>
        <w:outlineLvl w:val="1"/>
        <w:rPr>
          <w:rFonts w:eastAsia="Times New Roman"/>
          <w:b/>
          <w:szCs w:val="20"/>
          <w:lang w:eastAsia="en-US"/>
        </w:rPr>
      </w:pPr>
      <w:bookmarkStart w:id="258" w:name="_Toc39853893"/>
      <w:commentRangeStart w:id="259"/>
      <w:r w:rsidRPr="00A04F7F">
        <w:rPr>
          <w:rFonts w:eastAsia="Times New Roman"/>
          <w:b/>
          <w:szCs w:val="20"/>
          <w:lang w:eastAsia="en-US"/>
        </w:rPr>
        <w:t>Emerging Routing Protocols</w:t>
      </w:r>
      <w:commentRangeEnd w:id="259"/>
      <w:r w:rsidR="00D00A46">
        <w:rPr>
          <w:rStyle w:val="CommentReference"/>
          <w:rFonts w:eastAsia="Times New Roman"/>
          <w:lang w:val="en-US" w:eastAsia="en-US"/>
        </w:rPr>
        <w:commentReference w:id="259"/>
      </w:r>
      <w:bookmarkEnd w:id="258"/>
    </w:p>
    <w:p w14:paraId="309F5649" w14:textId="77777777" w:rsidR="004D4EED" w:rsidRPr="004D4EED" w:rsidRDefault="004D4EED" w:rsidP="003E06C4">
      <w:pPr>
        <w:numPr>
          <w:ilvl w:val="0"/>
          <w:numId w:val="41"/>
        </w:numPr>
        <w:overflowPunct w:val="0"/>
        <w:autoSpaceDE w:val="0"/>
        <w:autoSpaceDN w:val="0"/>
        <w:adjustRightInd w:val="0"/>
        <w:contextualSpacing/>
        <w:textAlignment w:val="baseline"/>
        <w:rPr>
          <w:rFonts w:eastAsia="Times New Roman"/>
          <w:b/>
          <w:bCs/>
          <w:szCs w:val="20"/>
          <w:lang w:eastAsia="en-US"/>
        </w:rPr>
      </w:pPr>
      <w:r w:rsidRPr="004D4EED">
        <w:rPr>
          <w:rFonts w:eastAsia="Times New Roman"/>
          <w:b/>
          <w:bCs/>
          <w:szCs w:val="20"/>
          <w:lang w:eastAsia="en-US"/>
        </w:rPr>
        <w:t>RIFT</w:t>
      </w:r>
    </w:p>
    <w:p w14:paraId="2466A306" w14:textId="263879BA" w:rsidR="00872E18" w:rsidRDefault="00872E18" w:rsidP="00872E18">
      <w:pPr>
        <w:overflowPunct w:val="0"/>
        <w:autoSpaceDE w:val="0"/>
        <w:autoSpaceDN w:val="0"/>
        <w:adjustRightInd w:val="0"/>
        <w:spacing w:before="240" w:after="120"/>
        <w:textAlignment w:val="baseline"/>
        <w:rPr>
          <w:rFonts w:eastAsia="Times New Roman"/>
          <w:szCs w:val="20"/>
          <w:lang w:eastAsia="en-US"/>
        </w:rPr>
      </w:pPr>
      <w:r w:rsidRPr="004D4EED">
        <w:rPr>
          <w:rFonts w:eastAsia="Times New Roman"/>
          <w:szCs w:val="20"/>
          <w:lang w:eastAsia="en-US"/>
        </w:rPr>
        <w:t>RIFT (Routing in Fat Trees) is a novel routing protocol defined by IETF</w:t>
      </w:r>
      <w:ins w:id="260" w:author="Yingzhen Qu" w:date="2020-05-10T13:13:00Z">
        <w:r w:rsidR="00CD636B">
          <w:rPr>
            <w:rFonts w:eastAsia="Times New Roman"/>
            <w:szCs w:val="20"/>
            <w:lang w:eastAsia="en-US"/>
          </w:rPr>
          <w:t xml:space="preserve"> [ROUT.30]</w:t>
        </w:r>
      </w:ins>
      <w:r w:rsidRPr="004D4EED">
        <w:rPr>
          <w:rFonts w:eastAsia="Times New Roman"/>
          <w:szCs w:val="20"/>
          <w:lang w:eastAsia="en-US"/>
        </w:rPr>
        <w:t>. It</w:t>
      </w:r>
      <w:r>
        <w:rPr>
          <w:rFonts w:eastAsia="Times New Roman"/>
          <w:szCs w:val="20"/>
          <w:lang w:eastAsia="en-US"/>
        </w:rPr>
        <w:t xml:space="preserve"> mainly targets</w:t>
      </w:r>
      <w:r w:rsidRPr="004D4EED">
        <w:rPr>
          <w:rFonts w:eastAsia="Times New Roman"/>
          <w:szCs w:val="20"/>
          <w:lang w:eastAsia="en-US"/>
        </w:rPr>
        <w:t xml:space="preserve"> Clos </w:t>
      </w:r>
      <w:r>
        <w:rPr>
          <w:rFonts w:eastAsia="Times New Roman"/>
          <w:szCs w:val="20"/>
          <w:lang w:eastAsia="en-US"/>
        </w:rPr>
        <w:t>[</w:t>
      </w:r>
      <w:ins w:id="261" w:author="Yingzhen Qu" w:date="2020-05-10T13:13:00Z">
        <w:r w:rsidR="00CD636B">
          <w:rPr>
            <w:rFonts w:eastAsia="Times New Roman"/>
            <w:szCs w:val="20"/>
            <w:lang w:eastAsia="en-US"/>
          </w:rPr>
          <w:t>ROUT.28</w:t>
        </w:r>
      </w:ins>
      <w:del w:id="262" w:author="Yingzhen Qu" w:date="2020-05-10T13:13:00Z">
        <w:r w:rsidDel="00CD636B">
          <w:rPr>
            <w:rFonts w:eastAsia="Times New Roman"/>
            <w:szCs w:val="20"/>
            <w:lang w:eastAsia="en-US"/>
          </w:rPr>
          <w:delText>CLOS</w:delText>
        </w:r>
      </w:del>
      <w:r>
        <w:rPr>
          <w:rFonts w:eastAsia="Times New Roman"/>
          <w:szCs w:val="20"/>
          <w:lang w:eastAsia="en-US"/>
        </w:rPr>
        <w:t xml:space="preserve">] </w:t>
      </w:r>
      <w:r w:rsidRPr="004D4EED">
        <w:rPr>
          <w:rFonts w:eastAsia="Times New Roman"/>
          <w:szCs w:val="20"/>
          <w:lang w:eastAsia="en-US"/>
        </w:rPr>
        <w:t xml:space="preserve">and fat-tree network </w:t>
      </w:r>
      <w:proofErr w:type="gramStart"/>
      <w:r w:rsidRPr="004D4EED">
        <w:rPr>
          <w:rFonts w:eastAsia="Times New Roman"/>
          <w:szCs w:val="20"/>
          <w:lang w:eastAsia="en-US"/>
        </w:rPr>
        <w:t>topologies</w:t>
      </w:r>
      <w:r>
        <w:rPr>
          <w:rFonts w:eastAsia="Times New Roman"/>
          <w:szCs w:val="20"/>
          <w:lang w:eastAsia="en-US"/>
        </w:rPr>
        <w:t xml:space="preserve"> based</w:t>
      </w:r>
      <w:proofErr w:type="gramEnd"/>
      <w:r>
        <w:rPr>
          <w:rFonts w:eastAsia="Times New Roman"/>
          <w:szCs w:val="20"/>
          <w:lang w:eastAsia="en-US"/>
        </w:rPr>
        <w:t xml:space="preserve"> data </w:t>
      </w:r>
      <w:proofErr w:type="spellStart"/>
      <w:r>
        <w:rPr>
          <w:rFonts w:eastAsia="Times New Roman"/>
          <w:szCs w:val="20"/>
          <w:lang w:eastAsia="en-US"/>
        </w:rPr>
        <w:t>center</w:t>
      </w:r>
      <w:proofErr w:type="spellEnd"/>
      <w:r>
        <w:rPr>
          <w:rFonts w:eastAsia="Times New Roman"/>
          <w:szCs w:val="20"/>
          <w:lang w:eastAsia="en-US"/>
        </w:rPr>
        <w:t>,</w:t>
      </w:r>
      <w:r w:rsidRPr="004D4EED">
        <w:rPr>
          <w:rFonts w:eastAsia="Times New Roman"/>
          <w:szCs w:val="20"/>
          <w:lang w:eastAsia="en-US"/>
        </w:rPr>
        <w:t xml:space="preserve"> and is optimized with minimization of configuration and operational complexity.</w:t>
      </w:r>
    </w:p>
    <w:p w14:paraId="1088F42D" w14:textId="77777777" w:rsidR="00872E18" w:rsidRDefault="00872E18" w:rsidP="00872E18">
      <w:pPr>
        <w:overflowPunct w:val="0"/>
        <w:autoSpaceDE w:val="0"/>
        <w:autoSpaceDN w:val="0"/>
        <w:adjustRightInd w:val="0"/>
        <w:spacing w:before="240" w:after="120"/>
        <w:ind w:left="360"/>
        <w:textAlignment w:val="baseline"/>
        <w:rPr>
          <w:rFonts w:eastAsia="Times New Roman"/>
          <w:szCs w:val="20"/>
          <w:lang w:eastAsia="en-US"/>
        </w:rPr>
      </w:pPr>
      <w:r>
        <w:rPr>
          <w:rFonts w:eastAsia="Times New Roman"/>
          <w:szCs w:val="20"/>
          <w:lang w:eastAsia="en-US"/>
        </w:rPr>
        <w:t xml:space="preserve">RIFT is mixture of both link-state and distance-vector technologies and can be described as “link-state towards the spine” and “distance vector towards the leaves”. </w:t>
      </w:r>
    </w:p>
    <w:p w14:paraId="710C1166" w14:textId="77777777" w:rsidR="00872E18" w:rsidRPr="004D4EED" w:rsidRDefault="00872E18" w:rsidP="00872E18">
      <w:pPr>
        <w:overflowPunct w:val="0"/>
        <w:autoSpaceDE w:val="0"/>
        <w:autoSpaceDN w:val="0"/>
        <w:adjustRightInd w:val="0"/>
        <w:spacing w:before="240" w:after="120"/>
        <w:textAlignment w:val="baseline"/>
        <w:rPr>
          <w:rFonts w:eastAsia="Times New Roman"/>
          <w:szCs w:val="20"/>
          <w:lang w:eastAsia="en-US"/>
        </w:rPr>
      </w:pPr>
      <w:r>
        <w:rPr>
          <w:rFonts w:eastAsia="Times New Roman"/>
          <w:szCs w:val="20"/>
          <w:lang w:eastAsia="en-US"/>
        </w:rPr>
        <w:t xml:space="preserve">      Here are the major characteristics of RIFT:</w:t>
      </w:r>
    </w:p>
    <w:p w14:paraId="770478F4" w14:textId="77777777" w:rsidR="00872E18" w:rsidRPr="004D4EED" w:rsidRDefault="00872E18" w:rsidP="003E06C4">
      <w:pPr>
        <w:numPr>
          <w:ilvl w:val="0"/>
          <w:numId w:val="59"/>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Northbound link state routing with flooding reduction</w:t>
      </w:r>
      <w:r>
        <w:rPr>
          <w:rFonts w:eastAsia="Times New Roman"/>
          <w:szCs w:val="20"/>
          <w:lang w:val="en-US" w:eastAsia="en-US"/>
        </w:rPr>
        <w:t>, lower levels are flooding their link-state information in the “northern” direction, so that each level obtains the full topology of levels south of it.</w:t>
      </w:r>
    </w:p>
    <w:p w14:paraId="01A10F12" w14:textId="77777777" w:rsidR="00872E18" w:rsidRPr="004D4EED" w:rsidRDefault="00872E18" w:rsidP="003E06C4">
      <w:pPr>
        <w:numPr>
          <w:ilvl w:val="0"/>
          <w:numId w:val="59"/>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Southbound distance vector routing</w:t>
      </w:r>
      <w:r>
        <w:rPr>
          <w:rFonts w:eastAsia="Times New Roman"/>
          <w:szCs w:val="20"/>
          <w:lang w:val="en-US" w:eastAsia="en-US"/>
        </w:rPr>
        <w:t>, each upper node generated a default route to the “southern” direction.</w:t>
      </w:r>
    </w:p>
    <w:p w14:paraId="1ACBE4B5" w14:textId="77777777" w:rsidR="00872E18" w:rsidRPr="004D4EED" w:rsidRDefault="00872E18" w:rsidP="003E06C4">
      <w:pPr>
        <w:numPr>
          <w:ilvl w:val="0"/>
          <w:numId w:val="59"/>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Link state is advertised one-hop southbound and then reflected one-hop northbound</w:t>
      </w:r>
      <w:r>
        <w:rPr>
          <w:rFonts w:eastAsia="Times New Roman"/>
          <w:szCs w:val="20"/>
          <w:lang w:val="en-US" w:eastAsia="en-US"/>
        </w:rPr>
        <w:t>. This is when a node detects that default route encompasses prefixes for which one of the other nodes in its level has no possible next-hops in the level below, it has to disaggregate it to prevent black-holing or suboptimal routing through such nodes.</w:t>
      </w:r>
    </w:p>
    <w:p w14:paraId="1B11ABF4" w14:textId="77777777" w:rsidR="00872E18" w:rsidRPr="004D4EED" w:rsidRDefault="00872E18" w:rsidP="003E06C4">
      <w:pPr>
        <w:numPr>
          <w:ilvl w:val="0"/>
          <w:numId w:val="59"/>
        </w:numPr>
        <w:overflowPunct w:val="0"/>
        <w:autoSpaceDE w:val="0"/>
        <w:autoSpaceDN w:val="0"/>
        <w:adjustRightInd w:val="0"/>
        <w:ind w:left="922"/>
        <w:textAlignment w:val="baseline"/>
        <w:rPr>
          <w:rFonts w:eastAsia="Times New Roman"/>
          <w:szCs w:val="20"/>
          <w:lang w:val="en-US" w:eastAsia="en-US"/>
        </w:rPr>
      </w:pPr>
      <w:r>
        <w:rPr>
          <w:rFonts w:eastAsia="Times New Roman"/>
          <w:szCs w:val="20"/>
          <w:lang w:val="en-US" w:eastAsia="en-US"/>
        </w:rPr>
        <w:t>Optional Z</w:t>
      </w:r>
      <w:r w:rsidRPr="004D4EED">
        <w:rPr>
          <w:rFonts w:eastAsia="Times New Roman"/>
          <w:szCs w:val="20"/>
          <w:lang w:val="en-US" w:eastAsia="en-US"/>
        </w:rPr>
        <w:t xml:space="preserve">ero </w:t>
      </w:r>
      <w:r>
        <w:rPr>
          <w:rFonts w:eastAsia="Times New Roman"/>
          <w:szCs w:val="20"/>
          <w:lang w:val="en-US" w:eastAsia="en-US"/>
        </w:rPr>
        <w:t>T</w:t>
      </w:r>
      <w:r w:rsidRPr="004D4EED">
        <w:rPr>
          <w:rFonts w:eastAsia="Times New Roman"/>
          <w:szCs w:val="20"/>
          <w:lang w:val="en-US" w:eastAsia="en-US"/>
        </w:rPr>
        <w:t xml:space="preserve">ouch </w:t>
      </w:r>
      <w:r>
        <w:rPr>
          <w:rFonts w:eastAsia="Times New Roman"/>
          <w:szCs w:val="20"/>
          <w:lang w:val="en-US" w:eastAsia="en-US"/>
        </w:rPr>
        <w:t>P</w:t>
      </w:r>
      <w:r w:rsidRPr="004D4EED">
        <w:rPr>
          <w:rFonts w:eastAsia="Times New Roman"/>
          <w:szCs w:val="20"/>
          <w:lang w:val="en-US" w:eastAsia="en-US"/>
        </w:rPr>
        <w:t>rovisioning</w:t>
      </w:r>
      <w:r>
        <w:rPr>
          <w:rFonts w:eastAsia="Times New Roman"/>
          <w:szCs w:val="20"/>
          <w:lang w:val="en-US" w:eastAsia="en-US"/>
        </w:rPr>
        <w:t xml:space="preserve"> (ZTP)</w:t>
      </w:r>
      <w:r w:rsidRPr="004D4EED">
        <w:rPr>
          <w:rFonts w:eastAsia="Times New Roman"/>
          <w:szCs w:val="20"/>
          <w:lang w:val="en-US" w:eastAsia="en-US"/>
        </w:rPr>
        <w:t>, only top tier nodes need to be configured</w:t>
      </w:r>
      <w:r>
        <w:rPr>
          <w:rFonts w:eastAsia="Times New Roman"/>
          <w:szCs w:val="20"/>
          <w:lang w:val="en-US" w:eastAsia="en-US"/>
        </w:rPr>
        <w:t>.</w:t>
      </w:r>
    </w:p>
    <w:p w14:paraId="0FFE7776" w14:textId="13149B2E" w:rsidR="00872E18" w:rsidRDefault="00872E18" w:rsidP="003E06C4">
      <w:pPr>
        <w:numPr>
          <w:ilvl w:val="0"/>
          <w:numId w:val="59"/>
        </w:numPr>
        <w:overflowPunct w:val="0"/>
        <w:autoSpaceDE w:val="0"/>
        <w:autoSpaceDN w:val="0"/>
        <w:adjustRightInd w:val="0"/>
        <w:ind w:left="922"/>
        <w:textAlignment w:val="baseline"/>
        <w:rPr>
          <w:rFonts w:eastAsia="Times New Roman"/>
          <w:szCs w:val="20"/>
          <w:lang w:val="en-US" w:eastAsia="en-US"/>
        </w:rPr>
      </w:pPr>
      <w:r w:rsidRPr="004D4EED">
        <w:rPr>
          <w:rFonts w:eastAsia="Times New Roman"/>
          <w:szCs w:val="20"/>
          <w:lang w:val="en-US" w:eastAsia="en-US"/>
        </w:rPr>
        <w:t xml:space="preserve">Packet formats are defined in Thrift </w:t>
      </w:r>
      <w:r>
        <w:rPr>
          <w:rFonts w:eastAsia="Times New Roman"/>
          <w:szCs w:val="20"/>
          <w:lang w:val="en-US" w:eastAsia="en-US"/>
        </w:rPr>
        <w:t>[</w:t>
      </w:r>
      <w:ins w:id="263" w:author="Yingzhen Qu" w:date="2020-05-10T13:13:00Z">
        <w:r w:rsidR="00CD636B">
          <w:rPr>
            <w:rFonts w:eastAsia="Times New Roman"/>
            <w:szCs w:val="20"/>
            <w:lang w:val="en-US" w:eastAsia="en-US"/>
          </w:rPr>
          <w:t>ROUT.29</w:t>
        </w:r>
      </w:ins>
      <w:del w:id="264" w:author="Yingzhen Qu" w:date="2020-05-10T13:13:00Z">
        <w:r w:rsidDel="00CD636B">
          <w:rPr>
            <w:rFonts w:eastAsia="Times New Roman"/>
            <w:szCs w:val="20"/>
            <w:lang w:val="en-US" w:eastAsia="en-US"/>
          </w:rPr>
          <w:delText>thrift</w:delText>
        </w:r>
      </w:del>
      <w:r>
        <w:rPr>
          <w:rFonts w:eastAsia="Times New Roman"/>
          <w:szCs w:val="20"/>
          <w:lang w:val="en-US" w:eastAsia="en-US"/>
        </w:rPr>
        <w:t xml:space="preserve">] </w:t>
      </w:r>
      <w:r w:rsidRPr="004D4EED">
        <w:rPr>
          <w:rFonts w:eastAsia="Times New Roman"/>
          <w:szCs w:val="20"/>
          <w:lang w:val="en-US" w:eastAsia="en-US"/>
        </w:rPr>
        <w:t>models.</w:t>
      </w:r>
    </w:p>
    <w:p w14:paraId="3039B476" w14:textId="1F01B734" w:rsidR="00872E18" w:rsidDel="00CD636B" w:rsidRDefault="00CD636B" w:rsidP="00CD636B">
      <w:pPr>
        <w:overflowPunct w:val="0"/>
        <w:autoSpaceDE w:val="0"/>
        <w:autoSpaceDN w:val="0"/>
        <w:adjustRightInd w:val="0"/>
        <w:ind w:left="922"/>
        <w:jc w:val="center"/>
        <w:textAlignment w:val="baseline"/>
        <w:rPr>
          <w:del w:id="265" w:author="Yingzhen Qu" w:date="2020-05-10T13:18:00Z"/>
          <w:rFonts w:eastAsia="Times New Roman"/>
          <w:szCs w:val="20"/>
          <w:lang w:val="en-US" w:eastAsia="en-US"/>
        </w:rPr>
        <w:pPrChange w:id="266" w:author="Yingzhen Qu" w:date="2020-05-10T13:18:00Z">
          <w:pPr>
            <w:overflowPunct w:val="0"/>
            <w:autoSpaceDE w:val="0"/>
            <w:autoSpaceDN w:val="0"/>
            <w:adjustRightInd w:val="0"/>
            <w:ind w:left="922"/>
            <w:textAlignment w:val="baseline"/>
          </w:pPr>
        </w:pPrChange>
      </w:pPr>
      <w:moveToRangeStart w:id="267" w:author="Yingzhen Qu" w:date="2020-05-10T13:18:00Z" w:name="move40009129"/>
      <w:moveTo w:id="268" w:author="Yingzhen Qu" w:date="2020-05-10T13:18:00Z">
        <w:r w:rsidRPr="004D4EED">
          <w:rPr>
            <w:rFonts w:eastAsia="Times New Roman"/>
            <w:noProof/>
            <w:szCs w:val="20"/>
            <w:lang w:val="en-US" w:eastAsia="en-US"/>
          </w:rPr>
          <w:drawing>
            <wp:inline distT="0" distB="0" distL="0" distR="0" wp14:anchorId="1FDE079B" wp14:editId="2C80CC4F">
              <wp:extent cx="4317167" cy="2388573"/>
              <wp:effectExtent l="0" t="0" r="1270" b="0"/>
              <wp:docPr id="86946" name="Picture 8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4594" cy="2436944"/>
                      </a:xfrm>
                      <a:prstGeom prst="rect">
                        <a:avLst/>
                      </a:prstGeom>
                    </pic:spPr>
                  </pic:pic>
                </a:graphicData>
              </a:graphic>
            </wp:inline>
          </w:drawing>
        </w:r>
      </w:moveTo>
      <w:moveToRangeEnd w:id="267"/>
    </w:p>
    <w:p w14:paraId="30CCD2BF" w14:textId="245C7ACA" w:rsidR="00872E18" w:rsidRPr="00E62890" w:rsidDel="00CD636B" w:rsidRDefault="00872E18" w:rsidP="00CD6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center"/>
        <w:rPr>
          <w:del w:id="269" w:author="Yingzhen Qu" w:date="2020-05-10T13:18:00Z"/>
          <w:rFonts w:ascii="Courier New" w:eastAsia="Times New Roman" w:hAnsi="Courier New" w:cs="Courier New"/>
          <w:color w:val="000000"/>
          <w:sz w:val="20"/>
          <w:szCs w:val="20"/>
          <w:lang w:val="en-US" w:eastAsia="zh-CN"/>
        </w:rPr>
        <w:pPrChange w:id="270" w:author="Yingzhen Qu" w:date="2020-05-10T13:1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pPrChange>
      </w:pPr>
      <w:del w:id="271" w:author="Yingzhen Qu" w:date="2020-05-10T13:18:00Z">
        <w:r w:rsidRPr="00E62890" w:rsidDel="00CD636B">
          <w:rPr>
            <w:rFonts w:ascii="Courier New" w:eastAsia="Times New Roman" w:hAnsi="Courier New" w:cs="Courier New"/>
            <w:color w:val="000000"/>
            <w:sz w:val="20"/>
            <w:szCs w:val="20"/>
            <w:lang w:val="en-US" w:eastAsia="zh-CN"/>
          </w:rPr>
          <w:delText xml:space="preserve">   [CLOS]   Yuan, X., "On Nonblocking Folded-Clos Networks in Computer</w:delText>
        </w:r>
      </w:del>
    </w:p>
    <w:p w14:paraId="3CBDAA3D" w14:textId="35921136" w:rsidR="00872E18" w:rsidRPr="00E62890" w:rsidDel="00CD636B" w:rsidRDefault="00872E18" w:rsidP="00CD6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center"/>
        <w:rPr>
          <w:del w:id="272" w:author="Yingzhen Qu" w:date="2020-05-10T13:18:00Z"/>
          <w:rFonts w:ascii="Courier New" w:eastAsia="Times New Roman" w:hAnsi="Courier New" w:cs="Courier New"/>
          <w:color w:val="000000"/>
          <w:sz w:val="20"/>
          <w:szCs w:val="20"/>
          <w:lang w:val="en-US" w:eastAsia="zh-CN"/>
        </w:rPr>
        <w:pPrChange w:id="273" w:author="Yingzhen Qu" w:date="2020-05-10T13:1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pPrChange>
      </w:pPr>
      <w:del w:id="274" w:author="Yingzhen Qu" w:date="2020-05-10T13:18:00Z">
        <w:r w:rsidRPr="00E62890" w:rsidDel="00CD636B">
          <w:rPr>
            <w:rFonts w:ascii="Courier New" w:eastAsia="Times New Roman" w:hAnsi="Courier New" w:cs="Courier New"/>
            <w:color w:val="000000"/>
            <w:sz w:val="20"/>
            <w:szCs w:val="20"/>
            <w:lang w:val="en-US" w:eastAsia="zh-CN"/>
          </w:rPr>
          <w:delText xml:space="preserve">            Communication Environments", IEEE International Parallel &amp;</w:delText>
        </w:r>
      </w:del>
    </w:p>
    <w:p w14:paraId="5338B4DF" w14:textId="096A8F96" w:rsidR="00872E18" w:rsidDel="00CD636B" w:rsidRDefault="00872E18" w:rsidP="00CD6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center"/>
        <w:rPr>
          <w:del w:id="275" w:author="Yingzhen Qu" w:date="2020-05-10T13:18:00Z"/>
          <w:rFonts w:ascii="Courier New" w:eastAsia="Times New Roman" w:hAnsi="Courier New" w:cs="Courier New"/>
          <w:color w:val="000000"/>
          <w:sz w:val="20"/>
          <w:szCs w:val="20"/>
          <w:lang w:val="en-US" w:eastAsia="zh-CN"/>
        </w:rPr>
        <w:pPrChange w:id="276" w:author="Yingzhen Qu" w:date="2020-05-10T13:18: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pPrChange>
      </w:pPr>
      <w:del w:id="277" w:author="Yingzhen Qu" w:date="2020-05-10T13:18:00Z">
        <w:r w:rsidRPr="00E62890" w:rsidDel="00CD636B">
          <w:rPr>
            <w:rFonts w:ascii="Courier New" w:eastAsia="Times New Roman" w:hAnsi="Courier New" w:cs="Courier New"/>
            <w:color w:val="000000"/>
            <w:sz w:val="20"/>
            <w:szCs w:val="20"/>
            <w:lang w:val="en-US" w:eastAsia="zh-CN"/>
          </w:rPr>
          <w:delText xml:space="preserve">            Distributed Processing Symposium, 2011.</w:delText>
        </w:r>
      </w:del>
    </w:p>
    <w:p w14:paraId="417FB4EA" w14:textId="20D901C5" w:rsidR="00872E18" w:rsidDel="00CD636B" w:rsidRDefault="00872E18" w:rsidP="00CD636B">
      <w:pPr>
        <w:pStyle w:val="HTMLPreformatted"/>
        <w:jc w:val="center"/>
        <w:rPr>
          <w:del w:id="278" w:author="Yingzhen Qu" w:date="2020-05-10T13:18:00Z"/>
          <w:color w:val="000000"/>
        </w:rPr>
        <w:pPrChange w:id="279" w:author="Yingzhen Qu" w:date="2020-05-10T13:18:00Z">
          <w:pPr>
            <w:pStyle w:val="HTMLPreformatted"/>
          </w:pPr>
        </w:pPrChange>
      </w:pPr>
      <w:del w:id="280" w:author="Yingzhen Qu" w:date="2020-05-10T13:18:00Z">
        <w:r w:rsidDel="00CD636B">
          <w:rPr>
            <w:color w:val="000000"/>
          </w:rPr>
          <w:delText xml:space="preserve">   [</w:delText>
        </w:r>
        <w:bookmarkStart w:id="281" w:name="ref-thrift"/>
        <w:r w:rsidDel="00CD636B">
          <w:rPr>
            <w:color w:val="000000"/>
          </w:rPr>
          <w:delText>thrift</w:delText>
        </w:r>
        <w:bookmarkEnd w:id="281"/>
        <w:r w:rsidDel="00CD636B">
          <w:rPr>
            <w:color w:val="000000"/>
          </w:rPr>
          <w:delText>]   Apache Software Foundation, "Thrift Interface Description</w:delText>
        </w:r>
      </w:del>
    </w:p>
    <w:p w14:paraId="5B4C500B" w14:textId="62B01B02" w:rsidR="00872E18" w:rsidDel="00CD636B" w:rsidRDefault="00872E18" w:rsidP="00CD636B">
      <w:pPr>
        <w:pStyle w:val="HTMLPreformatted"/>
        <w:jc w:val="center"/>
        <w:rPr>
          <w:del w:id="282" w:author="Yingzhen Qu" w:date="2020-05-10T13:18:00Z"/>
          <w:color w:val="000000"/>
        </w:rPr>
        <w:pPrChange w:id="283" w:author="Yingzhen Qu" w:date="2020-05-10T13:18:00Z">
          <w:pPr>
            <w:pStyle w:val="HTMLPreformatted"/>
          </w:pPr>
        </w:pPrChange>
      </w:pPr>
      <w:del w:id="284" w:author="Yingzhen Qu" w:date="2020-05-10T13:18:00Z">
        <w:r w:rsidDel="00CD636B">
          <w:rPr>
            <w:color w:val="000000"/>
          </w:rPr>
          <w:delText xml:space="preserve">              Language", &lt;</w:delText>
        </w:r>
        <w:r w:rsidR="00BD48F7" w:rsidDel="00CD636B">
          <w:fldChar w:fldCharType="begin"/>
        </w:r>
        <w:r w:rsidR="00BD48F7" w:rsidDel="00CD636B">
          <w:delInstrText xml:space="preserve"> HYPERLINK "https://thrift.apache.org/docs/idl" </w:delInstrText>
        </w:r>
        <w:r w:rsidR="00BD48F7" w:rsidDel="00CD636B">
          <w:fldChar w:fldCharType="separate"/>
        </w:r>
        <w:r w:rsidDel="00CD636B">
          <w:rPr>
            <w:rStyle w:val="Hyperlink"/>
          </w:rPr>
          <w:delText>https://thrift.apache.org/docs/idl</w:delText>
        </w:r>
        <w:r w:rsidR="00BD48F7" w:rsidDel="00CD636B">
          <w:rPr>
            <w:rStyle w:val="Hyperlink"/>
          </w:rPr>
          <w:fldChar w:fldCharType="end"/>
        </w:r>
        <w:r w:rsidDel="00CD636B">
          <w:rPr>
            <w:color w:val="000000"/>
          </w:rPr>
          <w:delText>&gt;.</w:delText>
        </w:r>
      </w:del>
    </w:p>
    <w:p w14:paraId="4FE18013" w14:textId="458BEF42" w:rsidR="004D4EED" w:rsidRPr="004D4EED" w:rsidRDefault="004D4EED" w:rsidP="00CD636B">
      <w:pPr>
        <w:overflowPunct w:val="0"/>
        <w:autoSpaceDE w:val="0"/>
        <w:autoSpaceDN w:val="0"/>
        <w:adjustRightInd w:val="0"/>
        <w:spacing w:before="240" w:after="120"/>
        <w:jc w:val="center"/>
        <w:textAlignment w:val="baseline"/>
        <w:rPr>
          <w:rFonts w:eastAsia="Times New Roman"/>
          <w:szCs w:val="20"/>
          <w:lang w:val="en-US" w:eastAsia="en-US"/>
        </w:rPr>
        <w:pPrChange w:id="285" w:author="Yingzhen Qu" w:date="2020-05-10T13:18:00Z">
          <w:pPr>
            <w:overflowPunct w:val="0"/>
            <w:autoSpaceDE w:val="0"/>
            <w:autoSpaceDN w:val="0"/>
            <w:adjustRightInd w:val="0"/>
            <w:spacing w:before="240" w:after="120"/>
            <w:ind w:left="360"/>
            <w:textAlignment w:val="baseline"/>
          </w:pPr>
        </w:pPrChange>
      </w:pPr>
    </w:p>
    <w:p w14:paraId="18FB3E22" w14:textId="7E13FAB4" w:rsidR="004D4EED" w:rsidRPr="004D4EED" w:rsidDel="00CD636B" w:rsidRDefault="004D4EED" w:rsidP="004D4EED">
      <w:pPr>
        <w:overflowPunct w:val="0"/>
        <w:autoSpaceDE w:val="0"/>
        <w:autoSpaceDN w:val="0"/>
        <w:adjustRightInd w:val="0"/>
        <w:ind w:left="720"/>
        <w:contextualSpacing/>
        <w:jc w:val="center"/>
        <w:textAlignment w:val="baseline"/>
        <w:rPr>
          <w:del w:id="286" w:author="Yingzhen Qu" w:date="2020-05-10T13:19:00Z"/>
          <w:rFonts w:eastAsia="Times New Roman"/>
          <w:szCs w:val="20"/>
          <w:lang w:eastAsia="en-US"/>
        </w:rPr>
      </w:pPr>
      <w:moveFromRangeStart w:id="287" w:author="Yingzhen Qu" w:date="2020-05-10T13:18:00Z" w:name="move40009129"/>
      <w:moveFrom w:id="288" w:author="Yingzhen Qu" w:date="2020-05-10T13:18:00Z">
        <w:r w:rsidRPr="004D4EED" w:rsidDel="00CD636B">
          <w:rPr>
            <w:rFonts w:eastAsia="Times New Roman"/>
            <w:noProof/>
            <w:szCs w:val="20"/>
            <w:lang w:val="en-US" w:eastAsia="en-US"/>
          </w:rPr>
          <w:drawing>
            <wp:inline distT="0" distB="0" distL="0" distR="0" wp14:anchorId="25C1C4C7" wp14:editId="21F893BD">
              <wp:extent cx="4759378" cy="2633237"/>
              <wp:effectExtent l="0" t="0" r="3175" b="0"/>
              <wp:docPr id="86921" name="Picture 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9041" cy="2671780"/>
                      </a:xfrm>
                      <a:prstGeom prst="rect">
                        <a:avLst/>
                      </a:prstGeom>
                    </pic:spPr>
                  </pic:pic>
                </a:graphicData>
              </a:graphic>
            </wp:inline>
          </w:drawing>
        </w:r>
      </w:moveFrom>
      <w:moveFromRangeEnd w:id="287"/>
    </w:p>
    <w:p w14:paraId="33490919" w14:textId="77777777" w:rsidR="007B148E" w:rsidRDefault="007B148E" w:rsidP="00CD636B">
      <w:pPr>
        <w:overflowPunct w:val="0"/>
        <w:autoSpaceDE w:val="0"/>
        <w:autoSpaceDN w:val="0"/>
        <w:adjustRightInd w:val="0"/>
        <w:ind w:left="720"/>
        <w:contextualSpacing/>
        <w:jc w:val="center"/>
        <w:textAlignment w:val="baseline"/>
        <w:rPr>
          <w:rFonts w:eastAsia="Times New Roman"/>
          <w:szCs w:val="20"/>
          <w:lang w:eastAsia="en-US"/>
        </w:rPr>
        <w:pPrChange w:id="289" w:author="Yingzhen Qu" w:date="2020-05-10T13:19:00Z">
          <w:pPr>
            <w:overflowPunct w:val="0"/>
            <w:autoSpaceDE w:val="0"/>
            <w:autoSpaceDN w:val="0"/>
            <w:adjustRightInd w:val="0"/>
            <w:ind w:left="720"/>
            <w:contextualSpacing/>
            <w:jc w:val="center"/>
            <w:textAlignment w:val="baseline"/>
          </w:pPr>
        </w:pPrChange>
      </w:pPr>
    </w:p>
    <w:p w14:paraId="798B6109" w14:textId="6FF554AE" w:rsidR="004D4EED" w:rsidRPr="004D4EED" w:rsidRDefault="007B148E" w:rsidP="004D4EED">
      <w:pPr>
        <w:overflowPunct w:val="0"/>
        <w:autoSpaceDE w:val="0"/>
        <w:autoSpaceDN w:val="0"/>
        <w:adjustRightInd w:val="0"/>
        <w:ind w:left="720"/>
        <w:contextualSpacing/>
        <w:jc w:val="center"/>
        <w:textAlignment w:val="baseline"/>
        <w:rPr>
          <w:rFonts w:eastAsia="Times New Roman"/>
          <w:szCs w:val="20"/>
          <w:lang w:eastAsia="en-US"/>
        </w:rPr>
      </w:pPr>
      <w:bookmarkStart w:id="290" w:name="_Toc3985400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B136B6">
        <w:rPr>
          <w:rFonts w:eastAsia="Times New Roman"/>
          <w:b/>
          <w:bCs/>
          <w:noProof/>
          <w:lang w:val="en-US" w:eastAsia="en-US"/>
        </w:rPr>
        <w:t>41</w:t>
      </w:r>
      <w:r w:rsidRPr="006E0536">
        <w:rPr>
          <w:rFonts w:eastAsia="Times New Roman"/>
          <w:b/>
          <w:bCs/>
          <w:lang w:val="en-US" w:eastAsia="en-US"/>
        </w:rPr>
        <w:fldChar w:fldCharType="end"/>
      </w:r>
      <w:r w:rsidR="004D4EED" w:rsidRPr="004D4EED">
        <w:rPr>
          <w:rFonts w:eastAsia="Times New Roman"/>
          <w:szCs w:val="20"/>
          <w:lang w:eastAsia="en-US"/>
        </w:rPr>
        <w:t>. Illustration of RIFT: Routing in Fat Trees</w:t>
      </w:r>
      <w:bookmarkEnd w:id="290"/>
      <w:r w:rsidR="00EA3F06">
        <w:rPr>
          <w:rFonts w:eastAsia="Times New Roman"/>
          <w:szCs w:val="20"/>
          <w:lang w:eastAsia="en-US"/>
        </w:rPr>
        <w:t xml:space="preserve"> [ROUT.9]</w:t>
      </w:r>
    </w:p>
    <w:p w14:paraId="42A34835"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0D15EDDA" w14:textId="77777777" w:rsidR="004D4EED" w:rsidRPr="004D4EED" w:rsidRDefault="004D4EED" w:rsidP="003E06C4">
      <w:pPr>
        <w:numPr>
          <w:ilvl w:val="0"/>
          <w:numId w:val="41"/>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LSVR</w:t>
      </w:r>
    </w:p>
    <w:p w14:paraId="1D527A72" w14:textId="64E227FB" w:rsidR="004D4EED" w:rsidRPr="004D4EED" w:rsidRDefault="00D00A46" w:rsidP="004D4EED">
      <w:pPr>
        <w:overflowPunct w:val="0"/>
        <w:autoSpaceDE w:val="0"/>
        <w:autoSpaceDN w:val="0"/>
        <w:adjustRightInd w:val="0"/>
        <w:ind w:left="360"/>
        <w:textAlignment w:val="baseline"/>
        <w:rPr>
          <w:rFonts w:eastAsia="Times New Roman"/>
          <w:szCs w:val="20"/>
          <w:lang w:eastAsia="en-US"/>
        </w:rPr>
      </w:pPr>
      <w:r>
        <w:rPr>
          <w:rFonts w:eastAsia="Times New Roman"/>
          <w:szCs w:val="20"/>
          <w:lang w:eastAsia="en-US"/>
        </w:rPr>
        <w:t xml:space="preserve">The </w:t>
      </w:r>
      <w:r w:rsidR="004D4EED" w:rsidRPr="004D4EED">
        <w:rPr>
          <w:rFonts w:eastAsia="Times New Roman"/>
          <w:szCs w:val="20"/>
          <w:lang w:eastAsia="en-US"/>
        </w:rPr>
        <w:t>Link State Vector Routing (LSVR) working group</w:t>
      </w:r>
      <w:ins w:id="291" w:author="Yingzhen Qu" w:date="2020-05-10T13:14:00Z">
        <w:r w:rsidR="00CD636B">
          <w:rPr>
            <w:rFonts w:eastAsia="Times New Roman"/>
            <w:szCs w:val="20"/>
            <w:lang w:eastAsia="en-US"/>
          </w:rPr>
          <w:t xml:space="preserve"> [ROUT</w:t>
        </w:r>
      </w:ins>
      <w:ins w:id="292" w:author="Yingzhen Qu" w:date="2020-05-10T13:15:00Z">
        <w:r w:rsidR="00CD636B">
          <w:rPr>
            <w:rFonts w:eastAsia="Times New Roman"/>
            <w:szCs w:val="20"/>
            <w:lang w:eastAsia="en-US"/>
          </w:rPr>
          <w:t>.31]</w:t>
        </w:r>
      </w:ins>
      <w:r w:rsidR="004D4EED" w:rsidRPr="004D4EED">
        <w:rPr>
          <w:rFonts w:eastAsia="Times New Roman"/>
          <w:szCs w:val="20"/>
          <w:lang w:eastAsia="en-US"/>
        </w:rPr>
        <w:t xml:space="preserve"> at IETF is proposing a new solution which leverages BGP link-state distribution and the Shortest Path First (SPF) algorithm, and targets Massively Scaled Data </w:t>
      </w:r>
      <w:proofErr w:type="spellStart"/>
      <w:r w:rsidR="004D4EED" w:rsidRPr="004D4EED">
        <w:rPr>
          <w:rFonts w:eastAsia="Times New Roman"/>
          <w:szCs w:val="20"/>
          <w:lang w:eastAsia="en-US"/>
        </w:rPr>
        <w:t>Centers</w:t>
      </w:r>
      <w:proofErr w:type="spellEnd"/>
      <w:r w:rsidR="004D4EED" w:rsidRPr="004D4EED">
        <w:rPr>
          <w:rFonts w:eastAsia="Times New Roman"/>
          <w:szCs w:val="20"/>
          <w:lang w:eastAsia="en-US"/>
        </w:rPr>
        <w:t xml:space="preserve"> (MSDCs). The solution has the advantages of both BGP and SPF-based IGPs, including TCP based flow-control without periodic link-state refresh, thus provides a scalable solution in MSDCs where there are a high degree of Equal Cost Multi-Path (ECMPs). Like link state IGPs, the solution also supports fast convergence and Loop-Free Alternatives (LFAs). </w:t>
      </w:r>
    </w:p>
    <w:p w14:paraId="00302E60" w14:textId="77777777" w:rsidR="004D4EED" w:rsidRPr="004D4EED" w:rsidRDefault="004D4EED" w:rsidP="003E06C4">
      <w:pPr>
        <w:numPr>
          <w:ilvl w:val="0"/>
          <w:numId w:val="60"/>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New BGP-LS-SPF SAFI for backward compatibility</w:t>
      </w:r>
    </w:p>
    <w:p w14:paraId="536FCCE0" w14:textId="77777777" w:rsidR="004D4EED" w:rsidRPr="004D4EED" w:rsidRDefault="004D4EED" w:rsidP="003E06C4">
      <w:pPr>
        <w:numPr>
          <w:ilvl w:val="0"/>
          <w:numId w:val="60"/>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Nodes have complete view of topology</w:t>
      </w:r>
    </w:p>
    <w:p w14:paraId="03138978" w14:textId="77777777" w:rsidR="004D4EED" w:rsidRPr="004D4EED" w:rsidRDefault="004D4EED" w:rsidP="003E06C4">
      <w:pPr>
        <w:numPr>
          <w:ilvl w:val="0"/>
          <w:numId w:val="60"/>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Re-use BGP NLRI distribution</w:t>
      </w:r>
    </w:p>
    <w:p w14:paraId="1F8D6529" w14:textId="77777777" w:rsidR="004D4EED" w:rsidRPr="004D4EED" w:rsidDel="00CD636B" w:rsidRDefault="004D4EED" w:rsidP="003E06C4">
      <w:pPr>
        <w:numPr>
          <w:ilvl w:val="0"/>
          <w:numId w:val="60"/>
        </w:numPr>
        <w:overflowPunct w:val="0"/>
        <w:autoSpaceDE w:val="0"/>
        <w:autoSpaceDN w:val="0"/>
        <w:adjustRightInd w:val="0"/>
        <w:textAlignment w:val="baseline"/>
        <w:rPr>
          <w:del w:id="293" w:author="Yingzhen Qu" w:date="2020-05-10T13:19:00Z"/>
          <w:rFonts w:eastAsia="Times New Roman"/>
          <w:szCs w:val="20"/>
          <w:lang w:eastAsia="en-US"/>
        </w:rPr>
      </w:pPr>
      <w:r w:rsidRPr="004D4EED">
        <w:rPr>
          <w:rFonts w:eastAsia="Times New Roman"/>
          <w:szCs w:val="20"/>
          <w:lang w:eastAsia="en-US"/>
        </w:rPr>
        <w:t>BGP-LS encoding</w:t>
      </w:r>
    </w:p>
    <w:p w14:paraId="0E6EA1F4" w14:textId="77777777" w:rsidR="004D4EED" w:rsidRPr="00CD636B" w:rsidRDefault="004D4EED" w:rsidP="00CD636B">
      <w:pPr>
        <w:numPr>
          <w:ilvl w:val="0"/>
          <w:numId w:val="60"/>
        </w:numPr>
        <w:overflowPunct w:val="0"/>
        <w:autoSpaceDE w:val="0"/>
        <w:autoSpaceDN w:val="0"/>
        <w:adjustRightInd w:val="0"/>
        <w:textAlignment w:val="baseline"/>
        <w:rPr>
          <w:rFonts w:eastAsia="Times New Roman"/>
          <w:szCs w:val="20"/>
          <w:lang w:eastAsia="en-US"/>
          <w:rPrChange w:id="294" w:author="Yingzhen Qu" w:date="2020-05-10T13:19:00Z">
            <w:rPr>
              <w:rFonts w:eastAsia="Times New Roman"/>
              <w:szCs w:val="20"/>
              <w:lang w:eastAsia="en-US"/>
            </w:rPr>
          </w:rPrChange>
        </w:rPr>
        <w:pPrChange w:id="295" w:author="Yingzhen Qu" w:date="2020-05-10T13:19:00Z">
          <w:pPr>
            <w:numPr>
              <w:numId w:val="60"/>
            </w:numPr>
            <w:overflowPunct w:val="0"/>
            <w:autoSpaceDE w:val="0"/>
            <w:autoSpaceDN w:val="0"/>
            <w:adjustRightInd w:val="0"/>
            <w:ind w:left="1080" w:hanging="360"/>
            <w:textAlignment w:val="baseline"/>
          </w:pPr>
        </w:pPrChange>
      </w:pPr>
    </w:p>
    <w:p w14:paraId="4547BFC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Cs w:val="20"/>
          <w:lang w:eastAsia="en-US"/>
        </w:rPr>
      </w:pPr>
      <w:r w:rsidRPr="004D4EED">
        <w:rPr>
          <w:rFonts w:eastAsia="Times New Roman"/>
          <w:noProof/>
          <w:szCs w:val="20"/>
          <w:lang w:val="en-US" w:eastAsia="en-US"/>
        </w:rPr>
        <w:drawing>
          <wp:inline distT="0" distB="0" distL="0" distR="0" wp14:anchorId="3873A944" wp14:editId="0B169163">
            <wp:extent cx="3987384" cy="2877503"/>
            <wp:effectExtent l="0" t="0" r="635" b="5715"/>
            <wp:docPr id="86922" name="Picture 8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9914" cy="2922628"/>
                    </a:xfrm>
                    <a:prstGeom prst="rect">
                      <a:avLst/>
                    </a:prstGeom>
                  </pic:spPr>
                </pic:pic>
              </a:graphicData>
            </a:graphic>
          </wp:inline>
        </w:drawing>
      </w:r>
    </w:p>
    <w:p w14:paraId="6C94AFE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 w:val="13"/>
          <w:szCs w:val="8"/>
          <w:lang w:eastAsia="en-US"/>
        </w:rPr>
      </w:pPr>
    </w:p>
    <w:p w14:paraId="1F2CE166" w14:textId="7FC28289" w:rsidR="004D4EED" w:rsidRPr="004D4EED" w:rsidRDefault="00C201DC" w:rsidP="004D4EED">
      <w:pPr>
        <w:overflowPunct w:val="0"/>
        <w:autoSpaceDE w:val="0"/>
        <w:autoSpaceDN w:val="0"/>
        <w:adjustRightInd w:val="0"/>
        <w:ind w:left="720"/>
        <w:contextualSpacing/>
        <w:jc w:val="center"/>
        <w:textAlignment w:val="baseline"/>
        <w:rPr>
          <w:rFonts w:eastAsia="Times New Roman"/>
          <w:szCs w:val="20"/>
          <w:lang w:eastAsia="en-US"/>
        </w:rPr>
      </w:pPr>
      <w:bookmarkStart w:id="296" w:name="_Toc3985400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B136B6">
        <w:rPr>
          <w:rFonts w:eastAsia="Times New Roman"/>
          <w:b/>
          <w:bCs/>
          <w:noProof/>
          <w:lang w:val="en-US" w:eastAsia="en-US"/>
        </w:rPr>
        <w:t>42</w:t>
      </w:r>
      <w:r w:rsidRPr="006E0536">
        <w:rPr>
          <w:rFonts w:eastAsia="Times New Roman"/>
          <w:b/>
          <w:bCs/>
          <w:lang w:val="en-US" w:eastAsia="en-US"/>
        </w:rPr>
        <w:fldChar w:fldCharType="end"/>
      </w:r>
      <w:r w:rsidR="00CB11A9">
        <w:rPr>
          <w:rFonts w:eastAsia="Times New Roman"/>
          <w:b/>
          <w:bCs/>
          <w:lang w:val="en-US" w:eastAsia="en-US"/>
        </w:rPr>
        <w:t xml:space="preserve">     </w:t>
      </w:r>
      <w:r w:rsidR="004D4EED" w:rsidRPr="004D4EED">
        <w:rPr>
          <w:rFonts w:eastAsia="Times New Roman"/>
          <w:szCs w:val="20"/>
          <w:lang w:eastAsia="en-US"/>
        </w:rPr>
        <w:t>LSVR</w:t>
      </w:r>
      <w:bookmarkEnd w:id="296"/>
      <w:r w:rsidR="004D4EED" w:rsidRPr="004D4EED">
        <w:rPr>
          <w:rFonts w:eastAsia="Times New Roman"/>
          <w:szCs w:val="20"/>
          <w:lang w:eastAsia="en-US"/>
        </w:rPr>
        <w:t xml:space="preserve"> </w:t>
      </w:r>
      <w:ins w:id="297" w:author="Yingzhen Qu" w:date="2020-05-10T13:17:00Z">
        <w:r w:rsidR="00CD636B">
          <w:rPr>
            <w:rFonts w:eastAsia="Times New Roman"/>
            <w:szCs w:val="20"/>
            <w:lang w:eastAsia="en-US"/>
          </w:rPr>
          <w:t>[ROUT.32]</w:t>
        </w:r>
      </w:ins>
    </w:p>
    <w:p w14:paraId="17CFCD9D" w14:textId="6D4C2332" w:rsidR="004D4EED" w:rsidRPr="004D4EED" w:rsidDel="00CD636B" w:rsidRDefault="00BD48F7" w:rsidP="004D4EED">
      <w:pPr>
        <w:overflowPunct w:val="0"/>
        <w:autoSpaceDE w:val="0"/>
        <w:autoSpaceDN w:val="0"/>
        <w:adjustRightInd w:val="0"/>
        <w:ind w:left="720"/>
        <w:contextualSpacing/>
        <w:textAlignment w:val="baseline"/>
        <w:rPr>
          <w:del w:id="298" w:author="Yingzhen Qu" w:date="2020-05-10T13:17:00Z"/>
          <w:rFonts w:eastAsia="Times New Roman"/>
          <w:szCs w:val="20"/>
          <w:lang w:val="en-US" w:eastAsia="en-US"/>
        </w:rPr>
      </w:pPr>
      <w:del w:id="299" w:author="Yingzhen Qu" w:date="2020-05-10T13:17:00Z">
        <w:r w:rsidDel="00CD636B">
          <w:fldChar w:fldCharType="begin"/>
        </w:r>
        <w:r w:rsidDel="00CD636B">
          <w:delInstrText xml:space="preserve"> HYPERLINK "https://datatracker.ietf.org/meeting/103/materials/slides-103-rtgarea-lsvr-update" </w:delInstrText>
        </w:r>
        <w:r w:rsidDel="00CD636B">
          <w:fldChar w:fldCharType="separate"/>
        </w:r>
        <w:r w:rsidR="004D4EED" w:rsidRPr="004D4EED" w:rsidDel="00CD636B">
          <w:rPr>
            <w:rFonts w:eastAsia="Times New Roman"/>
            <w:color w:val="0563C1"/>
            <w:szCs w:val="20"/>
            <w:u w:val="single"/>
            <w:lang w:val="en-US" w:eastAsia="en-US"/>
          </w:rPr>
          <w:delText>https://datatracker.ietf.org/meeting/103/materials/slides-103-rtgarea-lsvr-update</w:delText>
        </w:r>
        <w:r w:rsidDel="00CD636B">
          <w:rPr>
            <w:rFonts w:eastAsia="Times New Roman"/>
            <w:color w:val="0563C1"/>
            <w:szCs w:val="20"/>
            <w:u w:val="single"/>
            <w:lang w:val="en-US" w:eastAsia="en-US"/>
          </w:rPr>
          <w:fldChar w:fldCharType="end"/>
        </w:r>
      </w:del>
    </w:p>
    <w:p w14:paraId="1A0FC56C"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6A157B5A" w14:textId="77777777" w:rsidR="004D4EED" w:rsidRPr="004D4EED" w:rsidRDefault="004D4EED" w:rsidP="003E06C4">
      <w:pPr>
        <w:numPr>
          <w:ilvl w:val="0"/>
          <w:numId w:val="41"/>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SCION</w:t>
      </w:r>
    </w:p>
    <w:p w14:paraId="552A1199" w14:textId="77777777" w:rsidR="004D4EED" w:rsidRPr="004D4EED" w:rsidRDefault="004D4EED" w:rsidP="004D4EED">
      <w:pPr>
        <w:ind w:left="720"/>
        <w:rPr>
          <w:rFonts w:eastAsia="Times New Roman"/>
          <w:color w:val="000000"/>
          <w:lang w:val="en-US" w:eastAsia="zh-CN"/>
        </w:rPr>
      </w:pPr>
      <w:r w:rsidRPr="004D4EED">
        <w:rPr>
          <w:rFonts w:eastAsia="Times New Roman"/>
          <w:color w:val="000000"/>
          <w:lang w:val="en-US" w:eastAsia="zh-CN"/>
        </w:rPr>
        <w:t>The SCION (Scalability, Control, and Isolation on Next-Generation Networks) inter-domain network architecture has been designed to address security and scalability issues and provides an alternative to today’s BGP. SCION combines a globally distributed public key infrastructure, a way to efficiently derive symmetric keys between any network entities, and the forwarding approach of packet-carried</w:t>
      </w:r>
      <w:r w:rsidRPr="004D4EED">
        <w:rPr>
          <w:rFonts w:eastAsia="Times New Roman"/>
          <w:color w:val="000000"/>
          <w:lang w:val="en-US" w:eastAsia="zh-CN"/>
        </w:rPr>
        <w:br/>
        <w:t>forwarding state. Instead of relying on lookup tables, the forwarding path is encoded in the header of the packet. Each router verifies a message authentication code with a symmetric cryptographic key before forwarding.</w:t>
      </w:r>
      <w:r w:rsidRPr="004D4EED">
        <w:rPr>
          <w:rFonts w:eastAsia="Times New Roman"/>
          <w:color w:val="000000"/>
          <w:lang w:val="en-US" w:eastAsia="zh-CN"/>
        </w:rPr>
        <w:br/>
      </w:r>
    </w:p>
    <w:p w14:paraId="49F1F59F" w14:textId="77777777" w:rsidR="004D4EED" w:rsidRPr="004D4EED" w:rsidRDefault="004D4EED" w:rsidP="004D4EED">
      <w:pPr>
        <w:spacing w:before="0"/>
        <w:ind w:left="720"/>
        <w:contextualSpacing/>
        <w:jc w:val="center"/>
        <w:rPr>
          <w:rFonts w:ascii="-webkit-standard" w:eastAsia="Times New Roman" w:hAnsi="-webkit-standard"/>
          <w:color w:val="000000"/>
          <w:lang w:val="en-US" w:eastAsia="zh-CN"/>
        </w:rPr>
      </w:pPr>
      <w:r w:rsidRPr="004D4EED">
        <w:rPr>
          <w:rFonts w:ascii="-webkit-standard" w:eastAsia="Times New Roman" w:hAnsi="-webkit-standard"/>
          <w:noProof/>
          <w:color w:val="000000"/>
          <w:lang w:val="en-US" w:eastAsia="en-US"/>
        </w:rPr>
        <w:lastRenderedPageBreak/>
        <w:drawing>
          <wp:inline distT="0" distB="0" distL="0" distR="0" wp14:anchorId="28CAF91D" wp14:editId="212D31AC">
            <wp:extent cx="4754880" cy="3646444"/>
            <wp:effectExtent l="0" t="0" r="7620" b="0"/>
            <wp:docPr id="86923" name="Picture 8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9 at 9.49.11 PM.png"/>
                    <pic:cNvPicPr/>
                  </pic:nvPicPr>
                  <pic:blipFill>
                    <a:blip r:embed="rId65">
                      <a:extLst>
                        <a:ext uri="{28A0092B-C50C-407E-A947-70E740481C1C}">
                          <a14:useLocalDpi xmlns:a14="http://schemas.microsoft.com/office/drawing/2010/main" val="0"/>
                        </a:ext>
                      </a:extLst>
                    </a:blip>
                    <a:stretch>
                      <a:fillRect/>
                    </a:stretch>
                  </pic:blipFill>
                  <pic:spPr>
                    <a:xfrm>
                      <a:off x="0" y="0"/>
                      <a:ext cx="4808268" cy="3687386"/>
                    </a:xfrm>
                    <a:prstGeom prst="rect">
                      <a:avLst/>
                    </a:prstGeom>
                  </pic:spPr>
                </pic:pic>
              </a:graphicData>
            </a:graphic>
          </wp:inline>
        </w:drawing>
      </w:r>
    </w:p>
    <w:p w14:paraId="48A6349B" w14:textId="77777777" w:rsidR="005C63DA" w:rsidRDefault="005C63DA" w:rsidP="004D4EED">
      <w:pPr>
        <w:spacing w:before="0"/>
        <w:ind w:left="720"/>
        <w:contextualSpacing/>
        <w:jc w:val="center"/>
        <w:rPr>
          <w:rFonts w:eastAsia="Times New Roman"/>
          <w:b/>
          <w:bCs/>
          <w:lang w:val="en-US" w:eastAsia="en-US"/>
        </w:rPr>
      </w:pPr>
    </w:p>
    <w:p w14:paraId="6268A2D6" w14:textId="680AF38D" w:rsidR="004D4EED" w:rsidRPr="004D4EED" w:rsidRDefault="005C63DA" w:rsidP="004D4EED">
      <w:pPr>
        <w:spacing w:before="0"/>
        <w:ind w:left="720"/>
        <w:contextualSpacing/>
        <w:jc w:val="center"/>
        <w:rPr>
          <w:rFonts w:eastAsia="Times New Roman"/>
          <w:color w:val="000000"/>
          <w:lang w:val="en-US" w:eastAsia="zh-CN"/>
        </w:rPr>
      </w:pPr>
      <w:bookmarkStart w:id="300" w:name="_Toc3985401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DF658B">
        <w:rPr>
          <w:rFonts w:eastAsia="Times New Roman"/>
          <w:b/>
          <w:bCs/>
          <w:noProof/>
          <w:lang w:val="en-US" w:eastAsia="en-US"/>
        </w:rPr>
        <w:t>43</w:t>
      </w:r>
      <w:r w:rsidRPr="006E0536">
        <w:rPr>
          <w:rFonts w:eastAsia="Times New Roman"/>
          <w:b/>
          <w:bCs/>
          <w:lang w:val="en-US" w:eastAsia="en-US"/>
        </w:rPr>
        <w:fldChar w:fldCharType="end"/>
      </w:r>
      <w:r w:rsidR="004D4EED" w:rsidRPr="004D4EED">
        <w:rPr>
          <w:rFonts w:eastAsia="Times New Roman"/>
          <w:color w:val="000000"/>
          <w:lang w:val="en-US" w:eastAsia="zh-CN"/>
        </w:rPr>
        <w:t>. SCION Architecture Overview</w:t>
      </w:r>
      <w:bookmarkEnd w:id="300"/>
      <w:ins w:id="301" w:author="Yingzhen Qu" w:date="2020-05-10T13:15:00Z">
        <w:r w:rsidR="00CD636B">
          <w:rPr>
            <w:rFonts w:eastAsia="Times New Roman"/>
            <w:color w:val="000000"/>
            <w:lang w:val="en-US" w:eastAsia="zh-CN"/>
          </w:rPr>
          <w:t xml:space="preserve"> [</w:t>
        </w:r>
      </w:ins>
      <w:ins w:id="302" w:author="Yingzhen Qu" w:date="2020-05-10T13:16:00Z">
        <w:r w:rsidR="00CD636B">
          <w:rPr>
            <w:rFonts w:eastAsia="Times New Roman"/>
            <w:color w:val="000000"/>
            <w:lang w:val="en-US" w:eastAsia="zh-CN"/>
          </w:rPr>
          <w:t>ROUT.33]</w:t>
        </w:r>
      </w:ins>
    </w:p>
    <w:p w14:paraId="50206CE4" w14:textId="77777777" w:rsidR="00D00A46" w:rsidRDefault="00D00A46" w:rsidP="004D4EED">
      <w:pPr>
        <w:spacing w:before="0"/>
        <w:ind w:left="720"/>
        <w:contextualSpacing/>
      </w:pPr>
    </w:p>
    <w:p w14:paraId="633BCFEB" w14:textId="18974439" w:rsidR="004D4EED" w:rsidRPr="004D4EED" w:rsidRDefault="00D00A46" w:rsidP="004D4EED">
      <w:pPr>
        <w:spacing w:before="0"/>
        <w:ind w:left="720"/>
        <w:contextualSpacing/>
        <w:rPr>
          <w:rFonts w:eastAsia="Times New Roman"/>
          <w:color w:val="000000"/>
          <w:lang w:val="en-US" w:eastAsia="zh-CN"/>
        </w:rPr>
      </w:pPr>
      <w:r>
        <w:t xml:space="preserve">A </w:t>
      </w:r>
      <w:ins w:id="303" w:author="Yingzhen Qu" w:date="2020-05-10T13:16:00Z">
        <w:r w:rsidR="00CD636B">
          <w:t xml:space="preserve">summary </w:t>
        </w:r>
      </w:ins>
      <w:r>
        <w:t>d</w:t>
      </w:r>
      <w:r w:rsidR="000D64B0">
        <w:t>e</w:t>
      </w:r>
      <w:r>
        <w:t>scription of SCION can be foun</w:t>
      </w:r>
      <w:ins w:id="304" w:author="Yingzhen Qu" w:date="2020-05-10T13:16:00Z">
        <w:r w:rsidR="00CD636B">
          <w:t>d at [ROUT.3</w:t>
        </w:r>
      </w:ins>
      <w:ins w:id="305" w:author="Yingzhen Qu" w:date="2020-05-10T13:17:00Z">
        <w:r w:rsidR="00CD636B">
          <w:t>3</w:t>
        </w:r>
      </w:ins>
      <w:ins w:id="306" w:author="Yingzhen Qu" w:date="2020-05-10T13:16:00Z">
        <w:r w:rsidR="00CD636B">
          <w:t>].</w:t>
        </w:r>
      </w:ins>
      <w:del w:id="307" w:author="Yingzhen Qu" w:date="2020-05-10T13:16:00Z">
        <w:r w:rsidDel="00CD636B">
          <w:delText xml:space="preserve">d at </w:delText>
        </w:r>
        <w:r w:rsidR="00BD48F7" w:rsidDel="00CD636B">
          <w:fldChar w:fldCharType="begin"/>
        </w:r>
        <w:r w:rsidR="00BD48F7" w:rsidDel="00CD636B">
          <w:delInstrText xml:space="preserve"> HYPERLINK "https://www.scion-architecture.net/pdf/2017-SCION-CACM.pdf" </w:delInstrText>
        </w:r>
        <w:r w:rsidR="00BD48F7" w:rsidDel="00CD636B">
          <w:fldChar w:fldCharType="separate"/>
        </w:r>
        <w:r w:rsidRPr="00114114" w:rsidDel="00CD636B">
          <w:rPr>
            <w:rStyle w:val="Hyperlink"/>
            <w:rFonts w:ascii="Times New Roman" w:eastAsia="Times New Roman" w:hAnsi="Times New Roman"/>
            <w:sz w:val="21"/>
            <w:szCs w:val="21"/>
            <w:lang w:val="en-US" w:eastAsia="zh-CN"/>
          </w:rPr>
          <w:delText>https://www.scion-architecture.net/pdf/2017-SCION-CACM.pdf</w:delText>
        </w:r>
        <w:r w:rsidR="00BD48F7" w:rsidDel="00CD636B">
          <w:rPr>
            <w:rStyle w:val="Hyperlink"/>
            <w:rFonts w:ascii="Times New Roman" w:eastAsia="Times New Roman" w:hAnsi="Times New Roman"/>
            <w:sz w:val="21"/>
            <w:szCs w:val="21"/>
            <w:lang w:val="en-US" w:eastAsia="zh-CN"/>
          </w:rPr>
          <w:fldChar w:fldCharType="end"/>
        </w:r>
      </w:del>
    </w:p>
    <w:p w14:paraId="457F0B18" w14:textId="3D0AC231" w:rsidR="005C4D7C" w:rsidRDefault="004D4EED" w:rsidP="00E406F5">
      <w:pPr>
        <w:spacing w:before="0"/>
        <w:ind w:left="720"/>
        <w:contextualSpacing/>
        <w:rPr>
          <w:rFonts w:eastAsia="Times New Roman"/>
          <w:color w:val="000000"/>
          <w:lang w:val="en-US" w:eastAsia="zh-CN"/>
        </w:rPr>
      </w:pPr>
      <w:r w:rsidRPr="004D4EED">
        <w:rPr>
          <w:rFonts w:eastAsia="Times New Roman"/>
          <w:color w:val="000000"/>
          <w:lang w:val="en-US" w:eastAsia="zh-CN"/>
        </w:rPr>
        <w:br/>
      </w:r>
      <w:commentRangeStart w:id="308"/>
      <w:r w:rsidRPr="004D4EED">
        <w:rPr>
          <w:rFonts w:eastAsia="Times New Roman"/>
          <w:color w:val="000000"/>
          <w:lang w:val="en-US" w:eastAsia="zh-CN"/>
        </w:rPr>
        <w:t xml:space="preserve">The SCION internet architecture provides a fundamentally clean-slate approach to multipath communication: at the control plane the routing system discovers a variety of AS-level path segments (which can also differ in the interface or links connecting neighboring </w:t>
      </w:r>
      <w:proofErr w:type="spellStart"/>
      <w:r w:rsidRPr="004D4EED">
        <w:rPr>
          <w:rFonts w:eastAsia="Times New Roman"/>
          <w:color w:val="000000"/>
          <w:lang w:val="en-US" w:eastAsia="zh-CN"/>
        </w:rPr>
        <w:t>ASes</w:t>
      </w:r>
      <w:proofErr w:type="spellEnd"/>
      <w:r w:rsidRPr="004D4EED">
        <w:rPr>
          <w:rFonts w:eastAsia="Times New Roman"/>
          <w:color w:val="000000"/>
          <w:lang w:val="en-US" w:eastAsia="zh-CN"/>
        </w:rPr>
        <w:t>), which are globally disseminated through a path server infrastructure; at the data plane, cryptographically protected packet-carried state encodes the AS sequence and the AS-to-AS interfaces in the packet header.</w:t>
      </w:r>
      <w:r w:rsidRPr="004D4EED">
        <w:rPr>
          <w:rFonts w:eastAsia="Times New Roman"/>
          <w:color w:val="000000"/>
          <w:lang w:val="en-US" w:eastAsia="zh-CN"/>
        </w:rPr>
        <w:br/>
      </w:r>
      <w:commentRangeEnd w:id="308"/>
      <w:r w:rsidR="00D00A46">
        <w:rPr>
          <w:rStyle w:val="CommentReference"/>
          <w:rFonts w:eastAsia="Times New Roman"/>
          <w:lang w:val="en-US" w:eastAsia="en-US"/>
        </w:rPr>
        <w:commentReference w:id="308"/>
      </w:r>
      <w:r w:rsidRPr="004D4EED">
        <w:rPr>
          <w:rFonts w:eastAsia="Times New Roman"/>
          <w:color w:val="000000"/>
          <w:lang w:val="en-US" w:eastAsia="zh-CN"/>
        </w:rPr>
        <w:br/>
        <w:t>End-hosts fetch viable path segments from the path server infrastructure, and construct the exact forwarding route themselves by combining those path segments. The architecture ensures that a variety of combinations among the path segments are feasible, while cryptographic protections prevent unauthorized combinations or</w:t>
      </w:r>
      <w:r w:rsidRPr="004D4EED">
        <w:rPr>
          <w:rFonts w:eastAsia="Times New Roman"/>
          <w:color w:val="000000"/>
          <w:lang w:val="en-US" w:eastAsia="zh-CN"/>
        </w:rPr>
        <w:br/>
        <w:t>path-segment alteration. The architecture further enables path validation, providing per-packet verifiable guarantees on the path traversed.</w:t>
      </w:r>
      <w:r w:rsidRPr="004D4EED">
        <w:rPr>
          <w:rFonts w:eastAsia="Times New Roman"/>
          <w:color w:val="000000"/>
          <w:lang w:val="en-US" w:eastAsia="zh-CN"/>
        </w:rPr>
        <w:br/>
      </w:r>
      <w:r w:rsidRPr="004D4EED">
        <w:rPr>
          <w:rFonts w:eastAsia="Times New Roman"/>
          <w:color w:val="000000"/>
          <w:lang w:val="en-US" w:eastAsia="zh-CN"/>
        </w:rPr>
        <w:br/>
        <w:t xml:space="preserve">SCION’s intrinsic multipath communication provides a natural defense against distributed denial of service (DDoS) attacks. An attacker must congest all paths instead of only one, which increases the needed attack capacity and complicates the attack since access to all paths must be prevented. Further, an AS can choose not to publicly announce some of its path-segments at the path servers, but still share them with select communication partners “out of band”. The ability to use such “hidden” path segments as part of multipath communication guarantees the existence of a </w:t>
      </w:r>
      <w:proofErr w:type="spellStart"/>
      <w:r w:rsidRPr="004D4EED">
        <w:rPr>
          <w:rFonts w:eastAsia="Times New Roman"/>
          <w:color w:val="000000"/>
          <w:lang w:val="en-US" w:eastAsia="zh-CN"/>
        </w:rPr>
        <w:t>fall-back</w:t>
      </w:r>
      <w:proofErr w:type="spellEnd"/>
      <w:r w:rsidRPr="004D4EED">
        <w:rPr>
          <w:rFonts w:eastAsia="Times New Roman"/>
          <w:color w:val="000000"/>
          <w:lang w:val="en-US" w:eastAsia="zh-CN"/>
        </w:rPr>
        <w:t xml:space="preserve"> path that is not publicly known, and therefore cannot be clogged through a DDoS attack.</w:t>
      </w:r>
    </w:p>
    <w:p w14:paraId="49FE2086" w14:textId="77777777" w:rsidR="00D71928" w:rsidRDefault="00D71928" w:rsidP="00E406F5">
      <w:pPr>
        <w:spacing w:before="0"/>
        <w:ind w:left="720"/>
        <w:contextualSpacing/>
        <w:rPr>
          <w:rFonts w:eastAsia="Times New Roman"/>
          <w:color w:val="000000"/>
          <w:lang w:val="en-US" w:eastAsia="zh-CN"/>
        </w:rPr>
      </w:pPr>
    </w:p>
    <w:p w14:paraId="353295A3" w14:textId="3294B9B6" w:rsidR="00824249" w:rsidRDefault="00824249">
      <w:pPr>
        <w:spacing w:before="0" w:after="160" w:line="259" w:lineRule="auto"/>
        <w:rPr>
          <w:rFonts w:eastAsia="Times New Roman"/>
          <w:color w:val="000000"/>
          <w:lang w:val="en-US" w:eastAsia="zh-CN"/>
        </w:rPr>
      </w:pPr>
      <w:r>
        <w:rPr>
          <w:rFonts w:eastAsia="Times New Roman"/>
          <w:color w:val="000000"/>
          <w:lang w:val="en-US" w:eastAsia="zh-CN"/>
        </w:rPr>
        <w:br w:type="page"/>
      </w:r>
    </w:p>
    <w:p w14:paraId="0EA5515D" w14:textId="77777777" w:rsidR="00D71928" w:rsidRDefault="00D71928" w:rsidP="00E406F5">
      <w:pPr>
        <w:spacing w:before="0"/>
        <w:ind w:left="720"/>
        <w:contextualSpacing/>
      </w:pPr>
    </w:p>
    <w:p w14:paraId="7B365905" w14:textId="592E78BC" w:rsidR="004B3787" w:rsidRPr="00A04F7F" w:rsidRDefault="00AB3A8E" w:rsidP="003E06C4">
      <w:pPr>
        <w:pStyle w:val="ListParagraph"/>
        <w:numPr>
          <w:ilvl w:val="0"/>
          <w:numId w:val="80"/>
        </w:numPr>
        <w:ind w:left="720"/>
        <w:outlineLvl w:val="0"/>
        <w:rPr>
          <w:rFonts w:asciiTheme="majorBidi" w:hAnsiTheme="majorBidi" w:cstheme="majorBidi"/>
          <w:b/>
        </w:rPr>
      </w:pPr>
      <w:bookmarkStart w:id="309" w:name="_Toc39853894"/>
      <w:proofErr w:type="gramStart"/>
      <w:r w:rsidRPr="00A04F7F">
        <w:rPr>
          <w:rFonts w:asciiTheme="majorBidi" w:hAnsiTheme="majorBidi" w:cstheme="majorBidi"/>
          <w:b/>
        </w:rPr>
        <w:t>Security ,</w:t>
      </w:r>
      <w:proofErr w:type="gramEnd"/>
      <w:r w:rsidRPr="00A04F7F">
        <w:rPr>
          <w:rFonts w:asciiTheme="majorBidi" w:hAnsiTheme="majorBidi" w:cstheme="majorBidi"/>
          <w:b/>
        </w:rPr>
        <w:t xml:space="preserve"> Privacy and Trust </w:t>
      </w:r>
      <w:r w:rsidR="0051501B">
        <w:rPr>
          <w:rFonts w:asciiTheme="majorBidi" w:hAnsiTheme="majorBidi" w:cstheme="majorBidi"/>
          <w:b/>
        </w:rPr>
        <w:t xml:space="preserve"> (Adrian </w:t>
      </w:r>
      <w:proofErr w:type="spellStart"/>
      <w:r w:rsidR="0051501B">
        <w:rPr>
          <w:rFonts w:asciiTheme="majorBidi" w:hAnsiTheme="majorBidi" w:cstheme="majorBidi"/>
          <w:b/>
        </w:rPr>
        <w:t>Perrig</w:t>
      </w:r>
      <w:proofErr w:type="spellEnd"/>
      <w:r w:rsidR="00DF507C">
        <w:rPr>
          <w:rFonts w:asciiTheme="majorBidi" w:hAnsiTheme="majorBidi" w:cstheme="majorBidi"/>
          <w:b/>
        </w:rPr>
        <w:t>, et al.</w:t>
      </w:r>
      <w:r w:rsidR="0051501B">
        <w:rPr>
          <w:rFonts w:asciiTheme="majorBidi" w:hAnsiTheme="majorBidi" w:cstheme="majorBidi"/>
          <w:b/>
        </w:rPr>
        <w:t>)</w:t>
      </w:r>
      <w:bookmarkEnd w:id="309"/>
    </w:p>
    <w:p w14:paraId="22F85E92" w14:textId="77777777" w:rsidR="004B3787" w:rsidRDefault="004B3787" w:rsidP="001970BF">
      <w:pPr>
        <w:widowControl w:val="0"/>
        <w:spacing w:before="0" w:afterLines="50" w:after="120"/>
        <w:jc w:val="both"/>
        <w:rPr>
          <w:rFonts w:ascii="Calibri" w:eastAsia="SimSun" w:hAnsi="Calibri"/>
          <w:kern w:val="2"/>
          <w:sz w:val="21"/>
          <w:szCs w:val="22"/>
          <w:lang w:val="en-US" w:eastAsia="zh-CN"/>
        </w:rPr>
      </w:pPr>
    </w:p>
    <w:p w14:paraId="3CBC0B9A" w14:textId="77777777" w:rsidR="001970BF" w:rsidRPr="00E406F5" w:rsidRDefault="001970BF" w:rsidP="001970BF">
      <w:pPr>
        <w:widowControl w:val="0"/>
        <w:spacing w:before="0" w:afterLines="50" w:after="120"/>
        <w:jc w:val="both"/>
        <w:rPr>
          <w:rFonts w:eastAsia="SimSun"/>
          <w:kern w:val="2"/>
          <w:lang w:val="en-US" w:eastAsia="zh-CN"/>
        </w:rPr>
      </w:pPr>
      <w:commentRangeStart w:id="310"/>
      <w:r w:rsidRPr="00E406F5">
        <w:rPr>
          <w:rFonts w:eastAsia="SimSun"/>
          <w:kern w:val="2"/>
          <w:lang w:val="en-US" w:eastAsia="zh-CN"/>
        </w:rPr>
        <w:t>Given the broad scale of Security, Privacy and Trust, we need to properly scope these notions and to define them. First off, we are going to consider these notions mainly in the context of inter-domain network infrastructures -- as the challenges are much reduced in an intra-domain context, which is typically under single administrative control. We consider the security and trust of end-hosts and the privacy of data stored on end-hosts to be out of scope for this document. We do consider the security of network infrastructure devices, however, as their compromise can result in threats to network security. We will focus on network properties and not on individual services, unless the services are directly relevant to achieve the properties we seek.</w:t>
      </w:r>
    </w:p>
    <w:p w14:paraId="1515E106"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We pursue security in terms of these network properties: A network is considered secure if it can achieve the desired properties even in presence of an active adversary. One prominent such property is availability, i.e., the control-, data-, management-, and configuration-planes should be protected such that an adversary cannot disrupt basic communication connectivity. Another important property is trust, which we understand here as the capability of network nodes to verify origin and content authenticity of messages passed through the network. Furthermore, a desirable, but hardly achievable property is privacy, treated here as the capability of nodes to communicate without outsiders identifying the parties of the communication.</w:t>
      </w:r>
      <w:commentRangeEnd w:id="310"/>
      <w:r w:rsidR="00F0440A">
        <w:rPr>
          <w:rStyle w:val="CommentReference"/>
          <w:rFonts w:eastAsia="Times New Roman"/>
          <w:lang w:val="en-US" w:eastAsia="en-US"/>
        </w:rPr>
        <w:commentReference w:id="310"/>
      </w:r>
    </w:p>
    <w:p w14:paraId="03666100" w14:textId="77777777" w:rsidR="001970BF" w:rsidRPr="00E406F5" w:rsidRDefault="001970BF" w:rsidP="00DF658B">
      <w:pPr>
        <w:widowControl w:val="0"/>
        <w:spacing w:before="0" w:afterLines="50" w:after="120"/>
        <w:rPr>
          <w:rFonts w:eastAsia="SimSun"/>
          <w:kern w:val="2"/>
          <w:lang w:val="en-US" w:eastAsia="zh-CN"/>
        </w:rPr>
      </w:pPr>
      <w:r w:rsidRPr="00E406F5">
        <w:rPr>
          <w:rFonts w:eastAsia="SimSun"/>
          <w:kern w:val="2"/>
          <w:lang w:val="en-US" w:eastAsia="zh-CN"/>
        </w:rPr>
        <w:t xml:space="preserve">In order to concretize the notions of security, privacy and trust, we state the goals of a secure inter-domain network infrastructure in Section </w:t>
      </w:r>
      <w:r w:rsidRPr="00E406F5">
        <w:rPr>
          <w:rFonts w:eastAsia="SimSun"/>
          <w:kern w:val="2"/>
          <w:lang w:val="en-US" w:eastAsia="zh-CN"/>
        </w:rPr>
        <w:fldChar w:fldCharType="begin"/>
      </w:r>
      <w:r w:rsidRPr="00E406F5">
        <w:rPr>
          <w:rFonts w:eastAsia="SimSun"/>
          <w:kern w:val="2"/>
          <w:lang w:val="en-US" w:eastAsia="zh-CN"/>
        </w:rPr>
        <w:instrText xml:space="preserve"> REF _Ref33599050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10.1</w:t>
      </w:r>
      <w:r w:rsidRPr="00E406F5">
        <w:rPr>
          <w:rFonts w:eastAsia="SimSun"/>
          <w:kern w:val="2"/>
          <w:lang w:val="en-US" w:eastAsia="zh-CN"/>
        </w:rPr>
        <w:fldChar w:fldCharType="end"/>
      </w:r>
      <w:r w:rsidRPr="00E406F5">
        <w:rPr>
          <w:rFonts w:eastAsia="SimSun"/>
          <w:kern w:val="2"/>
          <w:lang w:val="en-US" w:eastAsia="zh-CN"/>
        </w:rPr>
        <w:t xml:space="preserve">. While pursuing these goals, a number of requirements has to be respected, which are listed in Section </w:t>
      </w:r>
      <w:r w:rsidRPr="00E406F5">
        <w:rPr>
          <w:rFonts w:eastAsia="SimSun"/>
          <w:kern w:val="2"/>
          <w:lang w:val="en-US" w:eastAsia="zh-CN"/>
        </w:rPr>
        <w:fldChar w:fldCharType="begin"/>
      </w:r>
      <w:r w:rsidRPr="00E406F5">
        <w:rPr>
          <w:rFonts w:eastAsia="SimSun"/>
          <w:kern w:val="2"/>
          <w:lang w:val="en-US" w:eastAsia="zh-CN"/>
        </w:rPr>
        <w:instrText xml:space="preserve"> REF _Ref33599684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10.2</w:t>
      </w:r>
      <w:r w:rsidRPr="00E406F5">
        <w:rPr>
          <w:rFonts w:eastAsia="SimSun"/>
          <w:kern w:val="2"/>
          <w:lang w:val="en-US" w:eastAsia="zh-CN"/>
        </w:rPr>
        <w:fldChar w:fldCharType="end"/>
      </w:r>
      <w:r w:rsidRPr="00E406F5">
        <w:rPr>
          <w:rFonts w:eastAsia="SimSun"/>
          <w:kern w:val="2"/>
          <w:lang w:val="en-US" w:eastAsia="zh-CN"/>
        </w:rPr>
        <w:t xml:space="preserve">. Finally, Section </w:t>
      </w:r>
      <w:r w:rsidRPr="00E406F5">
        <w:rPr>
          <w:rFonts w:eastAsia="SimSun"/>
          <w:kern w:val="2"/>
          <w:lang w:val="en-US" w:eastAsia="zh-CN"/>
        </w:rPr>
        <w:fldChar w:fldCharType="begin"/>
      </w:r>
      <w:r w:rsidRPr="00E406F5">
        <w:rPr>
          <w:rFonts w:eastAsia="SimSun"/>
          <w:kern w:val="2"/>
          <w:lang w:val="en-US" w:eastAsia="zh-CN"/>
        </w:rPr>
        <w:instrText xml:space="preserve"> REF _Ref33599762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w:t>
      </w:r>
      <w:r w:rsidRPr="00E406F5">
        <w:rPr>
          <w:rFonts w:eastAsia="SimSun"/>
          <w:kern w:val="2"/>
          <w:lang w:val="en-US" w:eastAsia="zh-CN"/>
        </w:rPr>
        <w:fldChar w:fldCharType="end"/>
      </w:r>
      <w:r w:rsidRPr="00E406F5">
        <w:rPr>
          <w:rFonts w:eastAsia="SimSun"/>
          <w:kern w:val="2"/>
          <w:lang w:val="en-US" w:eastAsia="zh-CN"/>
        </w:rPr>
        <w:t xml:space="preserve"> sketches possible pathways for achieving security and trust under the mentioned requirements.</w:t>
      </w:r>
      <w:r w:rsidRPr="00E406F5">
        <w:rPr>
          <w:rFonts w:eastAsia="SimSun"/>
          <w:kern w:val="2"/>
          <w:lang w:val="en-US" w:eastAsia="zh-CN"/>
        </w:rPr>
        <w:br/>
      </w:r>
    </w:p>
    <w:p w14:paraId="09A3EADC" w14:textId="7A9C019A" w:rsidR="001970BF" w:rsidRPr="00DF0143" w:rsidRDefault="001970BF" w:rsidP="003E06C4">
      <w:pPr>
        <w:pStyle w:val="ListParagraph"/>
        <w:widowControl w:val="0"/>
        <w:numPr>
          <w:ilvl w:val="1"/>
          <w:numId w:val="80"/>
        </w:numPr>
        <w:spacing w:before="0" w:afterLines="50" w:after="120"/>
        <w:jc w:val="both"/>
        <w:outlineLvl w:val="1"/>
        <w:rPr>
          <w:rFonts w:eastAsia="SimSun"/>
          <w:b/>
          <w:bCs/>
          <w:kern w:val="2"/>
          <w:lang w:val="en-US" w:eastAsia="zh-CN"/>
        </w:rPr>
      </w:pPr>
      <w:bookmarkStart w:id="311" w:name="_Ref33599050"/>
      <w:bookmarkStart w:id="312" w:name="_Toc39853895"/>
      <w:r w:rsidRPr="00DF0143">
        <w:rPr>
          <w:rFonts w:eastAsia="SimSun"/>
          <w:b/>
          <w:bCs/>
          <w:kern w:val="2"/>
          <w:lang w:val="en-US" w:eastAsia="zh-CN"/>
        </w:rPr>
        <w:t>Goals</w:t>
      </w:r>
      <w:bookmarkEnd w:id="311"/>
      <w:bookmarkEnd w:id="312"/>
    </w:p>
    <w:p w14:paraId="7075B3B0"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According to the SubG-1’s output, the design of security, privacy and trust of Network 2030 should contain the following features:</w:t>
      </w:r>
    </w:p>
    <w:p w14:paraId="6E7B68DC" w14:textId="50BEC1FE" w:rsidR="001970BF" w:rsidRPr="00E406F5" w:rsidRDefault="001970BF" w:rsidP="003E06C4">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Improved trust model:</w:t>
      </w:r>
      <w:r w:rsidRPr="00E406F5">
        <w:rPr>
          <w:rFonts w:eastAsia="SimSun"/>
          <w:kern w:val="2"/>
          <w:lang w:val="en-US" w:eastAsia="zh-CN"/>
        </w:rPr>
        <w:t xml:space="preserve"> A new network trust model should be deployed to provide decentralized verifiability. Based on the new model, important network information, such as BGP, DNS and RPKI information can be verified in a more trustworthy way to prevent any single point of failure. The network trust model should also provide trust transparency, i.e., for any piece of information, a verifier should be able to identify all entities that have to be relied upon for the information to be trusted.</w:t>
      </w:r>
    </w:p>
    <w:p w14:paraId="0F72BEEE" w14:textId="77777777" w:rsidR="001970BF" w:rsidRPr="00E406F5" w:rsidRDefault="001970BF" w:rsidP="003E06C4">
      <w:pPr>
        <w:widowControl w:val="0"/>
        <w:numPr>
          <w:ilvl w:val="0"/>
          <w:numId w:val="29"/>
        </w:numPr>
        <w:spacing w:before="0" w:afterLines="50" w:after="120"/>
        <w:jc w:val="both"/>
        <w:rPr>
          <w:rFonts w:eastAsia="SimSun"/>
          <w:kern w:val="2"/>
          <w:lang w:val="en-US" w:eastAsia="zh-CN"/>
        </w:rPr>
      </w:pPr>
      <w:r w:rsidRPr="00E406F5">
        <w:rPr>
          <w:rFonts w:eastAsia="SimSun"/>
          <w:b/>
          <w:bCs/>
          <w:kern w:val="2"/>
          <w:lang w:val="en-US" w:eastAsia="zh-CN"/>
        </w:rPr>
        <w:t>Efficient and scalable authentication mechanisms for AS and host-level information:</w:t>
      </w:r>
      <w:r w:rsidRPr="00E406F5">
        <w:rPr>
          <w:rFonts w:eastAsia="SimSun"/>
          <w:kern w:val="2"/>
          <w:lang w:val="en-US" w:eastAsia="zh-CN"/>
        </w:rPr>
        <w:t xml:space="preserve"> Such properties will prevent IP source address spoofing attacks, for instance. Such a service could enable a receiver to verify the origin of error packets.</w:t>
      </w:r>
    </w:p>
    <w:p w14:paraId="40135F71" w14:textId="77777777" w:rsidR="001970BF" w:rsidRPr="00E406F5" w:rsidRDefault="001970BF" w:rsidP="003E06C4">
      <w:pPr>
        <w:widowControl w:val="0"/>
        <w:numPr>
          <w:ilvl w:val="0"/>
          <w:numId w:val="29"/>
        </w:numPr>
        <w:spacing w:before="0" w:afterLines="50" w:after="120"/>
        <w:jc w:val="both"/>
        <w:rPr>
          <w:rFonts w:eastAsia="SimSun"/>
          <w:kern w:val="2"/>
          <w:lang w:val="en-US" w:eastAsia="zh-CN"/>
        </w:rPr>
      </w:pPr>
      <w:r w:rsidRPr="00E406F5">
        <w:rPr>
          <w:rFonts w:eastAsia="SimSun"/>
          <w:b/>
          <w:bCs/>
          <w:kern w:val="2"/>
          <w:lang w:val="en-US" w:eastAsia="zh-CN"/>
        </w:rPr>
        <w:t>Pseudonymous sender/receiver privacy:</w:t>
      </w:r>
      <w:r w:rsidRPr="00E406F5">
        <w:rPr>
          <w:rFonts w:eastAsia="SimSun"/>
          <w:kern w:val="2"/>
          <w:lang w:val="en-US" w:eastAsia="zh-CN"/>
        </w:rPr>
        <w:t xml:space="preserve"> </w:t>
      </w:r>
      <w:commentRangeStart w:id="313"/>
      <w:r w:rsidRPr="00E406F5">
        <w:rPr>
          <w:rFonts w:eastAsia="SimSun"/>
          <w:kern w:val="2"/>
          <w:lang w:val="en-US" w:eastAsia="zh-CN"/>
        </w:rPr>
        <w:t xml:space="preserve">Untrusted nodes </w:t>
      </w:r>
      <w:commentRangeEnd w:id="313"/>
      <w:r w:rsidRPr="00E406F5">
        <w:rPr>
          <w:rFonts w:eastAsia="SimSun"/>
          <w:kern w:val="2"/>
          <w:lang w:val="en-US" w:eastAsia="zh-CN"/>
        </w:rPr>
        <w:commentReference w:id="313"/>
      </w:r>
      <w:r w:rsidRPr="00E406F5">
        <w:rPr>
          <w:rFonts w:eastAsia="SimSun"/>
          <w:kern w:val="2"/>
          <w:lang w:val="en-US" w:eastAsia="zh-CN"/>
        </w:rPr>
        <w:t xml:space="preserve">in the network cannot identify the sender and/or receiver of communication without resorting to timing analysis (contrast with </w:t>
      </w:r>
      <w:r w:rsidRPr="00E406F5">
        <w:rPr>
          <w:rFonts w:eastAsia="SimSun"/>
          <w:i/>
          <w:iCs/>
          <w:kern w:val="2"/>
          <w:lang w:val="en-US" w:eastAsia="zh-CN"/>
        </w:rPr>
        <w:t>perfect</w:t>
      </w:r>
      <w:r w:rsidRPr="00E406F5">
        <w:rPr>
          <w:rFonts w:eastAsia="SimSun"/>
          <w:kern w:val="2"/>
          <w:lang w:val="en-US" w:eastAsia="zh-CN"/>
        </w:rPr>
        <w:t xml:space="preserve"> sender/receiver privacy below). This property is typically achieved by identifier-translation services. Note that there exists an inherent tension between the goals of privacy and source accountability.</w:t>
      </w:r>
    </w:p>
    <w:p w14:paraId="4241479E" w14:textId="77777777" w:rsidR="001970BF" w:rsidRPr="00E406F5" w:rsidRDefault="001970BF" w:rsidP="003E06C4">
      <w:pPr>
        <w:widowControl w:val="0"/>
        <w:numPr>
          <w:ilvl w:val="0"/>
          <w:numId w:val="29"/>
        </w:numPr>
        <w:spacing w:before="0" w:afterLines="50" w:after="120"/>
        <w:jc w:val="both"/>
        <w:rPr>
          <w:rFonts w:eastAsia="SimSun"/>
          <w:kern w:val="2"/>
          <w:lang w:val="en-US" w:eastAsia="zh-CN"/>
        </w:rPr>
      </w:pPr>
      <w:r w:rsidRPr="00E406F5">
        <w:rPr>
          <w:rFonts w:eastAsia="SimSun"/>
          <w:b/>
          <w:bCs/>
          <w:kern w:val="2"/>
          <w:lang w:val="en-US" w:eastAsia="zh-CN"/>
        </w:rPr>
        <w:t>Availability in the presence of an active adversary:</w:t>
      </w:r>
      <w:r w:rsidRPr="00E406F5">
        <w:rPr>
          <w:rFonts w:eastAsia="SimSun"/>
          <w:kern w:val="2"/>
          <w:lang w:val="en-US" w:eastAsia="zh-CN"/>
        </w:rPr>
        <w:t xml:space="preserve"> Communication between two endpoints should be possible, as long as a functional and connected sequence of intermediate network devices and links exists. This is the foremost goal of network to provide utility to demanding use cases. A particular challenge is to ensure </w:t>
      </w:r>
      <w:commentRangeStart w:id="314"/>
      <w:r w:rsidRPr="00E406F5">
        <w:rPr>
          <w:rFonts w:eastAsia="SimSun"/>
          <w:kern w:val="2"/>
          <w:lang w:val="en-US" w:eastAsia="zh-CN"/>
        </w:rPr>
        <w:t>a Service-Level Objective (SLO) or Service-Level Agreement (SLA) even in adversarial contexts.</w:t>
      </w:r>
      <w:commentRangeEnd w:id="314"/>
      <w:r w:rsidRPr="00E406F5">
        <w:rPr>
          <w:rFonts w:eastAsia="SimSun"/>
          <w:kern w:val="2"/>
          <w:lang w:val="en-US" w:eastAsia="zh-CN"/>
        </w:rPr>
        <w:commentReference w:id="314"/>
      </w:r>
    </w:p>
    <w:p w14:paraId="5D6562DF" w14:textId="766CA8B1" w:rsidR="001970BF" w:rsidRPr="00E406F5" w:rsidRDefault="001970BF" w:rsidP="003E06C4">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Transparency and control for forwarding paths:</w:t>
      </w:r>
      <w:r w:rsidRPr="00E406F5">
        <w:rPr>
          <w:rFonts w:eastAsia="SimSun"/>
          <w:kern w:val="2"/>
          <w:lang w:val="en-US" w:eastAsia="zh-CN"/>
        </w:rPr>
        <w:t xml:space="preserve"> Network paths in today’s Internet </w:t>
      </w:r>
      <w:r w:rsidR="00EF48D8">
        <w:rPr>
          <w:rFonts w:eastAsia="SimSun"/>
          <w:kern w:val="2"/>
          <w:lang w:val="en-US" w:eastAsia="zh-CN"/>
        </w:rPr>
        <w:t>lack</w:t>
      </w:r>
      <w:r w:rsidR="00EF48D8" w:rsidRPr="00E406F5">
        <w:rPr>
          <w:rFonts w:eastAsia="SimSun"/>
          <w:kern w:val="2"/>
          <w:lang w:val="en-US" w:eastAsia="zh-CN"/>
        </w:rPr>
        <w:t xml:space="preserve"> </w:t>
      </w:r>
      <w:r w:rsidRPr="00E406F5">
        <w:rPr>
          <w:rFonts w:eastAsia="SimSun"/>
          <w:kern w:val="2"/>
          <w:lang w:val="en-US" w:eastAsia="zh-CN"/>
        </w:rPr>
        <w:t>transparen</w:t>
      </w:r>
      <w:r w:rsidR="00EF48D8">
        <w:rPr>
          <w:rFonts w:eastAsia="SimSun"/>
          <w:kern w:val="2"/>
          <w:lang w:val="en-US" w:eastAsia="zh-CN"/>
        </w:rPr>
        <w:t>cy</w:t>
      </w:r>
      <w:r w:rsidRPr="00E406F5">
        <w:rPr>
          <w:rFonts w:eastAsia="SimSun"/>
          <w:kern w:val="2"/>
          <w:lang w:val="en-US" w:eastAsia="zh-CN"/>
        </w:rPr>
        <w:t xml:space="preserve">. In a first step, it would be useful to know as a sender which entities a packet </w:t>
      </w:r>
      <w:proofErr w:type="gramStart"/>
      <w:r w:rsidRPr="00E406F5">
        <w:rPr>
          <w:rFonts w:eastAsia="SimSun"/>
          <w:kern w:val="2"/>
          <w:lang w:val="en-US" w:eastAsia="zh-CN"/>
        </w:rPr>
        <w:t>traverses</w:t>
      </w:r>
      <w:proofErr w:type="gramEnd"/>
      <w:r w:rsidRPr="00E406F5">
        <w:rPr>
          <w:rFonts w:eastAsia="SimSun"/>
          <w:kern w:val="2"/>
          <w:lang w:val="en-US" w:eastAsia="zh-CN"/>
        </w:rPr>
        <w:t>. In a second step, it would be useful for a receiver to achieve ingress path control. Finally, in a third step, end-hosts could benefit from controlling the packet’s forwarding path. These are important properties to prevent eavesdropping and man-in-the-middle attacks of intermediate entities, as well as to increase availability in case of maliciously congested paths that can be circumvented with path control. An important aspect of this property is path correctness: The sender should be able to verify path information and the receiver should be able to verify for each packet that the selected path was correctly followed. As a result, an off-path adversary should not be able to alter a packet’s path.</w:t>
      </w:r>
    </w:p>
    <w:p w14:paraId="158EE320" w14:textId="77777777" w:rsidR="001970BF" w:rsidRPr="00E406F5" w:rsidRDefault="001970BF" w:rsidP="003E06C4">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lastRenderedPageBreak/>
        <w:t>Algorithm agility:</w:t>
      </w:r>
      <w:r w:rsidRPr="00E406F5">
        <w:rPr>
          <w:rFonts w:eastAsia="SimSun"/>
          <w:kern w:val="2"/>
          <w:lang w:val="en-US" w:eastAsia="zh-CN"/>
        </w:rPr>
        <w:t xml:space="preserve"> Cryptographic algorithms need to be replaced in case of breakthroughs in cryptanalysis or computation technology such as quantum computers. Thus, it is necessary that the network architecture and infrastructure are prepared to replace cryptographic mechanisms. A challenge is if algorithms are implemented in hardware, which requires a hardware replacement cycle to upgrade. Consequently, techniques need to be devised to retain secure operation through a potentially multi-year algorithm replacement cycle.</w:t>
      </w:r>
    </w:p>
    <w:p w14:paraId="25ABFB7F" w14:textId="77777777" w:rsidR="001970BF" w:rsidRPr="00E406F5" w:rsidRDefault="001970BF" w:rsidP="003E06C4">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Class of security level:</w:t>
      </w:r>
      <w:r w:rsidRPr="00E406F5">
        <w:rPr>
          <w:rFonts w:eastAsia="SimSun"/>
          <w:kern w:val="2"/>
          <w:lang w:val="en-US" w:eastAsia="zh-CN"/>
        </w:rPr>
        <w:t xml:space="preserve"> Not all applications or processes need the same level of security. Security schemes typically require additional resources or time which may not be necessary nor available in some scenarios. A class of security level should be considered to support different requirements.</w:t>
      </w:r>
    </w:p>
    <w:p w14:paraId="51DC0BCE" w14:textId="41909698"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There are other network properties, which, albeit desirable, should not be provided by the network infrastructure itself, either because the properties can be achieved without network support or because the properties are too costly to achieve as basic network primitives. We thus consider the following goals to be out of scope:</w:t>
      </w:r>
    </w:p>
    <w:p w14:paraId="01BDC16B" w14:textId="77777777" w:rsidR="001970BF" w:rsidRPr="00E406F5" w:rsidRDefault="001970BF" w:rsidP="003E06C4">
      <w:pPr>
        <w:widowControl w:val="0"/>
        <w:numPr>
          <w:ilvl w:val="0"/>
          <w:numId w:val="34"/>
        </w:numPr>
        <w:spacing w:before="0"/>
        <w:jc w:val="both"/>
        <w:rPr>
          <w:rFonts w:eastAsia="SimSun"/>
          <w:kern w:val="2"/>
          <w:lang w:val="en-US" w:eastAsia="zh-CN"/>
        </w:rPr>
      </w:pPr>
      <w:r w:rsidRPr="00E406F5">
        <w:rPr>
          <w:rFonts w:eastAsia="SimSun"/>
          <w:b/>
          <w:bCs/>
          <w:kern w:val="2"/>
          <w:lang w:val="en-US" w:eastAsia="zh-CN"/>
        </w:rPr>
        <w:t>Communication secrecy:</w:t>
      </w:r>
      <w:r w:rsidRPr="00E406F5">
        <w:rPr>
          <w:rFonts w:eastAsia="SimSun"/>
          <w:kern w:val="2"/>
          <w:lang w:val="en-US" w:eastAsia="zh-CN"/>
        </w:rPr>
        <w:t xml:space="preserve"> Achieve secrecy for communicated data. This property is typically well understood and can be achieved with encryption between the end points, for instance using a VPN.</w:t>
      </w:r>
    </w:p>
    <w:p w14:paraId="67B1E8B4" w14:textId="62EE2EA4" w:rsidR="001970BF" w:rsidRPr="00E406F5" w:rsidRDefault="001970BF" w:rsidP="003E06C4">
      <w:pPr>
        <w:widowControl w:val="0"/>
        <w:numPr>
          <w:ilvl w:val="0"/>
          <w:numId w:val="32"/>
        </w:numPr>
        <w:spacing w:before="0" w:afterLines="50" w:after="120"/>
        <w:jc w:val="both"/>
        <w:rPr>
          <w:rFonts w:eastAsia="SimSun"/>
          <w:kern w:val="2"/>
          <w:lang w:val="en-US" w:eastAsia="zh-CN"/>
        </w:rPr>
      </w:pPr>
      <w:r w:rsidRPr="00E406F5">
        <w:rPr>
          <w:rFonts w:eastAsia="SimSun"/>
          <w:b/>
          <w:bCs/>
          <w:kern w:val="2"/>
          <w:lang w:val="en-US" w:eastAsia="zh-CN"/>
        </w:rPr>
        <w:t>Perfect sender / receiver privacy</w:t>
      </w:r>
      <w:r w:rsidR="00EF48D8">
        <w:rPr>
          <w:rFonts w:eastAsia="SimSun"/>
          <w:b/>
          <w:bCs/>
          <w:kern w:val="2"/>
          <w:lang w:val="en-US" w:eastAsia="zh-CN"/>
        </w:rPr>
        <w:t>, anonymous communication</w:t>
      </w:r>
      <w:r w:rsidRPr="00E406F5">
        <w:rPr>
          <w:rFonts w:eastAsia="SimSun"/>
          <w:b/>
          <w:bCs/>
          <w:kern w:val="2"/>
          <w:lang w:val="en-US" w:eastAsia="zh-CN"/>
        </w:rPr>
        <w:t>:</w:t>
      </w:r>
      <w:r w:rsidRPr="00E406F5">
        <w:rPr>
          <w:rFonts w:eastAsia="SimSun"/>
          <w:kern w:val="2"/>
          <w:lang w:val="en-US" w:eastAsia="zh-CN"/>
        </w:rPr>
        <w:t xml:space="preserve"> Untrusted nodes in the network cannot identify the sender and/or receiver of communication, even when performing timing analysis. Although sender and receiver identities can be concealed by </w:t>
      </w:r>
      <w:commentRangeStart w:id="315"/>
      <w:r w:rsidRPr="00E406F5">
        <w:rPr>
          <w:rFonts w:eastAsia="SimSun"/>
          <w:kern w:val="2"/>
          <w:lang w:val="en-US" w:eastAsia="zh-CN"/>
        </w:rPr>
        <w:t>name-translation services</w:t>
      </w:r>
      <w:commentRangeEnd w:id="315"/>
      <w:r w:rsidRPr="00E406F5">
        <w:rPr>
          <w:rFonts w:eastAsia="SimSun"/>
          <w:kern w:val="2"/>
          <w:lang w:val="en-US" w:eastAsia="zh-CN"/>
        </w:rPr>
        <w:commentReference w:id="315"/>
      </w:r>
      <w:r w:rsidRPr="00E406F5">
        <w:rPr>
          <w:rFonts w:eastAsia="SimSun"/>
          <w:kern w:val="2"/>
          <w:lang w:val="en-US" w:eastAsia="zh-CN"/>
        </w:rPr>
        <w:t>, perfect privacy can only be achieved by thwarting timing attacks, which requires an expensive traffic-mixing infrastructure.</w:t>
      </w:r>
    </w:p>
    <w:p w14:paraId="2F39427F" w14:textId="77777777" w:rsidR="001970BF" w:rsidRPr="00E406F5" w:rsidRDefault="001970BF" w:rsidP="001970BF">
      <w:pPr>
        <w:spacing w:before="0"/>
        <w:rPr>
          <w:rFonts w:eastAsia="SimSun"/>
          <w:kern w:val="2"/>
          <w:lang w:val="en-US" w:eastAsia="zh-CN"/>
        </w:rPr>
      </w:pPr>
      <w:r w:rsidRPr="00E406F5">
        <w:rPr>
          <w:rFonts w:eastAsia="SimSun"/>
          <w:kern w:val="2"/>
          <w:lang w:val="en-US" w:eastAsia="zh-CN"/>
        </w:rPr>
        <w:br w:type="page"/>
      </w:r>
    </w:p>
    <w:p w14:paraId="42B8CB58" w14:textId="2B7A27DA" w:rsidR="001970BF" w:rsidRPr="00E406F5" w:rsidRDefault="001970BF" w:rsidP="003E06C4">
      <w:pPr>
        <w:widowControl w:val="0"/>
        <w:numPr>
          <w:ilvl w:val="1"/>
          <w:numId w:val="80"/>
        </w:numPr>
        <w:spacing w:before="0" w:afterLines="50" w:after="120"/>
        <w:ind w:left="922" w:hanging="562"/>
        <w:outlineLvl w:val="1"/>
        <w:rPr>
          <w:rFonts w:eastAsia="SimSun"/>
          <w:b/>
          <w:bCs/>
          <w:kern w:val="2"/>
          <w:lang w:val="en-US" w:eastAsia="zh-CN"/>
        </w:rPr>
      </w:pPr>
      <w:bookmarkStart w:id="316" w:name="_Ref33599684"/>
      <w:bookmarkStart w:id="317" w:name="_Toc39853896"/>
      <w:r w:rsidRPr="00E406F5">
        <w:rPr>
          <w:rFonts w:eastAsia="SimSun"/>
          <w:b/>
          <w:bCs/>
          <w:kern w:val="2"/>
          <w:lang w:val="en-US" w:eastAsia="zh-CN"/>
        </w:rPr>
        <w:lastRenderedPageBreak/>
        <w:t>Requirements and Challenges</w:t>
      </w:r>
      <w:bookmarkEnd w:id="316"/>
      <w:bookmarkEnd w:id="317"/>
    </w:p>
    <w:p w14:paraId="465DB434" w14:textId="77777777" w:rsidR="001970BF" w:rsidRPr="00E406F5" w:rsidRDefault="001970BF" w:rsidP="001970BF">
      <w:pPr>
        <w:widowControl w:val="0"/>
        <w:spacing w:before="0" w:afterLines="50" w:after="120"/>
        <w:jc w:val="both"/>
        <w:rPr>
          <w:rFonts w:eastAsia="SimSun"/>
          <w:kern w:val="2"/>
          <w:lang w:val="en-US" w:eastAsia="zh-CN"/>
        </w:rPr>
      </w:pPr>
      <w:commentRangeStart w:id="318"/>
      <w:r w:rsidRPr="00E406F5">
        <w:rPr>
          <w:rFonts w:eastAsia="SimSun"/>
          <w:kern w:val="2"/>
          <w:lang w:val="en-US" w:eastAsia="zh-CN"/>
        </w:rPr>
        <w:t xml:space="preserve">The nature of inter-domain networks constrains the set of security solutions that are practically feasible. To achieve meaningful progress for the broad challenge of “security, privacy, and trust in networks”, we provide a list of requirements that have to be respected by any security-improvement proposal: </w:t>
      </w:r>
      <w:commentRangeEnd w:id="318"/>
      <w:r w:rsidR="0051501B">
        <w:rPr>
          <w:rStyle w:val="CommentReference"/>
          <w:rFonts w:eastAsia="Times New Roman"/>
          <w:lang w:val="en-US" w:eastAsia="en-US"/>
        </w:rPr>
        <w:commentReference w:id="318"/>
      </w:r>
    </w:p>
    <w:p w14:paraId="13D70270" w14:textId="77777777"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Heterogeneous trust relationships:</w:t>
      </w:r>
      <w:r w:rsidRPr="00E406F5">
        <w:rPr>
          <w:rFonts w:eastAsia="SimSun"/>
          <w:kern w:val="2"/>
          <w:lang w:val="en-US" w:eastAsia="zh-CN"/>
        </w:rPr>
        <w:t xml:space="preserve"> Difficult to establish globally accepted trust roots. Allowing for choice among decentralized, diverse trust roots (sovereignty) is therefore important.</w:t>
      </w:r>
    </w:p>
    <w:p w14:paraId="3A854A78" w14:textId="77777777"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DoS and DDoS attacks at all levels (e.g., also against services, infrastructure, etc.):</w:t>
      </w:r>
      <w:r w:rsidRPr="00E406F5">
        <w:rPr>
          <w:rFonts w:eastAsia="SimSun"/>
          <w:kern w:val="2"/>
          <w:lang w:val="en-US" w:eastAsia="zh-CN"/>
        </w:rPr>
        <w:t xml:space="preserve"> The diversity of different types of (D)DoS attacks is very large, for instance algorithmic complexity attacks on the implementation, or resource exhaustion on a network link (bandwidth) or service (computation).</w:t>
      </w:r>
    </w:p>
    <w:p w14:paraId="2686B7E2" w14:textId="77777777"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Difficulty of latency guarantees:</w:t>
      </w:r>
      <w:r w:rsidRPr="00E406F5">
        <w:rPr>
          <w:rFonts w:eastAsia="SimSun"/>
          <w:kern w:val="2"/>
          <w:lang w:val="en-US" w:eastAsia="zh-CN"/>
        </w:rPr>
        <w:t xml:space="preserve"> Due to complexity of inter-domain networks and interactions between high numbers of flows, latency guarantees are very challenging to achieve even in non-adversarial contexts. When considering an adversary, they become exceedingly challenging.</w:t>
      </w:r>
    </w:p>
    <w:p w14:paraId="19492E39" w14:textId="5E4ADAA4"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Protocol complexity requires formal verification:</w:t>
      </w:r>
      <w:r w:rsidRPr="00E406F5">
        <w:rPr>
          <w:rFonts w:eastAsia="SimSun"/>
          <w:kern w:val="2"/>
          <w:lang w:val="en-US" w:eastAsia="zh-CN"/>
        </w:rPr>
        <w:t xml:space="preserve"> Modern distributed systems reach a scale that eludes people’s mental capacities for considering all possible states and interactions, thus necessitating automated protocol verification techniques. Such formal verification achieves a high level of assurance. Protocol flaws can be avoided through formal verification tools, such as [Coq, </w:t>
      </w:r>
      <w:proofErr w:type="spellStart"/>
      <w:r w:rsidRPr="00E406F5">
        <w:rPr>
          <w:rFonts w:eastAsia="SimSun"/>
          <w:kern w:val="2"/>
          <w:lang w:val="en-US" w:eastAsia="zh-CN"/>
        </w:rPr>
        <w:t>ProVerif</w:t>
      </w:r>
      <w:proofErr w:type="spellEnd"/>
      <w:r w:rsidRPr="00E406F5">
        <w:rPr>
          <w:rFonts w:eastAsia="SimSun"/>
          <w:kern w:val="2"/>
          <w:lang w:val="en-US" w:eastAsia="zh-CN"/>
        </w:rPr>
        <w:t xml:space="preserve">, Tamarin]. However, verification tools </w:t>
      </w:r>
      <w:r w:rsidR="00EF48D8">
        <w:rPr>
          <w:rFonts w:eastAsia="SimSun"/>
          <w:kern w:val="2"/>
          <w:lang w:val="en-US" w:eastAsia="zh-CN"/>
        </w:rPr>
        <w:t>encounter scalability challenges</w:t>
      </w:r>
      <w:r w:rsidRPr="00E406F5">
        <w:rPr>
          <w:rFonts w:eastAsia="SimSun"/>
          <w:kern w:val="2"/>
          <w:lang w:val="en-US" w:eastAsia="zh-CN"/>
        </w:rPr>
        <w:t xml:space="preserve"> with increasing protocol complexity.</w:t>
      </w:r>
    </w:p>
    <w:p w14:paraId="277F015F" w14:textId="77777777"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Large network-technology diversity:</w:t>
      </w:r>
      <w:r w:rsidRPr="00E406F5">
        <w:rPr>
          <w:rFonts w:eastAsia="SimSun"/>
          <w:kern w:val="2"/>
          <w:lang w:val="en-US" w:eastAsia="zh-CN"/>
        </w:rPr>
        <w:t xml:space="preserve"> Ensuring security properties across </w:t>
      </w:r>
      <w:proofErr w:type="spellStart"/>
      <w:r w:rsidRPr="00E406F5">
        <w:rPr>
          <w:rFonts w:eastAsia="SimSun"/>
          <w:kern w:val="2"/>
          <w:lang w:val="en-US" w:eastAsia="zh-CN"/>
        </w:rPr>
        <w:t>ManyNets</w:t>
      </w:r>
      <w:proofErr w:type="spellEnd"/>
      <w:r w:rsidRPr="00E406F5">
        <w:rPr>
          <w:rFonts w:eastAsia="SimSun"/>
          <w:kern w:val="2"/>
          <w:lang w:val="en-US" w:eastAsia="zh-CN"/>
        </w:rPr>
        <w:t>, a wide diversity of different network technologies, is a challenge. For instance, resource-constrained network environments may not provide sufficient resources to carry needed cryptographic information in each packet.</w:t>
      </w:r>
    </w:p>
    <w:p w14:paraId="4E6469FC" w14:textId="65948B43" w:rsidR="001970BF" w:rsidRPr="00E406F5" w:rsidRDefault="001970BF" w:rsidP="003E06C4">
      <w:pPr>
        <w:widowControl w:val="0"/>
        <w:numPr>
          <w:ilvl w:val="0"/>
          <w:numId w:val="31"/>
        </w:numPr>
        <w:spacing w:before="0" w:afterLines="50" w:after="120"/>
        <w:jc w:val="both"/>
        <w:rPr>
          <w:rFonts w:eastAsia="SimSun"/>
          <w:kern w:val="2"/>
          <w:lang w:val="en-US" w:eastAsia="zh-CN"/>
        </w:rPr>
      </w:pPr>
      <w:r w:rsidRPr="00E406F5">
        <w:rPr>
          <w:rFonts w:eastAsia="SimSun"/>
          <w:b/>
          <w:bCs/>
          <w:kern w:val="2"/>
          <w:lang w:val="en-US" w:eastAsia="zh-CN"/>
        </w:rPr>
        <w:t>Software vulnerabilities throughout infrastructure and applications:</w:t>
      </w:r>
      <w:r w:rsidRPr="00E406F5">
        <w:rPr>
          <w:rFonts w:eastAsia="SimSun"/>
          <w:kern w:val="2"/>
          <w:lang w:val="en-US" w:eastAsia="zh-CN"/>
        </w:rPr>
        <w:t xml:space="preserve"> Although not directly connected to network security, the fact that some network infrastructure devices and end points will be under </w:t>
      </w:r>
      <w:r w:rsidR="00EF48D8">
        <w:rPr>
          <w:rFonts w:eastAsia="SimSun"/>
          <w:kern w:val="2"/>
          <w:lang w:val="en-US" w:eastAsia="zh-CN"/>
        </w:rPr>
        <w:t xml:space="preserve">the </w:t>
      </w:r>
      <w:r w:rsidRPr="00E406F5">
        <w:rPr>
          <w:rFonts w:eastAsia="SimSun"/>
          <w:kern w:val="2"/>
          <w:lang w:val="en-US" w:eastAsia="zh-CN"/>
        </w:rPr>
        <w:t>control of an adversary need to be considered. Implementation security can be achieved through formal code verification, which unfortunately is still quite costly and does not scale well beyond tens of thousands of lines of code. Current state-of-the-art tools for code verification include [</w:t>
      </w:r>
      <w:proofErr w:type="spellStart"/>
      <w:r w:rsidRPr="00E406F5">
        <w:rPr>
          <w:rFonts w:eastAsia="SimSun"/>
          <w:kern w:val="2"/>
          <w:lang w:val="en-US" w:eastAsia="zh-CN"/>
        </w:rPr>
        <w:t>Dafny</w:t>
      </w:r>
      <w:proofErr w:type="spellEnd"/>
      <w:r w:rsidRPr="00E406F5">
        <w:rPr>
          <w:rFonts w:eastAsia="SimSun"/>
          <w:kern w:val="2"/>
          <w:lang w:val="en-US" w:eastAsia="zh-CN"/>
        </w:rPr>
        <w:t xml:space="preserve">, Viper]. Examples for large-scale verification efforts include the seL4 secure microkernel, the project Everest verified HTTPS stack, or the </w:t>
      </w:r>
      <w:proofErr w:type="spellStart"/>
      <w:r w:rsidRPr="00E406F5">
        <w:rPr>
          <w:rFonts w:eastAsia="SimSun"/>
          <w:kern w:val="2"/>
          <w:lang w:val="en-US" w:eastAsia="zh-CN"/>
        </w:rPr>
        <w:t>VerifiedSCION</w:t>
      </w:r>
      <w:proofErr w:type="spellEnd"/>
      <w:r w:rsidRPr="00E406F5">
        <w:rPr>
          <w:rFonts w:eastAsia="SimSun"/>
          <w:kern w:val="2"/>
          <w:lang w:val="en-US" w:eastAsia="zh-CN"/>
        </w:rPr>
        <w:t xml:space="preserve"> project. API-level attacks can be prevented through the combination of protocol and implementation verification techniques.</w:t>
      </w:r>
    </w:p>
    <w:p w14:paraId="7D42C588" w14:textId="77777777" w:rsidR="001970BF" w:rsidRPr="00E406F5" w:rsidRDefault="001970BF" w:rsidP="001970BF">
      <w:pPr>
        <w:spacing w:before="0"/>
        <w:rPr>
          <w:rFonts w:eastAsia="SimSun"/>
          <w:kern w:val="2"/>
          <w:lang w:val="en-US" w:eastAsia="zh-CN"/>
        </w:rPr>
      </w:pPr>
      <w:r w:rsidRPr="00E406F5">
        <w:rPr>
          <w:rFonts w:eastAsia="SimSun"/>
          <w:kern w:val="2"/>
          <w:lang w:val="en-US" w:eastAsia="zh-CN"/>
        </w:rPr>
        <w:br w:type="page"/>
      </w:r>
    </w:p>
    <w:p w14:paraId="05A0DC35" w14:textId="794F89E2"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lastRenderedPageBreak/>
        <w:t xml:space="preserve">In addition to the nature of inter-domain networks, the adversary model constrains possible security solutions. </w:t>
      </w:r>
      <w:r w:rsidR="00EF48D8">
        <w:rPr>
          <w:rFonts w:eastAsia="SimSun"/>
          <w:kern w:val="2"/>
          <w:lang w:val="en-US" w:eastAsia="zh-CN"/>
        </w:rPr>
        <w:t>A general</w:t>
      </w:r>
      <w:r w:rsidR="00EF48D8" w:rsidRPr="00E406F5">
        <w:rPr>
          <w:rFonts w:eastAsia="SimSun"/>
          <w:kern w:val="2"/>
          <w:lang w:val="en-US" w:eastAsia="zh-CN"/>
        </w:rPr>
        <w:t xml:space="preserve"> </w:t>
      </w:r>
      <w:r w:rsidRPr="00E406F5">
        <w:rPr>
          <w:rFonts w:eastAsia="SimSun"/>
          <w:kern w:val="2"/>
          <w:lang w:val="en-US" w:eastAsia="zh-CN"/>
        </w:rPr>
        <w:t xml:space="preserve">adversary model </w:t>
      </w:r>
      <w:r w:rsidR="003B6881">
        <w:rPr>
          <w:rFonts w:eastAsia="SimSun"/>
          <w:kern w:val="2"/>
          <w:lang w:val="en-US" w:eastAsia="zh-CN"/>
        </w:rPr>
        <w:t>should consider</w:t>
      </w:r>
      <w:r w:rsidR="003B6881" w:rsidRPr="00E406F5">
        <w:rPr>
          <w:rFonts w:eastAsia="SimSun"/>
          <w:kern w:val="2"/>
          <w:lang w:val="en-US" w:eastAsia="zh-CN"/>
        </w:rPr>
        <w:t xml:space="preserve"> </w:t>
      </w:r>
      <w:r w:rsidRPr="00E406F5">
        <w:rPr>
          <w:rFonts w:eastAsia="SimSun"/>
          <w:kern w:val="2"/>
          <w:lang w:val="en-US" w:eastAsia="zh-CN"/>
        </w:rPr>
        <w:t>the following types of attackers:</w:t>
      </w:r>
    </w:p>
    <w:p w14:paraId="072CA304" w14:textId="77777777" w:rsidR="001970BF" w:rsidRPr="00E406F5" w:rsidRDefault="001970BF" w:rsidP="003E06C4">
      <w:pPr>
        <w:widowControl w:val="0"/>
        <w:numPr>
          <w:ilvl w:val="0"/>
          <w:numId w:val="30"/>
        </w:numPr>
        <w:spacing w:before="0" w:afterLines="50" w:after="120"/>
        <w:jc w:val="both"/>
        <w:rPr>
          <w:rFonts w:eastAsia="SimSun"/>
          <w:kern w:val="2"/>
          <w:lang w:val="en-US" w:eastAsia="zh-CN"/>
        </w:rPr>
      </w:pPr>
      <w:r w:rsidRPr="00E406F5">
        <w:rPr>
          <w:rFonts w:eastAsia="SimSun"/>
          <w:b/>
          <w:bCs/>
          <w:kern w:val="2"/>
          <w:lang w:val="en-US" w:eastAsia="zh-CN"/>
        </w:rPr>
        <w:t>Nation-state adversary:</w:t>
      </w:r>
      <w:r w:rsidRPr="00E406F5">
        <w:rPr>
          <w:rFonts w:eastAsia="SimSun"/>
          <w:kern w:val="2"/>
          <w:lang w:val="en-US" w:eastAsia="zh-CN"/>
        </w:rPr>
        <w:t xml:space="preserve"> well-funded, large amount of trained personnel and infrastructure resources, can exploit vulnerabilities in devices, set up malicious entities / infrastructure, or control a large number of devices for DDoS attacks. Among main motivation are industrial espionage, critical infrastructure attacks at the network level, and preventing network availability in general.</w:t>
      </w:r>
    </w:p>
    <w:p w14:paraId="5676880D" w14:textId="77777777" w:rsidR="001970BF" w:rsidRPr="00E406F5" w:rsidRDefault="001970BF" w:rsidP="003E06C4">
      <w:pPr>
        <w:widowControl w:val="0"/>
        <w:numPr>
          <w:ilvl w:val="0"/>
          <w:numId w:val="30"/>
        </w:numPr>
        <w:spacing w:before="0" w:afterLines="50" w:after="120"/>
        <w:jc w:val="both"/>
        <w:rPr>
          <w:rFonts w:eastAsia="SimSun"/>
          <w:kern w:val="2"/>
          <w:lang w:val="en-US" w:eastAsia="zh-CN"/>
        </w:rPr>
      </w:pPr>
      <w:r w:rsidRPr="00E406F5">
        <w:rPr>
          <w:rFonts w:eastAsia="SimSun"/>
          <w:b/>
          <w:bCs/>
          <w:kern w:val="2"/>
          <w:lang w:val="en-US" w:eastAsia="zh-CN"/>
        </w:rPr>
        <w:t>Criminal organization:</w:t>
      </w:r>
      <w:r w:rsidRPr="00E406F5">
        <w:rPr>
          <w:rFonts w:eastAsia="SimSun"/>
          <w:kern w:val="2"/>
          <w:lang w:val="en-US" w:eastAsia="zh-CN"/>
        </w:rPr>
        <w:t xml:space="preserve"> significant resources, can control a smaller amount of infrastructure resources than the nation state adversary. Main motivation is to profit through contracted attack services, to a lesser extent espionage.</w:t>
      </w:r>
    </w:p>
    <w:p w14:paraId="1C4E2C06" w14:textId="77777777" w:rsidR="001970BF" w:rsidRPr="00E406F5" w:rsidRDefault="001970BF" w:rsidP="003E06C4">
      <w:pPr>
        <w:widowControl w:val="0"/>
        <w:numPr>
          <w:ilvl w:val="0"/>
          <w:numId w:val="30"/>
        </w:numPr>
        <w:spacing w:before="0" w:afterLines="50" w:after="120"/>
        <w:jc w:val="both"/>
        <w:rPr>
          <w:rFonts w:eastAsia="SimSun"/>
          <w:kern w:val="2"/>
          <w:lang w:val="en-US" w:eastAsia="zh-CN"/>
        </w:rPr>
      </w:pPr>
      <w:r w:rsidRPr="00E406F5">
        <w:rPr>
          <w:rFonts w:eastAsia="SimSun"/>
          <w:b/>
          <w:bCs/>
          <w:kern w:val="2"/>
          <w:lang w:val="en-US" w:eastAsia="zh-CN"/>
        </w:rPr>
        <w:t>Independent hacker groups:</w:t>
      </w:r>
      <w:r w:rsidRPr="00E406F5">
        <w:rPr>
          <w:rFonts w:eastAsia="SimSun"/>
          <w:kern w:val="2"/>
          <w:lang w:val="en-US" w:eastAsia="zh-CN"/>
        </w:rPr>
        <w:t xml:space="preserve"> individuals or small political and ideological targets, smaller-scale attacks.</w:t>
      </w:r>
    </w:p>
    <w:p w14:paraId="7DFB98B9"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Ideally, even for nation-state adversaries, the security properties shall be achieved assuming existence of a network path that is not controlled by the adversary.</w:t>
      </w:r>
    </w:p>
    <w:p w14:paraId="381EFA67" w14:textId="77777777" w:rsidR="001970BF" w:rsidRPr="00E406F5" w:rsidRDefault="001970BF" w:rsidP="00A04F7F">
      <w:pPr>
        <w:widowControl w:val="0"/>
        <w:spacing w:before="0" w:afterLines="50" w:after="120"/>
        <w:ind w:left="360"/>
        <w:outlineLvl w:val="1"/>
        <w:rPr>
          <w:rFonts w:eastAsia="SimSun"/>
          <w:kern w:val="2"/>
          <w:lang w:val="en-US" w:eastAsia="zh-CN"/>
        </w:rPr>
      </w:pPr>
    </w:p>
    <w:p w14:paraId="17790B60" w14:textId="2434A170" w:rsidR="001970BF" w:rsidRPr="00E406F5" w:rsidRDefault="00D1679B" w:rsidP="003E06C4">
      <w:pPr>
        <w:widowControl w:val="0"/>
        <w:numPr>
          <w:ilvl w:val="1"/>
          <w:numId w:val="80"/>
        </w:numPr>
        <w:spacing w:before="0" w:afterLines="50" w:after="120"/>
        <w:ind w:left="922" w:hanging="562"/>
        <w:outlineLvl w:val="1"/>
        <w:rPr>
          <w:rFonts w:eastAsia="SimSun"/>
          <w:b/>
          <w:bCs/>
          <w:kern w:val="2"/>
          <w:lang w:val="en-US" w:eastAsia="zh-CN"/>
        </w:rPr>
      </w:pPr>
      <w:bookmarkStart w:id="319" w:name="_Ref33599762"/>
      <w:bookmarkStart w:id="320" w:name="_Toc39853897"/>
      <w:r>
        <w:rPr>
          <w:rFonts w:eastAsia="SimSun"/>
          <w:b/>
          <w:bCs/>
          <w:kern w:val="2"/>
          <w:lang w:val="en-US" w:eastAsia="zh-CN"/>
        </w:rPr>
        <w:t xml:space="preserve">Design </w:t>
      </w:r>
      <w:bookmarkEnd w:id="319"/>
      <w:r w:rsidR="003757BB">
        <w:rPr>
          <w:rFonts w:eastAsia="SimSun"/>
          <w:b/>
          <w:bCs/>
          <w:kern w:val="2"/>
          <w:lang w:val="en-US" w:eastAsia="zh-CN"/>
        </w:rPr>
        <w:t>Alternatives</w:t>
      </w:r>
      <w:bookmarkEnd w:id="320"/>
    </w:p>
    <w:p w14:paraId="19B62011"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this section, we present design proposals for achieving the goals laid out in Section </w:t>
      </w:r>
      <w:r w:rsidRPr="00E406F5">
        <w:rPr>
          <w:rFonts w:eastAsia="SimSun"/>
          <w:kern w:val="2"/>
          <w:lang w:val="en-US" w:eastAsia="zh-CN"/>
        </w:rPr>
        <w:fldChar w:fldCharType="begin"/>
      </w:r>
      <w:r w:rsidRPr="00E406F5">
        <w:rPr>
          <w:rFonts w:eastAsia="SimSun"/>
          <w:kern w:val="2"/>
          <w:lang w:val="en-US" w:eastAsia="zh-CN"/>
        </w:rPr>
        <w:instrText xml:space="preserve"> REF _Ref33599050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10.1</w:t>
      </w:r>
      <w:r w:rsidRPr="00E406F5">
        <w:rPr>
          <w:rFonts w:eastAsia="SimSun"/>
          <w:kern w:val="2"/>
          <w:lang w:val="en-US" w:eastAsia="zh-CN"/>
        </w:rPr>
        <w:fldChar w:fldCharType="end"/>
      </w:r>
      <w:r w:rsidRPr="00E406F5">
        <w:rPr>
          <w:rFonts w:eastAsia="SimSun"/>
          <w:kern w:val="2"/>
          <w:lang w:val="en-US" w:eastAsia="zh-CN"/>
        </w:rPr>
        <w:t xml:space="preserve">, where each of the following subsections corresponds to a security goal. It is important to note that there exist dependencies between individual design proposals. For example, the decentralized trust model introduced in Section </w:t>
      </w:r>
      <w:r w:rsidRPr="00E406F5">
        <w:rPr>
          <w:rFonts w:eastAsia="SimSun"/>
          <w:kern w:val="2"/>
          <w:lang w:val="en-US" w:eastAsia="zh-CN"/>
        </w:rPr>
        <w:fldChar w:fldCharType="begin"/>
      </w:r>
      <w:r w:rsidRPr="00E406F5">
        <w:rPr>
          <w:rFonts w:eastAsia="SimSun"/>
          <w:kern w:val="2"/>
          <w:lang w:val="en-US" w:eastAsia="zh-CN"/>
        </w:rPr>
        <w:instrText xml:space="preserve"> REF _Ref33626918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10.3.1</w:t>
      </w:r>
      <w:r w:rsidRPr="00E406F5">
        <w:rPr>
          <w:rFonts w:eastAsia="SimSun"/>
          <w:kern w:val="2"/>
          <w:lang w:val="en-US" w:eastAsia="zh-CN"/>
        </w:rPr>
        <w:fldChar w:fldCharType="end"/>
      </w:r>
      <w:r w:rsidRPr="00E406F5">
        <w:rPr>
          <w:rFonts w:eastAsia="SimSun"/>
          <w:kern w:val="2"/>
          <w:lang w:val="en-US" w:eastAsia="zh-CN"/>
        </w:rPr>
        <w:t xml:space="preserve"> enables the source-authentication architecture presented in Section </w:t>
      </w:r>
      <w:r w:rsidRPr="00E406F5">
        <w:rPr>
          <w:rFonts w:eastAsia="SimSun"/>
          <w:kern w:val="2"/>
          <w:lang w:val="en-US" w:eastAsia="zh-CN"/>
        </w:rPr>
        <w:fldChar w:fldCharType="begin"/>
      </w:r>
      <w:r w:rsidRPr="00E406F5">
        <w:rPr>
          <w:rFonts w:eastAsia="SimSun"/>
          <w:kern w:val="2"/>
          <w:lang w:val="en-US" w:eastAsia="zh-CN"/>
        </w:rPr>
        <w:instrText xml:space="preserve"> REF _Ref34299463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10.3.2</w:t>
      </w:r>
      <w:r w:rsidRPr="00E406F5">
        <w:rPr>
          <w:rFonts w:eastAsia="SimSun"/>
          <w:kern w:val="2"/>
          <w:lang w:val="en-US" w:eastAsia="zh-CN"/>
        </w:rPr>
        <w:fldChar w:fldCharType="end"/>
      </w:r>
      <w:r w:rsidRPr="00E406F5">
        <w:rPr>
          <w:rFonts w:eastAsia="SimSun"/>
          <w:kern w:val="2"/>
          <w:lang w:val="en-US" w:eastAsia="zh-CN"/>
        </w:rPr>
        <w:t xml:space="preserve">. </w:t>
      </w:r>
    </w:p>
    <w:p w14:paraId="7AF8FCDF" w14:textId="7F581B99" w:rsidR="001970BF" w:rsidRPr="00E406F5" w:rsidRDefault="00DF0143" w:rsidP="003757BB">
      <w:pPr>
        <w:widowControl w:val="0"/>
        <w:spacing w:before="0" w:afterLines="50" w:after="120"/>
        <w:ind w:left="360"/>
        <w:outlineLvl w:val="2"/>
        <w:rPr>
          <w:rFonts w:eastAsia="SimSun"/>
          <w:b/>
          <w:bCs/>
          <w:kern w:val="2"/>
          <w:lang w:val="en-US" w:eastAsia="zh-CN"/>
        </w:rPr>
      </w:pPr>
      <w:bookmarkStart w:id="321" w:name="_Ref33626918"/>
      <w:bookmarkStart w:id="322" w:name="_Toc39853898"/>
      <w:r>
        <w:rPr>
          <w:rFonts w:eastAsia="SimSun"/>
          <w:b/>
          <w:bCs/>
          <w:kern w:val="2"/>
          <w:lang w:val="en-US" w:eastAsia="zh-CN"/>
        </w:rPr>
        <w:t>7.3.1</w:t>
      </w:r>
      <w:r>
        <w:rPr>
          <w:rFonts w:eastAsia="SimSun"/>
          <w:b/>
          <w:bCs/>
          <w:kern w:val="2"/>
          <w:lang w:val="en-US" w:eastAsia="zh-CN"/>
        </w:rPr>
        <w:tab/>
      </w:r>
      <w:r w:rsidR="001970BF" w:rsidRPr="00E406F5">
        <w:rPr>
          <w:rFonts w:eastAsia="SimSun"/>
          <w:b/>
          <w:bCs/>
          <w:kern w:val="2"/>
          <w:lang w:val="en-US" w:eastAsia="zh-CN"/>
        </w:rPr>
        <w:t>Decentralized trust model</w:t>
      </w:r>
      <w:bookmarkEnd w:id="321"/>
      <w:bookmarkEnd w:id="322"/>
      <w:r w:rsidR="001970BF" w:rsidRPr="00E406F5">
        <w:rPr>
          <w:rFonts w:eastAsia="SimSun"/>
          <w:b/>
          <w:bCs/>
          <w:kern w:val="2"/>
          <w:lang w:val="en-US" w:eastAsia="zh-CN"/>
        </w:rPr>
        <w:t xml:space="preserve"> </w:t>
      </w:r>
    </w:p>
    <w:p w14:paraId="3D09E8E7"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The currently existing public-key infrastructures, e.g. the DNSSEC PKI, the TLS PKI and the RPKI used in BGP, are designed based on a centralized system architecture or a centralized trust model. This kind of centralized architecture suffers from the problem of trust-anchor failure. In the centralized model, since descendants need to rely on some common ancestors or authorities as trust anchors, a central authority node has privilege over all the descendants. Central authorities can unilaterally perform malicious actions like revoking certificates, issuing fraudulent certificates or providing fake information. Since all these infrastructures are widely used across the world, malicious actions of central authorities may adversely affect the Internet. Trust anchor failures may happen for many reasons. A central authority may be hacked or compromised to perform malicious actions unintentionally. In other cases, an authority may not be fully neutral and perform malicious actions for economic gains or political reasons.</w:t>
      </w:r>
    </w:p>
    <w:p w14:paraId="39489330" w14:textId="2F363462" w:rsidR="003B6881" w:rsidRDefault="001970BF" w:rsidP="001970BF">
      <w:pPr>
        <w:tabs>
          <w:tab w:val="left" w:pos="288"/>
        </w:tabs>
        <w:spacing w:before="0" w:after="50"/>
        <w:jc w:val="both"/>
        <w:rPr>
          <w:rFonts w:eastAsia="SimSun"/>
          <w:kern w:val="2"/>
          <w:lang w:val="en-US" w:eastAsia="zh-CN"/>
        </w:rPr>
      </w:pPr>
      <w:r w:rsidRPr="00E406F5">
        <w:rPr>
          <w:rFonts w:eastAsia="SimSun"/>
          <w:kern w:val="2"/>
          <w:lang w:val="en-US" w:eastAsia="zh-CN"/>
        </w:rPr>
        <w:t xml:space="preserve">For Network 2030, a decentralized trust model should be provided. </w:t>
      </w:r>
      <w:r w:rsidR="003B6881" w:rsidRPr="003B6881">
        <w:rPr>
          <w:rFonts w:eastAsia="SimSun"/>
          <w:kern w:val="2"/>
          <w:lang w:val="en-US" w:eastAsia="zh-CN"/>
        </w:rPr>
        <w:t>A first example is the SCION secure network architecture</w:t>
      </w:r>
      <w:r w:rsidR="003B6881">
        <w:rPr>
          <w:rFonts w:eastAsia="SimSun"/>
          <w:kern w:val="2"/>
          <w:lang w:val="en-US" w:eastAsia="zh-CN"/>
        </w:rPr>
        <w:t xml:space="preserve"> [8.1]</w:t>
      </w:r>
      <w:r w:rsidR="003B6881" w:rsidRPr="003B6881">
        <w:rPr>
          <w:rFonts w:eastAsia="SimSun"/>
          <w:kern w:val="2"/>
          <w:lang w:val="en-US" w:eastAsia="zh-CN"/>
        </w:rPr>
        <w:t>. In SCION, the Isolation Domain (ISD) comprises a group of autonomous systems (AS) and enables setting localized trust roots defined in a trust root configuration (TRC). The ISD can operate independently of any external network entity, and thus achieve sovereignty and address global heterogeneous trust relationships. The TRC of each ISD serves as the root of trust for the local control-plane PKI</w:t>
      </w:r>
      <w:r w:rsidR="003B6881">
        <w:rPr>
          <w:rFonts w:eastAsia="SimSun"/>
          <w:kern w:val="2"/>
          <w:lang w:val="en-US" w:eastAsia="zh-CN"/>
        </w:rPr>
        <w:t xml:space="preserve"> [8.2]</w:t>
      </w:r>
      <w:r w:rsidR="003B6881" w:rsidRPr="003B6881">
        <w:rPr>
          <w:rFonts w:eastAsia="SimSun"/>
          <w:kern w:val="2"/>
          <w:lang w:val="en-US" w:eastAsia="zh-CN"/>
        </w:rPr>
        <w:t>, which provides AS-level certificates. Thanks to the structure of SCION’s control-plane PKI, trust transparency is achieved.</w:t>
      </w:r>
    </w:p>
    <w:p w14:paraId="4038C35B" w14:textId="4FE61E52" w:rsidR="001970BF" w:rsidRPr="00E406F5" w:rsidRDefault="003B6881" w:rsidP="001970BF">
      <w:pPr>
        <w:tabs>
          <w:tab w:val="left" w:pos="288"/>
        </w:tabs>
        <w:spacing w:before="0" w:after="50"/>
        <w:jc w:val="both"/>
        <w:rPr>
          <w:rFonts w:eastAsia="SimSun"/>
          <w:kern w:val="2"/>
          <w:lang w:val="en-US" w:eastAsia="zh-CN"/>
        </w:rPr>
      </w:pPr>
      <w:r>
        <w:rPr>
          <w:rFonts w:eastAsia="SimSun"/>
          <w:kern w:val="2"/>
          <w:lang w:val="en-US" w:eastAsia="zh-CN"/>
        </w:rPr>
        <w:t>An alternative design</w:t>
      </w:r>
      <w:r w:rsidRPr="00E406F5">
        <w:rPr>
          <w:rFonts w:eastAsia="SimSun"/>
          <w:kern w:val="2"/>
          <w:lang w:val="en-US" w:eastAsia="zh-CN"/>
        </w:rPr>
        <w:t xml:space="preserve"> </w:t>
      </w:r>
      <w:r w:rsidR="001970BF" w:rsidRPr="00E406F5">
        <w:rPr>
          <w:rFonts w:eastAsia="SimSun"/>
          <w:kern w:val="2"/>
          <w:lang w:val="en-US" w:eastAsia="zh-CN"/>
        </w:rPr>
        <w:t xml:space="preserve">is shown in </w:t>
      </w:r>
      <w:r w:rsidR="001970BF" w:rsidRPr="00E406F5">
        <w:rPr>
          <w:rFonts w:eastAsia="SimSun"/>
          <w:kern w:val="2"/>
          <w:lang w:val="en-US" w:eastAsia="zh-CN"/>
        </w:rPr>
        <w:fldChar w:fldCharType="begin"/>
      </w:r>
      <w:r w:rsidR="001970BF" w:rsidRPr="00E406F5">
        <w:rPr>
          <w:rFonts w:eastAsia="SimSun"/>
          <w:kern w:val="2"/>
          <w:lang w:val="en-US" w:eastAsia="zh-CN"/>
        </w:rPr>
        <w:instrText xml:space="preserve"> REF _Ref21125151 \h  \* MERGEFORMAT </w:instrText>
      </w:r>
      <w:r w:rsidR="001970BF" w:rsidRPr="00E406F5">
        <w:rPr>
          <w:rFonts w:eastAsia="SimSun"/>
          <w:kern w:val="2"/>
          <w:lang w:val="en-US" w:eastAsia="zh-CN"/>
        </w:rPr>
      </w:r>
      <w:r w:rsidR="001970BF" w:rsidRPr="00E406F5">
        <w:rPr>
          <w:rFonts w:eastAsia="SimSun"/>
          <w:kern w:val="2"/>
          <w:lang w:val="en-US" w:eastAsia="zh-CN"/>
        </w:rPr>
        <w:fldChar w:fldCharType="separate"/>
      </w:r>
      <w:r w:rsidR="001970BF" w:rsidRPr="00E406F5">
        <w:rPr>
          <w:rFonts w:eastAsia="SimSun"/>
          <w:spacing w:val="-1"/>
          <w:lang w:val="en-US" w:eastAsia="zh-CN"/>
        </w:rPr>
        <w:t xml:space="preserve">Fig. </w:t>
      </w:r>
      <w:r w:rsidR="001970BF" w:rsidRPr="00E406F5">
        <w:rPr>
          <w:rFonts w:eastAsia="SimSun"/>
          <w:noProof/>
          <w:spacing w:val="-1"/>
          <w:lang w:val="en-US" w:eastAsia="zh-CN"/>
        </w:rPr>
        <w:t>1</w:t>
      </w:r>
      <w:r w:rsidR="001970BF" w:rsidRPr="00E406F5">
        <w:rPr>
          <w:rFonts w:eastAsia="SimSun"/>
          <w:kern w:val="2"/>
          <w:lang w:val="en-US" w:eastAsia="zh-CN"/>
        </w:rPr>
        <w:fldChar w:fldCharType="end"/>
      </w:r>
      <w:r w:rsidR="001970BF" w:rsidRPr="00E406F5">
        <w:rPr>
          <w:rFonts w:eastAsia="SimSun"/>
          <w:kern w:val="2"/>
          <w:lang w:val="en-US" w:eastAsia="zh-CN"/>
        </w:rPr>
        <w:t xml:space="preserve">, </w:t>
      </w:r>
      <w:r>
        <w:rPr>
          <w:rFonts w:eastAsia="SimSun"/>
          <w:kern w:val="2"/>
          <w:lang w:val="en-US" w:eastAsia="zh-CN"/>
        </w:rPr>
        <w:t>its</w:t>
      </w:r>
      <w:r w:rsidR="001970BF" w:rsidRPr="00E406F5">
        <w:rPr>
          <w:rFonts w:eastAsia="SimSun"/>
          <w:kern w:val="2"/>
          <w:lang w:val="en-US" w:eastAsia="zh-CN"/>
        </w:rPr>
        <w:t xml:space="preserve"> DII architecture consists of three layers. The underlying layer is the distributed ledger layer, providing decentralized trust foundation for DII</w:t>
      </w:r>
      <w:r>
        <w:rPr>
          <w:rFonts w:eastAsia="SimSun"/>
          <w:kern w:val="2"/>
          <w:lang w:val="en-US" w:eastAsia="zh-CN"/>
        </w:rPr>
        <w:t xml:space="preserve"> [8.3]</w:t>
      </w:r>
      <w:r w:rsidR="001970BF" w:rsidRPr="00E406F5">
        <w:rPr>
          <w:rFonts w:eastAsia="SimSun"/>
          <w:kern w:val="2"/>
          <w:lang w:val="en-US" w:eastAsia="zh-CN"/>
        </w:rPr>
        <w:t>. The intermediate layer, called name space management layer, fulfills the management of Internet core resources (such as IP addresses, AS numbers and domain names) in a decentralized and trusted manner. Based on the distributed ledger technology, the intermediate layer can provide trustworthy resources ownership for resource owners. Furthermore, based on resource ownership, the intermediate layer can further provide trustworthy mapping information between different resources. The mapping information can be used to fulfill the fundamental functions of BGP, DNS and PKI. The top layer is an open application layer which can support more trustworthy Internet applications with the trustworthiness provided by lower layers.</w:t>
      </w:r>
    </w:p>
    <w:p w14:paraId="5CAB40F0" w14:textId="7D216072" w:rsidR="001970BF" w:rsidRPr="00E406F5" w:rsidRDefault="001970BF" w:rsidP="001970BF">
      <w:pPr>
        <w:keepNext/>
        <w:tabs>
          <w:tab w:val="left" w:pos="288"/>
        </w:tabs>
        <w:spacing w:before="0" w:after="50"/>
        <w:ind w:firstLine="288"/>
        <w:jc w:val="center"/>
        <w:rPr>
          <w:rFonts w:eastAsia="SimSun"/>
          <w:spacing w:val="-1"/>
          <w:lang w:val="en-US" w:eastAsia="zh-CN"/>
        </w:rPr>
      </w:pPr>
      <w:r w:rsidRPr="00E406F5">
        <w:rPr>
          <w:rFonts w:eastAsia="SimSun"/>
          <w:noProof/>
          <w:spacing w:val="-1"/>
          <w:lang w:val="en-US" w:eastAsia="en-US"/>
        </w:rPr>
        <w:lastRenderedPageBreak/>
        <w:drawing>
          <wp:inline distT="0" distB="0" distL="0" distR="0" wp14:anchorId="001627E5" wp14:editId="6D0534C3">
            <wp:extent cx="3466681" cy="2875984"/>
            <wp:effectExtent l="0" t="0" r="635"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4453" cy="2882432"/>
                    </a:xfrm>
                    <a:prstGeom prst="rect">
                      <a:avLst/>
                    </a:prstGeom>
                    <a:noFill/>
                    <a:ln>
                      <a:noFill/>
                    </a:ln>
                  </pic:spPr>
                </pic:pic>
              </a:graphicData>
            </a:graphic>
          </wp:inline>
        </w:drawing>
      </w:r>
    </w:p>
    <w:p w14:paraId="30E730F2" w14:textId="45F6EEB1" w:rsidR="001970BF" w:rsidRPr="00E406F5" w:rsidRDefault="00781DF6" w:rsidP="001970BF">
      <w:pPr>
        <w:widowControl w:val="0"/>
        <w:spacing w:before="0" w:after="50"/>
        <w:jc w:val="center"/>
        <w:rPr>
          <w:rFonts w:eastAsia="SimHei"/>
          <w:kern w:val="2"/>
          <w:lang w:val="en-US" w:eastAsia="zh-CN"/>
        </w:rPr>
      </w:pPr>
      <w:bookmarkStart w:id="323" w:name="_Toc39854011"/>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F47809">
        <w:rPr>
          <w:rFonts w:eastAsia="Times New Roman"/>
          <w:b/>
          <w:bCs/>
          <w:noProof/>
          <w:lang w:val="en-US" w:eastAsia="en-US"/>
        </w:rPr>
        <w:t>44</w:t>
      </w:r>
      <w:r w:rsidRPr="005F3DE1">
        <w:rPr>
          <w:rFonts w:eastAsia="Times New Roman"/>
          <w:b/>
          <w:bCs/>
          <w:lang w:val="en-US" w:eastAsia="en-US"/>
        </w:rPr>
        <w:fldChar w:fldCharType="end"/>
      </w:r>
      <w:r w:rsidRPr="005F3DE1">
        <w:rPr>
          <w:rFonts w:eastAsia="Times New Roman"/>
          <w:b/>
          <w:bCs/>
          <w:lang w:val="en-US" w:eastAsia="en-US"/>
        </w:rPr>
        <w:t>-</w:t>
      </w:r>
      <w:r w:rsidRPr="004F4418">
        <w:rPr>
          <w:rFonts w:eastAsia="Times New Roman"/>
          <w:bCs/>
          <w:lang w:val="en-US" w:eastAsia="en-US"/>
        </w:rPr>
        <w:t xml:space="preserve"> </w:t>
      </w:r>
      <w:r w:rsidR="001970BF" w:rsidRPr="00E406F5">
        <w:rPr>
          <w:rFonts w:eastAsia="SimHei"/>
          <w:kern w:val="2"/>
          <w:lang w:val="en-US" w:eastAsia="zh-CN"/>
        </w:rPr>
        <w:t>DII Architecture Design</w:t>
      </w:r>
      <w:bookmarkEnd w:id="323"/>
    </w:p>
    <w:p w14:paraId="304D9420" w14:textId="77777777" w:rsidR="001970BF" w:rsidRPr="00E406F5" w:rsidRDefault="001970BF" w:rsidP="00D1679B">
      <w:pPr>
        <w:widowControl w:val="0"/>
        <w:spacing w:before="0"/>
        <w:ind w:left="360"/>
        <w:outlineLvl w:val="2"/>
        <w:rPr>
          <w:rFonts w:eastAsia="SimSun"/>
          <w:kern w:val="2"/>
          <w:lang w:val="en-US" w:eastAsia="zh-CN"/>
        </w:rPr>
      </w:pPr>
    </w:p>
    <w:p w14:paraId="2B384BCB" w14:textId="362C46F3" w:rsidR="001970BF" w:rsidRPr="00F0440A" w:rsidRDefault="001970BF" w:rsidP="003E06C4">
      <w:pPr>
        <w:pStyle w:val="ListParagraph"/>
        <w:widowControl w:val="0"/>
        <w:numPr>
          <w:ilvl w:val="2"/>
          <w:numId w:val="81"/>
        </w:numPr>
        <w:spacing w:before="0" w:afterLines="50" w:after="120"/>
        <w:outlineLvl w:val="2"/>
        <w:rPr>
          <w:rFonts w:eastAsia="SimSun"/>
          <w:b/>
          <w:bCs/>
          <w:kern w:val="2"/>
          <w:lang w:val="en-US" w:eastAsia="zh-CN"/>
        </w:rPr>
      </w:pPr>
      <w:bookmarkStart w:id="324" w:name="_Ref33627043"/>
      <w:bookmarkStart w:id="325" w:name="_Ref34299463"/>
      <w:bookmarkStart w:id="326" w:name="_Toc39853899"/>
      <w:r w:rsidRPr="00F0440A">
        <w:rPr>
          <w:rFonts w:eastAsia="SimSun"/>
          <w:b/>
          <w:bCs/>
          <w:kern w:val="2"/>
          <w:lang w:val="en-US" w:eastAsia="zh-CN"/>
        </w:rPr>
        <w:t>Efficient authentication mechanisms for AS and host-level information</w:t>
      </w:r>
      <w:bookmarkEnd w:id="324"/>
      <w:r w:rsidRPr="00F0440A">
        <w:rPr>
          <w:rFonts w:eastAsia="SimSun"/>
          <w:b/>
          <w:bCs/>
          <w:kern w:val="2"/>
          <w:lang w:val="en-US" w:eastAsia="zh-CN"/>
        </w:rPr>
        <w:t xml:space="preserve"> / Pseudonymous sender-receiver privacy</w:t>
      </w:r>
      <w:bookmarkEnd w:id="325"/>
      <w:bookmarkEnd w:id="326"/>
    </w:p>
    <w:p w14:paraId="29C07F1E" w14:textId="4A09B90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In this section, we present an approach (NAIS, Network Architecture with Inherent Security features</w:t>
      </w:r>
      <w:r w:rsidR="003B6881">
        <w:rPr>
          <w:rFonts w:eastAsia="SimSun"/>
          <w:kern w:val="2"/>
          <w:lang w:val="en-US" w:eastAsia="zh-CN"/>
        </w:rPr>
        <w:t xml:space="preserve"> [8.4]</w:t>
      </w:r>
      <w:r w:rsidRPr="00E406F5">
        <w:rPr>
          <w:rFonts w:eastAsia="SimSun"/>
          <w:kern w:val="2"/>
          <w:lang w:val="en-US" w:eastAsia="zh-CN"/>
        </w:rPr>
        <w:t xml:space="preserve">) for authenticating packets in an inter-domain network. The goal of NAIS, which is structurally </w:t>
      </w:r>
      <w:r w:rsidR="003B6881">
        <w:rPr>
          <w:rFonts w:eastAsia="SimSun"/>
          <w:kern w:val="2"/>
          <w:lang w:val="en-US" w:eastAsia="zh-CN"/>
        </w:rPr>
        <w:t>analogous</w:t>
      </w:r>
      <w:r w:rsidRPr="00E406F5">
        <w:rPr>
          <w:rFonts w:eastAsia="SimSun"/>
          <w:kern w:val="2"/>
          <w:lang w:val="en-US" w:eastAsia="zh-CN"/>
        </w:rPr>
        <w:t xml:space="preserve"> to the APNA system</w:t>
      </w:r>
      <w:r w:rsidR="003B6881">
        <w:rPr>
          <w:rFonts w:eastAsia="SimSun"/>
          <w:kern w:val="2"/>
          <w:lang w:val="en-US" w:eastAsia="zh-CN"/>
        </w:rPr>
        <w:t xml:space="preserve"> [8.5]</w:t>
      </w:r>
      <w:r w:rsidRPr="00E406F5">
        <w:rPr>
          <w:rFonts w:eastAsia="SimSun"/>
          <w:kern w:val="2"/>
          <w:lang w:val="en-US" w:eastAsia="zh-CN"/>
        </w:rPr>
        <w:t xml:space="preserve">, is to provide source authentication while preserving privacy of the communicating parties. In order to reconcile these conflicting objectives, domain operators act as </w:t>
      </w:r>
      <w:commentRangeStart w:id="327"/>
      <w:r w:rsidRPr="00E406F5">
        <w:rPr>
          <w:rFonts w:eastAsia="SimSun"/>
          <w:kern w:val="2"/>
          <w:lang w:val="en-US" w:eastAsia="zh-CN"/>
        </w:rPr>
        <w:t xml:space="preserve">privacy brokers for their internal hosts. </w:t>
      </w:r>
      <w:r w:rsidRPr="00E406F5">
        <w:rPr>
          <w:rFonts w:eastAsia="SimSun"/>
          <w:kern w:val="2"/>
          <w:lang w:val="en-US" w:eastAsia="zh-CN"/>
        </w:rPr>
        <w:fldChar w:fldCharType="begin"/>
      </w:r>
      <w:r w:rsidRPr="00E406F5">
        <w:rPr>
          <w:rFonts w:eastAsia="SimSun"/>
          <w:kern w:val="2"/>
          <w:lang w:val="en-US" w:eastAsia="zh-CN"/>
        </w:rPr>
        <w:instrText xml:space="preserve"> REF _Ref21125185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 xml:space="preserve">Fig. </w:t>
      </w:r>
      <w:r w:rsidRPr="00E406F5">
        <w:rPr>
          <w:rFonts w:eastAsia="SimSun"/>
          <w:noProof/>
          <w:kern w:val="2"/>
          <w:lang w:val="en-US" w:eastAsia="zh-CN"/>
        </w:rPr>
        <w:t>2</w:t>
      </w:r>
      <w:r w:rsidRPr="00E406F5">
        <w:rPr>
          <w:rFonts w:eastAsia="SimSun"/>
          <w:kern w:val="2"/>
          <w:lang w:val="en-US" w:eastAsia="zh-CN"/>
        </w:rPr>
        <w:fldChar w:fldCharType="end"/>
      </w:r>
      <w:r w:rsidRPr="00E406F5">
        <w:rPr>
          <w:rFonts w:eastAsia="SimSun"/>
          <w:kern w:val="2"/>
          <w:lang w:val="en-US" w:eastAsia="zh-CN"/>
        </w:rPr>
        <w:t xml:space="preserve"> illustrates the basic idea of NAIS: A host with ID HID obtains an EID (ephemeral/encrypted ID) from the local Identity Manager (IDM), as well as an </w:t>
      </w:r>
      <w:proofErr w:type="spellStart"/>
      <w:r w:rsidRPr="00E406F5">
        <w:rPr>
          <w:rFonts w:eastAsia="SimSun"/>
          <w:kern w:val="2"/>
          <w:lang w:val="en-US" w:eastAsia="zh-CN"/>
        </w:rPr>
        <w:t>ELoc</w:t>
      </w:r>
      <w:proofErr w:type="spellEnd"/>
      <w:r w:rsidRPr="00E406F5">
        <w:rPr>
          <w:rFonts w:eastAsia="SimSun"/>
          <w:kern w:val="2"/>
          <w:lang w:val="en-US" w:eastAsia="zh-CN"/>
        </w:rPr>
        <w:t xml:space="preserve"> (ephemeral/encrypted locator) </w:t>
      </w:r>
      <w:commentRangeEnd w:id="327"/>
      <w:r w:rsidRPr="00E406F5">
        <w:rPr>
          <w:rFonts w:eastAsia="SimSun"/>
          <w:kern w:val="2"/>
          <w:lang w:val="en-US" w:eastAsia="zh-CN"/>
        </w:rPr>
        <w:commentReference w:id="327"/>
      </w:r>
      <w:r w:rsidRPr="00E406F5">
        <w:rPr>
          <w:rFonts w:eastAsia="SimSun"/>
          <w:kern w:val="2"/>
          <w:lang w:val="en-US" w:eastAsia="zh-CN"/>
        </w:rPr>
        <w:t xml:space="preserve">from a local DHCP server. When sending a packet, the host then uses the </w:t>
      </w:r>
      <w:proofErr w:type="spellStart"/>
      <w:r w:rsidRPr="00E406F5">
        <w:rPr>
          <w:rFonts w:eastAsia="SimSun"/>
          <w:kern w:val="2"/>
          <w:lang w:val="en-US" w:eastAsia="zh-CN"/>
        </w:rPr>
        <w:t>ELoc</w:t>
      </w:r>
      <w:proofErr w:type="spellEnd"/>
      <w:r w:rsidRPr="00E406F5">
        <w:rPr>
          <w:rFonts w:eastAsia="SimSun"/>
          <w:kern w:val="2"/>
          <w:lang w:val="en-US" w:eastAsia="zh-CN"/>
        </w:rPr>
        <w:t xml:space="preserve"> as source information instead of its real location. In the source domain, EID and </w:t>
      </w:r>
      <w:proofErr w:type="spellStart"/>
      <w:r w:rsidRPr="00E406F5">
        <w:rPr>
          <w:rFonts w:eastAsia="SimSun"/>
          <w:kern w:val="2"/>
          <w:lang w:val="en-US" w:eastAsia="zh-CN"/>
        </w:rPr>
        <w:t>ELoc</w:t>
      </w:r>
      <w:proofErr w:type="spellEnd"/>
      <w:r w:rsidRPr="00E406F5">
        <w:rPr>
          <w:rFonts w:eastAsia="SimSun"/>
          <w:kern w:val="2"/>
          <w:lang w:val="en-US" w:eastAsia="zh-CN"/>
        </w:rPr>
        <w:t xml:space="preserve"> are checked on their validity by both internal routers and border routers, both of which do not learn the real identity of the host. For inter-domain traffic, border routers obfuscate the </w:t>
      </w:r>
      <w:proofErr w:type="spellStart"/>
      <w:r w:rsidRPr="00E406F5">
        <w:rPr>
          <w:rFonts w:eastAsia="SimSun"/>
          <w:kern w:val="2"/>
          <w:lang w:val="en-US" w:eastAsia="zh-CN"/>
        </w:rPr>
        <w:t>ELoc</w:t>
      </w:r>
      <w:proofErr w:type="spellEnd"/>
      <w:r w:rsidRPr="00E406F5">
        <w:rPr>
          <w:rFonts w:eastAsia="SimSun"/>
          <w:kern w:val="2"/>
          <w:lang w:val="en-US" w:eastAsia="zh-CN"/>
        </w:rPr>
        <w:t xml:space="preserve"> in the packet header and add a verifiable domain tag (ASID) to attest that the packet originated from the local AS. </w:t>
      </w:r>
    </w:p>
    <w:p w14:paraId="58D9699B" w14:textId="77777777" w:rsidR="001970BF"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This tag contains a MAC, based on a symmetric key that the source AS shares with the destination AS. By building on the decentralized PKI proposed in the preceding section, such a symmetric key can be negotiated, which allows the destination AS to verify the ASID tag in packets. In case of a misbehaving flow, the destination AS can then contact the Auditing Agent (AA) in the source AS, notifying it that the host with a certain </w:t>
      </w:r>
      <w:proofErr w:type="spellStart"/>
      <w:r w:rsidRPr="00E406F5">
        <w:rPr>
          <w:rFonts w:eastAsia="SimSun"/>
          <w:kern w:val="2"/>
          <w:lang w:val="en-US" w:eastAsia="zh-CN"/>
        </w:rPr>
        <w:t>ELoc</w:t>
      </w:r>
      <w:proofErr w:type="spellEnd"/>
      <w:r w:rsidRPr="00E406F5">
        <w:rPr>
          <w:rFonts w:eastAsia="SimSun"/>
          <w:kern w:val="2"/>
          <w:lang w:val="en-US" w:eastAsia="zh-CN"/>
        </w:rPr>
        <w:t xml:space="preserve"> needs to be blocked. As the AA is trusted, it can derive the true HID from the ephemeral information and instruct the local routers to block the corresponding traffic. Using this mechanism, NAIS prevents IP source spoofing attacks and DDoS attacks (as long as the source AS is trusted). The short-term validity of ephemeral information reduces the feasibility of association analysis, ensuring a relatively high degree of privacy for users. However, we note that packet-level timing attacks would still be possible in this system, which limits the privacy of users.</w:t>
      </w:r>
    </w:p>
    <w:p w14:paraId="785C291B" w14:textId="77777777" w:rsidR="008C09EA" w:rsidRPr="00E406F5" w:rsidRDefault="008C09EA" w:rsidP="001970BF">
      <w:pPr>
        <w:widowControl w:val="0"/>
        <w:spacing w:before="0" w:afterLines="50" w:after="120"/>
        <w:jc w:val="both"/>
        <w:rPr>
          <w:rFonts w:eastAsia="SimSun"/>
          <w:kern w:val="2"/>
          <w:lang w:val="en-US" w:eastAsia="zh-CN"/>
        </w:rPr>
      </w:pPr>
    </w:p>
    <w:p w14:paraId="27B532A1" w14:textId="0D1613EF" w:rsidR="001970BF" w:rsidRPr="00E406F5" w:rsidRDefault="001970BF" w:rsidP="001970BF">
      <w:pPr>
        <w:keepNext/>
        <w:widowControl w:val="0"/>
        <w:spacing w:before="0" w:after="50"/>
        <w:ind w:left="425"/>
        <w:jc w:val="center"/>
        <w:rPr>
          <w:rFonts w:eastAsia="SimSun"/>
          <w:kern w:val="2"/>
          <w:lang w:val="en-US" w:eastAsia="zh-CN"/>
        </w:rPr>
      </w:pPr>
      <w:r w:rsidRPr="00E406F5">
        <w:rPr>
          <w:rFonts w:eastAsia="SimSun"/>
          <w:noProof/>
          <w:kern w:val="2"/>
          <w:lang w:val="en-US" w:eastAsia="en-US"/>
        </w:rPr>
        <w:drawing>
          <wp:inline distT="0" distB="0" distL="0" distR="0" wp14:anchorId="7BC5FBFF" wp14:editId="7561677C">
            <wp:extent cx="4777991" cy="1699252"/>
            <wp:effectExtent l="0" t="0" r="381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0321" cy="1721419"/>
                    </a:xfrm>
                    <a:prstGeom prst="rect">
                      <a:avLst/>
                    </a:prstGeom>
                  </pic:spPr>
                </pic:pic>
              </a:graphicData>
            </a:graphic>
          </wp:inline>
        </w:drawing>
      </w:r>
    </w:p>
    <w:p w14:paraId="6D6423BA" w14:textId="331F706D" w:rsidR="001970BF" w:rsidRPr="00E406F5" w:rsidRDefault="00781DF6" w:rsidP="001970BF">
      <w:pPr>
        <w:widowControl w:val="0"/>
        <w:spacing w:before="0" w:after="50"/>
        <w:jc w:val="center"/>
        <w:rPr>
          <w:rFonts w:eastAsia="SimHei"/>
          <w:kern w:val="2"/>
          <w:lang w:val="en-US" w:eastAsia="zh-CN"/>
        </w:rPr>
      </w:pPr>
      <w:bookmarkStart w:id="328" w:name="_Toc39854012"/>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F47809">
        <w:rPr>
          <w:rFonts w:eastAsia="Times New Roman"/>
          <w:b/>
          <w:bCs/>
          <w:noProof/>
          <w:lang w:val="en-US" w:eastAsia="en-US"/>
        </w:rPr>
        <w:t>45</w:t>
      </w:r>
      <w:r w:rsidRPr="005F3DE1">
        <w:rPr>
          <w:rFonts w:eastAsia="Times New Roman"/>
          <w:b/>
          <w:bCs/>
          <w:lang w:val="en-US" w:eastAsia="en-US"/>
        </w:rPr>
        <w:fldChar w:fldCharType="end"/>
      </w:r>
      <w:proofErr w:type="gramStart"/>
      <w:r w:rsidRPr="005F3DE1">
        <w:rPr>
          <w:rFonts w:eastAsia="Times New Roman"/>
          <w:b/>
          <w:bCs/>
          <w:lang w:val="en-US" w:eastAsia="en-US"/>
        </w:rPr>
        <w:t>-</w:t>
      </w:r>
      <w:r w:rsidRPr="004F4418">
        <w:rPr>
          <w:rFonts w:eastAsia="Times New Roman"/>
          <w:bCs/>
          <w:lang w:val="en-US" w:eastAsia="en-US"/>
        </w:rPr>
        <w:t xml:space="preserve"> </w:t>
      </w:r>
      <w:r w:rsidR="001970BF" w:rsidRPr="00E406F5">
        <w:rPr>
          <w:rFonts w:eastAsia="SimHei"/>
          <w:kern w:val="2"/>
          <w:lang w:val="en-US" w:eastAsia="zh-CN"/>
        </w:rPr>
        <w:t xml:space="preserve"> Dynamic</w:t>
      </w:r>
      <w:proofErr w:type="gramEnd"/>
      <w:r w:rsidR="001970BF" w:rsidRPr="00E406F5">
        <w:rPr>
          <w:rFonts w:eastAsia="SimHei"/>
          <w:kern w:val="2"/>
          <w:lang w:val="en-US" w:eastAsia="zh-CN"/>
        </w:rPr>
        <w:t xml:space="preserve"> and privacy-preserving auditable ID/Locator</w:t>
      </w:r>
      <w:bookmarkEnd w:id="328"/>
    </w:p>
    <w:p w14:paraId="35BB7D39" w14:textId="77777777" w:rsidR="001970BF" w:rsidRPr="00E406F5" w:rsidRDefault="001970BF" w:rsidP="001970BF">
      <w:pPr>
        <w:widowControl w:val="0"/>
        <w:spacing w:before="0" w:afterLines="50" w:after="120"/>
        <w:jc w:val="both"/>
        <w:rPr>
          <w:rFonts w:eastAsia="SimSun"/>
          <w:kern w:val="2"/>
          <w:lang w:val="en-US" w:eastAsia="zh-CN"/>
        </w:rPr>
      </w:pPr>
    </w:p>
    <w:p w14:paraId="74BFC7D9"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some scenarios, the NAIS approach to source authentication has to be adapted for the sake of efficiency. For </w:t>
      </w:r>
      <w:r w:rsidRPr="00E406F5">
        <w:rPr>
          <w:rFonts w:eastAsia="SimSun"/>
          <w:kern w:val="2"/>
          <w:lang w:val="en-US" w:eastAsia="zh-CN"/>
        </w:rPr>
        <w:lastRenderedPageBreak/>
        <w:t>instance, consider a host H in an AS A</w:t>
      </w:r>
      <w:r w:rsidRPr="00E406F5">
        <w:rPr>
          <w:rFonts w:eastAsia="SimSun"/>
          <w:kern w:val="2"/>
          <w:vertAlign w:val="subscript"/>
          <w:lang w:val="en-US" w:eastAsia="zh-CN"/>
        </w:rPr>
        <w:t>1</w:t>
      </w:r>
      <w:r w:rsidRPr="00E406F5">
        <w:rPr>
          <w:rFonts w:eastAsia="SimSun"/>
          <w:kern w:val="2"/>
          <w:lang w:val="en-US" w:eastAsia="zh-CN"/>
        </w:rPr>
        <w:t xml:space="preserve"> that wants to authenticate an error message from a router R in a remote AS A</w:t>
      </w:r>
      <w:r w:rsidRPr="00E406F5">
        <w:rPr>
          <w:rFonts w:eastAsia="SimSun"/>
          <w:kern w:val="2"/>
          <w:vertAlign w:val="subscript"/>
          <w:lang w:val="en-US" w:eastAsia="zh-CN"/>
        </w:rPr>
        <w:t>2</w:t>
      </w:r>
      <w:r w:rsidRPr="00E406F5">
        <w:rPr>
          <w:rFonts w:eastAsia="SimSun"/>
          <w:kern w:val="2"/>
          <w:lang w:val="en-US" w:eastAsia="zh-CN"/>
        </w:rPr>
        <w:t>. With the standard NAIS approach, the host H would need to contact its local AA in AS A</w:t>
      </w:r>
      <w:r w:rsidRPr="00E406F5">
        <w:rPr>
          <w:rFonts w:eastAsia="SimSun"/>
          <w:kern w:val="2"/>
          <w:vertAlign w:val="subscript"/>
          <w:lang w:val="en-US" w:eastAsia="zh-CN"/>
        </w:rPr>
        <w:t>1</w:t>
      </w:r>
      <w:r w:rsidRPr="00E406F5">
        <w:rPr>
          <w:rFonts w:eastAsia="SimSun"/>
          <w:kern w:val="2"/>
          <w:lang w:val="en-US" w:eastAsia="zh-CN"/>
        </w:rPr>
        <w:t>, which could authenticate the source of the error-message packet. For the sake of efficiency, this authentication would be performed on the basis of a symmetric key that the local AS A</w:t>
      </w:r>
      <w:r w:rsidRPr="00E406F5">
        <w:rPr>
          <w:rFonts w:eastAsia="SimSun"/>
          <w:kern w:val="2"/>
          <w:vertAlign w:val="subscript"/>
          <w:lang w:val="en-US" w:eastAsia="zh-CN"/>
        </w:rPr>
        <w:t>1</w:t>
      </w:r>
      <w:r w:rsidRPr="00E406F5">
        <w:rPr>
          <w:rFonts w:eastAsia="SimSun"/>
          <w:kern w:val="2"/>
          <w:lang w:val="en-US" w:eastAsia="zh-CN"/>
        </w:rPr>
        <w:t xml:space="preserve"> shares with the remote AS A</w:t>
      </w:r>
      <w:r w:rsidRPr="00E406F5">
        <w:rPr>
          <w:rFonts w:eastAsia="SimSun"/>
          <w:kern w:val="2"/>
          <w:lang w:val="en-US" w:eastAsia="zh-CN"/>
        </w:rPr>
        <w:softHyphen/>
      </w:r>
      <w:r w:rsidRPr="00E406F5">
        <w:rPr>
          <w:rFonts w:eastAsia="SimSun"/>
          <w:kern w:val="2"/>
          <w:vertAlign w:val="subscript"/>
          <w:lang w:val="en-US" w:eastAsia="zh-CN"/>
        </w:rPr>
        <w:t>2</w:t>
      </w:r>
      <w:r w:rsidRPr="00E406F5">
        <w:rPr>
          <w:rFonts w:eastAsia="SimSun"/>
          <w:kern w:val="2"/>
          <w:lang w:val="en-US" w:eastAsia="zh-CN"/>
        </w:rPr>
        <w:t>. However, since this key must not be shared with the host H that requests the authentication, involvement of the local AA would be needed for authentication of every error packet, making authentication prohibitively expensive in repeated application.</w:t>
      </w:r>
    </w:p>
    <w:p w14:paraId="7C62CF5B" w14:textId="752A4372"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This problem </w:t>
      </w:r>
      <w:r w:rsidR="003B6881" w:rsidRPr="003B6881">
        <w:rPr>
          <w:rFonts w:eastAsia="SimSun"/>
          <w:kern w:val="2"/>
          <w:lang w:val="en-US" w:eastAsia="zh-CN"/>
        </w:rPr>
        <w:t xml:space="preserve">can be addressed by the </w:t>
      </w:r>
      <w:proofErr w:type="spellStart"/>
      <w:r w:rsidR="003B6881" w:rsidRPr="003B6881">
        <w:rPr>
          <w:rFonts w:eastAsia="SimSun"/>
          <w:kern w:val="2"/>
          <w:lang w:val="en-US" w:eastAsia="zh-CN"/>
        </w:rPr>
        <w:t>DRKey</w:t>
      </w:r>
      <w:proofErr w:type="spellEnd"/>
      <w:r w:rsidR="003B6881" w:rsidRPr="003B6881">
        <w:rPr>
          <w:rFonts w:eastAsia="SimSun"/>
          <w:kern w:val="2"/>
          <w:lang w:val="en-US" w:eastAsia="zh-CN"/>
        </w:rPr>
        <w:t xml:space="preserve"> (dynamically </w:t>
      </w:r>
      <w:proofErr w:type="spellStart"/>
      <w:r w:rsidR="003B6881" w:rsidRPr="003B6881">
        <w:rPr>
          <w:rFonts w:eastAsia="SimSun"/>
          <w:kern w:val="2"/>
          <w:lang w:val="en-US" w:eastAsia="zh-CN"/>
        </w:rPr>
        <w:t>recreatable</w:t>
      </w:r>
      <w:proofErr w:type="spellEnd"/>
      <w:r w:rsidR="003B6881" w:rsidRPr="003B6881">
        <w:rPr>
          <w:rFonts w:eastAsia="SimSun"/>
          <w:kern w:val="2"/>
          <w:lang w:val="en-US" w:eastAsia="zh-CN"/>
        </w:rPr>
        <w:t xml:space="preserve"> keys) system of SCION</w:t>
      </w:r>
      <w:r w:rsidR="003B6881">
        <w:rPr>
          <w:rFonts w:eastAsia="SimSun"/>
          <w:i/>
          <w:iCs/>
          <w:kern w:val="2"/>
          <w:lang w:val="en-US" w:eastAsia="zh-CN"/>
        </w:rPr>
        <w:t xml:space="preserve"> </w:t>
      </w:r>
      <w:r w:rsidR="003B6881">
        <w:rPr>
          <w:rFonts w:eastAsia="SimSun"/>
          <w:kern w:val="2"/>
          <w:lang w:val="en-US" w:eastAsia="zh-CN"/>
        </w:rPr>
        <w:t>[8.6]</w:t>
      </w:r>
      <w:r w:rsidRPr="00E406F5">
        <w:rPr>
          <w:rFonts w:eastAsia="SimSun"/>
          <w:kern w:val="2"/>
          <w:lang w:val="en-US" w:eastAsia="zh-CN"/>
        </w:rPr>
        <w:t xml:space="preserve">, which could be employed as follows. The egress border router of the source AS could compute the authentication tag of the packet on the basis of a dynamically </w:t>
      </w:r>
      <w:proofErr w:type="spellStart"/>
      <w:r w:rsidRPr="00E406F5">
        <w:rPr>
          <w:rFonts w:eastAsia="SimSun"/>
          <w:kern w:val="2"/>
          <w:lang w:val="en-US" w:eastAsia="zh-CN"/>
        </w:rPr>
        <w:t>recreatable</w:t>
      </w:r>
      <w:proofErr w:type="spellEnd"/>
      <w:r w:rsidRPr="00E406F5">
        <w:rPr>
          <w:rFonts w:eastAsia="SimSun"/>
          <w:kern w:val="2"/>
          <w:lang w:val="en-US" w:eastAsia="zh-CN"/>
        </w:rPr>
        <w:t xml:space="preserve"> key specific to the destination </w:t>
      </w:r>
      <w:r w:rsidRPr="00E406F5">
        <w:rPr>
          <w:rFonts w:eastAsia="SimSun"/>
          <w:i/>
          <w:iCs/>
          <w:kern w:val="2"/>
          <w:lang w:val="en-US" w:eastAsia="zh-CN"/>
        </w:rPr>
        <w:t>host H</w:t>
      </w:r>
      <w:r w:rsidRPr="00E406F5">
        <w:rPr>
          <w:rFonts w:eastAsia="SimSun"/>
          <w:kern w:val="2"/>
          <w:lang w:val="en-US" w:eastAsia="zh-CN"/>
        </w:rPr>
        <w:t xml:space="preserve">, instead of a static key specific to the destination </w:t>
      </w:r>
      <w:r w:rsidRPr="00E406F5">
        <w:rPr>
          <w:rFonts w:eastAsia="SimSun"/>
          <w:i/>
          <w:iCs/>
          <w:kern w:val="2"/>
          <w:lang w:val="en-US" w:eastAsia="zh-CN"/>
        </w:rPr>
        <w:t>AS A</w:t>
      </w:r>
      <w:r w:rsidRPr="00E406F5">
        <w:rPr>
          <w:rFonts w:eastAsia="SimSun"/>
          <w:i/>
          <w:iCs/>
          <w:kern w:val="2"/>
          <w:vertAlign w:val="subscript"/>
          <w:lang w:val="en-US" w:eastAsia="zh-CN"/>
        </w:rPr>
        <w:t>1</w:t>
      </w:r>
      <w:r w:rsidRPr="00E406F5">
        <w:rPr>
          <w:rFonts w:eastAsia="SimSun"/>
          <w:kern w:val="2"/>
          <w:lang w:val="en-US" w:eastAsia="zh-CN"/>
        </w:rPr>
        <w:t xml:space="preserve">. More formally, the symmetric key used in MAC computation at the source egress would be </w:t>
      </w:r>
      <w:proofErr w:type="gramStart"/>
      <w:r w:rsidRPr="00E406F5">
        <w:rPr>
          <w:rFonts w:eastAsia="SimSun"/>
          <w:i/>
          <w:iCs/>
          <w:kern w:val="2"/>
          <w:lang w:val="en-US" w:eastAsia="zh-CN"/>
        </w:rPr>
        <w:t>K(</w:t>
      </w:r>
      <w:proofErr w:type="gramEnd"/>
      <w:r w:rsidRPr="00E406F5">
        <w:rPr>
          <w:rFonts w:eastAsia="SimSun"/>
          <w:i/>
          <w:iCs/>
          <w:kern w:val="2"/>
          <w:lang w:val="en-US" w:eastAsia="zh-CN"/>
        </w:rPr>
        <w:t>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instead of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The source egress border router could derive </w:t>
      </w:r>
      <w:proofErr w:type="gramStart"/>
      <w:r w:rsidRPr="00E406F5">
        <w:rPr>
          <w:rFonts w:eastAsia="SimSun"/>
          <w:i/>
          <w:iCs/>
          <w:kern w:val="2"/>
          <w:lang w:val="en-US" w:eastAsia="zh-CN"/>
        </w:rPr>
        <w:t>K(</w:t>
      </w:r>
      <w:proofErr w:type="gramEnd"/>
      <w:r w:rsidRPr="00E406F5">
        <w:rPr>
          <w:rFonts w:eastAsia="SimSun"/>
          <w:i/>
          <w:iCs/>
          <w:kern w:val="2"/>
          <w:lang w:val="en-US" w:eastAsia="zh-CN"/>
        </w:rPr>
        <w:t>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by means of a HMAC</w:t>
      </w:r>
      <w:r w:rsidR="003B6881">
        <w:rPr>
          <w:rFonts w:eastAsia="SimSun"/>
          <w:kern w:val="2"/>
          <w:lang w:val="en-US" w:eastAsia="zh-CN"/>
        </w:rPr>
        <w:t xml:space="preserve"> computation</w:t>
      </w:r>
      <w:r w:rsidRPr="00E406F5">
        <w:rPr>
          <w:rFonts w:eastAsia="SimSun"/>
          <w:kern w:val="2"/>
          <w:lang w:val="en-US" w:eastAsia="zh-CN"/>
        </w:rPr>
        <w:t xml:space="preserve"> with key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and argument </w:t>
      </w:r>
      <w:proofErr w:type="spellStart"/>
      <w:r w:rsidRPr="00E406F5">
        <w:rPr>
          <w:rFonts w:eastAsia="SimSun"/>
          <w:kern w:val="2"/>
          <w:lang w:val="en-US" w:eastAsia="zh-CN"/>
        </w:rPr>
        <w:t>ELoc</w:t>
      </w:r>
      <w:r w:rsidRPr="00E406F5">
        <w:rPr>
          <w:rFonts w:eastAsia="SimSun"/>
          <w:kern w:val="2"/>
          <w:vertAlign w:val="subscript"/>
          <w:lang w:val="en-US" w:eastAsia="zh-CN"/>
        </w:rPr>
        <w:t>H</w:t>
      </w:r>
      <w:proofErr w:type="spellEnd"/>
      <w:r w:rsidRPr="00E406F5">
        <w:rPr>
          <w:rFonts w:eastAsia="SimSun"/>
          <w:kern w:val="2"/>
          <w:lang w:val="en-US" w:eastAsia="zh-CN"/>
        </w:rPr>
        <w:t xml:space="preserve">. Standard hardware allows such a derivation to be highly efficient, even more efficient than a memory lookup for </w:t>
      </w:r>
      <w:r w:rsidR="003B6881">
        <w:rPr>
          <w:rFonts w:eastAsia="SimSun"/>
          <w:kern w:val="2"/>
          <w:lang w:val="en-US" w:eastAsia="zh-CN"/>
        </w:rPr>
        <w:t>stored</w:t>
      </w:r>
      <w:r w:rsidR="003B6881" w:rsidRPr="00E406F5">
        <w:rPr>
          <w:rFonts w:eastAsia="SimSun"/>
          <w:kern w:val="2"/>
          <w:lang w:val="en-US" w:eastAsia="zh-CN"/>
        </w:rPr>
        <w:t xml:space="preserve"> </w:t>
      </w:r>
      <w:r w:rsidRPr="00E406F5">
        <w:rPr>
          <w:rFonts w:eastAsia="SimSun"/>
          <w:kern w:val="2"/>
          <w:lang w:val="en-US" w:eastAsia="zh-CN"/>
        </w:rPr>
        <w:t xml:space="preserve">keys. The AA in the destination AS could perform the same derivation and provide </w:t>
      </w:r>
      <w:proofErr w:type="gramStart"/>
      <w:r w:rsidRPr="00E406F5">
        <w:rPr>
          <w:rFonts w:eastAsia="SimSun"/>
          <w:i/>
          <w:iCs/>
          <w:kern w:val="2"/>
          <w:lang w:val="en-US" w:eastAsia="zh-CN"/>
        </w:rPr>
        <w:t>K(</w:t>
      </w:r>
      <w:proofErr w:type="gramEnd"/>
      <w:r w:rsidRPr="00E406F5">
        <w:rPr>
          <w:rFonts w:eastAsia="SimSun"/>
          <w:i/>
          <w:iCs/>
          <w:kern w:val="2"/>
          <w:lang w:val="en-US" w:eastAsia="zh-CN"/>
        </w:rPr>
        <w:t>A</w:t>
      </w:r>
      <w:r w:rsidRPr="00E406F5">
        <w:rPr>
          <w:rFonts w:eastAsia="SimSun"/>
          <w:i/>
          <w:iCs/>
          <w:kern w:val="2"/>
          <w:vertAlign w:val="subscript"/>
          <w:lang w:val="en-US" w:eastAsia="zh-CN"/>
        </w:rPr>
        <w:t>1</w:t>
      </w:r>
      <w:r w:rsidRPr="00E406F5">
        <w:rPr>
          <w:rFonts w:eastAsia="SimSun"/>
          <w:i/>
          <w:iCs/>
          <w:kern w:val="2"/>
          <w:lang w:val="en-US" w:eastAsia="zh-CN"/>
        </w:rPr>
        <w:t xml:space="preserve">: </w:t>
      </w:r>
      <w:proofErr w:type="spellStart"/>
      <w:r w:rsidRPr="00E406F5">
        <w:rPr>
          <w:rFonts w:eastAsia="SimSun"/>
          <w:i/>
          <w:iCs/>
          <w:kern w:val="2"/>
          <w:lang w:val="en-US" w:eastAsia="zh-CN"/>
        </w:rPr>
        <w:t>ELoc</w:t>
      </w:r>
      <w:r w:rsidRPr="00E406F5">
        <w:rPr>
          <w:rFonts w:eastAsia="SimSun"/>
          <w:i/>
          <w:iCs/>
          <w:kern w:val="2"/>
          <w:vertAlign w:val="subscript"/>
          <w:lang w:val="en-US" w:eastAsia="zh-CN"/>
        </w:rPr>
        <w:t>H</w:t>
      </w:r>
      <w:proofErr w:type="spellEnd"/>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to host H. As a result, host H could verify all packets from AS A</w:t>
      </w:r>
      <w:r w:rsidRPr="00E406F5">
        <w:rPr>
          <w:rFonts w:eastAsia="SimSun"/>
          <w:kern w:val="2"/>
          <w:vertAlign w:val="subscript"/>
          <w:lang w:val="en-US" w:eastAsia="zh-CN"/>
        </w:rPr>
        <w:t>1</w:t>
      </w:r>
      <w:r w:rsidRPr="00E406F5">
        <w:rPr>
          <w:rFonts w:eastAsia="SimSun"/>
          <w:kern w:val="2"/>
          <w:lang w:val="en-US" w:eastAsia="zh-CN"/>
        </w:rPr>
        <w:t xml:space="preserve"> on its own after only one request to its local AA, which is necessary to learn </w:t>
      </w:r>
      <w:proofErr w:type="gramStart"/>
      <w:r w:rsidRPr="00E406F5">
        <w:rPr>
          <w:rFonts w:eastAsia="SimSun"/>
          <w:i/>
          <w:iCs/>
          <w:kern w:val="2"/>
          <w:lang w:val="en-US" w:eastAsia="zh-CN"/>
        </w:rPr>
        <w:t>K(</w:t>
      </w:r>
      <w:proofErr w:type="gramEnd"/>
      <w:r w:rsidRPr="00E406F5">
        <w:rPr>
          <w:rFonts w:eastAsia="SimSun"/>
          <w:i/>
          <w:iCs/>
          <w:kern w:val="2"/>
          <w:lang w:val="en-US" w:eastAsia="zh-CN"/>
        </w:rPr>
        <w:t>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w:t>
      </w:r>
    </w:p>
    <w:p w14:paraId="75B9DC41" w14:textId="50625ABA" w:rsidR="001970BF" w:rsidRPr="00E406F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
      </w:pPr>
      <w:r w:rsidRPr="00E406F5">
        <w:rPr>
          <w:rFonts w:eastAsia="Times New Roman"/>
          <w:kern w:val="2"/>
          <w:lang w:val="en-US" w:eastAsia="en-US"/>
        </w:rPr>
        <w:t xml:space="preserve">Using this lightweight and privacy-respecting approach to source authentication, Network 2030 can inhibit IP spoofing and attacks that make use of IP spoofing, such as session hijacking, man-in-the-middle attacks, and DDoS attacks. By verifying the packet origin at multiple places in the network (cf. Fig. </w:t>
      </w:r>
      <w:r w:rsidRPr="00E406F5">
        <w:rPr>
          <w:rFonts w:eastAsia="Times New Roman"/>
          <w:kern w:val="2"/>
          <w:lang w:val="en-US" w:eastAsia="en-US"/>
        </w:rPr>
        <w:fldChar w:fldCharType="begin"/>
      </w:r>
      <w:r w:rsidRPr="00E406F5">
        <w:rPr>
          <w:rFonts w:eastAsia="Times New Roman"/>
          <w:kern w:val="2"/>
          <w:lang w:val="en-US" w:eastAsia="en-US"/>
        </w:rPr>
        <w:instrText xml:space="preserve"> REF MinimumTrustBased \h </w:instrText>
      </w:r>
      <w:r w:rsidR="00300C45" w:rsidRPr="00E406F5">
        <w:rPr>
          <w:rFonts w:eastAsia="Times New Roman"/>
          <w:kern w:val="2"/>
          <w:lang w:val="en-US" w:eastAsia="en-US"/>
        </w:rPr>
        <w:instrText xml:space="preserve"> \* MERGEFORMAT </w:instrText>
      </w:r>
      <w:r w:rsidRPr="00E406F5">
        <w:rPr>
          <w:rFonts w:eastAsia="Times New Roman"/>
          <w:kern w:val="2"/>
          <w:lang w:val="en-US" w:eastAsia="en-US"/>
        </w:rPr>
      </w:r>
      <w:r w:rsidRPr="00E406F5">
        <w:rPr>
          <w:rFonts w:eastAsia="Times New Roman"/>
          <w:kern w:val="2"/>
          <w:lang w:val="en-US" w:eastAsia="en-US"/>
        </w:rPr>
        <w:fldChar w:fldCharType="separate"/>
      </w:r>
      <w:r w:rsidRPr="00E406F5">
        <w:rPr>
          <w:rFonts w:eastAsia="SimSun"/>
          <w:noProof/>
          <w:kern w:val="2"/>
          <w:lang w:val="en-US" w:eastAsia="zh-CN"/>
        </w:rPr>
        <w:t>2</w:t>
      </w:r>
      <w:r w:rsidRPr="00E406F5">
        <w:rPr>
          <w:rFonts w:eastAsia="Times New Roman"/>
          <w:kern w:val="2"/>
          <w:lang w:val="en-US" w:eastAsia="en-US"/>
        </w:rPr>
        <w:fldChar w:fldCharType="end"/>
      </w:r>
      <w:r w:rsidRPr="00E406F5">
        <w:rPr>
          <w:rFonts w:eastAsia="Times New Roman"/>
          <w:kern w:val="2"/>
          <w:lang w:val="en-US" w:eastAsia="en-US"/>
        </w:rPr>
        <w:t xml:space="preserve">), the network performs </w:t>
      </w:r>
      <w:r w:rsidRPr="00E406F5">
        <w:rPr>
          <w:rFonts w:eastAsia="Times New Roman"/>
          <w:i/>
          <w:iCs/>
          <w:kern w:val="2"/>
          <w:lang w:val="en-US" w:eastAsia="en-US"/>
        </w:rPr>
        <w:t>minimum trust-based authentication</w:t>
      </w:r>
      <w:r w:rsidRPr="00E406F5">
        <w:rPr>
          <w:rFonts w:eastAsia="Times New Roman"/>
          <w:kern w:val="2"/>
          <w:lang w:val="en-US" w:eastAsia="en-US"/>
        </w:rPr>
        <w:t>: As soon as one verifier cannot verify the packet origin, the packet is dropped. In the case of cross-domain transmission, the internal ID verifiers, the border router of the source domain and the border router of the destination domain will verify the outgoing traffic. Therefore, it is not assumed that the ID verifiers are completely trusted. Moreover, such a multiple-verification design stops malicious traffic early in the network and prevents malicious traffic from converging on the victim host, thereby limiting the effectiveness of DDoS attacks. However, DDoS attacks are still possible if the source domain is malicious, e.g., if the source domain does not restrict flows that misbehave despite blocking requests from the destination domain. Even if the destination domain identifies the source domain as malicious, the border router of the destination domain as well as the paths leading to the destination domain could be overpowered by a sufficiently powerful malicious source domain. If a DDoS attack is carried out by an attacker with AS-level capabilities, the QoS systems described in the next section are required.</w:t>
      </w:r>
    </w:p>
    <w:p w14:paraId="76438FBD" w14:textId="77777777" w:rsidR="001970BF" w:rsidRPr="00E406F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
      </w:pPr>
    </w:p>
    <w:p w14:paraId="18EE35AE" w14:textId="53EC1198" w:rsidR="001970BF" w:rsidRPr="00E406F5" w:rsidRDefault="001970BF" w:rsidP="001970BF">
      <w:pPr>
        <w:keepNext/>
        <w:widowControl w:val="0"/>
        <w:spacing w:before="0" w:after="50"/>
        <w:jc w:val="both"/>
        <w:rPr>
          <w:rFonts w:eastAsia="SimSun"/>
          <w:kern w:val="2"/>
          <w:lang w:val="en-US" w:eastAsia="zh-CN"/>
        </w:rPr>
      </w:pPr>
      <w:r w:rsidRPr="00E406F5">
        <w:rPr>
          <w:rFonts w:eastAsia="SimSun"/>
          <w:noProof/>
          <w:kern w:val="2"/>
          <w:lang w:val="en-US" w:eastAsia="en-US"/>
        </w:rPr>
        <w:drawing>
          <wp:inline distT="0" distB="0" distL="0" distR="0" wp14:anchorId="34CBF802" wp14:editId="0FF6373A">
            <wp:extent cx="5277629" cy="1668026"/>
            <wp:effectExtent l="0" t="0" r="0"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3128" cy="1688727"/>
                    </a:xfrm>
                    <a:prstGeom prst="rect">
                      <a:avLst/>
                    </a:prstGeom>
                    <a:noFill/>
                    <a:ln>
                      <a:noFill/>
                    </a:ln>
                  </pic:spPr>
                </pic:pic>
              </a:graphicData>
            </a:graphic>
          </wp:inline>
        </w:drawing>
      </w:r>
    </w:p>
    <w:p w14:paraId="058E1CF8" w14:textId="2F78C6BF" w:rsidR="001970BF" w:rsidRPr="00E406F5" w:rsidRDefault="00781DF6" w:rsidP="001970BF">
      <w:pPr>
        <w:widowControl w:val="0"/>
        <w:spacing w:before="0" w:after="50"/>
        <w:jc w:val="center"/>
        <w:rPr>
          <w:rFonts w:eastAsia="SimHei"/>
          <w:kern w:val="2"/>
          <w:lang w:val="en-US" w:eastAsia="zh-CN"/>
        </w:rPr>
      </w:pPr>
      <w:bookmarkStart w:id="329" w:name="_Toc39854013"/>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F47809">
        <w:rPr>
          <w:rFonts w:eastAsia="Times New Roman"/>
          <w:b/>
          <w:bCs/>
          <w:noProof/>
          <w:lang w:val="en-US" w:eastAsia="en-US"/>
        </w:rPr>
        <w:t>46</w:t>
      </w:r>
      <w:r w:rsidRPr="005F3DE1">
        <w:rPr>
          <w:rFonts w:eastAsia="Times New Roman"/>
          <w:b/>
          <w:bCs/>
          <w:lang w:val="en-US" w:eastAsia="en-US"/>
        </w:rPr>
        <w:fldChar w:fldCharType="end"/>
      </w:r>
      <w:r w:rsidRPr="005F3DE1">
        <w:rPr>
          <w:rFonts w:eastAsia="Times New Roman"/>
          <w:b/>
          <w:bCs/>
          <w:lang w:val="en-US" w:eastAsia="en-US"/>
        </w:rPr>
        <w:t>-</w:t>
      </w:r>
      <w:r w:rsidR="001970BF" w:rsidRPr="00E406F5">
        <w:rPr>
          <w:rFonts w:eastAsia="SimHei"/>
          <w:kern w:val="2"/>
          <w:lang w:val="en-US" w:eastAsia="zh-CN"/>
        </w:rPr>
        <w:t>: Minimum trust-based authenticity verification</w:t>
      </w:r>
      <w:bookmarkEnd w:id="329"/>
    </w:p>
    <w:p w14:paraId="37FA17E2"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p>
    <w:p w14:paraId="1072FF03" w14:textId="77777777" w:rsidR="001970BF" w:rsidRPr="00E406F5" w:rsidRDefault="001970BF" w:rsidP="00A04F7F">
      <w:pPr>
        <w:widowControl w:val="0"/>
        <w:overflowPunct w:val="0"/>
        <w:autoSpaceDE w:val="0"/>
        <w:autoSpaceDN w:val="0"/>
        <w:spacing w:before="0" w:after="50"/>
        <w:ind w:left="360"/>
        <w:textAlignment w:val="baseline"/>
        <w:outlineLvl w:val="1"/>
        <w:rPr>
          <w:rFonts w:eastAsia="Times New Roman"/>
          <w:kern w:val="2"/>
          <w:lang w:val="en-US" w:eastAsia="en-US"/>
        </w:rPr>
      </w:pPr>
    </w:p>
    <w:p w14:paraId="26ADDBA0" w14:textId="359BC376" w:rsidR="001970BF" w:rsidRPr="00DF0143" w:rsidRDefault="001970BF" w:rsidP="003E06C4">
      <w:pPr>
        <w:pStyle w:val="ListParagraph"/>
        <w:widowControl w:val="0"/>
        <w:numPr>
          <w:ilvl w:val="2"/>
          <w:numId w:val="81"/>
        </w:numPr>
        <w:spacing w:before="0" w:afterLines="50" w:after="120"/>
        <w:outlineLvl w:val="2"/>
        <w:rPr>
          <w:rFonts w:eastAsia="SimSun"/>
          <w:b/>
          <w:bCs/>
          <w:kern w:val="2"/>
          <w:lang w:val="en-US" w:eastAsia="zh-CN"/>
        </w:rPr>
      </w:pPr>
      <w:bookmarkStart w:id="330" w:name="_Ref33627030"/>
      <w:bookmarkStart w:id="331" w:name="_Toc39853900"/>
      <w:r w:rsidRPr="00DF0143">
        <w:rPr>
          <w:rFonts w:eastAsia="SimSun"/>
          <w:b/>
          <w:bCs/>
          <w:kern w:val="2"/>
          <w:lang w:val="en-US" w:eastAsia="zh-CN"/>
        </w:rPr>
        <w:t>Availability in presence of an active adversary</w:t>
      </w:r>
      <w:bookmarkEnd w:id="330"/>
      <w:bookmarkEnd w:id="331"/>
    </w:p>
    <w:p w14:paraId="76CF522D" w14:textId="77777777" w:rsidR="001970BF" w:rsidRPr="00E406F5" w:rsidRDefault="001970BF" w:rsidP="001970BF">
      <w:pPr>
        <w:widowControl w:val="0"/>
        <w:spacing w:before="0" w:afterLines="50" w:after="120"/>
        <w:jc w:val="both"/>
        <w:rPr>
          <w:rFonts w:eastAsia="Times New Roman"/>
          <w:kern w:val="2"/>
          <w:lang w:val="en-US" w:eastAsia="en-US"/>
        </w:rPr>
      </w:pPr>
      <w:r w:rsidRPr="00E406F5">
        <w:rPr>
          <w:rFonts w:eastAsia="Times New Roman"/>
          <w:kern w:val="2"/>
          <w:lang w:val="en-US" w:eastAsia="en-US"/>
        </w:rPr>
        <w:t xml:space="preserve">DDoS attacks are still a stubborn problem that undermines network availability. In 2018, DDoS attack traffic has exceeded 1.7Tbps. As more heterogeneous IoT devices are deployed across the Internet, DDoS attack threats will continue to intensify and break the existing firewall-based security defense baseline. 5G network technology will support millions of connections per square kilometer, so DDoS attack traffic from the same administrative domain should not be underestimated. </w:t>
      </w:r>
    </w:p>
    <w:p w14:paraId="0A908C60"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As explained in the previous section, multi-level verification on the basis of NAIS can prevent DDoS attacks in some cases. However, if the attacker has AS-level capabilities, this line of defense fails, as a malicious source </w:t>
      </w:r>
      <w:r w:rsidRPr="00E406F5">
        <w:rPr>
          <w:rFonts w:eastAsia="Times New Roman"/>
          <w:kern w:val="2"/>
          <w:lang w:val="en-US" w:eastAsia="en-US"/>
        </w:rPr>
        <w:lastRenderedPageBreak/>
        <w:t>domain can continue to overload targets along a certain path while ignoring the shut-off requests from the destination domain. For such attacks, quality-of-service (QoS) systems based on bandwidth reservation are an effective mitigation tool.</w:t>
      </w:r>
    </w:p>
    <w:p w14:paraId="6665F472"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The rationale of bandwidth-reservation systems is as follows. In return for a payment, end-hosts obtain a share of the available bandwidth along a certain path. The reserved bandwidth </w:t>
      </w:r>
      <w:proofErr w:type="gramStart"/>
      <w:r w:rsidRPr="00E406F5">
        <w:rPr>
          <w:rFonts w:eastAsia="Times New Roman"/>
          <w:kern w:val="2"/>
          <w:lang w:val="en-US" w:eastAsia="en-US"/>
        </w:rPr>
        <w:t>amount  is</w:t>
      </w:r>
      <w:proofErr w:type="gramEnd"/>
      <w:r w:rsidRPr="00E406F5">
        <w:rPr>
          <w:rFonts w:eastAsia="Times New Roman"/>
          <w:kern w:val="2"/>
          <w:lang w:val="en-US" w:eastAsia="en-US"/>
        </w:rPr>
        <w:t xml:space="preserve"> the assured minimum amount of bandwidth usable in any case, i.e., even in case of a link overload along a path. In case of a link overload, flows on the link without a reservation might be dropped, while flows with a reservation can continue using the link to the extent of their reservation. The bandwidth not used by flows with reservations is available to flows without reservations on a best-effort basis. With a bandwidth-reservation system in place, predictable quality of service can thus be ensured even in the presence of AS-level attackers.</w:t>
      </w:r>
    </w:p>
    <w:p w14:paraId="705FB4BE"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In order to obtain a reservation, an end-host would need to send a reservation request along the desired path, where the request would contain the desired amount of guaranteed bandwidth. When passing the request in the initial direction, every AS on the path incorporates into the packet the amount that the AS is ready to allocate for the reservation. After reflection at the destination, the </w:t>
      </w:r>
      <w:proofErr w:type="spellStart"/>
      <w:r w:rsidRPr="00E406F5">
        <w:rPr>
          <w:rFonts w:eastAsia="Times New Roman"/>
          <w:kern w:val="2"/>
          <w:lang w:val="en-US" w:eastAsia="en-US"/>
        </w:rPr>
        <w:t>ASes</w:t>
      </w:r>
      <w:proofErr w:type="spellEnd"/>
      <w:r w:rsidRPr="00E406F5">
        <w:rPr>
          <w:rFonts w:eastAsia="Times New Roman"/>
          <w:kern w:val="2"/>
          <w:lang w:val="en-US" w:eastAsia="en-US"/>
        </w:rPr>
        <w:t xml:space="preserve"> along the path could then allocate the actually available bandwidth, given by the minimum amount of bandwidth that has been appended to the reservation request. Fig. </w:t>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separate"/>
      </w:r>
      <w:r w:rsidRPr="00E406F5">
        <w:rPr>
          <w:rFonts w:eastAsia="SimSun"/>
          <w:noProof/>
          <w:kern w:val="2"/>
          <w:lang w:val="en-US" w:eastAsia="zh-CN"/>
        </w:rPr>
        <w:t>4</w:t>
      </w:r>
      <w:r w:rsidRPr="00E406F5">
        <w:rPr>
          <w:rFonts w:eastAsia="Times New Roman"/>
          <w:kern w:val="2"/>
          <w:lang w:val="en-US" w:eastAsia="en-US"/>
        </w:rPr>
        <w:fldChar w:fldCharType="end"/>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end"/>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end"/>
      </w:r>
      <w:r w:rsidRPr="00E406F5">
        <w:rPr>
          <w:rFonts w:eastAsia="Times New Roman"/>
          <w:kern w:val="2"/>
          <w:lang w:val="en-US" w:eastAsia="en-US"/>
        </w:rPr>
        <w:t xml:space="preserve"> illustrates the reservation process. Developing a scalable, fair and efficient method of bandwidth allocation is a subject of ongoing research.</w:t>
      </w:r>
    </w:p>
    <w:p w14:paraId="22A5DC7B"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p>
    <w:p w14:paraId="50080D1C" w14:textId="6FCF0F81"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noProof/>
          <w:kern w:val="2"/>
          <w:lang w:val="en-US" w:eastAsia="en-US"/>
        </w:rPr>
        <w:drawing>
          <wp:inline distT="0" distB="0" distL="0" distR="0" wp14:anchorId="73B15F05" wp14:editId="7697306F">
            <wp:extent cx="5274310" cy="18078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w-reservation.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14:paraId="53774E1A" w14:textId="77777777" w:rsidR="002506CB" w:rsidRDefault="002506CB" w:rsidP="001970BF">
      <w:pPr>
        <w:widowControl w:val="0"/>
        <w:spacing w:before="0" w:after="50"/>
        <w:jc w:val="center"/>
        <w:rPr>
          <w:rFonts w:eastAsia="Times New Roman"/>
          <w:b/>
          <w:bCs/>
          <w:lang w:val="en-US" w:eastAsia="en-US"/>
        </w:rPr>
      </w:pPr>
    </w:p>
    <w:p w14:paraId="5FEBCE60" w14:textId="43C55A05" w:rsidR="001970BF" w:rsidRPr="00E406F5" w:rsidRDefault="00CE4F4D" w:rsidP="001970BF">
      <w:pPr>
        <w:widowControl w:val="0"/>
        <w:spacing w:before="0" w:after="50"/>
        <w:jc w:val="center"/>
        <w:rPr>
          <w:rFonts w:eastAsia="SimHei"/>
          <w:kern w:val="2"/>
          <w:lang w:val="en-US" w:eastAsia="zh-CN"/>
        </w:rPr>
      </w:pPr>
      <w:bookmarkStart w:id="332" w:name="_Toc39854014"/>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F47809">
        <w:rPr>
          <w:rFonts w:eastAsia="Times New Roman"/>
          <w:b/>
          <w:bCs/>
          <w:noProof/>
          <w:lang w:val="en-US" w:eastAsia="en-US"/>
        </w:rPr>
        <w:t>47</w:t>
      </w:r>
      <w:r w:rsidRPr="005F3DE1">
        <w:rPr>
          <w:rFonts w:eastAsia="Times New Roman"/>
          <w:b/>
          <w:bCs/>
          <w:lang w:val="en-US" w:eastAsia="en-US"/>
        </w:rPr>
        <w:fldChar w:fldCharType="end"/>
      </w:r>
      <w:r w:rsidRPr="005F3DE1">
        <w:rPr>
          <w:rFonts w:eastAsia="Times New Roman"/>
          <w:b/>
          <w:bCs/>
          <w:lang w:val="en-US" w:eastAsia="en-US"/>
        </w:rPr>
        <w:t>-</w:t>
      </w:r>
      <w:r w:rsidRPr="005F3DE1">
        <w:rPr>
          <w:rFonts w:eastAsia="Times New Roman"/>
          <w:bCs/>
          <w:lang w:val="en-US" w:eastAsia="en-US"/>
        </w:rPr>
        <w:t xml:space="preserve"> </w:t>
      </w:r>
      <w:r w:rsidR="001970BF" w:rsidRPr="00E406F5">
        <w:rPr>
          <w:rFonts w:eastAsia="SimHei"/>
          <w:kern w:val="2"/>
          <w:lang w:val="en-US" w:eastAsia="zh-CN"/>
        </w:rPr>
        <w:t>Distributed management of reservation requests in bandwidth-reservation architectures</w:t>
      </w:r>
      <w:bookmarkEnd w:id="332"/>
    </w:p>
    <w:p w14:paraId="74592598" w14:textId="77777777" w:rsidR="001970BF" w:rsidRPr="00E406F5" w:rsidRDefault="001970BF" w:rsidP="001970BF">
      <w:pPr>
        <w:widowControl w:val="0"/>
        <w:overflowPunct w:val="0"/>
        <w:autoSpaceDE w:val="0"/>
        <w:autoSpaceDN w:val="0"/>
        <w:spacing w:before="0" w:after="50"/>
        <w:jc w:val="both"/>
        <w:textAlignment w:val="baseline"/>
        <w:rPr>
          <w:rFonts w:eastAsia="SimSun"/>
          <w:kern w:val="2"/>
          <w:lang w:val="en-US" w:eastAsia="zh-CN"/>
        </w:rPr>
      </w:pPr>
    </w:p>
    <w:p w14:paraId="1B042791" w14:textId="77777777" w:rsidR="001970BF" w:rsidRPr="00E406F5" w:rsidRDefault="001970BF" w:rsidP="001970BF">
      <w:pPr>
        <w:widowControl w:val="0"/>
        <w:overflowPunct w:val="0"/>
        <w:autoSpaceDE w:val="0"/>
        <w:autoSpaceDN w:val="0"/>
        <w:spacing w:before="0" w:after="50"/>
        <w:jc w:val="both"/>
        <w:textAlignment w:val="baseline"/>
        <w:rPr>
          <w:rFonts w:eastAsia="SimSun"/>
          <w:kern w:val="2"/>
          <w:lang w:val="en-US" w:eastAsia="zh-CN"/>
        </w:rPr>
      </w:pPr>
      <w:r w:rsidRPr="00E406F5">
        <w:rPr>
          <w:rFonts w:eastAsia="SimSun"/>
          <w:kern w:val="2"/>
          <w:lang w:val="en-US" w:eastAsia="zh-CN"/>
        </w:rPr>
        <w:t>When passing back the reservation request, every AS also inserts a reservation tag into the packet, which cryptographically protects the AS-specific reservation information. This reservation tag is a MAC, based on a local secret only known to the AS. An end-host with a reservation must include all the reservation tags for a path into its packets. When checking packets that include a reservation tag, each AS can efficiently verify that a flow indeed corresponds to a reservation, without keeping reservation state on the border routers.</w:t>
      </w:r>
    </w:p>
    <w:p w14:paraId="096E9628" w14:textId="77777777" w:rsidR="001970BF" w:rsidRPr="00E406F5" w:rsidRDefault="001970BF" w:rsidP="00E567E8">
      <w:pPr>
        <w:spacing w:before="0"/>
        <w:ind w:left="360"/>
        <w:rPr>
          <w:rFonts w:eastAsia="SimSun"/>
          <w:kern w:val="2"/>
          <w:lang w:val="en-US" w:eastAsia="zh-CN"/>
        </w:rPr>
      </w:pPr>
    </w:p>
    <w:p w14:paraId="72834403" w14:textId="747EA5F0" w:rsidR="001970BF" w:rsidRPr="00133370" w:rsidRDefault="001970BF" w:rsidP="003E06C4">
      <w:pPr>
        <w:pStyle w:val="ListParagraph"/>
        <w:widowControl w:val="0"/>
        <w:numPr>
          <w:ilvl w:val="2"/>
          <w:numId w:val="81"/>
        </w:numPr>
        <w:spacing w:before="0" w:afterLines="50" w:after="120"/>
        <w:outlineLvl w:val="2"/>
        <w:rPr>
          <w:rFonts w:eastAsia="SimSun"/>
          <w:b/>
          <w:bCs/>
          <w:kern w:val="2"/>
          <w:lang w:val="en-US" w:eastAsia="zh-CN"/>
        </w:rPr>
      </w:pPr>
      <w:bookmarkStart w:id="333" w:name="_Toc39853901"/>
      <w:r w:rsidRPr="00133370">
        <w:rPr>
          <w:rFonts w:eastAsia="SimSun"/>
          <w:b/>
          <w:bCs/>
          <w:kern w:val="2"/>
          <w:lang w:val="en-US" w:eastAsia="zh-CN"/>
        </w:rPr>
        <w:t>Transparency and control for forwarding paths</w:t>
      </w:r>
      <w:bookmarkEnd w:id="333"/>
    </w:p>
    <w:p w14:paraId="30D50BDF"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 xml:space="preserve">An exciting development over the past decide are path-aware network (PAN) architectures, where senders embed the network path into the packet header. This seemingly simple concept results in exciting security opportunities for Network 2030. Packet-level path information enables delivery as long as the path is functional, independent of actions by the routing protocol. Path information also enable predictability of which </w:t>
      </w:r>
      <w:proofErr w:type="spellStart"/>
      <w:r w:rsidRPr="00E406F5">
        <w:rPr>
          <w:rFonts w:eastAsia="SimSun"/>
          <w:kern w:val="2"/>
          <w:lang w:val="en-US" w:eastAsia="zh-CN"/>
        </w:rPr>
        <w:t>ASes</w:t>
      </w:r>
      <w:proofErr w:type="spellEnd"/>
      <w:r w:rsidRPr="00E406F5">
        <w:rPr>
          <w:rFonts w:eastAsia="SimSun"/>
          <w:kern w:val="2"/>
          <w:lang w:val="en-US" w:eastAsia="zh-CN"/>
        </w:rPr>
        <w:t xml:space="preserve"> need to be relied upon for the packet to arrive at the destination. Given topological path information, the reliance on any single AS can be minimized by using multipath transmissions over maximally disjoint paths. Moreover, topological path information allows to exclude some routes altogether, e.g., for the purpose of surveillance resistance. Stable paths are also a necessary precondition for future QoS mechanisms that are based on bandwidth reservation along paths (cf. Section 10.3.3). Even without QoS systems in place, transparency and control over forwarding paths provide protection against DDoS attacks, as path control allows the circumvention of maliciously congested paths (given that alternative paths exist).</w:t>
      </w:r>
    </w:p>
    <w:p w14:paraId="78352953" w14:textId="77777777" w:rsidR="001970BF" w:rsidRPr="00E406F5" w:rsidRDefault="001970BF" w:rsidP="001970BF">
      <w:pPr>
        <w:widowControl w:val="0"/>
        <w:spacing w:before="0"/>
        <w:jc w:val="both"/>
        <w:rPr>
          <w:rFonts w:eastAsia="SimSun"/>
          <w:kern w:val="2"/>
          <w:lang w:val="en-US" w:eastAsia="zh-CN"/>
        </w:rPr>
      </w:pPr>
    </w:p>
    <w:p w14:paraId="2A7F41A6"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 xml:space="preserve">However, path awareness requires dissemination of path information, which is confronted with the following three challenges. First, path information must be disseminated in an authenticated fashion such that the information can be verified. Second, path information must be disseminated in a scalable fashion, i.e., the </w:t>
      </w:r>
      <w:r w:rsidRPr="00E406F5">
        <w:rPr>
          <w:rFonts w:eastAsia="SimSun"/>
          <w:kern w:val="2"/>
          <w:lang w:val="en-US" w:eastAsia="zh-CN"/>
        </w:rPr>
        <w:lastRenderedPageBreak/>
        <w:t>dissemination complexity in terms of messages should not become overwhelming in large topologies. Third, path information, in particular dynamic path properties such as load on the path, should be disseminated in a timely fashion in order to be useful.</w:t>
      </w:r>
    </w:p>
    <w:p w14:paraId="6F0657BE" w14:textId="77777777" w:rsidR="001970BF" w:rsidRPr="00E406F5" w:rsidRDefault="001970BF" w:rsidP="001970BF">
      <w:pPr>
        <w:widowControl w:val="0"/>
        <w:spacing w:before="0"/>
        <w:jc w:val="both"/>
        <w:rPr>
          <w:rFonts w:eastAsia="SimSun"/>
          <w:kern w:val="2"/>
          <w:lang w:val="en-US" w:eastAsia="zh-CN"/>
        </w:rPr>
      </w:pPr>
    </w:p>
    <w:p w14:paraId="6160F714" w14:textId="00B520FA"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order to solve these challenges, the key idea </w:t>
      </w:r>
      <w:r w:rsidR="003B6881">
        <w:rPr>
          <w:rFonts w:eastAsia="SimSun"/>
          <w:kern w:val="2"/>
          <w:lang w:val="en-US" w:eastAsia="zh-CN"/>
        </w:rPr>
        <w:t xml:space="preserve">in the SCION network architecture </w:t>
      </w:r>
      <w:r w:rsidRPr="00E406F5">
        <w:rPr>
          <w:rFonts w:eastAsia="SimSun"/>
          <w:kern w:val="2"/>
          <w:lang w:val="en-US" w:eastAsia="zh-CN"/>
        </w:rPr>
        <w:t xml:space="preserve">is to use a form of network partition, i.e., to split the network into </w:t>
      </w:r>
      <w:r w:rsidRPr="00E406F5">
        <w:rPr>
          <w:rFonts w:eastAsia="SimSun"/>
          <w:i/>
          <w:iCs/>
          <w:kern w:val="2"/>
          <w:lang w:val="en-US" w:eastAsia="zh-CN"/>
        </w:rPr>
        <w:t>Isolation Domains (ISD)</w:t>
      </w:r>
      <w:r w:rsidRPr="00E406F5">
        <w:rPr>
          <w:rFonts w:eastAsia="SimSun"/>
          <w:kern w:val="2"/>
          <w:lang w:val="en-US" w:eastAsia="zh-CN"/>
        </w:rPr>
        <w:t xml:space="preserve">, each containing multiple </w:t>
      </w:r>
      <w:proofErr w:type="spellStart"/>
      <w:r w:rsidRPr="00E406F5">
        <w:rPr>
          <w:rFonts w:eastAsia="SimSun"/>
          <w:kern w:val="2"/>
          <w:lang w:val="en-US" w:eastAsia="zh-CN"/>
        </w:rPr>
        <w:t>ASes</w:t>
      </w:r>
      <w:proofErr w:type="spellEnd"/>
      <w:r w:rsidRPr="00E406F5">
        <w:rPr>
          <w:rFonts w:eastAsia="SimSun"/>
          <w:kern w:val="2"/>
          <w:lang w:val="en-US" w:eastAsia="zh-CN"/>
        </w:rPr>
        <w:t xml:space="preserve"> (cf. Fig. 5). A subset of </w:t>
      </w:r>
      <w:proofErr w:type="spellStart"/>
      <w:r w:rsidRPr="00E406F5">
        <w:rPr>
          <w:rFonts w:eastAsia="SimSun"/>
          <w:kern w:val="2"/>
          <w:lang w:val="en-US" w:eastAsia="zh-CN"/>
        </w:rPr>
        <w:t>ASes</w:t>
      </w:r>
      <w:proofErr w:type="spellEnd"/>
      <w:r w:rsidRPr="00E406F5">
        <w:rPr>
          <w:rFonts w:eastAsia="SimSun"/>
          <w:kern w:val="2"/>
          <w:lang w:val="en-US" w:eastAsia="zh-CN"/>
        </w:rPr>
        <w:t xml:space="preserve"> in each ISD form the ISD core, which both initiates intra-ISD path discovery and provide inter-ISD connectivity. For intra-ISD path discovery, an ISD-core AS sends a beacon to each of its customer </w:t>
      </w:r>
      <w:proofErr w:type="spellStart"/>
      <w:r w:rsidRPr="00E406F5">
        <w:rPr>
          <w:rFonts w:eastAsia="SimSun"/>
          <w:kern w:val="2"/>
          <w:lang w:val="en-US" w:eastAsia="zh-CN"/>
        </w:rPr>
        <w:t>ASes</w:t>
      </w:r>
      <w:proofErr w:type="spellEnd"/>
      <w:r w:rsidRPr="00E406F5">
        <w:rPr>
          <w:rFonts w:eastAsia="SimSun"/>
          <w:kern w:val="2"/>
          <w:lang w:val="en-US" w:eastAsia="zh-CN"/>
        </w:rPr>
        <w:t xml:space="preserve">, where the beacon contains information about the link to the respective customer AS. In turn, each customer AS forwards the beacon to its own customer </w:t>
      </w:r>
      <w:proofErr w:type="spellStart"/>
      <w:r w:rsidRPr="00E406F5">
        <w:rPr>
          <w:rFonts w:eastAsia="SimSun"/>
          <w:kern w:val="2"/>
          <w:lang w:val="en-US" w:eastAsia="zh-CN"/>
        </w:rPr>
        <w:t>ASes</w:t>
      </w:r>
      <w:proofErr w:type="spellEnd"/>
      <w:r w:rsidRPr="00E406F5">
        <w:rPr>
          <w:rFonts w:eastAsia="SimSun"/>
          <w:kern w:val="2"/>
          <w:lang w:val="en-US" w:eastAsia="zh-CN"/>
        </w:rPr>
        <w:t xml:space="preserve"> after updating the beacon with the necessary link information, and so on. The same path-segment construction process takes place between core </w:t>
      </w:r>
      <w:proofErr w:type="spellStart"/>
      <w:r w:rsidRPr="00E406F5">
        <w:rPr>
          <w:rFonts w:eastAsia="SimSun"/>
          <w:kern w:val="2"/>
          <w:lang w:val="en-US" w:eastAsia="zh-CN"/>
        </w:rPr>
        <w:t>ASes</w:t>
      </w:r>
      <w:proofErr w:type="spellEnd"/>
      <w:r w:rsidRPr="00E406F5">
        <w:rPr>
          <w:rFonts w:eastAsia="SimSun"/>
          <w:kern w:val="2"/>
          <w:lang w:val="en-US" w:eastAsia="zh-CN"/>
        </w:rPr>
        <w:t xml:space="preserve"> of different ISDs. The resulting path segments can be combined to connect any AS to any other AS. For this purpose, the core </w:t>
      </w:r>
      <w:proofErr w:type="spellStart"/>
      <w:r w:rsidRPr="00E406F5">
        <w:rPr>
          <w:rFonts w:eastAsia="SimSun"/>
          <w:kern w:val="2"/>
          <w:lang w:val="en-US" w:eastAsia="zh-CN"/>
        </w:rPr>
        <w:t>ASes</w:t>
      </w:r>
      <w:proofErr w:type="spellEnd"/>
      <w:r w:rsidRPr="00E406F5">
        <w:rPr>
          <w:rFonts w:eastAsia="SimSun"/>
          <w:kern w:val="2"/>
          <w:lang w:val="en-US" w:eastAsia="zh-CN"/>
        </w:rPr>
        <w:t xml:space="preserve"> maintain a destination-based database of active path segments and respond to path-segment queries of other </w:t>
      </w:r>
      <w:proofErr w:type="spellStart"/>
      <w:r w:rsidRPr="00E406F5">
        <w:rPr>
          <w:rFonts w:eastAsia="SimSun"/>
          <w:kern w:val="2"/>
          <w:lang w:val="en-US" w:eastAsia="zh-CN"/>
        </w:rPr>
        <w:t>ASes</w:t>
      </w:r>
      <w:proofErr w:type="spellEnd"/>
      <w:r w:rsidRPr="00E406F5">
        <w:rPr>
          <w:rFonts w:eastAsia="SimSun"/>
          <w:kern w:val="2"/>
          <w:lang w:val="en-US" w:eastAsia="zh-CN"/>
        </w:rPr>
        <w:t xml:space="preserve">. </w:t>
      </w:r>
    </w:p>
    <w:p w14:paraId="5FF39933" w14:textId="64E684B1"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noProof/>
          <w:kern w:val="2"/>
          <w:lang w:val="en-US" w:eastAsia="en-US"/>
        </w:rPr>
        <w:drawing>
          <wp:inline distT="0" distB="0" distL="0" distR="0" wp14:anchorId="212A08A3" wp14:editId="649A27DC">
            <wp:extent cx="5274310" cy="2112645"/>
            <wp:effectExtent l="0" t="0" r="2540" b="1905"/>
            <wp:docPr id="52" name="Picture 5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d.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14:paraId="1F4918B0" w14:textId="00DC589B" w:rsidR="001970BF" w:rsidRPr="00E406F5" w:rsidRDefault="00CE4F4D" w:rsidP="001970BF">
      <w:pPr>
        <w:widowControl w:val="0"/>
        <w:spacing w:before="0" w:after="50"/>
        <w:jc w:val="center"/>
        <w:rPr>
          <w:rFonts w:eastAsia="SimHei"/>
          <w:kern w:val="2"/>
          <w:lang w:val="en-US" w:eastAsia="zh-CN"/>
        </w:rPr>
      </w:pPr>
      <w:bookmarkStart w:id="334" w:name="_Toc39854015"/>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48</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1970BF" w:rsidRPr="00E406F5">
        <w:rPr>
          <w:rFonts w:eastAsia="SimHei"/>
          <w:kern w:val="2"/>
          <w:lang w:val="en-US" w:eastAsia="zh-CN"/>
        </w:rPr>
        <w:t>Path-information dissemination across Isolation Domains</w:t>
      </w:r>
      <w:bookmarkEnd w:id="334"/>
    </w:p>
    <w:p w14:paraId="5244E5A3" w14:textId="77777777" w:rsidR="001970BF" w:rsidRPr="00E406F5" w:rsidRDefault="001970BF" w:rsidP="001970BF">
      <w:pPr>
        <w:widowControl w:val="0"/>
        <w:spacing w:before="0" w:afterLines="50" w:after="120"/>
        <w:jc w:val="both"/>
        <w:rPr>
          <w:rFonts w:eastAsia="SimSun"/>
          <w:kern w:val="2"/>
          <w:lang w:val="en-US" w:eastAsia="zh-CN"/>
        </w:rPr>
      </w:pPr>
    </w:p>
    <w:p w14:paraId="382A85EB"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The segmentation of paths allows the path-discovery process to remain scalable while preserving universal connectivity. In comparison to pure source routing, segmentation is much more scalable while only marginally reducing the space of possible paths, as business-logic constraints on possible paths are practically identical with the constraints enforced during segmentation. Since the number of individual path-dissemination messages is reduced, their frequency can be increased, leading to a more up-to-date view of the network. Moreover, isolation is a security feature, as intra-ISD forwarding is completely independent of the less trusted exterior ISD network.</w:t>
      </w:r>
    </w:p>
    <w:p w14:paraId="52604AD5"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order to protect the integrity of constructed path segments, the </w:t>
      </w:r>
      <w:proofErr w:type="gramStart"/>
      <w:r w:rsidRPr="00E406F5">
        <w:rPr>
          <w:rFonts w:eastAsia="SimSun"/>
          <w:kern w:val="2"/>
          <w:lang w:val="en-US" w:eastAsia="zh-CN"/>
        </w:rPr>
        <w:t>beacon-forwarding</w:t>
      </w:r>
      <w:proofErr w:type="gramEnd"/>
      <w:r w:rsidRPr="00E406F5">
        <w:rPr>
          <w:rFonts w:eastAsia="SimSun"/>
          <w:kern w:val="2"/>
          <w:lang w:val="en-US" w:eastAsia="zh-CN"/>
        </w:rPr>
        <w:t xml:space="preserve"> AS always has to include the AS to which the beacon is forwarded, as well as sign all the information added to the beacon (similar to </w:t>
      </w:r>
      <w:proofErr w:type="spellStart"/>
      <w:r w:rsidRPr="00E406F5">
        <w:rPr>
          <w:rFonts w:eastAsia="SimSun"/>
          <w:kern w:val="2"/>
          <w:lang w:val="en-US" w:eastAsia="zh-CN"/>
        </w:rPr>
        <w:t>BGPsec</w:t>
      </w:r>
      <w:proofErr w:type="spellEnd"/>
      <w:r w:rsidRPr="00E406F5">
        <w:rPr>
          <w:rFonts w:eastAsia="SimSun"/>
          <w:kern w:val="2"/>
          <w:lang w:val="en-US" w:eastAsia="zh-CN"/>
        </w:rPr>
        <w:t>). In order to guarantee that a packet in fact follows the path selected by its sender, every packet carries a short representation of the path in its header which is cryptographically linked to the packet payload. Such packet-carried forwarding state allows any AS on the path to verify that the sender intended to send the packet through the AS (as well as the preceding AS from which the packet was received). Since forwarding misbehavior can be detected and deterred using this technique, the end-hosts gain control over the forwarding paths that their packets follow.</w:t>
      </w:r>
      <w:r w:rsidRPr="00E406F5">
        <w:rPr>
          <w:rFonts w:eastAsia="SimSun"/>
          <w:kern w:val="2"/>
          <w:lang w:val="en-US" w:eastAsia="zh-CN"/>
        </w:rPr>
        <w:br/>
      </w:r>
    </w:p>
    <w:p w14:paraId="5323ABA3" w14:textId="1D37A6EF" w:rsidR="001970BF" w:rsidRPr="00DF0143" w:rsidRDefault="001970BF" w:rsidP="003E06C4">
      <w:pPr>
        <w:pStyle w:val="ListParagraph"/>
        <w:widowControl w:val="0"/>
        <w:numPr>
          <w:ilvl w:val="2"/>
          <w:numId w:val="81"/>
        </w:numPr>
        <w:spacing w:before="0" w:afterLines="50" w:after="120"/>
        <w:outlineLvl w:val="2"/>
        <w:rPr>
          <w:rFonts w:eastAsia="SimSun"/>
          <w:b/>
          <w:bCs/>
          <w:kern w:val="2"/>
          <w:lang w:val="en-US" w:eastAsia="zh-CN"/>
        </w:rPr>
      </w:pPr>
      <w:bookmarkStart w:id="335" w:name="_Toc39853902"/>
      <w:r w:rsidRPr="00DF0143">
        <w:rPr>
          <w:rFonts w:eastAsia="SimSun"/>
          <w:b/>
          <w:bCs/>
          <w:kern w:val="2"/>
          <w:lang w:val="en-US" w:eastAsia="zh-CN"/>
        </w:rPr>
        <w:t>Algorithm agility</w:t>
      </w:r>
      <w:bookmarkEnd w:id="335"/>
    </w:p>
    <w:p w14:paraId="1A7C7963"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Algorithm agility is a property that allows to easily migrate from one algorithm to another one. It is especially important in the context of cryptographic algorithms, which become weaker over time. Since it is not possible to predict advances in cryptanalysis techniques, every future-proof architecture that employs cryptographic algorithms should provide a mechanism for algorithm agility. </w:t>
      </w:r>
    </w:p>
    <w:p w14:paraId="34499765"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 xml:space="preserve">In particular, achieving algorithm agility is a challenge if the exchangeable cryptographic algorithm has to be harmonized </w:t>
      </w:r>
      <w:proofErr w:type="gramStart"/>
      <w:r w:rsidRPr="00E406F5">
        <w:rPr>
          <w:rFonts w:eastAsia="SimSun"/>
          <w:kern w:val="2"/>
          <w:lang w:val="en-US" w:eastAsia="zh-CN"/>
        </w:rPr>
        <w:t>network-wide</w:t>
      </w:r>
      <w:proofErr w:type="gramEnd"/>
      <w:r w:rsidRPr="00E406F5">
        <w:rPr>
          <w:rFonts w:eastAsia="SimSun"/>
          <w:kern w:val="2"/>
          <w:lang w:val="en-US" w:eastAsia="zh-CN"/>
        </w:rPr>
        <w:t>. In the following, we point out the elements of the proposed security architecture for Network 2030 where cryptographic algorithms are needed, and explain how to provide algorithm agility in these settings:</w:t>
      </w:r>
      <w:r w:rsidRPr="00E406F5">
        <w:rPr>
          <w:rFonts w:eastAsia="SimSun"/>
          <w:kern w:val="2"/>
          <w:lang w:val="en-US" w:eastAsia="zh-CN"/>
        </w:rPr>
        <w:br/>
      </w:r>
    </w:p>
    <w:p w14:paraId="0641BBA9" w14:textId="77777777" w:rsidR="001970BF" w:rsidRPr="00E406F5" w:rsidRDefault="001970BF" w:rsidP="003E06C4">
      <w:pPr>
        <w:widowControl w:val="0"/>
        <w:numPr>
          <w:ilvl w:val="0"/>
          <w:numId w:val="38"/>
        </w:numPr>
        <w:spacing w:before="0"/>
        <w:jc w:val="both"/>
        <w:rPr>
          <w:rFonts w:eastAsia="SimSun"/>
          <w:kern w:val="2"/>
          <w:lang w:val="en-US" w:eastAsia="zh-CN"/>
        </w:rPr>
      </w:pPr>
      <w:r w:rsidRPr="00E406F5">
        <w:rPr>
          <w:rFonts w:eastAsia="SimSun"/>
          <w:b/>
          <w:bCs/>
          <w:kern w:val="2"/>
          <w:lang w:val="en-US" w:eastAsia="zh-CN"/>
        </w:rPr>
        <w:lastRenderedPageBreak/>
        <w:t>AS tag in NAIS source authentication (cf. Section 10.3.2):</w:t>
      </w:r>
      <w:r w:rsidRPr="00E406F5">
        <w:rPr>
          <w:rFonts w:eastAsia="SimSun"/>
          <w:kern w:val="2"/>
          <w:lang w:val="en-US" w:eastAsia="zh-CN"/>
        </w:rPr>
        <w:t xml:space="preserve"> When a packet leaves its source domain, the egress border router adds an AS-specific MAC to the packet, computed with a secret shared with the destination AS or the destination host. Clearly, the used algorithm for MAC computation can be negotiated between the communicating parties beforehand, providing flexibility in choice of the algorithm.</w:t>
      </w:r>
    </w:p>
    <w:p w14:paraId="22C8FE30" w14:textId="77777777" w:rsidR="001970BF" w:rsidRPr="00E406F5" w:rsidRDefault="001970BF" w:rsidP="003E06C4">
      <w:pPr>
        <w:widowControl w:val="0"/>
        <w:numPr>
          <w:ilvl w:val="0"/>
          <w:numId w:val="38"/>
        </w:numPr>
        <w:spacing w:before="0"/>
        <w:jc w:val="both"/>
        <w:rPr>
          <w:rFonts w:eastAsia="SimSun"/>
          <w:kern w:val="2"/>
          <w:lang w:val="en-US" w:eastAsia="zh-CN"/>
        </w:rPr>
      </w:pPr>
      <w:r w:rsidRPr="00E406F5">
        <w:rPr>
          <w:rFonts w:eastAsia="SimSun"/>
          <w:b/>
          <w:bCs/>
          <w:kern w:val="2"/>
          <w:lang w:val="en-US" w:eastAsia="zh-CN"/>
        </w:rPr>
        <w:t>Computation of reservation tags in QoS system (cf. Section 10.3.3):</w:t>
      </w:r>
      <w:r w:rsidRPr="00E406F5">
        <w:rPr>
          <w:rFonts w:eastAsia="SimSun"/>
          <w:kern w:val="2"/>
          <w:lang w:val="en-US" w:eastAsia="zh-CN"/>
        </w:rPr>
        <w:t xml:space="preserve"> In the reservation process, the authenticity of AS-specific reservation information is protected by a MAC, resulting in a reservation tag. Since this MAC is only intended for the AS itself to verify, the MAC algorithm can be chosen at the discretion of the respective AS, without any coordination needed.</w:t>
      </w:r>
    </w:p>
    <w:p w14:paraId="13CC4F55" w14:textId="77777777" w:rsidR="001970BF" w:rsidRPr="00E406F5" w:rsidRDefault="001970BF" w:rsidP="003E06C4">
      <w:pPr>
        <w:widowControl w:val="0"/>
        <w:numPr>
          <w:ilvl w:val="0"/>
          <w:numId w:val="35"/>
        </w:numPr>
        <w:spacing w:before="0" w:afterLines="50" w:after="120"/>
        <w:jc w:val="both"/>
        <w:rPr>
          <w:rFonts w:eastAsia="SimSun"/>
          <w:i/>
          <w:iCs/>
          <w:kern w:val="2"/>
          <w:lang w:val="en-US" w:eastAsia="zh-CN"/>
        </w:rPr>
      </w:pPr>
      <w:r w:rsidRPr="00E406F5">
        <w:rPr>
          <w:rFonts w:eastAsia="SimSun"/>
          <w:b/>
          <w:bCs/>
          <w:kern w:val="2"/>
          <w:lang w:val="en-US" w:eastAsia="zh-CN"/>
        </w:rPr>
        <w:t>Signatures for path information (cf. Section 10.3.4):</w:t>
      </w:r>
      <w:r w:rsidRPr="00E406F5">
        <w:rPr>
          <w:rFonts w:eastAsia="SimSun"/>
          <w:kern w:val="2"/>
          <w:lang w:val="en-US" w:eastAsia="zh-CN"/>
        </w:rPr>
        <w:t xml:space="preserve"> In the path-discovery process, the path-segment construction beacons are extended by </w:t>
      </w:r>
      <w:proofErr w:type="spellStart"/>
      <w:r w:rsidRPr="00E406F5">
        <w:rPr>
          <w:rFonts w:eastAsia="SimSun"/>
          <w:kern w:val="2"/>
          <w:lang w:val="en-US" w:eastAsia="zh-CN"/>
        </w:rPr>
        <w:t>ASes</w:t>
      </w:r>
      <w:proofErr w:type="spellEnd"/>
      <w:r w:rsidRPr="00E406F5">
        <w:rPr>
          <w:rFonts w:eastAsia="SimSun"/>
          <w:kern w:val="2"/>
          <w:lang w:val="en-US" w:eastAsia="zh-CN"/>
        </w:rPr>
        <w:t xml:space="preserve"> with path information, which needs to be protected with a signature in order to be universally verifiable. In order to obtain algorithm agility for the signature algorithm, we envision that an AS can protect its added information by multiple signatures using different algorithms, while always explicitly naming the used signing algorithm. A consumer of created path segments can thus always check whether a trusted signature algorithm was used in the creation of the path segment. Algorithm diversity may also give rise to varying security properties across path segments in a transparent manner, enabling end-hosts to take account of the desired security level in their path selection.</w:t>
      </w:r>
    </w:p>
    <w:p w14:paraId="200C25D4" w14:textId="77777777" w:rsidR="001970BF" w:rsidRPr="00E406F5" w:rsidRDefault="001970BF" w:rsidP="001970BF">
      <w:pPr>
        <w:widowControl w:val="0"/>
        <w:spacing w:before="0" w:afterLines="50" w:after="120"/>
        <w:ind w:left="720"/>
        <w:jc w:val="both"/>
        <w:rPr>
          <w:rFonts w:eastAsia="SimSun"/>
          <w:i/>
          <w:iCs/>
          <w:kern w:val="2"/>
          <w:lang w:val="en-US" w:eastAsia="zh-CN"/>
        </w:rPr>
      </w:pPr>
    </w:p>
    <w:p w14:paraId="0D140777" w14:textId="77777777" w:rsidR="001970BF" w:rsidRPr="00E406F5" w:rsidRDefault="001970BF" w:rsidP="003E06C4">
      <w:pPr>
        <w:widowControl w:val="0"/>
        <w:numPr>
          <w:ilvl w:val="2"/>
          <w:numId w:val="81"/>
        </w:numPr>
        <w:spacing w:before="0" w:afterLines="50" w:after="120"/>
        <w:ind w:left="922" w:hanging="562"/>
        <w:outlineLvl w:val="2"/>
        <w:rPr>
          <w:rFonts w:eastAsia="SimSun"/>
          <w:b/>
          <w:bCs/>
          <w:kern w:val="2"/>
          <w:lang w:val="en-US" w:eastAsia="zh-CN"/>
        </w:rPr>
      </w:pPr>
      <w:bookmarkStart w:id="336" w:name="_Toc39853903"/>
      <w:r w:rsidRPr="00E406F5">
        <w:rPr>
          <w:rFonts w:eastAsia="SimSun"/>
          <w:b/>
          <w:bCs/>
          <w:kern w:val="2"/>
          <w:lang w:val="en-US" w:eastAsia="zh-CN"/>
        </w:rPr>
        <w:t>Class of security level</w:t>
      </w:r>
      <w:bookmarkEnd w:id="336"/>
    </w:p>
    <w:p w14:paraId="546F24B7"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Although security is desirable for almost any use case in an inter-domain network, security often comes at the price of additional processing, latency or complexity, reducing the efficiency of communication. For some use cases, it may thus be desirable to trade security for efficiency. An end-host should thus be able to employ security functions depending on the desired security properties. The proposed security architecture for Network 2030 allows an end-host to adapt its guarantees to its demand for security in manifold ways:</w:t>
      </w:r>
    </w:p>
    <w:p w14:paraId="46E05B12" w14:textId="77777777" w:rsidR="001970BF" w:rsidRPr="00E406F5" w:rsidRDefault="001970BF" w:rsidP="003E06C4">
      <w:pPr>
        <w:widowControl w:val="0"/>
        <w:numPr>
          <w:ilvl w:val="0"/>
          <w:numId w:val="36"/>
        </w:numPr>
        <w:spacing w:before="0" w:afterLines="50" w:after="120"/>
        <w:jc w:val="both"/>
        <w:rPr>
          <w:rFonts w:eastAsia="SimSun"/>
          <w:kern w:val="2"/>
          <w:lang w:val="en-US" w:eastAsia="zh-CN"/>
        </w:rPr>
      </w:pPr>
      <w:r w:rsidRPr="00E406F5">
        <w:rPr>
          <w:rFonts w:eastAsia="SimSun"/>
          <w:b/>
          <w:bCs/>
          <w:kern w:val="2"/>
          <w:lang w:val="en-US" w:eastAsia="zh-CN"/>
        </w:rPr>
        <w:t>Privacy and source authentication and with NAIS (cf. Section 10.3.2):</w:t>
      </w:r>
      <w:r w:rsidRPr="00E406F5">
        <w:rPr>
          <w:rFonts w:eastAsia="SimSun"/>
          <w:kern w:val="2"/>
          <w:lang w:val="en-US" w:eastAsia="zh-CN"/>
        </w:rPr>
        <w:t xml:space="preserve"> In NAIS, achieving sender privacy requires address translation process by the AS. If an end-host is not interested in privacy, it must use its real IP instead of an </w:t>
      </w:r>
      <w:proofErr w:type="spellStart"/>
      <w:r w:rsidRPr="00E406F5">
        <w:rPr>
          <w:rFonts w:eastAsia="SimSun"/>
          <w:kern w:val="2"/>
          <w:lang w:val="en-US" w:eastAsia="zh-CN"/>
        </w:rPr>
        <w:t>ELoc</w:t>
      </w:r>
      <w:proofErr w:type="spellEnd"/>
      <w:r w:rsidRPr="00E406F5">
        <w:rPr>
          <w:rFonts w:eastAsia="SimSun"/>
          <w:kern w:val="2"/>
          <w:lang w:val="en-US" w:eastAsia="zh-CN"/>
        </w:rPr>
        <w:t xml:space="preserve"> as source IP and signal in the packet that no address translation is needed (alternatively, bypassing address translation could be the default option). Source authentication requires a MAC computation by the home-AS border router, which could be instructed to not perform this origin authentication. However, it depends on the ingress policy of the destination AS whether such non-authenticated traffic would be accepted.</w:t>
      </w:r>
    </w:p>
    <w:p w14:paraId="28128C2B" w14:textId="77777777" w:rsidR="001970BF" w:rsidRPr="00E406F5" w:rsidRDefault="001970BF" w:rsidP="003E06C4">
      <w:pPr>
        <w:widowControl w:val="0"/>
        <w:numPr>
          <w:ilvl w:val="0"/>
          <w:numId w:val="36"/>
        </w:numPr>
        <w:spacing w:before="0" w:afterLines="50" w:after="120"/>
        <w:jc w:val="both"/>
        <w:rPr>
          <w:rFonts w:eastAsia="SimSun"/>
          <w:kern w:val="2"/>
          <w:lang w:val="en-US" w:eastAsia="zh-CN"/>
        </w:rPr>
      </w:pPr>
      <w:r w:rsidRPr="00E406F5">
        <w:rPr>
          <w:rFonts w:eastAsia="SimSun"/>
          <w:b/>
          <w:bCs/>
          <w:kern w:val="2"/>
          <w:lang w:val="en-US" w:eastAsia="zh-CN"/>
        </w:rPr>
        <w:t>Bandwidth reservation for a QoS system (cf. Section 10.3.3):</w:t>
      </w:r>
      <w:r w:rsidRPr="00E406F5">
        <w:rPr>
          <w:rFonts w:eastAsia="SimSun"/>
          <w:kern w:val="2"/>
          <w:lang w:val="en-US" w:eastAsia="zh-CN"/>
        </w:rPr>
        <w:t xml:space="preserve"> By design, bandwidth reservation is an on-demand service. An end-host can purchase a bandwidth reservation for critical communication or rely upon best-effort transmission for less critical communication. By adapting the reservation amount, an end-host can obtain the optimal degree of insurance against link overload.</w:t>
      </w:r>
    </w:p>
    <w:p w14:paraId="6A982429" w14:textId="77777777" w:rsidR="001970BF" w:rsidRPr="00E406F5" w:rsidRDefault="001970BF" w:rsidP="003E06C4">
      <w:pPr>
        <w:widowControl w:val="0"/>
        <w:numPr>
          <w:ilvl w:val="0"/>
          <w:numId w:val="36"/>
        </w:numPr>
        <w:spacing w:before="0" w:afterLines="50" w:after="120"/>
        <w:jc w:val="both"/>
        <w:rPr>
          <w:rFonts w:eastAsia="SimSun"/>
          <w:kern w:val="2"/>
          <w:lang w:val="en-US" w:eastAsia="zh-CN"/>
        </w:rPr>
      </w:pPr>
      <w:r w:rsidRPr="00E406F5">
        <w:rPr>
          <w:rFonts w:eastAsia="SimSun"/>
          <w:b/>
          <w:bCs/>
          <w:kern w:val="2"/>
          <w:lang w:val="en-US" w:eastAsia="zh-CN"/>
        </w:rPr>
        <w:t>Path awareness (cf. Section 10.3.4):</w:t>
      </w:r>
      <w:r w:rsidRPr="00E406F5">
        <w:rPr>
          <w:rFonts w:eastAsia="SimSun"/>
          <w:kern w:val="2"/>
          <w:lang w:val="en-US" w:eastAsia="zh-CN"/>
        </w:rPr>
        <w:t xml:space="preserve"> Having path awareness allows an end-host to strike the optimal balance between security and performance in a multitude of ways. For example, an end-host can leverage path information to balance the degree of multipath transmissions with the overhead of managing multiple connections. Moreover, an end-host can choose paths according to performance properties (bandwidth, latency, loss, etc.) or according to security properties (location, confidence in path-information authenticity, </w:t>
      </w:r>
      <w:proofErr w:type="spellStart"/>
      <w:r w:rsidRPr="00E406F5">
        <w:rPr>
          <w:rFonts w:eastAsia="SimSun"/>
          <w:kern w:val="2"/>
          <w:lang w:val="en-US" w:eastAsia="zh-CN"/>
        </w:rPr>
        <w:t>disjointness</w:t>
      </w:r>
      <w:proofErr w:type="spellEnd"/>
      <w:r w:rsidRPr="00E406F5">
        <w:rPr>
          <w:rFonts w:eastAsia="SimSun"/>
          <w:kern w:val="2"/>
          <w:lang w:val="en-US" w:eastAsia="zh-CN"/>
        </w:rPr>
        <w:t>, etc.).</w:t>
      </w:r>
    </w:p>
    <w:p w14:paraId="69B0313A" w14:textId="77777777" w:rsidR="001970BF" w:rsidRPr="00E406F5" w:rsidRDefault="001970BF" w:rsidP="001970BF">
      <w:pPr>
        <w:widowControl w:val="0"/>
        <w:spacing w:before="0" w:afterLines="50" w:after="120"/>
        <w:ind w:left="360"/>
        <w:jc w:val="both"/>
        <w:rPr>
          <w:rFonts w:eastAsia="SimSun"/>
          <w:kern w:val="2"/>
          <w:lang w:val="en-US" w:eastAsia="zh-CN"/>
        </w:rPr>
      </w:pPr>
    </w:p>
    <w:p w14:paraId="275D7356" w14:textId="44C5F43B" w:rsidR="001970BF" w:rsidRPr="00133370" w:rsidRDefault="001970BF" w:rsidP="003E06C4">
      <w:pPr>
        <w:pStyle w:val="ListParagraph"/>
        <w:widowControl w:val="0"/>
        <w:numPr>
          <w:ilvl w:val="2"/>
          <w:numId w:val="81"/>
        </w:numPr>
        <w:spacing w:before="0" w:afterLines="50" w:after="120"/>
        <w:ind w:left="1080"/>
        <w:outlineLvl w:val="2"/>
        <w:rPr>
          <w:rFonts w:eastAsia="SimSun"/>
          <w:b/>
          <w:bCs/>
          <w:kern w:val="2"/>
          <w:lang w:val="en-US" w:eastAsia="zh-CN"/>
        </w:rPr>
      </w:pPr>
      <w:bookmarkStart w:id="337" w:name="_Toc39853904"/>
      <w:r w:rsidRPr="00133370">
        <w:rPr>
          <w:rFonts w:eastAsia="SimSun"/>
          <w:b/>
          <w:bCs/>
          <w:kern w:val="2"/>
          <w:lang w:val="en-US" w:eastAsia="zh-CN"/>
        </w:rPr>
        <w:t>New roles and features</w:t>
      </w:r>
      <w:bookmarkEnd w:id="337"/>
    </w:p>
    <w:p w14:paraId="471E67FC" w14:textId="77777777" w:rsidR="001970BF" w:rsidRPr="00E406F5" w:rsidRDefault="001970BF" w:rsidP="001970BF">
      <w:pPr>
        <w:widowControl w:val="0"/>
        <w:spacing w:before="0" w:afterLines="50" w:after="120"/>
        <w:jc w:val="both"/>
        <w:rPr>
          <w:rFonts w:eastAsia="SimSun"/>
          <w:kern w:val="2"/>
          <w:lang w:val="en-US" w:eastAsia="zh-CN"/>
        </w:rPr>
      </w:pPr>
      <w:commentRangeStart w:id="338"/>
      <w:r w:rsidRPr="00E406F5">
        <w:rPr>
          <w:rFonts w:eastAsia="SimSun"/>
          <w:kern w:val="2"/>
          <w:lang w:val="en-US" w:eastAsia="zh-CN"/>
        </w:rPr>
        <w:t xml:space="preserve">In this section, we aim at listing the new devices, services, and processes that are needed in the security architecture proposed in Section </w:t>
      </w:r>
      <w:r w:rsidRPr="00E406F5">
        <w:rPr>
          <w:rFonts w:eastAsia="SimSun"/>
          <w:kern w:val="2"/>
          <w:lang w:val="en-US" w:eastAsia="zh-CN"/>
        </w:rPr>
        <w:fldChar w:fldCharType="begin"/>
      </w:r>
      <w:r w:rsidRPr="00E406F5">
        <w:rPr>
          <w:rFonts w:eastAsia="SimSun"/>
          <w:kern w:val="2"/>
          <w:lang w:val="en-US" w:eastAsia="zh-CN"/>
        </w:rPr>
        <w:instrText xml:space="preserve"> REF _Ref33599762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w:t>
      </w:r>
      <w:r w:rsidRPr="00E406F5">
        <w:rPr>
          <w:rFonts w:eastAsia="SimSun"/>
          <w:kern w:val="2"/>
          <w:lang w:val="en-US" w:eastAsia="zh-CN"/>
        </w:rPr>
        <w:fldChar w:fldCharType="end"/>
      </w:r>
      <w:r w:rsidRPr="00E406F5">
        <w:rPr>
          <w:rFonts w:eastAsia="SimSun"/>
          <w:kern w:val="2"/>
          <w:lang w:val="en-US" w:eastAsia="zh-CN"/>
        </w:rPr>
        <w:t xml:space="preserve">.  </w:t>
      </w:r>
      <w:commentRangeEnd w:id="338"/>
      <w:r w:rsidR="00133370">
        <w:rPr>
          <w:rStyle w:val="CommentReference"/>
          <w:rFonts w:eastAsia="Times New Roman"/>
          <w:lang w:val="en-US" w:eastAsia="en-US"/>
        </w:rPr>
        <w:commentReference w:id="338"/>
      </w:r>
      <w:r w:rsidRPr="00E406F5">
        <w:rPr>
          <w:rFonts w:eastAsia="SimSun"/>
          <w:kern w:val="2"/>
          <w:lang w:val="en-US" w:eastAsia="zh-CN"/>
        </w:rPr>
        <w:tab/>
      </w:r>
      <w:r w:rsidRPr="00E406F5" w:rsidDel="004F7CB2">
        <w:rPr>
          <w:rFonts w:eastAsia="SimSun"/>
          <w:kern w:val="2"/>
          <w:lang w:val="en-US" w:eastAsia="zh-CN"/>
        </w:rPr>
        <w:t xml:space="preserve"> </w:t>
      </w:r>
    </w:p>
    <w:p w14:paraId="7487FBCC" w14:textId="77777777" w:rsidR="001970BF" w:rsidRPr="00E406F5" w:rsidRDefault="001970BF" w:rsidP="003E06C4">
      <w:pPr>
        <w:widowControl w:val="0"/>
        <w:numPr>
          <w:ilvl w:val="2"/>
          <w:numId w:val="81"/>
        </w:numPr>
        <w:spacing w:before="0" w:afterLines="50" w:after="120"/>
        <w:ind w:left="922" w:hanging="562"/>
        <w:outlineLvl w:val="2"/>
        <w:rPr>
          <w:rFonts w:eastAsia="SimSun"/>
          <w:b/>
          <w:bCs/>
          <w:kern w:val="2"/>
          <w:lang w:val="en-US" w:eastAsia="zh-CN"/>
        </w:rPr>
      </w:pPr>
      <w:bookmarkStart w:id="339" w:name="_Toc39853905"/>
      <w:r w:rsidRPr="00E406F5">
        <w:rPr>
          <w:rFonts w:eastAsia="SimSun"/>
          <w:b/>
          <w:bCs/>
          <w:kern w:val="2"/>
          <w:lang w:val="en-US" w:eastAsia="zh-CN"/>
        </w:rPr>
        <w:t>NAIS for source authentication and privacy</w:t>
      </w:r>
      <w:bookmarkEnd w:id="339"/>
    </w:p>
    <w:p w14:paraId="1FD3A55E"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Section </w:t>
      </w:r>
      <w:r w:rsidRPr="00E406F5">
        <w:rPr>
          <w:rFonts w:eastAsia="SimSun"/>
          <w:kern w:val="2"/>
          <w:lang w:val="en-US" w:eastAsia="zh-CN"/>
        </w:rPr>
        <w:fldChar w:fldCharType="begin"/>
      </w:r>
      <w:r w:rsidRPr="00E406F5">
        <w:rPr>
          <w:rFonts w:eastAsia="SimSun"/>
          <w:kern w:val="2"/>
          <w:lang w:val="en-US" w:eastAsia="zh-CN"/>
        </w:rPr>
        <w:instrText xml:space="preserve"> REF _Ref33627043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10.3.2</w:t>
      </w:r>
      <w:r w:rsidRPr="00E406F5">
        <w:rPr>
          <w:rFonts w:eastAsia="SimSun"/>
          <w:kern w:val="2"/>
          <w:lang w:val="en-US" w:eastAsia="zh-CN"/>
        </w:rPr>
        <w:fldChar w:fldCharType="end"/>
      </w:r>
      <w:r w:rsidRPr="00E406F5">
        <w:rPr>
          <w:rFonts w:eastAsia="SimSun"/>
          <w:kern w:val="2"/>
          <w:lang w:val="en-US" w:eastAsia="zh-CN"/>
        </w:rPr>
        <w:t xml:space="preserve">, we presented NAIS, a network architecture that enables source authentication in an inter-domain context while preserving sender and receiver privacy. In summary, domain operators act as privacy brokers for their internal nodes, forwarding packets with a pseudonymous address as source IP but certifying that the packet originated from within it. Internally, the AS takes precautions against spoofing. Given a misbehaving flow, the destination domain can direct a so-called shut-off request to the auditing agent of the source domain </w:t>
      </w:r>
      <w:r w:rsidRPr="00E406F5">
        <w:rPr>
          <w:rFonts w:eastAsia="SimSun"/>
          <w:kern w:val="2"/>
          <w:lang w:val="en-US" w:eastAsia="zh-CN"/>
        </w:rPr>
        <w:lastRenderedPageBreak/>
        <w:t xml:space="preserve">such that the malicious traffic is stopped early. Figure </w:t>
      </w:r>
      <w:r w:rsidRPr="00E406F5">
        <w:rPr>
          <w:rFonts w:eastAsia="SimSun"/>
          <w:kern w:val="2"/>
          <w:lang w:val="en-US" w:eastAsia="zh-CN"/>
        </w:rPr>
        <w:fldChar w:fldCharType="begin"/>
      </w:r>
      <w:r w:rsidRPr="00E406F5">
        <w:rPr>
          <w:rFonts w:eastAsia="SimSun"/>
          <w:kern w:val="2"/>
          <w:lang w:val="en-US" w:eastAsia="zh-CN"/>
        </w:rPr>
        <w:instrText xml:space="preserve"> REF NAISArchitectureFigure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noProof/>
          <w:kern w:val="2"/>
          <w:lang w:val="en-US" w:eastAsia="zh-CN"/>
        </w:rPr>
        <w:t>6</w:t>
      </w:r>
      <w:r w:rsidRPr="00E406F5">
        <w:rPr>
          <w:rFonts w:eastAsia="SimSun"/>
          <w:kern w:val="2"/>
          <w:lang w:val="en-US" w:eastAsia="zh-CN"/>
        </w:rPr>
        <w:fldChar w:fldCharType="end"/>
      </w:r>
      <w:r w:rsidRPr="00E406F5">
        <w:rPr>
          <w:rFonts w:eastAsia="SimSun"/>
          <w:kern w:val="2"/>
          <w:lang w:val="en-US" w:eastAsia="zh-CN"/>
        </w:rPr>
        <w:t xml:space="preserve"> presents the NAIS architecture in detail, with all the new devices and services needed:</w:t>
      </w:r>
    </w:p>
    <w:p w14:paraId="157BBC20" w14:textId="77777777" w:rsidR="001970BF" w:rsidRPr="00E406F5" w:rsidRDefault="001970BF" w:rsidP="001970BF">
      <w:pPr>
        <w:widowControl w:val="0"/>
        <w:spacing w:before="0" w:afterLines="50" w:after="120"/>
        <w:jc w:val="both"/>
        <w:rPr>
          <w:rFonts w:eastAsia="SimSun"/>
          <w:kern w:val="2"/>
          <w:lang w:val="en-US" w:eastAsia="zh-CN"/>
        </w:rPr>
      </w:pPr>
    </w:p>
    <w:p w14:paraId="46ECDB36" w14:textId="5FDF6BC9" w:rsidR="001970BF" w:rsidRPr="00E406F5" w:rsidRDefault="001970BF" w:rsidP="001970BF">
      <w:pPr>
        <w:keepNext/>
        <w:widowControl w:val="0"/>
        <w:spacing w:before="0" w:after="50"/>
        <w:jc w:val="center"/>
        <w:rPr>
          <w:rFonts w:eastAsia="SimSun"/>
          <w:kern w:val="2"/>
          <w:lang w:val="en-US" w:eastAsia="zh-CN"/>
        </w:rPr>
      </w:pPr>
      <w:r w:rsidRPr="00E406F5">
        <w:rPr>
          <w:rFonts w:eastAsia="SimSun"/>
          <w:noProof/>
          <w:kern w:val="2"/>
          <w:lang w:val="en-US" w:eastAsia="en-US"/>
        </w:rPr>
        <w:drawing>
          <wp:inline distT="0" distB="0" distL="0" distR="0" wp14:anchorId="08F80A2D" wp14:editId="1724847D">
            <wp:extent cx="5281728" cy="1904688"/>
            <wp:effectExtent l="0" t="0" r="0" b="63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1728" cy="1904688"/>
                    </a:xfrm>
                    <a:prstGeom prst="rect">
                      <a:avLst/>
                    </a:prstGeom>
                  </pic:spPr>
                </pic:pic>
              </a:graphicData>
            </a:graphic>
          </wp:inline>
        </w:drawing>
      </w:r>
    </w:p>
    <w:p w14:paraId="6D5EB99A" w14:textId="77777777" w:rsidR="00CE4F4D" w:rsidRPr="00300C45" w:rsidRDefault="00CE4F4D" w:rsidP="001970BF">
      <w:pPr>
        <w:widowControl w:val="0"/>
        <w:spacing w:before="0"/>
        <w:jc w:val="center"/>
        <w:rPr>
          <w:rFonts w:eastAsia="Times New Roman"/>
          <w:b/>
          <w:bCs/>
          <w:lang w:val="en-US" w:eastAsia="en-US"/>
        </w:rPr>
      </w:pPr>
    </w:p>
    <w:p w14:paraId="07A27A51" w14:textId="5047CBB5" w:rsidR="001970BF" w:rsidRPr="00E406F5" w:rsidRDefault="00CE4F4D" w:rsidP="001970BF">
      <w:pPr>
        <w:widowControl w:val="0"/>
        <w:spacing w:before="0"/>
        <w:jc w:val="center"/>
        <w:rPr>
          <w:rFonts w:eastAsia="SimHei"/>
          <w:kern w:val="2"/>
          <w:lang w:val="en-US" w:eastAsia="zh-CN"/>
        </w:rPr>
      </w:pPr>
      <w:bookmarkStart w:id="340" w:name="_Toc39854016"/>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49</w:t>
      </w:r>
      <w:r w:rsidRPr="004F4418">
        <w:rPr>
          <w:rFonts w:eastAsia="Times New Roman"/>
          <w:b/>
          <w:bCs/>
          <w:lang w:val="en-US" w:eastAsia="en-US"/>
        </w:rPr>
        <w:fldChar w:fldCharType="end"/>
      </w:r>
      <w:proofErr w:type="gramStart"/>
      <w:r w:rsidRPr="004F4418">
        <w:rPr>
          <w:rFonts w:eastAsia="Times New Roman"/>
          <w:b/>
          <w:bCs/>
          <w:lang w:val="en-US" w:eastAsia="en-US"/>
        </w:rPr>
        <w:t>-</w:t>
      </w:r>
      <w:r w:rsidRPr="00436F8E">
        <w:rPr>
          <w:rFonts w:eastAsia="Times New Roman"/>
          <w:bCs/>
          <w:lang w:val="en-US" w:eastAsia="en-US"/>
        </w:rPr>
        <w:t xml:space="preserve"> </w:t>
      </w:r>
      <w:r w:rsidR="001970BF" w:rsidRPr="00E406F5">
        <w:rPr>
          <w:rFonts w:eastAsia="SimHei"/>
          <w:kern w:val="2"/>
          <w:lang w:val="en-US" w:eastAsia="zh-CN"/>
        </w:rPr>
        <w:t xml:space="preserve"> Network</w:t>
      </w:r>
      <w:proofErr w:type="gramEnd"/>
      <w:r w:rsidR="001970BF" w:rsidRPr="00E406F5">
        <w:rPr>
          <w:rFonts w:eastAsia="SimHei"/>
          <w:kern w:val="2"/>
          <w:lang w:val="en-US" w:eastAsia="zh-CN"/>
        </w:rPr>
        <w:t xml:space="preserve"> Architecture with Intrinsic Security</w:t>
      </w:r>
      <w:bookmarkEnd w:id="340"/>
    </w:p>
    <w:p w14:paraId="66033F2E" w14:textId="77777777" w:rsidR="00CE4F4D" w:rsidRPr="00E406F5" w:rsidRDefault="00CE4F4D" w:rsidP="001970BF">
      <w:pPr>
        <w:widowControl w:val="0"/>
        <w:spacing w:before="0"/>
        <w:jc w:val="center"/>
        <w:rPr>
          <w:rFonts w:eastAsia="Times New Roman"/>
          <w:kern w:val="2"/>
          <w:lang w:val="en-US" w:eastAsia="en-US"/>
        </w:rPr>
      </w:pPr>
    </w:p>
    <w:p w14:paraId="7F3B24C7"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The </w:t>
      </w:r>
      <w:r w:rsidRPr="00E406F5">
        <w:rPr>
          <w:rFonts w:eastAsia="Times New Roman"/>
          <w:b/>
          <w:bCs/>
          <w:kern w:val="2"/>
          <w:lang w:val="en-US" w:eastAsia="en-US"/>
        </w:rPr>
        <w:t>Identity Manager</w:t>
      </w:r>
      <w:r w:rsidRPr="00E406F5">
        <w:rPr>
          <w:rFonts w:eastAsia="SimSun"/>
          <w:kern w:val="2"/>
          <w:lang w:val="en-US" w:eastAsia="zh-CN"/>
        </w:rPr>
        <w:t xml:space="preserve"> is responsible for managing the identities of hosts within a domain and distributing a permanent </w:t>
      </w:r>
      <w:r w:rsidRPr="00E406F5">
        <w:rPr>
          <w:rFonts w:eastAsia="SimSun"/>
          <w:i/>
          <w:kern w:val="2"/>
          <w:lang w:val="en-US" w:eastAsia="zh-CN"/>
        </w:rPr>
        <w:t>Host Identifier</w:t>
      </w:r>
      <w:r w:rsidRPr="00E406F5">
        <w:rPr>
          <w:rFonts w:eastAsia="SimSun"/>
          <w:kern w:val="2"/>
          <w:lang w:val="en-US" w:eastAsia="zh-CN"/>
        </w:rPr>
        <w:t xml:space="preserve"> </w:t>
      </w:r>
      <w:r w:rsidRPr="00E406F5">
        <w:rPr>
          <w:rFonts w:eastAsia="SimSun"/>
          <w:i/>
          <w:kern w:val="2"/>
          <w:lang w:val="en-US" w:eastAsia="zh-CN"/>
        </w:rPr>
        <w:t>(HID)</w:t>
      </w:r>
      <w:r w:rsidRPr="00E406F5">
        <w:rPr>
          <w:rFonts w:eastAsia="SimSun"/>
          <w:kern w:val="2"/>
          <w:lang w:val="en-US" w:eastAsia="zh-CN"/>
        </w:rPr>
        <w:t xml:space="preserve"> and an </w:t>
      </w:r>
      <w:r w:rsidRPr="00E406F5">
        <w:rPr>
          <w:rFonts w:eastAsia="SimSun"/>
          <w:i/>
          <w:kern w:val="2"/>
          <w:lang w:val="en-US" w:eastAsia="zh-CN"/>
        </w:rPr>
        <w:t>anonymous ephemeral and encrypted identifier</w:t>
      </w:r>
      <w:r w:rsidRPr="00E406F5">
        <w:rPr>
          <w:rFonts w:eastAsia="SimSun"/>
          <w:kern w:val="2"/>
          <w:lang w:val="en-US" w:eastAsia="zh-CN"/>
        </w:rPr>
        <w:t xml:space="preserve"> </w:t>
      </w:r>
      <w:r w:rsidRPr="00E406F5">
        <w:rPr>
          <w:rFonts w:eastAsia="SimSun"/>
          <w:i/>
          <w:kern w:val="2"/>
          <w:lang w:val="en-US" w:eastAsia="zh-CN"/>
        </w:rPr>
        <w:t>(EID)</w:t>
      </w:r>
      <w:r w:rsidRPr="00E406F5">
        <w:rPr>
          <w:rFonts w:eastAsia="SimSun"/>
          <w:kern w:val="2"/>
          <w:lang w:val="en-US" w:eastAsia="zh-CN"/>
        </w:rPr>
        <w:t xml:space="preserve"> and its credentials for each host.</w:t>
      </w:r>
    </w:p>
    <w:p w14:paraId="1AFEDEB5"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zh-CN"/>
        </w:rPr>
        <w:t xml:space="preserve">The </w:t>
      </w:r>
      <w:r w:rsidRPr="00E406F5">
        <w:rPr>
          <w:rFonts w:eastAsia="Times New Roman"/>
          <w:b/>
          <w:bCs/>
          <w:kern w:val="2"/>
          <w:lang w:val="en-US" w:eastAsia="zh-CN"/>
        </w:rPr>
        <w:t>ID Authenticator</w:t>
      </w:r>
      <w:r w:rsidRPr="00E406F5">
        <w:rPr>
          <w:rFonts w:eastAsia="Times New Roman"/>
          <w:kern w:val="2"/>
          <w:lang w:val="en-US" w:eastAsia="zh-CN"/>
        </w:rPr>
        <w:t xml:space="preserve"> authenticates the EID owner, checking whether a certain host possesses the credentials for a certain EID. If yes, the host obtains an authentication tag that will allow it to obtain an </w:t>
      </w:r>
      <w:proofErr w:type="spellStart"/>
      <w:r w:rsidRPr="00E406F5">
        <w:rPr>
          <w:rFonts w:eastAsia="Times New Roman"/>
          <w:kern w:val="2"/>
          <w:lang w:val="en-US" w:eastAsia="zh-CN"/>
        </w:rPr>
        <w:t>ELoc</w:t>
      </w:r>
      <w:proofErr w:type="spellEnd"/>
      <w:r w:rsidRPr="00E406F5">
        <w:rPr>
          <w:rFonts w:eastAsia="Times New Roman"/>
          <w:kern w:val="2"/>
          <w:lang w:val="en-US" w:eastAsia="zh-CN"/>
        </w:rPr>
        <w:t xml:space="preserve"> from the Local DHCP server and pass the ID/Loc Verifier.</w:t>
      </w:r>
    </w:p>
    <w:p w14:paraId="3EB27555"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ID</w:t>
      </w:r>
      <w:r w:rsidRPr="00E406F5">
        <w:rPr>
          <w:rFonts w:eastAsia="SimSun"/>
          <w:b/>
          <w:bCs/>
          <w:kern w:val="2"/>
          <w:lang w:val="en-US" w:eastAsia="zh-CN"/>
        </w:rPr>
        <w:t>/Loc</w:t>
      </w:r>
      <w:r w:rsidRPr="00E406F5">
        <w:rPr>
          <w:rFonts w:eastAsia="Times New Roman"/>
          <w:b/>
          <w:bCs/>
          <w:kern w:val="2"/>
          <w:lang w:val="en-US" w:eastAsia="zh-CN"/>
        </w:rPr>
        <w:t xml:space="preserve"> Verifier</w:t>
      </w:r>
      <w:r w:rsidRPr="00E406F5">
        <w:rPr>
          <w:rFonts w:eastAsia="Times New Roman"/>
          <w:kern w:val="2"/>
          <w:lang w:val="en-US" w:eastAsia="zh-CN"/>
        </w:rPr>
        <w:t xml:space="preserve"> is a router with authenticity verification function that verifies the authenticity of the sender and filters out spurious or malicious packets.</w:t>
      </w:r>
    </w:p>
    <w:p w14:paraId="5F4C24D4" w14:textId="77777777" w:rsidR="001970BF" w:rsidRPr="00E406F5" w:rsidRDefault="001970BF" w:rsidP="003E06C4">
      <w:pPr>
        <w:widowControl w:val="0"/>
        <w:numPr>
          <w:ilvl w:val="0"/>
          <w:numId w:val="33"/>
        </w:numPr>
        <w:overflowPunct w:val="0"/>
        <w:autoSpaceDE w:val="0"/>
        <w:autoSpaceDN w:val="0"/>
        <w:spacing w:before="0" w:after="50"/>
        <w:jc w:val="both"/>
        <w:rPr>
          <w:rFonts w:eastAsia="SimSun"/>
          <w:iCs/>
          <w:kern w:val="2"/>
          <w:lang w:val="en-US" w:eastAsia="zh-CN"/>
        </w:rPr>
      </w:pPr>
      <w:r w:rsidRPr="00E406F5">
        <w:rPr>
          <w:rFonts w:eastAsia="SimSun"/>
          <w:iCs/>
          <w:kern w:val="2"/>
          <w:lang w:val="en-US" w:eastAsia="zh-CN"/>
        </w:rPr>
        <w:t xml:space="preserve">The </w:t>
      </w:r>
      <w:r w:rsidRPr="00E406F5">
        <w:rPr>
          <w:rFonts w:eastAsia="SimSun"/>
          <w:b/>
          <w:bCs/>
          <w:iCs/>
          <w:kern w:val="2"/>
          <w:lang w:val="en-US" w:eastAsia="zh-CN"/>
        </w:rPr>
        <w:t>Obfuscator</w:t>
      </w:r>
      <w:r w:rsidRPr="00E406F5">
        <w:rPr>
          <w:rFonts w:eastAsia="SimSun"/>
          <w:iCs/>
          <w:kern w:val="2"/>
          <w:lang w:val="en-US" w:eastAsia="zh-CN"/>
        </w:rPr>
        <w:t xml:space="preserve"> takes charge of translating the internal </w:t>
      </w:r>
      <w:proofErr w:type="spellStart"/>
      <w:r w:rsidRPr="00E406F5">
        <w:rPr>
          <w:rFonts w:eastAsia="SimSun"/>
          <w:iCs/>
          <w:kern w:val="2"/>
          <w:lang w:val="en-US" w:eastAsia="zh-CN"/>
        </w:rPr>
        <w:t>ELoc</w:t>
      </w:r>
      <w:proofErr w:type="spellEnd"/>
      <w:r w:rsidRPr="00E406F5">
        <w:rPr>
          <w:rFonts w:eastAsia="SimSun"/>
          <w:iCs/>
          <w:kern w:val="2"/>
          <w:lang w:val="en-US" w:eastAsia="zh-CN"/>
        </w:rPr>
        <w:t xml:space="preserve"> to an external </w:t>
      </w:r>
      <w:proofErr w:type="spellStart"/>
      <w:r w:rsidRPr="00E406F5">
        <w:rPr>
          <w:rFonts w:eastAsia="SimSun"/>
          <w:iCs/>
          <w:kern w:val="2"/>
          <w:lang w:val="en-US" w:eastAsia="zh-CN"/>
        </w:rPr>
        <w:t>ELoc</w:t>
      </w:r>
      <w:proofErr w:type="spellEnd"/>
      <w:r w:rsidRPr="00E406F5">
        <w:rPr>
          <w:rFonts w:eastAsia="SimSun"/>
          <w:iCs/>
          <w:kern w:val="2"/>
          <w:lang w:val="en-US" w:eastAsia="zh-CN"/>
        </w:rPr>
        <w:t xml:space="preserve"> which can be frequently changed to impede association analysis.  </w:t>
      </w:r>
    </w:p>
    <w:p w14:paraId="072DC8E3"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Local DHCP server</w:t>
      </w:r>
      <w:r w:rsidRPr="00E406F5">
        <w:rPr>
          <w:rFonts w:eastAsia="Times New Roman"/>
          <w:kern w:val="2"/>
          <w:lang w:val="en-US" w:eastAsia="zh-CN"/>
        </w:rPr>
        <w:t xml:space="preserve"> manages and distributes </w:t>
      </w:r>
      <w:r w:rsidRPr="00E406F5">
        <w:rPr>
          <w:rFonts w:eastAsia="SimSun"/>
          <w:kern w:val="2"/>
          <w:lang w:val="en-US" w:eastAsia="zh-CN"/>
        </w:rPr>
        <w:t>ephemeral and encrypted</w:t>
      </w:r>
      <w:r w:rsidRPr="00E406F5">
        <w:rPr>
          <w:rFonts w:eastAsia="Times New Roman"/>
          <w:kern w:val="2"/>
          <w:lang w:val="en-US" w:eastAsia="zh-CN"/>
        </w:rPr>
        <w:t xml:space="preserve"> Locators (</w:t>
      </w:r>
      <w:proofErr w:type="spellStart"/>
      <w:r w:rsidRPr="00E406F5">
        <w:rPr>
          <w:rFonts w:eastAsia="Times New Roman"/>
          <w:kern w:val="2"/>
          <w:lang w:val="en-US" w:eastAsia="zh-CN"/>
        </w:rPr>
        <w:t>ELoc</w:t>
      </w:r>
      <w:proofErr w:type="spellEnd"/>
      <w:r w:rsidRPr="00E406F5">
        <w:rPr>
          <w:rFonts w:eastAsia="Times New Roman"/>
          <w:kern w:val="2"/>
          <w:lang w:val="en-US" w:eastAsia="zh-CN"/>
        </w:rPr>
        <w:t>) to hosts within a domain.</w:t>
      </w:r>
    </w:p>
    <w:p w14:paraId="02806736"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source domain border router</w:t>
      </w:r>
      <w:r w:rsidRPr="00E406F5">
        <w:rPr>
          <w:rFonts w:eastAsia="Times New Roman"/>
          <w:kern w:val="2"/>
          <w:lang w:val="en-US" w:eastAsia="zh-CN"/>
        </w:rPr>
        <w:t xml:space="preserve"> also verifies the authenticity of the source before forwarding packets to the </w:t>
      </w:r>
      <w:proofErr w:type="gramStart"/>
      <w:r w:rsidRPr="00E406F5">
        <w:rPr>
          <w:rFonts w:eastAsia="Times New Roman"/>
          <w:kern w:val="2"/>
          <w:lang w:val="en-US" w:eastAsia="zh-CN"/>
        </w:rPr>
        <w:t>Internet, and</w:t>
      </w:r>
      <w:proofErr w:type="gramEnd"/>
      <w:r w:rsidRPr="00E406F5">
        <w:rPr>
          <w:rFonts w:eastAsia="Times New Roman"/>
          <w:kern w:val="2"/>
          <w:lang w:val="en-US" w:eastAsia="zh-CN"/>
        </w:rPr>
        <w:t xml:space="preserve"> adds a </w:t>
      </w:r>
      <w:r w:rsidRPr="00E406F5">
        <w:rPr>
          <w:rFonts w:eastAsia="Times New Roman"/>
          <w:i/>
          <w:kern w:val="2"/>
          <w:lang w:val="en-US" w:eastAsia="zh-CN"/>
        </w:rPr>
        <w:t>domain ID (DID)</w:t>
      </w:r>
      <w:r w:rsidRPr="00E406F5">
        <w:rPr>
          <w:rFonts w:eastAsia="Times New Roman"/>
          <w:kern w:val="2"/>
          <w:lang w:val="en-US" w:eastAsia="zh-CN"/>
        </w:rPr>
        <w:t xml:space="preserve"> and a </w:t>
      </w:r>
      <w:r w:rsidRPr="00E406F5">
        <w:rPr>
          <w:rFonts w:eastAsia="Times New Roman"/>
          <w:i/>
          <w:kern w:val="2"/>
          <w:lang w:val="en-US" w:eastAsia="zh-CN"/>
        </w:rPr>
        <w:t>domain-code</w:t>
      </w:r>
      <w:r w:rsidRPr="00E406F5">
        <w:rPr>
          <w:rFonts w:eastAsia="Times New Roman"/>
          <w:kern w:val="2"/>
          <w:lang w:val="en-US" w:eastAsia="zh-CN"/>
        </w:rPr>
        <w:t xml:space="preserve"> as a verifiable domain tag. When the packet arrives at the destination domain, the corresponding border router can filter out the fake source packet by verifying the authenticity of the source domain ID.</w:t>
      </w:r>
    </w:p>
    <w:p w14:paraId="130445AE" w14:textId="77777777" w:rsidR="001970BF" w:rsidRPr="00E406F5" w:rsidRDefault="001970BF" w:rsidP="003E06C4">
      <w:pPr>
        <w:widowControl w:val="0"/>
        <w:numPr>
          <w:ilvl w:val="0"/>
          <w:numId w:val="33"/>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The </w:t>
      </w:r>
      <w:r w:rsidRPr="00E406F5">
        <w:rPr>
          <w:rFonts w:eastAsia="Times New Roman"/>
          <w:b/>
          <w:bCs/>
          <w:kern w:val="2"/>
          <w:lang w:val="en-US" w:eastAsia="en-US"/>
        </w:rPr>
        <w:t>Audit Agent</w:t>
      </w:r>
      <w:r w:rsidRPr="00E406F5">
        <w:rPr>
          <w:rFonts w:eastAsia="Times New Roman"/>
          <w:kern w:val="2"/>
          <w:lang w:val="en-US" w:eastAsia="en-US"/>
        </w:rPr>
        <w:t xml:space="preserve"> is responsible for tracking and auditing illegal traffic.</w:t>
      </w:r>
    </w:p>
    <w:p w14:paraId="25F1ED7F" w14:textId="77777777" w:rsidR="001970BF" w:rsidRPr="00E406F5" w:rsidRDefault="001970BF" w:rsidP="001970BF">
      <w:pPr>
        <w:widowControl w:val="0"/>
        <w:spacing w:before="0" w:afterLines="50" w:after="120"/>
        <w:jc w:val="both"/>
        <w:rPr>
          <w:rFonts w:eastAsia="SimSun"/>
          <w:kern w:val="2"/>
          <w:lang w:val="en-US" w:eastAsia="zh-CN"/>
        </w:rPr>
      </w:pPr>
    </w:p>
    <w:p w14:paraId="4D30DDFA" w14:textId="77777777" w:rsidR="001970BF" w:rsidRPr="00E406F5" w:rsidRDefault="001970BF" w:rsidP="003E06C4">
      <w:pPr>
        <w:widowControl w:val="0"/>
        <w:numPr>
          <w:ilvl w:val="2"/>
          <w:numId w:val="81"/>
        </w:numPr>
        <w:spacing w:before="0" w:afterLines="50" w:after="120"/>
        <w:ind w:left="922" w:hanging="562"/>
        <w:outlineLvl w:val="2"/>
        <w:rPr>
          <w:rFonts w:eastAsia="SimSun"/>
          <w:b/>
          <w:bCs/>
          <w:kern w:val="2"/>
          <w:lang w:val="en-US" w:eastAsia="zh-CN"/>
        </w:rPr>
      </w:pPr>
      <w:bookmarkStart w:id="341" w:name="_Toc39853906"/>
      <w:commentRangeStart w:id="342"/>
      <w:r w:rsidRPr="00E406F5">
        <w:rPr>
          <w:rFonts w:eastAsia="SimSun"/>
          <w:b/>
          <w:bCs/>
          <w:kern w:val="2"/>
          <w:lang w:val="en-US" w:eastAsia="zh-CN"/>
        </w:rPr>
        <w:t>Bandwidth-reservation system for inter-domain QoS</w:t>
      </w:r>
      <w:bookmarkEnd w:id="341"/>
    </w:p>
    <w:p w14:paraId="66C0AC8A"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For bandwidth-reservation systems such as the system proposed in Section </w:t>
      </w:r>
      <w:r w:rsidRPr="00E406F5">
        <w:rPr>
          <w:rFonts w:eastAsia="SimSun"/>
          <w:kern w:val="2"/>
          <w:lang w:val="en-US" w:eastAsia="zh-CN"/>
        </w:rPr>
        <w:fldChar w:fldCharType="begin"/>
      </w:r>
      <w:r w:rsidRPr="00E406F5">
        <w:rPr>
          <w:rFonts w:eastAsia="SimSun"/>
          <w:kern w:val="2"/>
          <w:lang w:val="en-US" w:eastAsia="zh-CN"/>
        </w:rPr>
        <w:instrText xml:space="preserve"> REF _Ref33627030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10.3.3</w:t>
      </w:r>
      <w:r w:rsidRPr="00E406F5">
        <w:rPr>
          <w:rFonts w:eastAsia="SimSun"/>
          <w:kern w:val="2"/>
          <w:lang w:val="en-US" w:eastAsia="zh-CN"/>
        </w:rPr>
        <w:fldChar w:fldCharType="end"/>
      </w:r>
      <w:r w:rsidRPr="00E406F5">
        <w:rPr>
          <w:rFonts w:eastAsia="SimSun"/>
          <w:kern w:val="2"/>
          <w:lang w:val="en-US" w:eastAsia="zh-CN"/>
        </w:rPr>
        <w:t>, every AS requires a reservation accounting server that manages the reservation requests arriving at the border routers, as well as keep track of available bandwidth that can be reserved. The border routers need to be extended with MAC computation functionality such that the data-plane processing can verify the reservation tag in packets.</w:t>
      </w:r>
    </w:p>
    <w:p w14:paraId="08A8197B" w14:textId="77777777" w:rsidR="001970BF" w:rsidRPr="00E406F5" w:rsidRDefault="001970BF" w:rsidP="00A04F7F">
      <w:pPr>
        <w:widowControl w:val="0"/>
        <w:spacing w:before="0" w:afterLines="50" w:after="120"/>
        <w:ind w:left="360"/>
        <w:jc w:val="both"/>
        <w:rPr>
          <w:rFonts w:eastAsia="SimSun"/>
          <w:kern w:val="2"/>
          <w:lang w:val="en-US" w:eastAsia="zh-CN"/>
        </w:rPr>
      </w:pPr>
    </w:p>
    <w:p w14:paraId="33E63403" w14:textId="77777777" w:rsidR="001970BF" w:rsidRPr="00E406F5" w:rsidRDefault="001970BF" w:rsidP="003E06C4">
      <w:pPr>
        <w:widowControl w:val="0"/>
        <w:numPr>
          <w:ilvl w:val="2"/>
          <w:numId w:val="81"/>
        </w:numPr>
        <w:spacing w:before="0" w:afterLines="50" w:after="120"/>
        <w:ind w:left="1080"/>
        <w:outlineLvl w:val="2"/>
        <w:rPr>
          <w:rFonts w:eastAsia="SimSun"/>
          <w:b/>
          <w:bCs/>
          <w:kern w:val="2"/>
          <w:lang w:val="en-US" w:eastAsia="zh-CN"/>
        </w:rPr>
      </w:pPr>
      <w:bookmarkStart w:id="343" w:name="_Toc39853907"/>
      <w:r w:rsidRPr="00E406F5">
        <w:rPr>
          <w:rFonts w:eastAsia="SimSun"/>
          <w:b/>
          <w:bCs/>
          <w:kern w:val="2"/>
          <w:lang w:val="en-US" w:eastAsia="zh-CN"/>
        </w:rPr>
        <w:t>Path-aware network architecture</w:t>
      </w:r>
      <w:bookmarkEnd w:id="343"/>
    </w:p>
    <w:p w14:paraId="21663700" w14:textId="08968EA4"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order to enrich Network 2030 with inter-domain path awareness, </w:t>
      </w:r>
      <w:r w:rsidR="003B6881">
        <w:rPr>
          <w:rFonts w:eastAsia="SimSun"/>
          <w:kern w:val="2"/>
          <w:lang w:val="en-US" w:eastAsia="zh-CN"/>
        </w:rPr>
        <w:t>additional services are needed. For instance, in the SCION architecture every AS deploys</w:t>
      </w:r>
      <w:r w:rsidRPr="00E406F5">
        <w:rPr>
          <w:rFonts w:eastAsia="SimSun"/>
          <w:kern w:val="2"/>
          <w:lang w:val="en-US" w:eastAsia="zh-CN"/>
        </w:rPr>
        <w:t xml:space="preserve"> the following two additional services:</w:t>
      </w:r>
    </w:p>
    <w:p w14:paraId="6958C1A8" w14:textId="77777777" w:rsidR="001970BF" w:rsidRPr="00E406F5" w:rsidRDefault="001970BF" w:rsidP="003E06C4">
      <w:pPr>
        <w:widowControl w:val="0"/>
        <w:numPr>
          <w:ilvl w:val="0"/>
          <w:numId w:val="37"/>
        </w:numPr>
        <w:spacing w:before="0" w:afterLines="50" w:after="120"/>
        <w:jc w:val="both"/>
        <w:rPr>
          <w:rFonts w:eastAsia="SimSun"/>
          <w:kern w:val="2"/>
          <w:lang w:val="en-US" w:eastAsia="zh-CN"/>
        </w:rPr>
      </w:pPr>
      <w:r w:rsidRPr="00E406F5">
        <w:rPr>
          <w:rFonts w:eastAsia="SimSun"/>
          <w:b/>
          <w:bCs/>
          <w:kern w:val="2"/>
          <w:lang w:val="en-US" w:eastAsia="zh-CN"/>
        </w:rPr>
        <w:t>Beacon service:</w:t>
      </w:r>
      <w:r w:rsidRPr="00E406F5">
        <w:rPr>
          <w:rFonts w:eastAsia="SimSun"/>
          <w:kern w:val="2"/>
          <w:lang w:val="en-US" w:eastAsia="zh-CN"/>
        </w:rPr>
        <w:t xml:space="preserve"> Required for managing the path-segment construction beacons. The beacon service adds the relevant information to beacons and forwards the beacons to downstream </w:t>
      </w:r>
      <w:proofErr w:type="spellStart"/>
      <w:r w:rsidRPr="00E406F5">
        <w:rPr>
          <w:rFonts w:eastAsia="SimSun"/>
          <w:kern w:val="2"/>
          <w:lang w:val="en-US" w:eastAsia="zh-CN"/>
        </w:rPr>
        <w:t>ASes</w:t>
      </w:r>
      <w:proofErr w:type="spellEnd"/>
      <w:r w:rsidRPr="00E406F5">
        <w:rPr>
          <w:rFonts w:eastAsia="SimSun"/>
          <w:kern w:val="2"/>
          <w:lang w:val="en-US" w:eastAsia="zh-CN"/>
        </w:rPr>
        <w:t xml:space="preserve"> according to the domain’s policy.</w:t>
      </w:r>
    </w:p>
    <w:p w14:paraId="0D0A2EE3" w14:textId="77777777" w:rsidR="001970BF" w:rsidRPr="00E406F5" w:rsidRDefault="001970BF" w:rsidP="003E06C4">
      <w:pPr>
        <w:widowControl w:val="0"/>
        <w:numPr>
          <w:ilvl w:val="0"/>
          <w:numId w:val="37"/>
        </w:numPr>
        <w:spacing w:before="0" w:afterLines="50" w:after="120"/>
        <w:jc w:val="both"/>
        <w:rPr>
          <w:rFonts w:eastAsia="SimSun"/>
          <w:kern w:val="2"/>
          <w:lang w:val="en-US" w:eastAsia="zh-CN"/>
        </w:rPr>
      </w:pPr>
      <w:r w:rsidRPr="00E406F5">
        <w:rPr>
          <w:rFonts w:eastAsia="SimSun"/>
          <w:b/>
          <w:bCs/>
          <w:kern w:val="2"/>
          <w:lang w:val="en-US" w:eastAsia="zh-CN"/>
        </w:rPr>
        <w:t>Path service:</w:t>
      </w:r>
      <w:r w:rsidRPr="00E406F5">
        <w:rPr>
          <w:rFonts w:eastAsia="SimSun"/>
          <w:kern w:val="2"/>
          <w:lang w:val="en-US" w:eastAsia="zh-CN"/>
        </w:rPr>
        <w:t xml:space="preserve"> Required for enabling lookups of paths for a given destination. The path servers cache path segments for the network topology, providing end-hosts with the necessary information to reach destinations. In case there are no cached path segments for a given destination, the path service of a </w:t>
      </w:r>
      <w:r w:rsidRPr="00E406F5">
        <w:rPr>
          <w:rFonts w:eastAsia="SimSun"/>
          <w:kern w:val="2"/>
          <w:lang w:val="en-US" w:eastAsia="zh-CN"/>
        </w:rPr>
        <w:lastRenderedPageBreak/>
        <w:t>domain requests corresponding path segments from another path service, usually from an ISD core path service.</w:t>
      </w:r>
    </w:p>
    <w:p w14:paraId="5AB580AC" w14:textId="5B0F9282" w:rsidR="001970BF"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In order to grant path control to end-hosts, border routers must be extended such that the data-plane processing can check the path representation in the packet header. In particular, the border routers should be able to verify that the packet in fact follows the intended path and that this intended path is valid.</w:t>
      </w:r>
      <w:commentRangeEnd w:id="342"/>
      <w:r w:rsidR="00133370">
        <w:rPr>
          <w:rStyle w:val="CommentReference"/>
          <w:rFonts w:eastAsia="Times New Roman"/>
          <w:lang w:val="en-US" w:eastAsia="en-US"/>
        </w:rPr>
        <w:commentReference w:id="342"/>
      </w:r>
    </w:p>
    <w:p w14:paraId="3ACE27D4" w14:textId="1A9DE540" w:rsidR="003B6881" w:rsidRPr="003B6881" w:rsidRDefault="003B6881" w:rsidP="003B6881">
      <w:pPr>
        <w:widowControl w:val="0"/>
        <w:spacing w:before="0" w:afterLines="50" w:after="120"/>
        <w:jc w:val="both"/>
        <w:rPr>
          <w:rFonts w:eastAsia="SimSun"/>
          <w:kern w:val="2"/>
          <w:lang w:val="en-US" w:eastAsia="zh-CN"/>
        </w:rPr>
      </w:pPr>
      <w:r>
        <w:rPr>
          <w:rFonts w:eastAsia="SimSun"/>
          <w:kern w:val="2"/>
          <w:lang w:val="en-US" w:eastAsia="zh-CN"/>
        </w:rPr>
        <w:t xml:space="preserve">[8.1] </w:t>
      </w:r>
      <w:r w:rsidRPr="003B6881">
        <w:rPr>
          <w:rFonts w:eastAsia="SimSun"/>
          <w:kern w:val="2"/>
          <w:lang w:val="en-US" w:eastAsia="zh-CN"/>
        </w:rPr>
        <w:t xml:space="preserve">Adrian </w:t>
      </w:r>
      <w:proofErr w:type="spellStart"/>
      <w:r w:rsidRPr="003B6881">
        <w:rPr>
          <w:rFonts w:eastAsia="SimSun"/>
          <w:kern w:val="2"/>
          <w:lang w:val="en-US" w:eastAsia="zh-CN"/>
        </w:rPr>
        <w:t>Perrig</w:t>
      </w:r>
      <w:proofErr w:type="spellEnd"/>
      <w:r w:rsidRPr="003B6881">
        <w:rPr>
          <w:rFonts w:eastAsia="SimSun"/>
          <w:kern w:val="2"/>
          <w:lang w:val="en-US" w:eastAsia="zh-CN"/>
        </w:rPr>
        <w:t xml:space="preserve">, Pawel </w:t>
      </w:r>
      <w:proofErr w:type="spellStart"/>
      <w:r w:rsidRPr="003B6881">
        <w:rPr>
          <w:rFonts w:eastAsia="SimSun"/>
          <w:kern w:val="2"/>
          <w:lang w:val="en-US" w:eastAsia="zh-CN"/>
        </w:rPr>
        <w:t>Szalachowski</w:t>
      </w:r>
      <w:proofErr w:type="spellEnd"/>
      <w:r w:rsidRPr="003B6881">
        <w:rPr>
          <w:rFonts w:eastAsia="SimSun"/>
          <w:kern w:val="2"/>
          <w:lang w:val="en-US" w:eastAsia="zh-CN"/>
        </w:rPr>
        <w:t xml:space="preserve">, Raphael M. </w:t>
      </w:r>
      <w:proofErr w:type="spellStart"/>
      <w:r w:rsidRPr="003B6881">
        <w:rPr>
          <w:rFonts w:eastAsia="SimSun"/>
          <w:kern w:val="2"/>
          <w:lang w:val="en-US" w:eastAsia="zh-CN"/>
        </w:rPr>
        <w:t>Reischuk</w:t>
      </w:r>
      <w:proofErr w:type="spellEnd"/>
      <w:r w:rsidRPr="003B6881">
        <w:rPr>
          <w:rFonts w:eastAsia="SimSun"/>
          <w:kern w:val="2"/>
          <w:lang w:val="en-US" w:eastAsia="zh-CN"/>
        </w:rPr>
        <w:t xml:space="preserve">, and Laurent </w:t>
      </w:r>
      <w:proofErr w:type="spellStart"/>
      <w:r w:rsidRPr="003B6881">
        <w:rPr>
          <w:rFonts w:eastAsia="SimSun"/>
          <w:kern w:val="2"/>
          <w:lang w:val="en-US" w:eastAsia="zh-CN"/>
        </w:rPr>
        <w:t>Chuat</w:t>
      </w:r>
      <w:proofErr w:type="spellEnd"/>
      <w:r w:rsidRPr="003B6881">
        <w:rPr>
          <w:rFonts w:eastAsia="SimSun"/>
          <w:kern w:val="2"/>
          <w:lang w:val="en-US" w:eastAsia="zh-CN"/>
        </w:rPr>
        <w:t>. SCION: A Secure Internet Architecture. Springer International Publishing, 2017.</w:t>
      </w:r>
    </w:p>
    <w:p w14:paraId="7F746701" w14:textId="4A9F9489" w:rsidR="003B6881" w:rsidRPr="00E406F5" w:rsidRDefault="003B6881" w:rsidP="003B6881">
      <w:pPr>
        <w:widowControl w:val="0"/>
        <w:spacing w:before="0" w:afterLines="50" w:after="120"/>
        <w:jc w:val="both"/>
        <w:rPr>
          <w:rFonts w:eastAsia="SimSun"/>
          <w:kern w:val="2"/>
          <w:lang w:val="en-US" w:eastAsia="zh-CN"/>
        </w:rPr>
      </w:pPr>
      <w:r>
        <w:rPr>
          <w:rFonts w:eastAsia="SimSun"/>
          <w:kern w:val="2"/>
          <w:lang w:val="en-US" w:eastAsia="zh-CN"/>
        </w:rPr>
        <w:t xml:space="preserve">[8.2] </w:t>
      </w:r>
      <w:r w:rsidRPr="003B6881">
        <w:rPr>
          <w:rFonts w:eastAsia="SimSun"/>
          <w:kern w:val="2"/>
          <w:lang w:val="en-US" w:eastAsia="zh-CN"/>
        </w:rPr>
        <w:t>SCION Control-Plane PKI. Accessed in March 2020 at: https://github.com/scionproto/scion/blob/master/doc/ControlPlanePKI.md</w:t>
      </w:r>
    </w:p>
    <w:p w14:paraId="25A68330" w14:textId="58D00101" w:rsidR="001970BF" w:rsidRPr="00E406F5" w:rsidRDefault="003B6881" w:rsidP="001970BF">
      <w:pPr>
        <w:widowControl w:val="0"/>
        <w:spacing w:before="0"/>
        <w:jc w:val="both"/>
        <w:rPr>
          <w:rFonts w:eastAsia="SimSun"/>
          <w:kern w:val="2"/>
          <w:lang w:val="en-US" w:eastAsia="zh-CN"/>
        </w:rPr>
      </w:pPr>
      <w:r>
        <w:rPr>
          <w:rFonts w:eastAsia="SimSun"/>
          <w:kern w:val="2"/>
          <w:lang w:val="en-US" w:eastAsia="zh-CN"/>
        </w:rPr>
        <w:t xml:space="preserve">[8.3] </w:t>
      </w:r>
      <w:r w:rsidR="001970BF" w:rsidRPr="00E406F5">
        <w:rPr>
          <w:rFonts w:eastAsia="SimSun"/>
          <w:kern w:val="2"/>
          <w:lang w:val="en-US" w:eastAsia="zh-CN"/>
        </w:rPr>
        <w:t xml:space="preserve">Liu </w:t>
      </w:r>
      <w:proofErr w:type="spellStart"/>
      <w:r w:rsidR="001970BF" w:rsidRPr="00E406F5">
        <w:rPr>
          <w:rFonts w:eastAsia="SimSun"/>
          <w:kern w:val="2"/>
          <w:lang w:val="en-US" w:eastAsia="zh-CN"/>
        </w:rPr>
        <w:t>Bingyang</w:t>
      </w:r>
      <w:proofErr w:type="spellEnd"/>
      <w:r w:rsidR="001970BF" w:rsidRPr="00E406F5">
        <w:rPr>
          <w:rFonts w:eastAsia="SimSun"/>
          <w:kern w:val="2"/>
          <w:lang w:val="en-US" w:eastAsia="zh-CN"/>
        </w:rPr>
        <w:t xml:space="preserve">, Yang Fei, Ren </w:t>
      </w:r>
      <w:proofErr w:type="spellStart"/>
      <w:r w:rsidR="001970BF" w:rsidRPr="00E406F5">
        <w:rPr>
          <w:rFonts w:eastAsia="SimSun"/>
          <w:kern w:val="2"/>
          <w:lang w:val="en-US" w:eastAsia="zh-CN"/>
        </w:rPr>
        <w:t>Shoushou</w:t>
      </w:r>
      <w:proofErr w:type="spellEnd"/>
      <w:r w:rsidR="001970BF" w:rsidRPr="00E406F5">
        <w:rPr>
          <w:rFonts w:eastAsia="SimSun"/>
          <w:kern w:val="2"/>
          <w:lang w:val="en-US" w:eastAsia="zh-CN"/>
        </w:rPr>
        <w:t xml:space="preserve">, Wei </w:t>
      </w:r>
      <w:proofErr w:type="spellStart"/>
      <w:r w:rsidR="001970BF" w:rsidRPr="00E406F5">
        <w:rPr>
          <w:rFonts w:eastAsia="SimSun"/>
          <w:kern w:val="2"/>
          <w:lang w:val="en-US" w:eastAsia="zh-CN"/>
        </w:rPr>
        <w:t>Xinpeng</w:t>
      </w:r>
      <w:proofErr w:type="spellEnd"/>
      <w:r w:rsidR="001970BF" w:rsidRPr="00E406F5">
        <w:rPr>
          <w:rFonts w:eastAsia="SimSun"/>
          <w:kern w:val="2"/>
          <w:lang w:val="en-US" w:eastAsia="zh-CN"/>
        </w:rPr>
        <w:t xml:space="preserve">, Yang </w:t>
      </w:r>
      <w:proofErr w:type="spellStart"/>
      <w:r w:rsidR="001970BF" w:rsidRPr="00E406F5">
        <w:rPr>
          <w:rFonts w:eastAsia="SimSun"/>
          <w:kern w:val="2"/>
          <w:lang w:val="en-US" w:eastAsia="zh-CN"/>
        </w:rPr>
        <w:t>Xue</w:t>
      </w:r>
      <w:proofErr w:type="spellEnd"/>
      <w:r w:rsidR="001970BF" w:rsidRPr="00E406F5">
        <w:rPr>
          <w:rFonts w:eastAsia="SimSun"/>
          <w:kern w:val="2"/>
          <w:lang w:val="en-US" w:eastAsia="zh-CN"/>
        </w:rPr>
        <w:t xml:space="preserve">, Wang Chuang, and Yan </w:t>
      </w:r>
      <w:proofErr w:type="spellStart"/>
      <w:r w:rsidR="001970BF" w:rsidRPr="00E406F5">
        <w:rPr>
          <w:rFonts w:eastAsia="SimSun"/>
          <w:kern w:val="2"/>
          <w:lang w:val="en-US" w:eastAsia="zh-CN"/>
        </w:rPr>
        <w:t>Zhiwei</w:t>
      </w:r>
      <w:proofErr w:type="spellEnd"/>
      <w:r w:rsidR="001970BF" w:rsidRPr="00E406F5">
        <w:rPr>
          <w:rFonts w:eastAsia="SimSun"/>
          <w:kern w:val="2"/>
          <w:lang w:val="en-US" w:eastAsia="zh-CN"/>
        </w:rPr>
        <w:t>. Decentralized Internet Infrastructure (</w:t>
      </w:r>
      <w:r w:rsidR="001970BF" w:rsidRPr="00E406F5">
        <w:rPr>
          <w:rFonts w:eastAsia="SimSun" w:hint="eastAsia"/>
          <w:kern w:val="2"/>
          <w:lang w:val="en-US" w:eastAsia="zh-CN"/>
        </w:rPr>
        <w:t>去中心化互联网基础设施</w:t>
      </w:r>
      <w:r w:rsidR="001970BF" w:rsidRPr="00E406F5">
        <w:rPr>
          <w:rFonts w:eastAsia="SimSun"/>
          <w:kern w:val="2"/>
          <w:lang w:val="en-US" w:eastAsia="zh-CN"/>
        </w:rPr>
        <w:t>). Telecommunication Science (</w:t>
      </w:r>
      <w:r w:rsidR="001970BF" w:rsidRPr="00E406F5">
        <w:rPr>
          <w:rFonts w:eastAsia="SimSun" w:hint="eastAsia"/>
          <w:kern w:val="2"/>
          <w:lang w:val="en-US" w:eastAsia="zh-CN"/>
        </w:rPr>
        <w:t>电信科学</w:t>
      </w:r>
      <w:r w:rsidR="001970BF" w:rsidRPr="00E406F5">
        <w:rPr>
          <w:rFonts w:eastAsia="SimSun"/>
          <w:kern w:val="2"/>
          <w:lang w:val="en-US" w:eastAsia="zh-CN"/>
        </w:rPr>
        <w:t>). 2019. Online: http://www.infocomm-journal.com/dxkx/article/2019/1000-0801/1000-0801-35-8-00074.shtml</w:t>
      </w:r>
    </w:p>
    <w:p w14:paraId="000384AF" w14:textId="6A39EA46" w:rsidR="001970BF" w:rsidRPr="00E406F5" w:rsidRDefault="003B6881" w:rsidP="001970BF">
      <w:pPr>
        <w:widowControl w:val="0"/>
        <w:spacing w:before="0"/>
        <w:jc w:val="both"/>
        <w:rPr>
          <w:rFonts w:eastAsia="SimSun"/>
          <w:kern w:val="2"/>
          <w:lang w:val="en-US" w:eastAsia="zh-CN"/>
        </w:rPr>
      </w:pPr>
      <w:r>
        <w:rPr>
          <w:rFonts w:eastAsia="SimSun"/>
          <w:kern w:val="2"/>
          <w:lang w:val="en-US" w:eastAsia="zh-CN"/>
        </w:rPr>
        <w:t xml:space="preserve">[8.4] </w:t>
      </w:r>
      <w:r w:rsidR="001970BF" w:rsidRPr="00E406F5">
        <w:rPr>
          <w:rFonts w:eastAsia="SimSun"/>
          <w:kern w:val="2"/>
          <w:lang w:val="en-US" w:eastAsia="zh-CN"/>
        </w:rPr>
        <w:t xml:space="preserve">Jiang </w:t>
      </w:r>
      <w:proofErr w:type="spellStart"/>
      <w:r w:rsidR="001970BF" w:rsidRPr="00E406F5">
        <w:rPr>
          <w:rFonts w:eastAsia="SimSun"/>
          <w:kern w:val="2"/>
          <w:lang w:val="en-US" w:eastAsia="zh-CN"/>
        </w:rPr>
        <w:t>Weiyu</w:t>
      </w:r>
      <w:proofErr w:type="spellEnd"/>
      <w:r w:rsidR="001970BF" w:rsidRPr="00E406F5">
        <w:rPr>
          <w:rFonts w:eastAsia="SimSun"/>
          <w:kern w:val="2"/>
          <w:lang w:val="en-US" w:eastAsia="zh-CN"/>
        </w:rPr>
        <w:t xml:space="preserve">, Liu </w:t>
      </w:r>
      <w:proofErr w:type="spellStart"/>
      <w:r w:rsidR="001970BF" w:rsidRPr="00E406F5">
        <w:rPr>
          <w:rFonts w:eastAsia="SimSun"/>
          <w:kern w:val="2"/>
          <w:lang w:val="en-US" w:eastAsia="zh-CN"/>
        </w:rPr>
        <w:t>Bingyang</w:t>
      </w:r>
      <w:proofErr w:type="spellEnd"/>
      <w:r w:rsidR="001970BF" w:rsidRPr="00E406F5">
        <w:rPr>
          <w:rFonts w:eastAsia="SimSun"/>
          <w:kern w:val="2"/>
          <w:lang w:val="en-US" w:eastAsia="zh-CN"/>
        </w:rPr>
        <w:t>, and Wang Chuang. Network Architecture with Inherent Security Features (</w:t>
      </w:r>
      <w:r w:rsidR="001970BF" w:rsidRPr="00E406F5">
        <w:rPr>
          <w:rFonts w:eastAsia="SimSun" w:hint="eastAsia"/>
          <w:kern w:val="2"/>
          <w:lang w:val="en-US" w:eastAsia="zh-CN"/>
        </w:rPr>
        <w:t>内生安全网络架构</w:t>
      </w:r>
      <w:r w:rsidR="001970BF" w:rsidRPr="00E406F5">
        <w:rPr>
          <w:rFonts w:eastAsia="SimSun"/>
          <w:kern w:val="2"/>
          <w:lang w:val="en-US" w:eastAsia="zh-CN"/>
        </w:rPr>
        <w:t>). Telecommunication Science (</w:t>
      </w:r>
      <w:r w:rsidR="001970BF" w:rsidRPr="00E406F5">
        <w:rPr>
          <w:rFonts w:eastAsia="SimSun" w:hint="eastAsia"/>
          <w:kern w:val="2"/>
          <w:lang w:val="en-US" w:eastAsia="zh-CN"/>
        </w:rPr>
        <w:t>电信科学</w:t>
      </w:r>
      <w:r w:rsidR="001970BF" w:rsidRPr="00E406F5">
        <w:rPr>
          <w:rFonts w:eastAsia="SimSun"/>
          <w:kern w:val="2"/>
          <w:lang w:val="en-US" w:eastAsia="zh-CN"/>
        </w:rPr>
        <w:t>). 2019. Online: http://www.infocomm-journal.com/dxkx/article/2019/1000-0801/1000-0801-35-9-00020.shtml</w:t>
      </w:r>
    </w:p>
    <w:p w14:paraId="2205E28D" w14:textId="2A90C867" w:rsidR="001970BF" w:rsidRPr="00E406F5" w:rsidRDefault="003B6881" w:rsidP="001970BF">
      <w:pPr>
        <w:widowControl w:val="0"/>
        <w:spacing w:before="0"/>
        <w:jc w:val="both"/>
        <w:rPr>
          <w:rFonts w:eastAsia="SimSun"/>
          <w:kern w:val="2"/>
          <w:lang w:val="en-US" w:eastAsia="zh-CN"/>
        </w:rPr>
      </w:pPr>
      <w:r>
        <w:rPr>
          <w:rFonts w:eastAsia="SimSun"/>
          <w:kern w:val="2"/>
          <w:lang w:val="en-US" w:eastAsia="zh-CN"/>
        </w:rPr>
        <w:t xml:space="preserve">[8.5] </w:t>
      </w:r>
      <w:proofErr w:type="spellStart"/>
      <w:r w:rsidR="001970BF" w:rsidRPr="00E406F5">
        <w:rPr>
          <w:rFonts w:eastAsia="SimSun"/>
          <w:kern w:val="2"/>
          <w:lang w:val="en-US" w:eastAsia="zh-CN"/>
        </w:rPr>
        <w:t>Taeho</w:t>
      </w:r>
      <w:proofErr w:type="spellEnd"/>
      <w:r w:rsidR="001970BF" w:rsidRPr="00E406F5">
        <w:rPr>
          <w:rFonts w:eastAsia="SimSun"/>
          <w:kern w:val="2"/>
          <w:lang w:val="en-US" w:eastAsia="zh-CN"/>
        </w:rPr>
        <w:t xml:space="preserve"> Lee, Christos Pappas, David Barrera, Pawel </w:t>
      </w:r>
      <w:proofErr w:type="spellStart"/>
      <w:r w:rsidR="001970BF" w:rsidRPr="00E406F5">
        <w:rPr>
          <w:rFonts w:eastAsia="SimSun"/>
          <w:kern w:val="2"/>
          <w:lang w:val="en-US" w:eastAsia="zh-CN"/>
        </w:rPr>
        <w:t>Szalachowski</w:t>
      </w:r>
      <w:proofErr w:type="spellEnd"/>
      <w:r w:rsidR="001970BF" w:rsidRPr="00E406F5">
        <w:rPr>
          <w:rFonts w:eastAsia="SimSun"/>
          <w:kern w:val="2"/>
          <w:lang w:val="en-US" w:eastAsia="zh-CN"/>
        </w:rPr>
        <w:t xml:space="preserve">, and Adrian </w:t>
      </w:r>
      <w:proofErr w:type="spellStart"/>
      <w:r w:rsidR="001970BF" w:rsidRPr="00E406F5">
        <w:rPr>
          <w:rFonts w:eastAsia="SimSun"/>
          <w:kern w:val="2"/>
          <w:lang w:val="en-US" w:eastAsia="zh-CN"/>
        </w:rPr>
        <w:t>Perrig</w:t>
      </w:r>
      <w:proofErr w:type="spellEnd"/>
      <w:r w:rsidR="001970BF" w:rsidRPr="00E406F5">
        <w:rPr>
          <w:rFonts w:eastAsia="SimSun"/>
          <w:kern w:val="2"/>
          <w:lang w:val="en-US" w:eastAsia="zh-CN"/>
        </w:rPr>
        <w:t xml:space="preserve">. Source accountability with domain-brokered privacy. Proceedings of the 12th International on Conference on emerging Networking </w:t>
      </w:r>
      <w:proofErr w:type="spellStart"/>
      <w:r w:rsidR="001970BF" w:rsidRPr="00E406F5">
        <w:rPr>
          <w:rFonts w:eastAsia="SimSun"/>
          <w:kern w:val="2"/>
          <w:lang w:val="en-US" w:eastAsia="zh-CN"/>
        </w:rPr>
        <w:t>EXperiments</w:t>
      </w:r>
      <w:proofErr w:type="spellEnd"/>
      <w:r w:rsidR="001970BF" w:rsidRPr="00E406F5">
        <w:rPr>
          <w:rFonts w:eastAsia="SimSun"/>
          <w:kern w:val="2"/>
          <w:lang w:val="en-US" w:eastAsia="zh-CN"/>
        </w:rPr>
        <w:t xml:space="preserve"> and Technologies. 2016.</w:t>
      </w:r>
    </w:p>
    <w:p w14:paraId="55FA916B" w14:textId="56BFC2EA" w:rsidR="00AC5FB2" w:rsidRPr="00E406F5" w:rsidRDefault="003B6881" w:rsidP="00E406F5">
      <w:pPr>
        <w:rPr>
          <w:rFonts w:eastAsia="SimSun"/>
          <w:kern w:val="2"/>
          <w:lang w:val="en-US" w:eastAsia="zh-CN"/>
        </w:rPr>
      </w:pPr>
      <w:r>
        <w:rPr>
          <w:rFonts w:eastAsia="SimSun"/>
          <w:kern w:val="2"/>
          <w:lang w:val="en-US" w:eastAsia="zh-CN"/>
        </w:rPr>
        <w:t xml:space="preserve">[8.6] </w:t>
      </w:r>
      <w:r w:rsidR="001970BF" w:rsidRPr="00E406F5">
        <w:rPr>
          <w:rFonts w:eastAsia="SimSun"/>
          <w:kern w:val="2"/>
          <w:lang w:val="en-US" w:eastAsia="zh-CN"/>
        </w:rPr>
        <w:t xml:space="preserve">Benjamin </w:t>
      </w:r>
      <w:proofErr w:type="spellStart"/>
      <w:r w:rsidR="001970BF" w:rsidRPr="00E406F5">
        <w:rPr>
          <w:rFonts w:eastAsia="SimSun"/>
          <w:kern w:val="2"/>
          <w:lang w:val="en-US" w:eastAsia="zh-CN"/>
        </w:rPr>
        <w:t>Rothenberger</w:t>
      </w:r>
      <w:proofErr w:type="spellEnd"/>
      <w:r w:rsidR="001970BF" w:rsidRPr="00E406F5">
        <w:rPr>
          <w:rFonts w:eastAsia="SimSun"/>
          <w:kern w:val="2"/>
          <w:lang w:val="en-US" w:eastAsia="zh-CN"/>
        </w:rPr>
        <w:t xml:space="preserve">, Dominik </w:t>
      </w:r>
      <w:proofErr w:type="spellStart"/>
      <w:r w:rsidR="001970BF" w:rsidRPr="00E406F5">
        <w:rPr>
          <w:rFonts w:eastAsia="SimSun"/>
          <w:kern w:val="2"/>
          <w:lang w:val="en-US" w:eastAsia="zh-CN"/>
        </w:rPr>
        <w:t>Roos</w:t>
      </w:r>
      <w:proofErr w:type="spellEnd"/>
      <w:r w:rsidR="001970BF" w:rsidRPr="00E406F5">
        <w:rPr>
          <w:rFonts w:eastAsia="SimSun"/>
          <w:kern w:val="2"/>
          <w:lang w:val="en-US" w:eastAsia="zh-CN"/>
        </w:rPr>
        <w:t xml:space="preserve">, Markus </w:t>
      </w:r>
      <w:proofErr w:type="spellStart"/>
      <w:r w:rsidR="001970BF" w:rsidRPr="00E406F5">
        <w:rPr>
          <w:rFonts w:eastAsia="SimSun"/>
          <w:kern w:val="2"/>
          <w:lang w:val="en-US" w:eastAsia="zh-CN"/>
        </w:rPr>
        <w:t>Legner</w:t>
      </w:r>
      <w:proofErr w:type="spellEnd"/>
      <w:r w:rsidR="001970BF" w:rsidRPr="00E406F5">
        <w:rPr>
          <w:rFonts w:eastAsia="SimSun"/>
          <w:kern w:val="2"/>
          <w:lang w:val="en-US" w:eastAsia="zh-CN"/>
        </w:rPr>
        <w:t xml:space="preserve">, and Adrian </w:t>
      </w:r>
      <w:proofErr w:type="spellStart"/>
      <w:r w:rsidR="001970BF" w:rsidRPr="00E406F5">
        <w:rPr>
          <w:rFonts w:eastAsia="SimSun"/>
          <w:kern w:val="2"/>
          <w:lang w:val="en-US" w:eastAsia="zh-CN"/>
        </w:rPr>
        <w:t>Perrig</w:t>
      </w:r>
      <w:proofErr w:type="spellEnd"/>
      <w:r w:rsidR="001970BF" w:rsidRPr="00E406F5">
        <w:rPr>
          <w:rFonts w:eastAsia="SimSun"/>
          <w:kern w:val="2"/>
          <w:lang w:val="en-US" w:eastAsia="zh-CN"/>
        </w:rPr>
        <w:t>. PISKES: Pragmatic Internet-Scale Key Establishment System. Proceedings of the ACM ASIA Conference on Computer and</w:t>
      </w:r>
      <w:r>
        <w:rPr>
          <w:rFonts w:eastAsia="SimSun"/>
          <w:kern w:val="2"/>
          <w:lang w:val="en-US" w:eastAsia="zh-CN"/>
        </w:rPr>
        <w:t xml:space="preserve"> </w:t>
      </w:r>
      <w:r w:rsidR="001970BF" w:rsidRPr="00E406F5">
        <w:rPr>
          <w:rFonts w:eastAsia="SimSun"/>
          <w:kern w:val="2"/>
          <w:lang w:val="en-US" w:eastAsia="zh-CN"/>
        </w:rPr>
        <w:t>Communications Security (ASIACCS). 2020.</w:t>
      </w:r>
    </w:p>
    <w:p w14:paraId="45657F11" w14:textId="77777777" w:rsidR="00C943AE" w:rsidRPr="00E406F5" w:rsidRDefault="00C943AE" w:rsidP="00A04F7F">
      <w:pPr>
        <w:pStyle w:val="NormalWeb"/>
        <w:outlineLvl w:val="0"/>
        <w:rPr>
          <w:b/>
          <w:color w:val="000000"/>
        </w:rPr>
      </w:pPr>
    </w:p>
    <w:p w14:paraId="1C1C3B96" w14:textId="54DD9714" w:rsidR="00AB3A8E" w:rsidRPr="00E406F5" w:rsidRDefault="00AB3A8E" w:rsidP="003E06C4">
      <w:pPr>
        <w:pStyle w:val="ListParagraph"/>
        <w:numPr>
          <w:ilvl w:val="0"/>
          <w:numId w:val="81"/>
        </w:numPr>
        <w:outlineLvl w:val="0"/>
        <w:rPr>
          <w:b/>
        </w:rPr>
      </w:pPr>
      <w:bookmarkStart w:id="344" w:name="_Toc39853908"/>
      <w:proofErr w:type="gramStart"/>
      <w:r w:rsidRPr="00E406F5">
        <w:rPr>
          <w:b/>
        </w:rPr>
        <w:t xml:space="preserve">QoS </w:t>
      </w:r>
      <w:r w:rsidR="00AC5FB2" w:rsidRPr="00E406F5">
        <w:rPr>
          <w:b/>
        </w:rPr>
        <w:t xml:space="preserve"> (</w:t>
      </w:r>
      <w:proofErr w:type="spellStart"/>
      <w:proofErr w:type="gramEnd"/>
      <w:r w:rsidR="00AC5FB2" w:rsidRPr="00E406F5">
        <w:rPr>
          <w:b/>
        </w:rPr>
        <w:t>Toerless</w:t>
      </w:r>
      <w:proofErr w:type="spellEnd"/>
      <w:r w:rsidR="00913D16">
        <w:rPr>
          <w:b/>
        </w:rPr>
        <w:t xml:space="preserve"> Eckert</w:t>
      </w:r>
      <w:r w:rsidR="00AC5FB2" w:rsidRPr="00E406F5">
        <w:rPr>
          <w:b/>
        </w:rPr>
        <w:t>)</w:t>
      </w:r>
      <w:bookmarkEnd w:id="344"/>
    </w:p>
    <w:p w14:paraId="3A280FC1" w14:textId="77777777" w:rsidR="00C943AE" w:rsidRPr="00E406F5" w:rsidRDefault="00C943AE" w:rsidP="00A04F7F">
      <w:pPr>
        <w:rPr>
          <w:b/>
        </w:rPr>
      </w:pPr>
    </w:p>
    <w:p w14:paraId="5DF292AF" w14:textId="77777777" w:rsidR="00C34595" w:rsidRPr="00300C45" w:rsidRDefault="00C34595" w:rsidP="00C34595">
      <w:pPr>
        <w:overflowPunct w:val="0"/>
        <w:autoSpaceDE w:val="0"/>
        <w:autoSpaceDN w:val="0"/>
        <w:adjustRightInd w:val="0"/>
        <w:textAlignment w:val="baseline"/>
        <w:rPr>
          <w:rFonts w:eastAsia="Times New Roman"/>
          <w:lang w:eastAsia="en-US"/>
        </w:rPr>
      </w:pPr>
      <w:commentRangeStart w:id="345"/>
      <w:r w:rsidRPr="00300C45">
        <w:rPr>
          <w:rFonts w:eastAsia="Times New Roman"/>
          <w:lang w:eastAsia="en-US"/>
        </w:rPr>
        <w:t xml:space="preserve">Future network (potentially including </w:t>
      </w:r>
      <w:proofErr w:type="gramStart"/>
      <w:r w:rsidRPr="00300C45">
        <w:rPr>
          <w:rFonts w:eastAsia="Times New Roman"/>
          <w:lang w:eastAsia="en-US"/>
        </w:rPr>
        <w:t>data-link</w:t>
      </w:r>
      <w:proofErr w:type="gramEnd"/>
      <w:r w:rsidRPr="00300C45">
        <w:rPr>
          <w:rFonts w:eastAsia="Times New Roman"/>
          <w:lang w:eastAsia="en-US"/>
        </w:rPr>
        <w:t>/transport) layer QoS architectural requirements.</w:t>
      </w:r>
    </w:p>
    <w:p w14:paraId="3DF23817" w14:textId="3DC2433A" w:rsidR="00C34595" w:rsidRPr="005B5918" w:rsidRDefault="00C34595" w:rsidP="003E06C4">
      <w:pPr>
        <w:pStyle w:val="ListParagraph"/>
        <w:keepNext/>
        <w:keepLines/>
        <w:numPr>
          <w:ilvl w:val="1"/>
          <w:numId w:val="82"/>
        </w:numPr>
        <w:overflowPunct w:val="0"/>
        <w:autoSpaceDE w:val="0"/>
        <w:autoSpaceDN w:val="0"/>
        <w:adjustRightInd w:val="0"/>
        <w:spacing w:before="360"/>
        <w:textAlignment w:val="baseline"/>
        <w:outlineLvl w:val="1"/>
        <w:rPr>
          <w:rFonts w:eastAsia="Times New Roman"/>
          <w:b/>
          <w:lang w:eastAsia="en-US"/>
        </w:rPr>
      </w:pPr>
      <w:bookmarkStart w:id="346" w:name="_Toc35530290"/>
      <w:bookmarkStart w:id="347" w:name="_Toc39853909"/>
      <w:r w:rsidRPr="005B5918">
        <w:rPr>
          <w:rFonts w:eastAsia="Times New Roman"/>
          <w:b/>
          <w:lang w:eastAsia="en-US"/>
        </w:rPr>
        <w:t>Definitions</w:t>
      </w:r>
      <w:bookmarkEnd w:id="346"/>
      <w:bookmarkEnd w:id="347"/>
    </w:p>
    <w:p w14:paraId="04187753" w14:textId="77777777" w:rsidR="002545F8" w:rsidRDefault="002545F8" w:rsidP="00C34595">
      <w:pPr>
        <w:overflowPunct w:val="0"/>
        <w:autoSpaceDE w:val="0"/>
        <w:autoSpaceDN w:val="0"/>
        <w:adjustRightInd w:val="0"/>
        <w:textAlignment w:val="baseline"/>
        <w:rPr>
          <w:rFonts w:eastAsia="Times New Roman"/>
          <w:lang w:eastAsia="en-US"/>
        </w:rPr>
      </w:pPr>
    </w:p>
    <w:p w14:paraId="40BC7ED0"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QoS (Quality of Service) is used to describe various functions in different contexts.</w:t>
      </w:r>
    </w:p>
    <w:p w14:paraId="1A59C8DB"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Unless otherwise specified, in this document, QoS is used for the functionality that is most often referred to as QoS in the context of transport, networking or data-link layers: switch/router forwarding-plane functions that impact the absolute or differential drop behaviour, throughput and latency of individual packets and packet flows under uncongested or congested traffic load as well as the required control and management plane functions to support these forwarding-plane functions.</w:t>
      </w:r>
    </w:p>
    <w:p w14:paraId="017B447E"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 xml:space="preserve">Fronthaul and backhaul are terms defined in this document in the new context of a 2030 </w:t>
      </w:r>
      <w:proofErr w:type="gramStart"/>
      <w:r w:rsidRPr="002545F8">
        <w:rPr>
          <w:rFonts w:eastAsia="Times New Roman"/>
          <w:szCs w:val="20"/>
          <w:lang w:eastAsia="en-US"/>
        </w:rPr>
        <w:t>Internet, and</w:t>
      </w:r>
      <w:proofErr w:type="gramEnd"/>
      <w:r w:rsidRPr="002545F8">
        <w:rPr>
          <w:rFonts w:eastAsia="Times New Roman"/>
          <w:szCs w:val="20"/>
          <w:lang w:eastAsia="en-US"/>
        </w:rPr>
        <w:t xml:space="preserve"> are different from the terms mobile fronthaul and mobile backhaul in the context of 3GPP mobile networks.</w:t>
      </w:r>
    </w:p>
    <w:p w14:paraId="70FF3B76"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 xml:space="preserve">ITU-T terms and definitions database at </w:t>
      </w:r>
      <w:hyperlink r:id="rId72" w:history="1">
        <w:r w:rsidRPr="002545F8">
          <w:rPr>
            <w:rFonts w:eastAsia="Times New Roman"/>
            <w:color w:val="0563C1"/>
            <w:szCs w:val="20"/>
            <w:u w:val="single"/>
            <w:lang w:eastAsia="en-US"/>
          </w:rPr>
          <w:t>www.itu.int/go/terminology-database</w:t>
        </w:r>
      </w:hyperlink>
      <w:r w:rsidRPr="002545F8">
        <w:rPr>
          <w:rFonts w:eastAsia="Times New Roman"/>
          <w:szCs w:val="20"/>
          <w:lang w:eastAsia="en-US"/>
        </w:rPr>
        <w:t xml:space="preserve"> </w:t>
      </w:r>
    </w:p>
    <w:p w14:paraId="0A9905B9"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 xml:space="preserve">Other terms defined/used in this document: </w:t>
      </w:r>
    </w:p>
    <w:p w14:paraId="2B7D3FC8"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B5G</w:t>
      </w:r>
      <w:r w:rsidRPr="002545F8">
        <w:rPr>
          <w:rFonts w:eastAsia="Times New Roman"/>
          <w:szCs w:val="20"/>
          <w:lang w:eastAsia="en-US"/>
        </w:rPr>
        <w:tab/>
      </w:r>
      <w:r w:rsidRPr="002545F8">
        <w:rPr>
          <w:rFonts w:eastAsia="Times New Roman"/>
          <w:szCs w:val="20"/>
          <w:lang w:eastAsia="en-US"/>
        </w:rPr>
        <w:tab/>
        <w:t>Beyond 5G</w:t>
      </w:r>
    </w:p>
    <w:p w14:paraId="7F04B09F" w14:textId="77777777" w:rsidR="002545F8" w:rsidRPr="002545F8" w:rsidRDefault="002545F8" w:rsidP="002545F8">
      <w:pPr>
        <w:overflowPunct w:val="0"/>
        <w:autoSpaceDE w:val="0"/>
        <w:autoSpaceDN w:val="0"/>
        <w:adjustRightInd w:val="0"/>
        <w:textAlignment w:val="baseline"/>
        <w:rPr>
          <w:rFonts w:eastAsia="Times New Roman"/>
          <w:szCs w:val="20"/>
          <w:lang w:eastAsia="en-US"/>
        </w:rPr>
      </w:pPr>
      <w:r w:rsidRPr="002545F8">
        <w:rPr>
          <w:rFonts w:eastAsia="Times New Roman"/>
          <w:szCs w:val="20"/>
          <w:lang w:eastAsia="en-US"/>
        </w:rPr>
        <w:t>UPF</w:t>
      </w:r>
      <w:r w:rsidRPr="002545F8">
        <w:rPr>
          <w:rFonts w:eastAsia="Times New Roman"/>
          <w:szCs w:val="20"/>
          <w:lang w:eastAsia="en-US"/>
        </w:rPr>
        <w:tab/>
      </w:r>
      <w:r w:rsidRPr="002545F8">
        <w:rPr>
          <w:rFonts w:eastAsia="Times New Roman"/>
          <w:szCs w:val="20"/>
          <w:lang w:eastAsia="en-US"/>
        </w:rPr>
        <w:tab/>
        <w:t>User Plane Function (5G)</w:t>
      </w:r>
      <w:commentRangeEnd w:id="345"/>
      <w:r w:rsidR="004B7E49">
        <w:rPr>
          <w:rStyle w:val="CommentReference"/>
          <w:rFonts w:eastAsia="Times New Roman"/>
          <w:lang w:val="en-US" w:eastAsia="en-US"/>
        </w:rPr>
        <w:commentReference w:id="345"/>
      </w:r>
    </w:p>
    <w:p w14:paraId="26BF779A" w14:textId="39A66D51" w:rsidR="00C34595" w:rsidRPr="00161A85" w:rsidRDefault="00C34595" w:rsidP="00C34595">
      <w:pPr>
        <w:overflowPunct w:val="0"/>
        <w:autoSpaceDE w:val="0"/>
        <w:autoSpaceDN w:val="0"/>
        <w:adjustRightInd w:val="0"/>
        <w:textAlignment w:val="baseline"/>
        <w:rPr>
          <w:rFonts w:eastAsia="Times New Roman"/>
          <w:lang w:eastAsia="en-US"/>
        </w:rPr>
      </w:pPr>
      <w:r w:rsidRPr="00161A85">
        <w:rPr>
          <w:rFonts w:eastAsia="Times New Roman"/>
          <w:lang w:eastAsia="en-US"/>
        </w:rPr>
        <w:t xml:space="preserve"> </w:t>
      </w:r>
    </w:p>
    <w:p w14:paraId="1A5C12E8" w14:textId="5E77A2E7" w:rsidR="00C34595" w:rsidRPr="00545745" w:rsidRDefault="00A71E8A" w:rsidP="00A71E8A">
      <w:pPr>
        <w:pStyle w:val="ListParagraph"/>
        <w:keepNext/>
        <w:keepLines/>
        <w:overflowPunct w:val="0"/>
        <w:autoSpaceDE w:val="0"/>
        <w:autoSpaceDN w:val="0"/>
        <w:adjustRightInd w:val="0"/>
        <w:spacing w:before="360"/>
        <w:ind w:left="360"/>
        <w:textAlignment w:val="baseline"/>
        <w:outlineLvl w:val="1"/>
        <w:rPr>
          <w:rFonts w:eastAsia="Times New Roman"/>
          <w:b/>
          <w:lang w:eastAsia="en-US"/>
        </w:rPr>
      </w:pPr>
      <w:bookmarkStart w:id="348" w:name="_Toc35530291"/>
      <w:bookmarkStart w:id="349" w:name="_Toc39853910"/>
      <w:r>
        <w:rPr>
          <w:rFonts w:eastAsia="Times New Roman"/>
          <w:b/>
          <w:lang w:eastAsia="en-US"/>
        </w:rPr>
        <w:lastRenderedPageBreak/>
        <w:t>8.2</w:t>
      </w:r>
      <w:r>
        <w:rPr>
          <w:rFonts w:eastAsia="Times New Roman"/>
          <w:b/>
          <w:lang w:eastAsia="en-US"/>
        </w:rPr>
        <w:tab/>
      </w:r>
      <w:r w:rsidR="00C34595" w:rsidRPr="00545745">
        <w:rPr>
          <w:rFonts w:eastAsia="Times New Roman"/>
          <w:b/>
          <w:lang w:eastAsia="en-US"/>
        </w:rPr>
        <w:t>Network 2030 abstraction for QoS</w:t>
      </w:r>
      <w:bookmarkEnd w:id="348"/>
      <w:bookmarkEnd w:id="349"/>
    </w:p>
    <w:p w14:paraId="594E1E74" w14:textId="77777777" w:rsidR="00C34595" w:rsidRPr="00761F24" w:rsidRDefault="00C34595" w:rsidP="00C34595">
      <w:pPr>
        <w:overflowPunct w:val="0"/>
        <w:autoSpaceDE w:val="0"/>
        <w:autoSpaceDN w:val="0"/>
        <w:adjustRightInd w:val="0"/>
        <w:textAlignment w:val="baseline"/>
        <w:rPr>
          <w:rFonts w:eastAsia="Times New Roman"/>
          <w:lang w:eastAsia="en-US"/>
        </w:rPr>
      </w:pPr>
      <w:r w:rsidRPr="00761F24">
        <w:rPr>
          <w:rFonts w:eastAsia="Times New Roman"/>
          <w:lang w:eastAsia="en-US"/>
        </w:rPr>
        <w:t>For the subject of QoS, this section abstracts the networking infrastructure for Internet and private networks towards the conceptual building blocks described here.  These will be used as references in the document for the feasible/required functionalities.</w:t>
      </w:r>
    </w:p>
    <w:p w14:paraId="24F32F9E" w14:textId="7FE9FB4B" w:rsidR="00C34595" w:rsidRPr="00761F24" w:rsidRDefault="00C34595" w:rsidP="003E06C4">
      <w:pPr>
        <w:pStyle w:val="ListParagraph"/>
        <w:keepNext/>
        <w:keepLines/>
        <w:numPr>
          <w:ilvl w:val="2"/>
          <w:numId w:val="83"/>
        </w:numPr>
        <w:overflowPunct w:val="0"/>
        <w:autoSpaceDE w:val="0"/>
        <w:autoSpaceDN w:val="0"/>
        <w:adjustRightInd w:val="0"/>
        <w:spacing w:before="240"/>
        <w:textAlignment w:val="baseline"/>
        <w:outlineLvl w:val="1"/>
        <w:rPr>
          <w:rFonts w:eastAsia="Times New Roman"/>
          <w:b/>
          <w:lang w:eastAsia="en-US"/>
        </w:rPr>
      </w:pPr>
      <w:bookmarkStart w:id="350" w:name="_Toc35530292"/>
      <w:bookmarkStart w:id="351" w:name="_Toc39853911"/>
      <w:r w:rsidRPr="00761F24">
        <w:rPr>
          <w:rFonts w:eastAsia="Times New Roman"/>
          <w:b/>
          <w:lang w:eastAsia="en-US"/>
        </w:rPr>
        <w:t>Introduction and Summary</w:t>
      </w:r>
      <w:bookmarkEnd w:id="350"/>
      <w:bookmarkEnd w:id="351"/>
    </w:p>
    <w:p w14:paraId="495A5F41" w14:textId="77777777" w:rsidR="005F4F04" w:rsidRDefault="005F4F04" w:rsidP="00C34595">
      <w:pPr>
        <w:overflowPunct w:val="0"/>
        <w:autoSpaceDE w:val="0"/>
        <w:autoSpaceDN w:val="0"/>
        <w:adjustRightInd w:val="0"/>
        <w:textAlignment w:val="baseline"/>
        <w:rPr>
          <w:rFonts w:eastAsia="Times New Roman"/>
          <w:lang w:eastAsia="en-US"/>
        </w:rPr>
      </w:pPr>
    </w:p>
    <w:p w14:paraId="00EE021F"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p>
    <w:p w14:paraId="45D41FC6"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noProof/>
          <w:szCs w:val="20"/>
          <w:lang w:val="en-US" w:eastAsia="en-US"/>
        </w:rPr>
        <w:drawing>
          <wp:inline distT="0" distB="0" distL="0" distR="0" wp14:anchorId="4FF062FF" wp14:editId="5412AE25">
            <wp:extent cx="6120765" cy="1273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765" cy="1273810"/>
                    </a:xfrm>
                    <a:prstGeom prst="rect">
                      <a:avLst/>
                    </a:prstGeom>
                  </pic:spPr>
                </pic:pic>
              </a:graphicData>
            </a:graphic>
          </wp:inline>
        </w:drawing>
      </w:r>
    </w:p>
    <w:p w14:paraId="22FC2C11" w14:textId="2151CE79" w:rsidR="002506CB" w:rsidRDefault="002506CB" w:rsidP="002506CB">
      <w:pPr>
        <w:overflowPunct w:val="0"/>
        <w:autoSpaceDE w:val="0"/>
        <w:autoSpaceDN w:val="0"/>
        <w:adjustRightInd w:val="0"/>
        <w:ind w:firstLine="720"/>
        <w:textAlignment w:val="baseline"/>
        <w:rPr>
          <w:rFonts w:eastAsia="Times New Roman"/>
          <w:szCs w:val="20"/>
          <w:lang w:eastAsia="en-US"/>
        </w:rPr>
      </w:pPr>
      <w:bookmarkStart w:id="352" w:name="_Toc39854017"/>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50</w:t>
      </w:r>
      <w:r w:rsidRPr="004F4418">
        <w:rPr>
          <w:rFonts w:eastAsia="Times New Roman"/>
          <w:b/>
          <w:bCs/>
          <w:lang w:val="en-US" w:eastAsia="en-US"/>
        </w:rPr>
        <w:fldChar w:fldCharType="end"/>
      </w:r>
      <w:r w:rsidRPr="004F4418">
        <w:rPr>
          <w:rFonts w:eastAsia="Times New Roman"/>
          <w:b/>
          <w:bCs/>
          <w:lang w:val="en-US" w:eastAsia="en-US"/>
        </w:rPr>
        <w:t>-</w:t>
      </w:r>
      <w:bookmarkEnd w:id="352"/>
      <w:r w:rsidRPr="00436F8E">
        <w:rPr>
          <w:rFonts w:eastAsia="Times New Roman"/>
          <w:bCs/>
          <w:lang w:val="en-US" w:eastAsia="en-US"/>
        </w:rPr>
        <w:t xml:space="preserve"> </w:t>
      </w:r>
      <w:r w:rsidRPr="00E406F5">
        <w:rPr>
          <w:rFonts w:eastAsia="SimHei"/>
          <w:kern w:val="2"/>
          <w:lang w:val="en-US" w:eastAsia="zh-CN"/>
        </w:rPr>
        <w:t xml:space="preserve"> </w:t>
      </w:r>
    </w:p>
    <w:p w14:paraId="4C3BA1E0" w14:textId="77777777" w:rsidR="002506CB" w:rsidRDefault="002506CB" w:rsidP="005F4F04">
      <w:pPr>
        <w:overflowPunct w:val="0"/>
        <w:autoSpaceDE w:val="0"/>
        <w:autoSpaceDN w:val="0"/>
        <w:adjustRightInd w:val="0"/>
        <w:textAlignment w:val="baseline"/>
        <w:rPr>
          <w:rFonts w:eastAsia="Times New Roman"/>
          <w:szCs w:val="20"/>
          <w:lang w:eastAsia="en-US"/>
        </w:rPr>
      </w:pPr>
    </w:p>
    <w:p w14:paraId="4B4D9B54" w14:textId="77777777" w:rsidR="002506CB"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 xml:space="preserve">QoS for Network 2030 as discussed in this document is based on leveraging the evolution of the reality of the Internet architecture. In its original form, as shown in the picture above, the Internet service is concerned with traffic between Subscribers and Servers that are interconnected by so-called end-to-end network layer transit paths. In these paths, traffic is passed through so-called </w:t>
      </w:r>
    </w:p>
    <w:p w14:paraId="75D3D7D4" w14:textId="7B4CCC04"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networks without business relationship to subscriber or server. This is one of the core reasons why in the traditional Internet service model, only “best-effort” (BE) traffic is supported.</w:t>
      </w:r>
    </w:p>
    <w:p w14:paraId="5B0BD0B5"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noProof/>
          <w:szCs w:val="20"/>
          <w:lang w:val="en-US" w:eastAsia="en-US"/>
        </w:rPr>
        <w:drawing>
          <wp:inline distT="0" distB="0" distL="0" distR="0" wp14:anchorId="6BAFB5A7" wp14:editId="4ED8BD4E">
            <wp:extent cx="6120765" cy="312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765" cy="3124835"/>
                    </a:xfrm>
                    <a:prstGeom prst="rect">
                      <a:avLst/>
                    </a:prstGeom>
                  </pic:spPr>
                </pic:pic>
              </a:graphicData>
            </a:graphic>
          </wp:inline>
        </w:drawing>
      </w:r>
    </w:p>
    <w:p w14:paraId="6F5290C9" w14:textId="26BDE1EC" w:rsidR="005F4F04" w:rsidRPr="005F4F04" w:rsidRDefault="002506CB" w:rsidP="002506CB">
      <w:pPr>
        <w:overflowPunct w:val="0"/>
        <w:autoSpaceDE w:val="0"/>
        <w:autoSpaceDN w:val="0"/>
        <w:adjustRightInd w:val="0"/>
        <w:ind w:left="720" w:firstLine="720"/>
        <w:textAlignment w:val="baseline"/>
        <w:rPr>
          <w:rFonts w:eastAsia="Times New Roman"/>
          <w:szCs w:val="20"/>
          <w:lang w:eastAsia="en-US"/>
        </w:rPr>
      </w:pPr>
      <w:bookmarkStart w:id="353" w:name="_Toc39854018"/>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51</w:t>
      </w:r>
      <w:r w:rsidRPr="004F4418">
        <w:rPr>
          <w:rFonts w:eastAsia="Times New Roman"/>
          <w:b/>
          <w:bCs/>
          <w:lang w:val="en-US" w:eastAsia="en-US"/>
        </w:rPr>
        <w:fldChar w:fldCharType="end"/>
      </w:r>
      <w:r w:rsidRPr="004F4418">
        <w:rPr>
          <w:rFonts w:eastAsia="Times New Roman"/>
          <w:b/>
          <w:bCs/>
          <w:lang w:val="en-US" w:eastAsia="en-US"/>
        </w:rPr>
        <w:t>-</w:t>
      </w:r>
      <w:bookmarkEnd w:id="353"/>
      <w:r w:rsidRPr="00436F8E">
        <w:rPr>
          <w:rFonts w:eastAsia="Times New Roman"/>
          <w:bCs/>
          <w:lang w:val="en-US" w:eastAsia="en-US"/>
        </w:rPr>
        <w:t xml:space="preserve"> </w:t>
      </w:r>
      <w:r w:rsidRPr="00E406F5">
        <w:rPr>
          <w:rFonts w:eastAsia="SimHei"/>
          <w:kern w:val="2"/>
          <w:lang w:val="en-US" w:eastAsia="zh-CN"/>
        </w:rPr>
        <w:t xml:space="preserve"> </w:t>
      </w:r>
    </w:p>
    <w:p w14:paraId="5D90E284" w14:textId="77777777" w:rsidR="002506CB" w:rsidRDefault="002506CB" w:rsidP="005F4F04">
      <w:pPr>
        <w:overflowPunct w:val="0"/>
        <w:autoSpaceDE w:val="0"/>
        <w:autoSpaceDN w:val="0"/>
        <w:adjustRightInd w:val="0"/>
        <w:textAlignment w:val="baseline"/>
        <w:rPr>
          <w:rFonts w:eastAsia="Times New Roman"/>
          <w:szCs w:val="20"/>
          <w:lang w:eastAsia="en-US"/>
        </w:rPr>
      </w:pPr>
    </w:p>
    <w:p w14:paraId="4D89517A"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Network 2030 QoS evolution is primarily important for the Subscriber edge where latency and services better than best effort will be required by Network 2030 applications. This will be here "Network 2030 fronthaul" and reaches up to the Edge Compute/Data-</w:t>
      </w:r>
      <w:proofErr w:type="spellStart"/>
      <w:r w:rsidRPr="005F4F04">
        <w:rPr>
          <w:rFonts w:eastAsia="Times New Roman"/>
          <w:szCs w:val="20"/>
          <w:lang w:eastAsia="en-US"/>
        </w:rPr>
        <w:t>Centers</w:t>
      </w:r>
      <w:proofErr w:type="spellEnd"/>
      <w:r w:rsidRPr="005F4F04">
        <w:rPr>
          <w:rFonts w:eastAsia="Times New Roman"/>
          <w:szCs w:val="20"/>
          <w:lang w:eastAsia="en-US"/>
        </w:rPr>
        <w:t>. A metropolitan region is a typical instance of a fronthaul.</w:t>
      </w:r>
    </w:p>
    <w:p w14:paraId="280782DF"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Focussing on this part of the network also allows to reduce the business and architectural complexity of providing differentiated QoS offering because it can eliminate pure-transit network issues.</w:t>
      </w:r>
    </w:p>
    <w:p w14:paraId="43347EC7"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lastRenderedPageBreak/>
        <w:t>Backhaul networks will have specific QoS requirements/opportunities, but to the extent that these go beyond a subset of those QoS functions required in the fronthaul, these will separately be considered for such specific type of backhaul networks.</w:t>
      </w:r>
    </w:p>
    <w:p w14:paraId="1F9B0269" w14:textId="2B052F22" w:rsidR="00C34595" w:rsidRPr="002143ED" w:rsidRDefault="00C34595" w:rsidP="00C34595">
      <w:pPr>
        <w:overflowPunct w:val="0"/>
        <w:autoSpaceDE w:val="0"/>
        <w:autoSpaceDN w:val="0"/>
        <w:adjustRightInd w:val="0"/>
        <w:textAlignment w:val="baseline"/>
        <w:rPr>
          <w:rFonts w:eastAsia="Times New Roman"/>
          <w:lang w:eastAsia="en-US"/>
        </w:rPr>
      </w:pPr>
      <w:r w:rsidRPr="002143ED">
        <w:rPr>
          <w:rFonts w:eastAsia="Times New Roman"/>
          <w:lang w:eastAsia="en-US"/>
        </w:rPr>
        <w:t>.</w:t>
      </w:r>
    </w:p>
    <w:p w14:paraId="18B826C7" w14:textId="4504B07B" w:rsidR="00C34595" w:rsidRPr="008834F1" w:rsidRDefault="00C34595" w:rsidP="003E06C4">
      <w:pPr>
        <w:pStyle w:val="ListParagraph"/>
        <w:keepNext/>
        <w:keepLines/>
        <w:numPr>
          <w:ilvl w:val="1"/>
          <w:numId w:val="83"/>
        </w:numPr>
        <w:overflowPunct w:val="0"/>
        <w:autoSpaceDE w:val="0"/>
        <w:autoSpaceDN w:val="0"/>
        <w:adjustRightInd w:val="0"/>
        <w:spacing w:before="240"/>
        <w:textAlignment w:val="baseline"/>
        <w:outlineLvl w:val="1"/>
        <w:rPr>
          <w:rFonts w:eastAsia="Times New Roman"/>
          <w:b/>
          <w:lang w:eastAsia="en-US"/>
        </w:rPr>
      </w:pPr>
      <w:bookmarkStart w:id="354" w:name="_Toc35530293"/>
      <w:bookmarkStart w:id="355" w:name="_Toc39853912"/>
      <w:r w:rsidRPr="008834F1">
        <w:rPr>
          <w:rFonts w:eastAsia="Times New Roman"/>
          <w:b/>
          <w:lang w:eastAsia="en-US"/>
        </w:rPr>
        <w:t>Fronthaul and Backhaul</w:t>
      </w:r>
      <w:bookmarkEnd w:id="354"/>
      <w:bookmarkEnd w:id="355"/>
    </w:p>
    <w:p w14:paraId="08EBD498" w14:textId="77777777" w:rsidR="00D55F01" w:rsidRDefault="00D55F01" w:rsidP="00C34595">
      <w:pPr>
        <w:overflowPunct w:val="0"/>
        <w:autoSpaceDE w:val="0"/>
        <w:autoSpaceDN w:val="0"/>
        <w:adjustRightInd w:val="0"/>
        <w:textAlignment w:val="baseline"/>
        <w:rPr>
          <w:rFonts w:eastAsia="Times New Roman"/>
          <w:lang w:eastAsia="en-US"/>
        </w:rPr>
      </w:pPr>
    </w:p>
    <w:p w14:paraId="0469BD9D"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Physical network infrastructure in 2030 can roughly be divided into a "fronthaul" and a "backhaul". fronthaul/backhaul are interconnected by Edge-Data-</w:t>
      </w:r>
      <w:proofErr w:type="spellStart"/>
      <w:r w:rsidRPr="00D55F01">
        <w:rPr>
          <w:rFonts w:eastAsia="Times New Roman"/>
          <w:szCs w:val="20"/>
          <w:lang w:eastAsia="en-US"/>
        </w:rPr>
        <w:t>Centers</w:t>
      </w:r>
      <w:proofErr w:type="spellEnd"/>
      <w:r w:rsidRPr="00D55F01">
        <w:rPr>
          <w:rFonts w:eastAsia="Times New Roman"/>
          <w:szCs w:val="20"/>
          <w:lang w:eastAsia="en-US"/>
        </w:rPr>
        <w:t xml:space="preserve">, Exchanges/Interconnects and private </w:t>
      </w:r>
      <w:proofErr w:type="spellStart"/>
      <w:r w:rsidRPr="00D55F01">
        <w:rPr>
          <w:rFonts w:eastAsia="Times New Roman"/>
          <w:szCs w:val="20"/>
          <w:lang w:eastAsia="en-US"/>
        </w:rPr>
        <w:t>peerings</w:t>
      </w:r>
      <w:proofErr w:type="spellEnd"/>
      <w:r w:rsidRPr="00D55F01">
        <w:rPr>
          <w:rFonts w:eastAsia="Times New Roman"/>
          <w:szCs w:val="20"/>
          <w:lang w:eastAsia="en-US"/>
        </w:rPr>
        <w:t xml:space="preserve">. This is called the fronthaul/backhaul edge. In the case of a classical Internet Service Provider, the fronthaul/backhaul edge could be the Central Office (CO) as long as these would be sufficiently close to the network subscribers to permit latency constrained services. </w:t>
      </w:r>
      <w:proofErr w:type="spellStart"/>
      <w:r w:rsidRPr="00D55F01">
        <w:rPr>
          <w:rFonts w:eastAsia="Times New Roman"/>
          <w:szCs w:val="20"/>
          <w:lang w:eastAsia="en-US"/>
        </w:rPr>
        <w:t>FOr</w:t>
      </w:r>
      <w:proofErr w:type="spellEnd"/>
      <w:r w:rsidRPr="00D55F01">
        <w:rPr>
          <w:rFonts w:eastAsia="Times New Roman"/>
          <w:szCs w:val="20"/>
          <w:lang w:eastAsia="en-US"/>
        </w:rPr>
        <w:t xml:space="preserve"> example, if they are co-located in a metropolitan area with subscribers.</w:t>
      </w:r>
    </w:p>
    <w:p w14:paraId="679BF2F2"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"fronthaul" of the network infrastructure consists of metropolitan size physical networks owned/operated by classical Internet/Network-Services providers, Application Service Providers (ASP e.g.: FAANG), cities and other public operators and other private networks (such as large manufacturers, transportation companies and the like). These networks physically connect a set of users and/or (IoT) devices amongst each other via wired/wireless access and towards the fronthaul/backhaul edge.</w:t>
      </w:r>
    </w:p>
    <w:p w14:paraId="64C40F9E"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"backhaul" of the network infrastructure consists both of the multi-AS hop "classical Internet" as well as a variety of private networks owned by variety of institutions, Network Service Providers, Application Service Providers, Public Operators and more specialized network operators.</w:t>
      </w:r>
    </w:p>
    <w:p w14:paraId="2BD2C716" w14:textId="5A47829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w:t>
      </w:r>
    </w:p>
    <w:p w14:paraId="502C5149" w14:textId="54FBD3B1" w:rsidR="00C34595" w:rsidRPr="00B45AF4" w:rsidRDefault="00C34595" w:rsidP="003E06C4">
      <w:pPr>
        <w:pStyle w:val="ListParagraph"/>
        <w:keepNext/>
        <w:keepLines/>
        <w:numPr>
          <w:ilvl w:val="1"/>
          <w:numId w:val="83"/>
        </w:numPr>
        <w:overflowPunct w:val="0"/>
        <w:autoSpaceDE w:val="0"/>
        <w:autoSpaceDN w:val="0"/>
        <w:adjustRightInd w:val="0"/>
        <w:spacing w:before="240"/>
        <w:ind w:left="720"/>
        <w:textAlignment w:val="baseline"/>
        <w:outlineLvl w:val="1"/>
        <w:rPr>
          <w:rFonts w:eastAsia="Times New Roman"/>
          <w:b/>
          <w:lang w:eastAsia="en-US"/>
        </w:rPr>
      </w:pPr>
      <w:bookmarkStart w:id="356" w:name="_Toc35530294"/>
      <w:bookmarkStart w:id="357" w:name="_Toc39853913"/>
      <w:r w:rsidRPr="00B45AF4">
        <w:rPr>
          <w:rFonts w:eastAsia="Times New Roman"/>
          <w:b/>
          <w:lang w:eastAsia="en-US"/>
        </w:rPr>
        <w:t>QoS in the fronthaul</w:t>
      </w:r>
      <w:bookmarkEnd w:id="356"/>
      <w:bookmarkEnd w:id="357"/>
    </w:p>
    <w:p w14:paraId="50981B35" w14:textId="77777777" w:rsidR="00D55F01" w:rsidRDefault="00D55F01" w:rsidP="00C34595">
      <w:pPr>
        <w:overflowPunct w:val="0"/>
        <w:autoSpaceDE w:val="0"/>
        <w:autoSpaceDN w:val="0"/>
        <w:adjustRightInd w:val="0"/>
        <w:textAlignment w:val="baseline"/>
        <w:rPr>
          <w:rFonts w:eastAsia="Times New Roman"/>
          <w:lang w:eastAsia="en-US"/>
        </w:rPr>
      </w:pPr>
    </w:p>
    <w:p w14:paraId="6308D6BD"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majority of application traffic flows that do involve subscriber will stay within the fronthaul because it is the part of the network connecting to subscriber. This includes for example consumer entertainment traffic from Edge-DC to consumers, and where it is desirable for lower latency also directly between subscribers, for example with interactive Virtual Reality (VR), Augmented Reality (AR) or holography between subscribers.</w:t>
      </w:r>
    </w:p>
    <w:p w14:paraId="6522EDCB"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 xml:space="preserve">New classes of applications such as Car2X communications and still very much evolving Machine 2 Machine communications in industrial solution or other command and control within the city will evolve with their own traffic flow characteristics which may be more or less </w:t>
      </w:r>
      <w:proofErr w:type="spellStart"/>
      <w:r w:rsidRPr="00D55F01">
        <w:rPr>
          <w:rFonts w:eastAsia="Times New Roman"/>
          <w:szCs w:val="20"/>
          <w:lang w:eastAsia="en-US"/>
        </w:rPr>
        <w:t>centered</w:t>
      </w:r>
      <w:proofErr w:type="spellEnd"/>
      <w:r w:rsidRPr="00D55F01">
        <w:rPr>
          <w:rFonts w:eastAsia="Times New Roman"/>
          <w:szCs w:val="20"/>
          <w:lang w:eastAsia="en-US"/>
        </w:rPr>
        <w:t xml:space="preserve"> in the Edge-DC than current widely deployed type of applications.</w:t>
      </w:r>
    </w:p>
    <w:p w14:paraId="08097C7C"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 xml:space="preserve">While content/traffic for applications may and will ultimately extend far beyond a single metropolitan area, it should be expected that it will not flow end-to-end at the network layer, but instead it will be segmented at the application level at Edge-DC. This trend is already very strong in today’s evolution of applications via distributed </w:t>
      </w:r>
      <w:proofErr w:type="gramStart"/>
      <w:r w:rsidRPr="00D55F01">
        <w:rPr>
          <w:rFonts w:eastAsia="Times New Roman"/>
          <w:szCs w:val="20"/>
          <w:lang w:eastAsia="en-US"/>
        </w:rPr>
        <w:t>cloud based</w:t>
      </w:r>
      <w:proofErr w:type="gramEnd"/>
      <w:r w:rsidRPr="00D55F01">
        <w:rPr>
          <w:rFonts w:eastAsia="Times New Roman"/>
          <w:szCs w:val="20"/>
          <w:lang w:eastAsia="en-US"/>
        </w:rPr>
        <w:t xml:space="preserve"> application instances. One of the key reasons is that more and more of the backhaul network infrastructures are in effect privately owned by ASP, and access and resource management to their backhaul is managed and only possible to applications running on those ASPs Edge-DC.</w:t>
      </w:r>
    </w:p>
    <w:p w14:paraId="7E053D50" w14:textId="6EF95E8F" w:rsidR="00C34595" w:rsidRPr="00B45AF4" w:rsidRDefault="00D55F01" w:rsidP="00D55F01">
      <w:pPr>
        <w:overflowPunct w:val="0"/>
        <w:autoSpaceDE w:val="0"/>
        <w:autoSpaceDN w:val="0"/>
        <w:adjustRightInd w:val="0"/>
        <w:textAlignment w:val="baseline"/>
        <w:rPr>
          <w:rFonts w:eastAsia="Times New Roman"/>
          <w:lang w:eastAsia="en-US"/>
        </w:rPr>
      </w:pPr>
      <w:r w:rsidRPr="00D55F01">
        <w:rPr>
          <w:rFonts w:eastAsia="Times New Roman"/>
          <w:szCs w:val="20"/>
          <w:lang w:eastAsia="en-US"/>
        </w:rPr>
        <w:t xml:space="preserve">Included in these Edge-DC applications are also virtual overlay network services that do link and interconnect network layer access in the fronthaul with backhaul </w:t>
      </w:r>
      <w:proofErr w:type="spellStart"/>
      <w:r w:rsidRPr="00D55F01">
        <w:rPr>
          <w:rFonts w:eastAsia="Times New Roman"/>
          <w:szCs w:val="20"/>
          <w:lang w:eastAsia="en-US"/>
        </w:rPr>
        <w:t>tunneling</w:t>
      </w:r>
      <w:proofErr w:type="spellEnd"/>
      <w:r w:rsidRPr="00D55F01">
        <w:rPr>
          <w:rFonts w:eastAsia="Times New Roman"/>
          <w:szCs w:val="20"/>
          <w:lang w:eastAsia="en-US"/>
        </w:rPr>
        <w:t>/transport of network layer traffic across private backhauls. Today this is most often part of solutions called Software Defined Wide Area Networks (SD-WAN). Likewise, 4G/5G core networks can be considered to be such intra-internet-fronthaul overlay applications consisting of 4G/5G user and control plane typically implemented in VMs running on Edge-DC systems and radio towers acting as another type of subscribers to the internet fronthaul</w:t>
      </w:r>
      <w:r w:rsidR="00C34595" w:rsidRPr="00B45AF4">
        <w:rPr>
          <w:rFonts w:eastAsia="Times New Roman"/>
          <w:lang w:eastAsia="en-US"/>
        </w:rPr>
        <w:t>.</w:t>
      </w:r>
      <w:r w:rsidR="003F3DFA" w:rsidRPr="00B45AF4">
        <w:rPr>
          <w:rFonts w:eastAsia="Times New Roman"/>
          <w:lang w:eastAsia="en-US"/>
        </w:rPr>
        <w:t>’</w:t>
      </w:r>
    </w:p>
    <w:p w14:paraId="5571BEE5" w14:textId="77777777" w:rsidR="003F3DFA" w:rsidRPr="00B45AF4" w:rsidRDefault="003F3DFA" w:rsidP="00C34595">
      <w:pPr>
        <w:overflowPunct w:val="0"/>
        <w:autoSpaceDE w:val="0"/>
        <w:autoSpaceDN w:val="0"/>
        <w:adjustRightInd w:val="0"/>
        <w:textAlignment w:val="baseline"/>
        <w:rPr>
          <w:rFonts w:eastAsia="Times New Roman"/>
          <w:lang w:eastAsia="en-US"/>
        </w:rPr>
      </w:pPr>
    </w:p>
    <w:p w14:paraId="2A0E19D4" w14:textId="4A61192B" w:rsidR="00C34595" w:rsidRPr="00B45AF4" w:rsidRDefault="003F3DFA" w:rsidP="003E06C4">
      <w:pPr>
        <w:pStyle w:val="ListParagraph"/>
        <w:keepNext/>
        <w:keepLines/>
        <w:numPr>
          <w:ilvl w:val="2"/>
          <w:numId w:val="83"/>
        </w:numPr>
        <w:overflowPunct w:val="0"/>
        <w:autoSpaceDE w:val="0"/>
        <w:autoSpaceDN w:val="0"/>
        <w:adjustRightInd w:val="0"/>
        <w:spacing w:before="240"/>
        <w:ind w:left="1080"/>
        <w:textAlignment w:val="baseline"/>
        <w:outlineLvl w:val="2"/>
        <w:rPr>
          <w:rFonts w:eastAsia="Times New Roman"/>
          <w:b/>
          <w:lang w:eastAsia="en-US"/>
        </w:rPr>
      </w:pPr>
      <w:bookmarkStart w:id="358" w:name="_Toc35530295"/>
      <w:bookmarkStart w:id="359" w:name="_Toc39853914"/>
      <w:r w:rsidRPr="00B45AF4">
        <w:rPr>
          <w:rFonts w:eastAsia="Times New Roman"/>
          <w:b/>
          <w:lang w:eastAsia="en-US"/>
        </w:rPr>
        <w:t>B</w:t>
      </w:r>
      <w:r w:rsidR="00C34595" w:rsidRPr="00B45AF4">
        <w:rPr>
          <w:rFonts w:eastAsia="Times New Roman"/>
          <w:b/>
          <w:lang w:eastAsia="en-US"/>
        </w:rPr>
        <w:t>enefits</w:t>
      </w:r>
      <w:bookmarkEnd w:id="358"/>
      <w:bookmarkEnd w:id="359"/>
    </w:p>
    <w:p w14:paraId="7A01A5EA" w14:textId="77777777" w:rsidR="00C34595"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key benefits and simplifications of this expected evolution of network services to QoS are as follows:</w:t>
      </w:r>
    </w:p>
    <w:p w14:paraId="1B3EDDAE" w14:textId="77777777" w:rsidR="00464E11" w:rsidRPr="00B45AF4" w:rsidRDefault="00464E11" w:rsidP="00F91906">
      <w:pPr>
        <w:overflowPunct w:val="0"/>
        <w:autoSpaceDE w:val="0"/>
        <w:autoSpaceDN w:val="0"/>
        <w:adjustRightInd w:val="0"/>
        <w:ind w:left="360"/>
        <w:textAlignment w:val="baseline"/>
        <w:outlineLvl w:val="3"/>
        <w:rPr>
          <w:rFonts w:eastAsia="Times New Roman"/>
          <w:lang w:eastAsia="en-US"/>
        </w:rPr>
      </w:pPr>
    </w:p>
    <w:p w14:paraId="516112F9" w14:textId="0214DDBC" w:rsidR="00F91906" w:rsidRPr="00F91906" w:rsidRDefault="00C34595" w:rsidP="003E06C4">
      <w:pPr>
        <w:pStyle w:val="ListParagraph"/>
        <w:keepNext/>
        <w:keepLines/>
        <w:numPr>
          <w:ilvl w:val="3"/>
          <w:numId w:val="83"/>
        </w:numPr>
        <w:tabs>
          <w:tab w:val="left" w:pos="1021"/>
        </w:tabs>
        <w:overflowPunct w:val="0"/>
        <w:autoSpaceDE w:val="0"/>
        <w:autoSpaceDN w:val="0"/>
        <w:adjustRightInd w:val="0"/>
        <w:spacing w:before="160"/>
        <w:ind w:left="1080"/>
        <w:textAlignment w:val="baseline"/>
        <w:outlineLvl w:val="3"/>
        <w:rPr>
          <w:rFonts w:eastAsia="Times New Roman"/>
          <w:b/>
          <w:szCs w:val="20"/>
          <w:lang w:eastAsia="en-US"/>
        </w:rPr>
      </w:pPr>
      <w:bookmarkStart w:id="360" w:name="_Toc35530296"/>
      <w:r w:rsidRPr="00F91906">
        <w:rPr>
          <w:rFonts w:eastAsia="Times New Roman"/>
          <w:b/>
          <w:szCs w:val="20"/>
          <w:lang w:eastAsia="en-US"/>
        </w:rPr>
        <w:lastRenderedPageBreak/>
        <w:t>Simplified QoS on paths across the fronthaul</w:t>
      </w:r>
      <w:bookmarkEnd w:id="360"/>
    </w:p>
    <w:p w14:paraId="29056E0B"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bookmarkStart w:id="361" w:name="_Toc35530297"/>
      <w:r w:rsidRPr="008F7E8D">
        <w:rPr>
          <w:rFonts w:eastAsia="Times New Roman"/>
          <w:szCs w:val="20"/>
          <w:lang w:eastAsia="en-US"/>
        </w:rPr>
        <w:t xml:space="preserve">Within the fronthaul, the physical (speed of light) caused latency is low enough to allow traffic flows between </w:t>
      </w:r>
      <w:proofErr w:type="spellStart"/>
      <w:r w:rsidRPr="008F7E8D">
        <w:rPr>
          <w:rFonts w:eastAsia="Times New Roman"/>
          <w:szCs w:val="20"/>
          <w:lang w:eastAsia="en-US"/>
        </w:rPr>
        <w:t>eny</w:t>
      </w:r>
      <w:proofErr w:type="spellEnd"/>
      <w:r w:rsidRPr="008F7E8D">
        <w:rPr>
          <w:rFonts w:eastAsia="Times New Roman"/>
          <w:szCs w:val="20"/>
          <w:lang w:eastAsia="en-US"/>
        </w:rPr>
        <w:t xml:space="preserve"> two points with very low RTT latency, for example 7 </w:t>
      </w:r>
      <w:proofErr w:type="spellStart"/>
      <w:r w:rsidRPr="008F7E8D">
        <w:rPr>
          <w:rFonts w:eastAsia="Times New Roman"/>
          <w:szCs w:val="20"/>
          <w:lang w:eastAsia="en-US"/>
        </w:rPr>
        <w:t>msec</w:t>
      </w:r>
      <w:proofErr w:type="spellEnd"/>
      <w:r w:rsidRPr="008F7E8D">
        <w:rPr>
          <w:rFonts w:eastAsia="Times New Roman"/>
          <w:szCs w:val="20"/>
          <w:lang w:eastAsia="en-US"/>
        </w:rPr>
        <w:t xml:space="preserve"> including switching latency in equipment. This allows support for all the foreseeable applications from FGNET 2030 SubG1:</w:t>
      </w:r>
    </w:p>
    <w:p w14:paraId="505B6A85"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Within the fronthaul, the number of operators involved in end-to-end paths will in most cases be limited to one provider for each endpoint of a network layer traffic flow, directly connected only via exchanges/</w:t>
      </w:r>
      <w:proofErr w:type="spellStart"/>
      <w:r w:rsidRPr="008F7E8D">
        <w:rPr>
          <w:rFonts w:eastAsia="Times New Roman"/>
          <w:szCs w:val="20"/>
          <w:lang w:eastAsia="en-US"/>
        </w:rPr>
        <w:t>peerings</w:t>
      </w:r>
      <w:proofErr w:type="spellEnd"/>
      <w:r w:rsidRPr="008F7E8D">
        <w:rPr>
          <w:rFonts w:eastAsia="Times New Roman"/>
          <w:szCs w:val="20"/>
          <w:lang w:eastAsia="en-US"/>
        </w:rPr>
        <w:t xml:space="preserve"> - whether an endpoint is a server in an Edge-DC, a wired/wireless user or (IoT) device. This is an important shift and simplification for QoS from today’s traditional Internet paths, where traffic typically passes not only through those two "endpoint access providers", but through one or more additional "transit service providers" without any explicit business relationship to either of the endpoints.</w:t>
      </w:r>
    </w:p>
    <w:p w14:paraId="25704F35" w14:textId="5E1257F1" w:rsidR="00464E11" w:rsidRPr="00464E11"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 xml:space="preserve">To a large extent, the lack of support for better than best-effort QoS in the Internet is caused by the inability to develop working business and technical solutions to support such QoS across such multi-AS (Autonomous Systems) paths.  In future network 2030 fronthaul, the simplification of these paths should enable the easier design of appropriate technical and business models to support the variety of QoS services desired for example by FGNET 2030 </w:t>
      </w:r>
      <w:proofErr w:type="spellStart"/>
      <w:r w:rsidRPr="008F7E8D">
        <w:rPr>
          <w:rFonts w:eastAsia="Times New Roman"/>
          <w:szCs w:val="20"/>
          <w:lang w:eastAsia="en-US"/>
        </w:rPr>
        <w:t>SubG</w:t>
      </w:r>
      <w:proofErr w:type="spellEnd"/>
      <w:r w:rsidRPr="008F7E8D">
        <w:rPr>
          <w:rFonts w:eastAsia="Times New Roman"/>
          <w:szCs w:val="20"/>
          <w:lang w:eastAsia="en-US"/>
        </w:rPr>
        <w:t xml:space="preserve"> 1 and </w:t>
      </w:r>
      <w:proofErr w:type="spellStart"/>
      <w:r w:rsidRPr="008F7E8D">
        <w:rPr>
          <w:rFonts w:eastAsia="Times New Roman"/>
          <w:szCs w:val="20"/>
          <w:lang w:eastAsia="en-US"/>
        </w:rPr>
        <w:t>SubG</w:t>
      </w:r>
      <w:proofErr w:type="spellEnd"/>
      <w:r w:rsidRPr="008F7E8D">
        <w:rPr>
          <w:rFonts w:eastAsia="Times New Roman"/>
          <w:szCs w:val="20"/>
          <w:lang w:eastAsia="en-US"/>
        </w:rPr>
        <w:t xml:space="preserve"> 2 </w:t>
      </w:r>
      <w:proofErr w:type="gramStart"/>
      <w:r w:rsidRPr="008F7E8D">
        <w:rPr>
          <w:rFonts w:eastAsia="Times New Roman"/>
          <w:szCs w:val="20"/>
          <w:lang w:eastAsia="en-US"/>
        </w:rPr>
        <w:t>results.</w:t>
      </w:r>
      <w:r w:rsidR="00464E11" w:rsidRPr="00464E11">
        <w:rPr>
          <w:rFonts w:eastAsia="Times New Roman"/>
          <w:szCs w:val="20"/>
          <w:lang w:eastAsia="en-US"/>
        </w:rPr>
        <w:t>.</w:t>
      </w:r>
      <w:proofErr w:type="gramEnd"/>
    </w:p>
    <w:p w14:paraId="5091AE27" w14:textId="28B0C0B1" w:rsidR="00C34595" w:rsidRPr="00C34595" w:rsidRDefault="008834F1" w:rsidP="00D01475">
      <w:pPr>
        <w:keepNext/>
        <w:keepLines/>
        <w:numPr>
          <w:ilvl w:val="3"/>
          <w:numId w:val="0"/>
        </w:numPr>
        <w:tabs>
          <w:tab w:val="left" w:pos="1021"/>
        </w:tabs>
        <w:overflowPunct w:val="0"/>
        <w:autoSpaceDE w:val="0"/>
        <w:autoSpaceDN w:val="0"/>
        <w:adjustRightInd w:val="0"/>
        <w:spacing w:before="160"/>
        <w:ind w:left="1008" w:hanging="648"/>
        <w:textAlignment w:val="baseline"/>
        <w:outlineLvl w:val="3"/>
        <w:rPr>
          <w:rFonts w:eastAsia="Times New Roman"/>
          <w:b/>
          <w:szCs w:val="20"/>
          <w:lang w:eastAsia="en-US"/>
        </w:rPr>
      </w:pPr>
      <w:r>
        <w:rPr>
          <w:rFonts w:eastAsia="Times New Roman"/>
          <w:b/>
          <w:szCs w:val="20"/>
          <w:lang w:eastAsia="en-US"/>
        </w:rPr>
        <w:t>8.4.1.2</w:t>
      </w:r>
      <w:r>
        <w:rPr>
          <w:rFonts w:eastAsia="Times New Roman"/>
          <w:b/>
          <w:szCs w:val="20"/>
          <w:lang w:eastAsia="en-US"/>
        </w:rPr>
        <w:tab/>
      </w:r>
      <w:r>
        <w:rPr>
          <w:rFonts w:eastAsia="Times New Roman"/>
          <w:b/>
          <w:szCs w:val="20"/>
          <w:lang w:eastAsia="en-US"/>
        </w:rPr>
        <w:tab/>
      </w:r>
      <w:r w:rsidR="00C34595" w:rsidRPr="00C34595">
        <w:rPr>
          <w:rFonts w:eastAsia="Times New Roman"/>
          <w:b/>
          <w:szCs w:val="20"/>
          <w:lang w:eastAsia="en-US"/>
        </w:rPr>
        <w:t>Flat network QoS design in fronthaul ("hop-by-hop PE")</w:t>
      </w:r>
      <w:bookmarkEnd w:id="361"/>
    </w:p>
    <w:p w14:paraId="4B346515" w14:textId="77777777" w:rsidR="00464E11" w:rsidRDefault="00464E11" w:rsidP="00C34595">
      <w:pPr>
        <w:overflowPunct w:val="0"/>
        <w:autoSpaceDE w:val="0"/>
        <w:autoSpaceDN w:val="0"/>
        <w:adjustRightInd w:val="0"/>
        <w:textAlignment w:val="baseline"/>
        <w:rPr>
          <w:rFonts w:eastAsia="Times New Roman"/>
          <w:szCs w:val="20"/>
          <w:lang w:eastAsia="en-US"/>
        </w:rPr>
      </w:pPr>
    </w:p>
    <w:p w14:paraId="141FDCA8"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For the purpose of this document, we consider that fronthaul networks should support the required per-hop functions on every hop. This is opposed to current standard Provider Core (P) vs. Provider Edge (PE) designs where QoS and other functions are hierarchically organized, whereas the PE nodes and external out-of-band systems take on the responsibility for QoS and resource management is done such that no QoS service "impacting" congestion/contention can happen on P nodes. This is done to easier scale at cost P nodes.</w:t>
      </w:r>
    </w:p>
    <w:p w14:paraId="2560C817"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p>
    <w:p w14:paraId="0CE8D088"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"impacting" in the previous chapter does not mean that there cannot be any congestion/contention. For example, best effort traffic may still suffer on P nodes under higher loads of competing guaranteed bandwidth services, but there are for example no expectations for per guaranteed service latency management on P nodes.</w:t>
      </w:r>
    </w:p>
    <w:p w14:paraId="5A94B165"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The reasons for not expecting P/PE differentiation in the fronthaul is as follows:</w:t>
      </w:r>
    </w:p>
    <w:p w14:paraId="237DBAA0" w14:textId="77777777" w:rsidR="008F7E8D" w:rsidRDefault="008F7E8D" w:rsidP="003E06C4">
      <w:pPr>
        <w:numPr>
          <w:ilvl w:val="0"/>
          <w:numId w:val="42"/>
        </w:numPr>
        <w:overflowPunct w:val="0"/>
        <w:autoSpaceDE w:val="0"/>
        <w:autoSpaceDN w:val="0"/>
        <w:adjustRightInd w:val="0"/>
        <w:contextualSpacing/>
        <w:textAlignment w:val="baseline"/>
        <w:rPr>
          <w:rFonts w:eastAsia="Times New Roman"/>
          <w:szCs w:val="20"/>
          <w:lang w:eastAsia="en-US"/>
        </w:rPr>
      </w:pPr>
      <w:r w:rsidRPr="008F7E8D">
        <w:rPr>
          <w:rFonts w:eastAsia="Times New Roman"/>
          <w:szCs w:val="20"/>
          <w:lang w:eastAsia="en-US"/>
        </w:rPr>
        <w:t xml:space="preserve">Fronthaul networks should be able to support arbitrary, cost optimized topologies. Extrapolating from the past, this means that it could be complex topologies of subtended rings, which are the lowest cost </w:t>
      </w:r>
      <w:proofErr w:type="spellStart"/>
      <w:r w:rsidRPr="008F7E8D">
        <w:rPr>
          <w:rFonts w:eastAsia="Times New Roman"/>
          <w:szCs w:val="20"/>
          <w:lang w:eastAsia="en-US"/>
        </w:rPr>
        <w:t>captial</w:t>
      </w:r>
      <w:proofErr w:type="spellEnd"/>
      <w:r w:rsidRPr="008F7E8D">
        <w:rPr>
          <w:rFonts w:eastAsia="Times New Roman"/>
          <w:szCs w:val="20"/>
          <w:lang w:eastAsia="en-US"/>
        </w:rPr>
        <w:t xml:space="preserve"> expenditure (CAPEX) redundant topologies based on opportunistically available </w:t>
      </w:r>
      <w:proofErr w:type="spellStart"/>
      <w:r w:rsidRPr="008F7E8D">
        <w:rPr>
          <w:rFonts w:eastAsia="Times New Roman"/>
          <w:szCs w:val="20"/>
          <w:lang w:eastAsia="en-US"/>
        </w:rPr>
        <w:t>fiber</w:t>
      </w:r>
      <w:proofErr w:type="spellEnd"/>
      <w:r w:rsidRPr="008F7E8D">
        <w:rPr>
          <w:rFonts w:eastAsia="Times New Roman"/>
          <w:szCs w:val="20"/>
          <w:lang w:eastAsia="en-US"/>
        </w:rPr>
        <w:t xml:space="preserve"> trails. In these type of topologies, the probability for nodes having to be PE nodes is quite high and the benefit of optimizing the architecture to support reduced functionality P node modes may therefore not be significant for the additional system complexity that P-node support may introduce (depending on service) on PE nodes and the backend system.</w:t>
      </w:r>
    </w:p>
    <w:p w14:paraId="2C940636" w14:textId="296D58EE" w:rsidR="00464E11" w:rsidRPr="008F7E8D" w:rsidRDefault="008F7E8D" w:rsidP="003E06C4">
      <w:pPr>
        <w:numPr>
          <w:ilvl w:val="0"/>
          <w:numId w:val="42"/>
        </w:numPr>
        <w:overflowPunct w:val="0"/>
        <w:autoSpaceDE w:val="0"/>
        <w:autoSpaceDN w:val="0"/>
        <w:adjustRightInd w:val="0"/>
        <w:contextualSpacing/>
        <w:textAlignment w:val="baseline"/>
        <w:rPr>
          <w:rFonts w:eastAsia="Times New Roman"/>
          <w:szCs w:val="20"/>
          <w:lang w:eastAsia="en-US"/>
        </w:rPr>
      </w:pPr>
      <w:r w:rsidRPr="008F7E8D">
        <w:rPr>
          <w:rFonts w:eastAsia="Times New Roman"/>
          <w:szCs w:val="20"/>
          <w:lang w:eastAsia="en-US"/>
        </w:rPr>
        <w:t xml:space="preserve">P/PE distinction is an optimization that evolved at least 10 years after the required services where understood and deployed in flat topologies. As of today, mechanisms to support P-node equivalents of all future QoS services discusses are still evolving research topics and </w:t>
      </w:r>
      <w:proofErr w:type="gramStart"/>
      <w:r w:rsidRPr="008F7E8D">
        <w:rPr>
          <w:rFonts w:eastAsia="Times New Roman"/>
          <w:szCs w:val="20"/>
          <w:lang w:eastAsia="en-US"/>
        </w:rPr>
        <w:t>may hence may</w:t>
      </w:r>
      <w:proofErr w:type="gramEnd"/>
      <w:r w:rsidRPr="008F7E8D">
        <w:rPr>
          <w:rFonts w:eastAsia="Times New Roman"/>
          <w:szCs w:val="20"/>
          <w:lang w:eastAsia="en-US"/>
        </w:rPr>
        <w:t xml:space="preserve"> take longer to become available</w:t>
      </w:r>
    </w:p>
    <w:p w14:paraId="45BF2035" w14:textId="77777777" w:rsidR="00464E11" w:rsidRPr="00C34595" w:rsidRDefault="00464E11" w:rsidP="00464E11">
      <w:pPr>
        <w:overflowPunct w:val="0"/>
        <w:autoSpaceDE w:val="0"/>
        <w:autoSpaceDN w:val="0"/>
        <w:adjustRightInd w:val="0"/>
        <w:contextualSpacing/>
        <w:textAlignment w:val="baseline"/>
        <w:rPr>
          <w:rFonts w:eastAsia="Times New Roman"/>
          <w:szCs w:val="20"/>
          <w:lang w:eastAsia="en-US"/>
        </w:rPr>
      </w:pPr>
    </w:p>
    <w:p w14:paraId="0EFCDAFF" w14:textId="5D478CB2" w:rsidR="00C34595" w:rsidRPr="00A04F7F" w:rsidRDefault="0068116E" w:rsidP="003E06C4">
      <w:pPr>
        <w:pStyle w:val="ListParagraph"/>
        <w:keepNext/>
        <w:keepLines/>
        <w:numPr>
          <w:ilvl w:val="1"/>
          <w:numId w:val="83"/>
        </w:numPr>
        <w:overflowPunct w:val="0"/>
        <w:autoSpaceDE w:val="0"/>
        <w:autoSpaceDN w:val="0"/>
        <w:adjustRightInd w:val="0"/>
        <w:spacing w:before="240"/>
        <w:ind w:left="720"/>
        <w:textAlignment w:val="baseline"/>
        <w:outlineLvl w:val="1"/>
        <w:rPr>
          <w:rFonts w:eastAsia="Times New Roman"/>
          <w:b/>
          <w:szCs w:val="20"/>
          <w:lang w:eastAsia="en-US"/>
        </w:rPr>
      </w:pPr>
      <w:bookmarkStart w:id="362" w:name="_Toc35530298"/>
      <w:r>
        <w:rPr>
          <w:rFonts w:eastAsia="Times New Roman"/>
          <w:b/>
          <w:szCs w:val="20"/>
          <w:lang w:eastAsia="en-US"/>
        </w:rPr>
        <w:t xml:space="preserve"> </w:t>
      </w:r>
      <w:bookmarkStart w:id="363" w:name="_Toc39853915"/>
      <w:r w:rsidR="00C34595" w:rsidRPr="00A04F7F">
        <w:rPr>
          <w:rFonts w:eastAsia="Times New Roman"/>
          <w:b/>
          <w:szCs w:val="20"/>
          <w:lang w:eastAsia="en-US"/>
        </w:rPr>
        <w:t>QoS for the backhaul</w:t>
      </w:r>
      <w:bookmarkEnd w:id="362"/>
      <w:bookmarkEnd w:id="363"/>
    </w:p>
    <w:p w14:paraId="62A57B9E" w14:textId="77777777" w:rsidR="00464E11" w:rsidRDefault="00464E11" w:rsidP="00C34595">
      <w:pPr>
        <w:overflowPunct w:val="0"/>
        <w:autoSpaceDE w:val="0"/>
        <w:autoSpaceDN w:val="0"/>
        <w:adjustRightInd w:val="0"/>
        <w:textAlignment w:val="baseline"/>
        <w:rPr>
          <w:rFonts w:eastAsia="Times New Roman"/>
          <w:szCs w:val="20"/>
          <w:lang w:eastAsia="en-US"/>
        </w:rPr>
      </w:pPr>
    </w:p>
    <w:p w14:paraId="043AEF66" w14:textId="77777777" w:rsidR="00772B5A" w:rsidRPr="00772B5A"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Many backhaul networks will be built around the needs of specific use-cases only, so they will not be necessarily general purpose. Many of latency and resilience related service aspects will differ widely based on the use cases against which the backhaul network is design. Backhaul networks may even have even more complex requirements such as those of Low earth ... geostationary Satellite Networks, or network using on-demand capacity.</w:t>
      </w:r>
    </w:p>
    <w:p w14:paraId="63FEBF58" w14:textId="77777777" w:rsidR="00772B5A" w:rsidRPr="00772B5A"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 xml:space="preserve">In result of these considerations, this section does not address specific backhaul QoS considerations. Instead, backhauls could adopt a subset of the QoS functions derived from the fronthaul considerations described here. </w:t>
      </w:r>
      <w:r w:rsidRPr="00772B5A">
        <w:rPr>
          <w:rFonts w:eastAsia="Times New Roman"/>
          <w:szCs w:val="20"/>
          <w:lang w:eastAsia="en-US"/>
        </w:rPr>
        <w:lastRenderedPageBreak/>
        <w:t xml:space="preserve">Additional QoS functions specific to individual type of backhauls is better addressed in sections specific to those type of backhauls. </w:t>
      </w:r>
    </w:p>
    <w:p w14:paraId="01845A48" w14:textId="3EFF8203" w:rsidR="00464E11" w:rsidRPr="00C34595"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Note that backhaul networks may reach all the way to subscribers, such as planned LEO satellite networks with direct subscriber terminal. How such "direct-to-subscriber" backhaul networks integrate into the geographic fronthaul network of the region where the subscriber is located is subject to the QoS design of these specific backhaul networks.</w:t>
      </w:r>
    </w:p>
    <w:p w14:paraId="48DFB9E1" w14:textId="42F5910D" w:rsidR="00C34595" w:rsidRPr="00A04F7F" w:rsidRDefault="00C34595" w:rsidP="003E06C4">
      <w:pPr>
        <w:pStyle w:val="ListParagraph"/>
        <w:keepNext/>
        <w:keepLines/>
        <w:numPr>
          <w:ilvl w:val="1"/>
          <w:numId w:val="83"/>
        </w:numPr>
        <w:overflowPunct w:val="0"/>
        <w:autoSpaceDE w:val="0"/>
        <w:autoSpaceDN w:val="0"/>
        <w:adjustRightInd w:val="0"/>
        <w:spacing w:before="240"/>
        <w:ind w:left="720"/>
        <w:textAlignment w:val="baseline"/>
        <w:outlineLvl w:val="1"/>
        <w:rPr>
          <w:rFonts w:eastAsia="Times New Roman"/>
          <w:b/>
          <w:szCs w:val="20"/>
          <w:lang w:eastAsia="en-US"/>
        </w:rPr>
      </w:pPr>
      <w:bookmarkStart w:id="364" w:name="_Toc35530299"/>
      <w:bookmarkStart w:id="365" w:name="_Toc39853916"/>
      <w:r w:rsidRPr="00A04F7F">
        <w:rPr>
          <w:rFonts w:eastAsia="Times New Roman"/>
          <w:b/>
          <w:szCs w:val="20"/>
          <w:lang w:eastAsia="en-US"/>
        </w:rPr>
        <w:t>New QoS services</w:t>
      </w:r>
      <w:bookmarkEnd w:id="364"/>
      <w:bookmarkEnd w:id="365"/>
    </w:p>
    <w:p w14:paraId="49EAD8EF" w14:textId="7DE81C1F" w:rsidR="00C34595" w:rsidRPr="00C34595" w:rsidRDefault="008834F1" w:rsidP="0068116E">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66" w:name="_Toc35530300"/>
      <w:bookmarkStart w:id="367" w:name="_Toc39853917"/>
      <w:r>
        <w:rPr>
          <w:rFonts w:eastAsia="Times New Roman"/>
          <w:b/>
          <w:szCs w:val="20"/>
          <w:lang w:eastAsia="en-US"/>
        </w:rPr>
        <w:t>8.6.1</w:t>
      </w:r>
      <w:r>
        <w:rPr>
          <w:rFonts w:eastAsia="Times New Roman"/>
          <w:b/>
          <w:szCs w:val="20"/>
          <w:lang w:eastAsia="en-US"/>
        </w:rPr>
        <w:tab/>
      </w:r>
      <w:r w:rsidR="00C34595" w:rsidRPr="00C34595">
        <w:rPr>
          <w:rFonts w:eastAsia="Times New Roman"/>
          <w:b/>
          <w:szCs w:val="20"/>
          <w:lang w:eastAsia="en-US"/>
        </w:rPr>
        <w:t>Elastic, Experience Quality based resource management</w:t>
      </w:r>
      <w:bookmarkEnd w:id="366"/>
      <w:bookmarkEnd w:id="367"/>
    </w:p>
    <w:p w14:paraId="353EC48C" w14:textId="77777777" w:rsidR="006F4C1E" w:rsidRDefault="006F4C1E" w:rsidP="00C34595">
      <w:pPr>
        <w:overflowPunct w:val="0"/>
        <w:autoSpaceDE w:val="0"/>
        <w:autoSpaceDN w:val="0"/>
        <w:adjustRightInd w:val="0"/>
        <w:textAlignment w:val="baseline"/>
        <w:rPr>
          <w:rFonts w:eastAsia="Times New Roman"/>
          <w:szCs w:val="20"/>
          <w:lang w:eastAsia="en-US"/>
        </w:rPr>
      </w:pPr>
    </w:p>
    <w:p w14:paraId="248224B7"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 xml:space="preserve">The evolution of widely adopted audio and video solutions in the last 30 years has shown that media can be made elastic, e.g.: adjust to changes in available bandwidth. For RTP real-time communications, this reaches as far back as [5] from 1996. In a simple model, each media flow may have a minimum acceptable bandwidth (resulting in minimum acceptable experience quality) and a maximum desirable bandwidth (and resulting best experience quality). This is not only true for today’s </w:t>
      </w:r>
      <w:proofErr w:type="gramStart"/>
      <w:r w:rsidRPr="00D32C1B">
        <w:rPr>
          <w:rFonts w:eastAsia="Times New Roman"/>
          <w:szCs w:val="20"/>
          <w:lang w:eastAsia="en-US"/>
        </w:rPr>
        <w:t>media, but</w:t>
      </w:r>
      <w:proofErr w:type="gramEnd"/>
      <w:r w:rsidRPr="00D32C1B">
        <w:rPr>
          <w:rFonts w:eastAsia="Times New Roman"/>
          <w:szCs w:val="20"/>
          <w:lang w:eastAsia="en-US"/>
        </w:rPr>
        <w:t xml:space="preserve"> can safely be assumed to be true for at least part of future media such as holography.</w:t>
      </w:r>
    </w:p>
    <w:p w14:paraId="2FC744D1"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As of today, there is no standardized model how these expectations should map to the allocation of network resources. When today flows compete through congestion control in the Internet, all flows are expected to roughly utilize the same amount of bandwidth. Under peak utilization, video streams with the lowest bandwidth for the best quality experience, such as small (tablet displays) will get the best quality, while the most expensive display devices (requiring higher bandwidth for the same experience quality) suffer most. Worse yet, traffic flows with arbitrary bandwidth requirements such as downloads will consume random, high amount of bandwidth, reducing the quality experience for all, more throughput critical applications.</w:t>
      </w:r>
    </w:p>
    <w:p w14:paraId="0AA7D295" w14:textId="77777777" w:rsidR="00D32C1B" w:rsidRPr="00D32C1B" w:rsidRDefault="00D32C1B" w:rsidP="00D32C1B">
      <w:pPr>
        <w:overflowPunct w:val="0"/>
        <w:autoSpaceDE w:val="0"/>
        <w:autoSpaceDN w:val="0"/>
        <w:adjustRightInd w:val="0"/>
        <w:textAlignment w:val="baseline"/>
        <w:rPr>
          <w:rFonts w:eastAsia="Times New Roman"/>
          <w:i/>
          <w:szCs w:val="20"/>
          <w:highlight w:val="yellow"/>
          <w:lang w:val="en-US" w:eastAsia="en-US"/>
        </w:rPr>
      </w:pPr>
      <w:r w:rsidRPr="00D32C1B">
        <w:rPr>
          <w:rFonts w:eastAsia="Times New Roman"/>
          <w:i/>
          <w:szCs w:val="20"/>
          <w:highlight w:val="yellow"/>
          <w:lang w:eastAsia="en-US"/>
        </w:rPr>
        <w:t xml:space="preserve">&lt;The description below applies to the following two papers – references </w:t>
      </w:r>
    </w:p>
    <w:p w14:paraId="63464AA2" w14:textId="77777777" w:rsidR="00D32C1B" w:rsidRPr="00D32C1B" w:rsidRDefault="00D32C1B" w:rsidP="003E06C4">
      <w:pPr>
        <w:numPr>
          <w:ilvl w:val="0"/>
          <w:numId w:val="71"/>
        </w:numPr>
        <w:overflowPunct w:val="0"/>
        <w:autoSpaceDE w:val="0"/>
        <w:autoSpaceDN w:val="0"/>
        <w:adjustRightInd w:val="0"/>
        <w:spacing w:before="100" w:beforeAutospacing="1" w:after="100" w:afterAutospacing="1"/>
        <w:textAlignment w:val="baseline"/>
        <w:rPr>
          <w:rFonts w:eastAsia="Times New Roman"/>
          <w:i/>
          <w:szCs w:val="20"/>
          <w:highlight w:val="yellow"/>
          <w:lang w:eastAsia="en-US"/>
        </w:rPr>
      </w:pPr>
      <w:r w:rsidRPr="00D32C1B">
        <w:rPr>
          <w:rFonts w:eastAsia="Times New Roman"/>
          <w:i/>
          <w:szCs w:val="20"/>
          <w:highlight w:val="yellow"/>
          <w:lang w:eastAsia="en-US"/>
        </w:rPr>
        <w:t xml:space="preserve">Yeadon N., </w:t>
      </w:r>
      <w:proofErr w:type="spellStart"/>
      <w:r w:rsidRPr="00D32C1B">
        <w:rPr>
          <w:rFonts w:eastAsia="Times New Roman"/>
          <w:i/>
          <w:szCs w:val="20"/>
          <w:highlight w:val="yellow"/>
          <w:lang w:eastAsia="en-US"/>
        </w:rPr>
        <w:t>Mauthe</w:t>
      </w:r>
      <w:proofErr w:type="spellEnd"/>
      <w:r w:rsidRPr="00D32C1B">
        <w:rPr>
          <w:rFonts w:eastAsia="Times New Roman"/>
          <w:i/>
          <w:szCs w:val="20"/>
          <w:highlight w:val="yellow"/>
          <w:lang w:eastAsia="en-US"/>
        </w:rPr>
        <w:t xml:space="preserve"> A., García F., Hutchison D. (1996) “QoS filters: Addressing the heterogeneity gap”. In: </w:t>
      </w:r>
      <w:proofErr w:type="spellStart"/>
      <w:r w:rsidRPr="00D32C1B">
        <w:rPr>
          <w:rFonts w:eastAsia="Times New Roman"/>
          <w:i/>
          <w:szCs w:val="20"/>
          <w:highlight w:val="yellow"/>
          <w:lang w:eastAsia="en-US"/>
        </w:rPr>
        <w:t>Butscher</w:t>
      </w:r>
      <w:proofErr w:type="spellEnd"/>
      <w:r w:rsidRPr="00D32C1B">
        <w:rPr>
          <w:rFonts w:eastAsia="Times New Roman"/>
          <w:i/>
          <w:szCs w:val="20"/>
          <w:highlight w:val="yellow"/>
          <w:lang w:eastAsia="en-US"/>
        </w:rPr>
        <w:t xml:space="preserve"> B., Moeller E., </w:t>
      </w:r>
      <w:proofErr w:type="spellStart"/>
      <w:r w:rsidRPr="00D32C1B">
        <w:rPr>
          <w:rFonts w:eastAsia="Times New Roman"/>
          <w:i/>
          <w:szCs w:val="20"/>
          <w:highlight w:val="yellow"/>
          <w:lang w:eastAsia="en-US"/>
        </w:rPr>
        <w:t>Pusch</w:t>
      </w:r>
      <w:proofErr w:type="spellEnd"/>
      <w:r w:rsidRPr="00D32C1B">
        <w:rPr>
          <w:rFonts w:eastAsia="Times New Roman"/>
          <w:i/>
          <w:szCs w:val="20"/>
          <w:highlight w:val="yellow"/>
          <w:lang w:eastAsia="en-US"/>
        </w:rPr>
        <w:t xml:space="preserve"> H. (eds) Interactive Distributed Multimedia Systems and Services. IDMS 1996. Lecture Notes in Computer Science, vol 1045. Springer, Berlin, Heidelberg</w:t>
      </w:r>
    </w:p>
    <w:p w14:paraId="1AAA2503" w14:textId="77777777" w:rsidR="00D32C1B" w:rsidRPr="00D32C1B" w:rsidRDefault="00D32C1B" w:rsidP="003E06C4">
      <w:pPr>
        <w:numPr>
          <w:ilvl w:val="0"/>
          <w:numId w:val="71"/>
        </w:numPr>
        <w:overflowPunct w:val="0"/>
        <w:autoSpaceDE w:val="0"/>
        <w:autoSpaceDN w:val="0"/>
        <w:adjustRightInd w:val="0"/>
        <w:spacing w:before="100" w:beforeAutospacing="1" w:after="100" w:afterAutospacing="1"/>
        <w:textAlignment w:val="baseline"/>
        <w:rPr>
          <w:rFonts w:eastAsia="Times New Roman"/>
          <w:i/>
          <w:szCs w:val="20"/>
          <w:highlight w:val="yellow"/>
          <w:lang w:eastAsia="en-US"/>
        </w:rPr>
      </w:pPr>
      <w:proofErr w:type="spellStart"/>
      <w:r w:rsidRPr="00D32C1B">
        <w:rPr>
          <w:rFonts w:eastAsia="Times New Roman"/>
          <w:i/>
          <w:szCs w:val="20"/>
          <w:highlight w:val="yellow"/>
          <w:lang w:eastAsia="en-US"/>
        </w:rPr>
        <w:t>Mauthe</w:t>
      </w:r>
      <w:proofErr w:type="spellEnd"/>
      <w:r w:rsidRPr="00D32C1B">
        <w:rPr>
          <w:rFonts w:eastAsia="Times New Roman"/>
          <w:i/>
          <w:szCs w:val="20"/>
          <w:highlight w:val="yellow"/>
          <w:lang w:eastAsia="en-US"/>
        </w:rPr>
        <w:t>, A., Garcia, F., Hutchison, D., Yeadon, N. “QoS Filtering and Resource Reservation in an Internet Environment”. Multimedia Tools and Applications 13, 285–306 (2001).</w:t>
      </w:r>
    </w:p>
    <w:p w14:paraId="0C5A96BF" w14:textId="77777777" w:rsidR="00D32C1B" w:rsidRPr="00D32C1B" w:rsidRDefault="00D32C1B" w:rsidP="00D32C1B">
      <w:pPr>
        <w:spacing w:before="100" w:beforeAutospacing="1" w:after="100" w:afterAutospacing="1"/>
        <w:rPr>
          <w:rFonts w:eastAsia="Times New Roman"/>
          <w:i/>
          <w:szCs w:val="20"/>
          <w:lang w:eastAsia="en-US"/>
        </w:rPr>
      </w:pPr>
      <w:r w:rsidRPr="00D32C1B">
        <w:rPr>
          <w:rFonts w:eastAsia="Times New Roman"/>
          <w:i/>
          <w:szCs w:val="20"/>
          <w:highlight w:val="yellow"/>
          <w:lang w:eastAsia="en-US"/>
        </w:rPr>
        <w:t>I have added these as references [8] and [9] in this revision.&gt;</w:t>
      </w:r>
    </w:p>
    <w:p w14:paraId="0A55C8C6"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Multimedia applications were, early on, inherently multi-user and often operate in an environment where various participants are located on systems and communication links with different capacities and resource capabilities. Therefore, mechanisms were proposed that ensure appropriate quality media for different users. In order to achieve this, QoS filters were proposed as a way to adapt QoS to the user-specified level by changing the structure of a media stream in a well-defined way [8]. These filters are located along the data path (in contrast to adaptation that happens at the server side as is the case in DASH). Another advantage is that thereby one-to-many communication can also be supported. Using QoS Filtering in conjunction with other QoS provision allows for an integrated and optimised quality of experience (</w:t>
      </w:r>
      <w:proofErr w:type="spellStart"/>
      <w:r w:rsidRPr="00D32C1B">
        <w:rPr>
          <w:rFonts w:eastAsia="Times New Roman"/>
          <w:szCs w:val="20"/>
          <w:lang w:eastAsia="en-US"/>
        </w:rPr>
        <w:t>QoE</w:t>
      </w:r>
      <w:proofErr w:type="spellEnd"/>
      <w:r w:rsidRPr="00D32C1B">
        <w:rPr>
          <w:rFonts w:eastAsia="Times New Roman"/>
          <w:szCs w:val="20"/>
          <w:lang w:eastAsia="en-US"/>
        </w:rPr>
        <w:t>) for individual users while optimising communication and system resources [9]. </w:t>
      </w:r>
    </w:p>
    <w:p w14:paraId="18040DED"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 xml:space="preserve">For network 2030, it is important to investigate better support for elastic resource management. While there have been early architecture proposals for dynamic QoS at a comprehensive architecture level, as far back as the 1990s </w:t>
      </w:r>
      <w:proofErr w:type="spellStart"/>
      <w:r w:rsidRPr="00D32C1B">
        <w:rPr>
          <w:rFonts w:eastAsia="Times New Roman"/>
          <w:szCs w:val="20"/>
          <w:lang w:eastAsia="en-US"/>
        </w:rPr>
        <w:t>e.g</w:t>
      </w:r>
      <w:proofErr w:type="spellEnd"/>
      <w:r w:rsidRPr="00D32C1B">
        <w:rPr>
          <w:rFonts w:eastAsia="Times New Roman"/>
          <w:szCs w:val="20"/>
          <w:lang w:eastAsia="en-US"/>
        </w:rPr>
        <w:t xml:space="preserve"> [7], this has not architecturally proliferated into current networks.  Nevertheless, core mechanisms such as per-flow weighted congestion control schemes (e.g. NADA [6]) or </w:t>
      </w:r>
      <w:proofErr w:type="gramStart"/>
      <w:r w:rsidRPr="00D32C1B">
        <w:rPr>
          <w:rFonts w:eastAsia="Times New Roman"/>
          <w:szCs w:val="20"/>
          <w:lang w:eastAsia="en-US"/>
        </w:rPr>
        <w:t>congestion based</w:t>
      </w:r>
      <w:proofErr w:type="gramEnd"/>
      <w:r w:rsidRPr="00D32C1B">
        <w:rPr>
          <w:rFonts w:eastAsia="Times New Roman"/>
          <w:szCs w:val="20"/>
          <w:lang w:eastAsia="en-US"/>
        </w:rPr>
        <w:t xml:space="preserve"> bandwidth reservation adjustments (RSVP Multi-TSPEC [draft-</w:t>
      </w:r>
      <w:proofErr w:type="spellStart"/>
      <w:r w:rsidRPr="00D32C1B">
        <w:rPr>
          <w:rFonts w:eastAsia="Times New Roman"/>
          <w:szCs w:val="20"/>
          <w:lang w:eastAsia="en-US"/>
        </w:rPr>
        <w:t>ietf</w:t>
      </w:r>
      <w:proofErr w:type="spellEnd"/>
      <w:r w:rsidRPr="00D32C1B">
        <w:rPr>
          <w:rFonts w:eastAsia="Times New Roman"/>
          <w:szCs w:val="20"/>
          <w:lang w:eastAsia="en-US"/>
        </w:rPr>
        <w:t>-</w:t>
      </w:r>
      <w:proofErr w:type="spellStart"/>
      <w:r w:rsidRPr="00D32C1B">
        <w:rPr>
          <w:rFonts w:eastAsia="Times New Roman"/>
          <w:szCs w:val="20"/>
          <w:lang w:eastAsia="en-US"/>
        </w:rPr>
        <w:t>tsvwg</w:t>
      </w:r>
      <w:proofErr w:type="spellEnd"/>
      <w:r w:rsidRPr="00D32C1B">
        <w:rPr>
          <w:rFonts w:eastAsia="Times New Roman"/>
          <w:szCs w:val="20"/>
          <w:lang w:eastAsia="en-US"/>
        </w:rPr>
        <w:t>-</w:t>
      </w:r>
      <w:proofErr w:type="spellStart"/>
      <w:r w:rsidRPr="00D32C1B">
        <w:rPr>
          <w:rFonts w:eastAsia="Times New Roman"/>
          <w:szCs w:val="20"/>
          <w:lang w:eastAsia="en-US"/>
        </w:rPr>
        <w:t>intserv</w:t>
      </w:r>
      <w:proofErr w:type="spellEnd"/>
      <w:r w:rsidRPr="00D32C1B">
        <w:rPr>
          <w:rFonts w:eastAsia="Times New Roman"/>
          <w:szCs w:val="20"/>
          <w:lang w:eastAsia="en-US"/>
        </w:rPr>
        <w:t>-multiple-</w:t>
      </w:r>
      <w:proofErr w:type="spellStart"/>
      <w:r w:rsidRPr="00D32C1B">
        <w:rPr>
          <w:rFonts w:eastAsia="Times New Roman"/>
          <w:szCs w:val="20"/>
          <w:lang w:eastAsia="en-US"/>
        </w:rPr>
        <w:t>tspec</w:t>
      </w:r>
      <w:proofErr w:type="spellEnd"/>
      <w:r w:rsidRPr="00D32C1B">
        <w:rPr>
          <w:rFonts w:eastAsia="Times New Roman"/>
          <w:szCs w:val="20"/>
          <w:lang w:eastAsia="en-US"/>
        </w:rPr>
        <w:t>]) are recommended starting points at the lowest levels.</w:t>
      </w:r>
    </w:p>
    <w:p w14:paraId="435416EE" w14:textId="6E970733" w:rsidR="00C34595" w:rsidRPr="00C34595"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The main challenge are appropriate policy frameworks where experience quality and not only absolute bandwidth become accepted factors in resource allocation, especially under congestion/contention for resources</w:t>
      </w:r>
      <w:r w:rsidR="00C34595" w:rsidRPr="00C34595">
        <w:rPr>
          <w:rFonts w:eastAsia="Times New Roman"/>
          <w:szCs w:val="20"/>
          <w:lang w:eastAsia="en-US"/>
        </w:rPr>
        <w:t>.</w:t>
      </w:r>
    </w:p>
    <w:p w14:paraId="0C00841A" w14:textId="2B2071B5" w:rsidR="00C34595" w:rsidRPr="00C34595" w:rsidRDefault="008834F1" w:rsidP="009C193F">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68" w:name="_Toc35530301"/>
      <w:bookmarkStart w:id="369" w:name="_Toc39853918"/>
      <w:r>
        <w:rPr>
          <w:rFonts w:eastAsia="Times New Roman"/>
          <w:b/>
          <w:szCs w:val="20"/>
          <w:lang w:eastAsia="en-US"/>
        </w:rPr>
        <w:lastRenderedPageBreak/>
        <w:t>8.6.2</w:t>
      </w:r>
      <w:r>
        <w:rPr>
          <w:rFonts w:eastAsia="Times New Roman"/>
          <w:b/>
          <w:szCs w:val="20"/>
          <w:lang w:eastAsia="en-US"/>
        </w:rPr>
        <w:tab/>
      </w:r>
      <w:r w:rsidR="00C34595" w:rsidRPr="00C34595">
        <w:rPr>
          <w:rFonts w:eastAsia="Times New Roman"/>
          <w:b/>
          <w:szCs w:val="20"/>
          <w:lang w:eastAsia="en-US"/>
        </w:rPr>
        <w:t>Lightweight, scalable in-network resource guarantees</w:t>
      </w:r>
      <w:bookmarkEnd w:id="368"/>
      <w:bookmarkEnd w:id="369"/>
    </w:p>
    <w:p w14:paraId="69D1FE17"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The more complex the network, the more complex resource reservation for bandwidth and even more so latency. At least with existing technologies.</w:t>
      </w:r>
    </w:p>
    <w:p w14:paraId="380DAEE5"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Off-path reservations as described above suffers the problem of correctness in the face of complex dynamic path selection.  SDN coupling has recently attempted to overcome this issue, but this results in very complex and fragile, tightly coupled systems.  Nevertheless, this is the only currently feasible option in the absence of innovation for on-path resource management. It is therefore important for network 2030 to consider such innovation direction.</w:t>
      </w:r>
    </w:p>
    <w:p w14:paraId="7FFB484D"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On-path bandwidth reservations such as via the RSVP protocol suffer the problem of scalability through per-flow control-plane state operations, and the 2000th decade successor to RSVP (NSIS) made the overhead of these control plane operations even worse through even more complexity.</w:t>
      </w:r>
    </w:p>
    <w:p w14:paraId="6611AC41"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Whereas forwarding plane performances grew by factors of 10,000 or more in the last two decades, the performance of control plane barely rose a factor 10 or 100 in the same time, so on-path resource reservation via traditional approaches such as RSVP, NSIS or similar evolving protocols in IEEE can only be adopted by investing into significantly faster control plane performance.</w:t>
      </w:r>
    </w:p>
    <w:p w14:paraId="4F0A243C"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An even better solution is to design new, on-path resource reservation protocols that are lightweight enough to be processed not by the control plane but the actual (hardware accelerated) forwarding plane in 2030 network devices. Prototypes of such approaches for example with TCP exist and are documented, for example draft-han-6man-in-band-signaling-for-transport-qos.</w:t>
      </w:r>
    </w:p>
    <w:p w14:paraId="531CFDD8"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 xml:space="preserve">Any form of reservations of bandwidth resources for network 2030 should support the handling of not only fixed reservations but also those </w:t>
      </w:r>
      <w:proofErr w:type="gramStart"/>
      <w:r w:rsidRPr="00B506CC">
        <w:rPr>
          <w:rFonts w:eastAsia="Times New Roman"/>
          <w:szCs w:val="20"/>
          <w:lang w:eastAsia="en-US"/>
        </w:rPr>
        <w:t>of  elastic</w:t>
      </w:r>
      <w:proofErr w:type="gramEnd"/>
      <w:r w:rsidRPr="00B506CC">
        <w:rPr>
          <w:rFonts w:eastAsia="Times New Roman"/>
          <w:szCs w:val="20"/>
          <w:lang w:eastAsia="en-US"/>
        </w:rPr>
        <w:t xml:space="preserve"> media as described in the previous sub-section, by combining for example the mentioned approaches.</w:t>
      </w:r>
    </w:p>
    <w:p w14:paraId="1A431E77"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 xml:space="preserve">Whereas bandwidth reservations 'only' require accounting of per-hop/per-flow allocated bandwidth, guarantee of maximum end-to-end latency does require both bandwidth reservations AND per-hop per-flow state with today’s widely accepted mechanism such as in IETF </w:t>
      </w:r>
      <w:proofErr w:type="spellStart"/>
      <w:r w:rsidRPr="00B506CC">
        <w:rPr>
          <w:rFonts w:eastAsia="Times New Roman"/>
          <w:szCs w:val="20"/>
          <w:lang w:eastAsia="en-US"/>
        </w:rPr>
        <w:t>IntServ</w:t>
      </w:r>
      <w:proofErr w:type="spellEnd"/>
      <w:r w:rsidRPr="00B506CC">
        <w:rPr>
          <w:rFonts w:eastAsia="Times New Roman"/>
          <w:szCs w:val="20"/>
          <w:lang w:eastAsia="en-US"/>
        </w:rPr>
        <w:t xml:space="preserve"> Guaranteed Services, TSN or currently envisioned </w:t>
      </w:r>
      <w:proofErr w:type="spellStart"/>
      <w:r w:rsidRPr="00B506CC">
        <w:rPr>
          <w:rFonts w:eastAsia="Times New Roman"/>
          <w:szCs w:val="20"/>
          <w:lang w:eastAsia="en-US"/>
        </w:rPr>
        <w:t>DetNet</w:t>
      </w:r>
      <w:proofErr w:type="spellEnd"/>
      <w:r w:rsidRPr="00B506CC">
        <w:rPr>
          <w:rFonts w:eastAsia="Times New Roman"/>
          <w:szCs w:val="20"/>
          <w:lang w:eastAsia="en-US"/>
        </w:rPr>
        <w:t xml:space="preserve"> mechanisms. Note that per-path aggregation of flows is possible to increase scalability.</w:t>
      </w:r>
    </w:p>
    <w:p w14:paraId="1BF46A4A"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This per-flow state whose complexity may range from a per-flow shaper to per-flow interleaved regulator support is likely infeasible to scale even to the size and scale of flows required in metropolitan aggregation networks where latency control can be critical with future network 2030 applications.</w:t>
      </w:r>
    </w:p>
    <w:p w14:paraId="5A104291" w14:textId="0C8EABE6" w:rsidR="00C34595" w:rsidRPr="00C34595" w:rsidRDefault="00B506CC" w:rsidP="00C34595">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Solutions to provide better aggregated per-hop traffic shaping are being researched and promising. An example of this is cyclic queuing for IP networks as described in [draft-</w:t>
      </w:r>
      <w:proofErr w:type="spellStart"/>
      <w:r w:rsidRPr="00B506CC">
        <w:rPr>
          <w:rFonts w:eastAsia="Times New Roman"/>
          <w:szCs w:val="20"/>
          <w:lang w:eastAsia="en-US"/>
        </w:rPr>
        <w:t>qiang</w:t>
      </w:r>
      <w:proofErr w:type="spellEnd"/>
      <w:r w:rsidRPr="00B506CC">
        <w:rPr>
          <w:rFonts w:eastAsia="Times New Roman"/>
          <w:szCs w:val="20"/>
          <w:lang w:eastAsia="en-US"/>
        </w:rPr>
        <w:t>-</w:t>
      </w:r>
      <w:proofErr w:type="spellStart"/>
      <w:r w:rsidRPr="00B506CC">
        <w:rPr>
          <w:rFonts w:eastAsia="Times New Roman"/>
          <w:szCs w:val="20"/>
          <w:lang w:eastAsia="en-US"/>
        </w:rPr>
        <w:t>detnet</w:t>
      </w:r>
      <w:proofErr w:type="spellEnd"/>
      <w:r w:rsidRPr="00B506CC">
        <w:rPr>
          <w:rFonts w:eastAsia="Times New Roman"/>
          <w:szCs w:val="20"/>
          <w:lang w:eastAsia="en-US"/>
        </w:rPr>
        <w:t>-large-scale-</w:t>
      </w:r>
      <w:proofErr w:type="spellStart"/>
      <w:r w:rsidRPr="00B506CC">
        <w:rPr>
          <w:rFonts w:eastAsia="Times New Roman"/>
          <w:szCs w:val="20"/>
          <w:lang w:eastAsia="en-US"/>
        </w:rPr>
        <w:t>detnet</w:t>
      </w:r>
      <w:proofErr w:type="spellEnd"/>
      <w:r w:rsidRPr="00B506CC">
        <w:rPr>
          <w:rFonts w:eastAsia="Times New Roman"/>
          <w:szCs w:val="20"/>
          <w:lang w:eastAsia="en-US"/>
        </w:rPr>
        <w:t>].  This too has been shown combined with the aforementioned in-band signalling to provide both b</w:t>
      </w:r>
      <w:r w:rsidR="008834F1">
        <w:rPr>
          <w:rFonts w:eastAsia="Times New Roman"/>
          <w:szCs w:val="20"/>
          <w:lang w:eastAsia="en-US"/>
        </w:rPr>
        <w:t xml:space="preserve">andwidth and latency </w:t>
      </w:r>
      <w:proofErr w:type="gramStart"/>
      <w:r w:rsidR="008834F1">
        <w:rPr>
          <w:rFonts w:eastAsia="Times New Roman"/>
          <w:szCs w:val="20"/>
          <w:lang w:eastAsia="en-US"/>
        </w:rPr>
        <w:t xml:space="preserve">guarantees, </w:t>
      </w:r>
      <w:r w:rsidR="00C34595" w:rsidRPr="00C34595">
        <w:rPr>
          <w:rFonts w:eastAsia="Times New Roman"/>
          <w:szCs w:val="20"/>
          <w:lang w:eastAsia="en-US"/>
        </w:rPr>
        <w:t xml:space="preserve"> both</w:t>
      </w:r>
      <w:proofErr w:type="gramEnd"/>
      <w:r w:rsidR="00C34595" w:rsidRPr="00C34595">
        <w:rPr>
          <w:rFonts w:eastAsia="Times New Roman"/>
          <w:szCs w:val="20"/>
          <w:lang w:eastAsia="en-US"/>
        </w:rPr>
        <w:t xml:space="preserve"> bandwidth and latency guarantees.</w:t>
      </w:r>
    </w:p>
    <w:p w14:paraId="3CD6A764" w14:textId="22B12743" w:rsidR="00C34595" w:rsidRPr="008834F1" w:rsidRDefault="00C34595" w:rsidP="003E06C4">
      <w:pPr>
        <w:pStyle w:val="ListParagraph"/>
        <w:keepNext/>
        <w:keepLines/>
        <w:numPr>
          <w:ilvl w:val="2"/>
          <w:numId w:val="84"/>
        </w:numPr>
        <w:overflowPunct w:val="0"/>
        <w:autoSpaceDE w:val="0"/>
        <w:autoSpaceDN w:val="0"/>
        <w:adjustRightInd w:val="0"/>
        <w:spacing w:before="240"/>
        <w:textAlignment w:val="baseline"/>
        <w:outlineLvl w:val="2"/>
        <w:rPr>
          <w:rFonts w:eastAsia="Times New Roman"/>
          <w:b/>
          <w:szCs w:val="20"/>
          <w:lang w:eastAsia="en-US"/>
        </w:rPr>
      </w:pPr>
      <w:bookmarkStart w:id="370" w:name="_Toc35530302"/>
      <w:bookmarkStart w:id="371" w:name="_Toc39853919"/>
      <w:r w:rsidRPr="008834F1">
        <w:rPr>
          <w:rFonts w:eastAsia="Times New Roman"/>
          <w:b/>
          <w:szCs w:val="20"/>
          <w:lang w:eastAsia="en-US"/>
        </w:rPr>
        <w:t>Fine grained, path aware latency management</w:t>
      </w:r>
      <w:bookmarkEnd w:id="370"/>
      <w:bookmarkEnd w:id="371"/>
    </w:p>
    <w:p w14:paraId="319A1DDC"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0FA4B375"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 previous sections summarized recommend directions for QoS architecture evolution int 2030 networks for the gaps for which research has already been done for a longer time:</w:t>
      </w:r>
    </w:p>
    <w:p w14:paraId="3C853771" w14:textId="77777777" w:rsidR="00956E70" w:rsidRPr="00956E70" w:rsidRDefault="00956E70" w:rsidP="003E06C4">
      <w:pPr>
        <w:numPr>
          <w:ilvl w:val="0"/>
          <w:numId w:val="43"/>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 xml:space="preserve">Per-flow differentiated, non-reserved but </w:t>
      </w:r>
      <w:proofErr w:type="gramStart"/>
      <w:r w:rsidRPr="00956E70">
        <w:rPr>
          <w:rFonts w:eastAsia="Times New Roman"/>
          <w:szCs w:val="20"/>
          <w:lang w:eastAsia="en-US"/>
        </w:rPr>
        <w:t>congestion controlled</w:t>
      </w:r>
      <w:proofErr w:type="gramEnd"/>
      <w:r w:rsidRPr="00956E70">
        <w:rPr>
          <w:rFonts w:eastAsia="Times New Roman"/>
          <w:szCs w:val="20"/>
          <w:lang w:eastAsia="en-US"/>
        </w:rPr>
        <w:t xml:space="preserve"> bandwidth management, for example by supporting differentiated (weighted) bandwidths per flow.</w:t>
      </w:r>
    </w:p>
    <w:p w14:paraId="5DACBCC5" w14:textId="77777777" w:rsidR="00956E70" w:rsidRPr="00956E70" w:rsidRDefault="00956E70" w:rsidP="003E06C4">
      <w:pPr>
        <w:numPr>
          <w:ilvl w:val="0"/>
          <w:numId w:val="43"/>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 xml:space="preserve">Simplifying and scaling bandwidth admission control, by moving it to the </w:t>
      </w:r>
      <w:proofErr w:type="gramStart"/>
      <w:r w:rsidRPr="00956E70">
        <w:rPr>
          <w:rFonts w:eastAsia="Times New Roman"/>
          <w:szCs w:val="20"/>
          <w:lang w:eastAsia="en-US"/>
        </w:rPr>
        <w:t>high-performant</w:t>
      </w:r>
      <w:proofErr w:type="gramEnd"/>
      <w:r w:rsidRPr="00956E70">
        <w:rPr>
          <w:rFonts w:eastAsia="Times New Roman"/>
          <w:szCs w:val="20"/>
          <w:lang w:eastAsia="en-US"/>
        </w:rPr>
        <w:t>/scalable forwarding plane.</w:t>
      </w:r>
    </w:p>
    <w:p w14:paraId="46D2BFC9" w14:textId="77777777" w:rsidR="00956E70" w:rsidRPr="00956E70" w:rsidRDefault="00956E70" w:rsidP="003E06C4">
      <w:pPr>
        <w:numPr>
          <w:ilvl w:val="0"/>
          <w:numId w:val="43"/>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Scaling guaranteed maximum (end-to-end) latency through forwarding plane mechanisms with less than per-flow complexity.</w:t>
      </w:r>
    </w:p>
    <w:p w14:paraId="1E146347"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What these points do not cover is the differentiation of traffic in the network in a more fine-grained fashion by its latency requirements.</w:t>
      </w:r>
    </w:p>
    <w:p w14:paraId="0F316BCB"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These latency aspects are investigated in the FGNET2030 SubG2 output document by considering the requirements of the FGNET SubG1 application requirements, especially including the requirements for in-time vs. on-time latency management as part of high-precision-communications and coordinated communications:</w:t>
      </w:r>
    </w:p>
    <w:p w14:paraId="76010BC8"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lastRenderedPageBreak/>
        <w:t xml:space="preserve">The majority of 2030 applications will operate elastic without explicit resource reservations, if the experience of the last 20 year is any good indicator for future trends. The strong resource </w:t>
      </w:r>
      <w:proofErr w:type="gramStart"/>
      <w:r w:rsidRPr="00956E70">
        <w:rPr>
          <w:rFonts w:eastAsia="Times New Roman"/>
          <w:szCs w:val="20"/>
          <w:lang w:eastAsia="en-US"/>
        </w:rPr>
        <w:t>reservation based</w:t>
      </w:r>
      <w:proofErr w:type="gramEnd"/>
      <w:r w:rsidRPr="00956E70">
        <w:rPr>
          <w:rFonts w:eastAsia="Times New Roman"/>
          <w:szCs w:val="20"/>
          <w:lang w:eastAsia="en-US"/>
        </w:rPr>
        <w:t xml:space="preserve"> approaches with fixed bandwidth reservations in </w:t>
      </w:r>
      <w:proofErr w:type="spellStart"/>
      <w:r w:rsidRPr="00956E70">
        <w:rPr>
          <w:rFonts w:eastAsia="Times New Roman"/>
          <w:szCs w:val="20"/>
          <w:lang w:eastAsia="en-US"/>
        </w:rPr>
        <w:t>IntServ</w:t>
      </w:r>
      <w:proofErr w:type="spellEnd"/>
      <w:r w:rsidRPr="00956E70">
        <w:rPr>
          <w:rFonts w:eastAsia="Times New Roman"/>
          <w:szCs w:val="20"/>
          <w:lang w:eastAsia="en-US"/>
        </w:rPr>
        <w:t>/TSN/</w:t>
      </w:r>
      <w:proofErr w:type="spellStart"/>
      <w:r w:rsidRPr="00956E70">
        <w:rPr>
          <w:rFonts w:eastAsia="Times New Roman"/>
          <w:szCs w:val="20"/>
          <w:lang w:eastAsia="en-US"/>
        </w:rPr>
        <w:t>DetNet</w:t>
      </w:r>
      <w:proofErr w:type="spellEnd"/>
      <w:r w:rsidRPr="00956E70">
        <w:rPr>
          <w:rFonts w:eastAsia="Times New Roman"/>
          <w:szCs w:val="20"/>
          <w:lang w:eastAsia="en-US"/>
        </w:rPr>
        <w:t xml:space="preserve"> is not required for these, and therefore their guaranteed maximum bandwidth guarantee mechanisms are also not applicable (as it depends on known reserved bandwidths).</w:t>
      </w:r>
    </w:p>
    <w:p w14:paraId="212DEAF9"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Nevertheless, more and more 2030 traffic will require lower and often also differentiated latency.</w:t>
      </w:r>
    </w:p>
    <w:p w14:paraId="799C1AE9"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 first steps for this are the efforts in the last decade to reduce '</w:t>
      </w:r>
      <w:proofErr w:type="spellStart"/>
      <w:r w:rsidRPr="00956E70">
        <w:rPr>
          <w:rFonts w:eastAsia="Times New Roman"/>
          <w:szCs w:val="20"/>
          <w:lang w:eastAsia="en-US"/>
        </w:rPr>
        <w:t>bufferbloat</w:t>
      </w:r>
      <w:proofErr w:type="spellEnd"/>
      <w:r w:rsidRPr="00956E70">
        <w:rPr>
          <w:rFonts w:eastAsia="Times New Roman"/>
          <w:szCs w:val="20"/>
          <w:lang w:eastAsia="en-US"/>
        </w:rPr>
        <w:t>' in TCP congestion control to minimize best-effort traffic latency, and even more so the evolution of 'low-latency' transport protocols such as DCTCP [RFC8257] for lower-than-best-effort latency. Only in the past few years have the first proposal for mechanisms evolved that also allow for these different types of traffic to co-exist without per-flow-forwarding plane state (e.g.: "PI^2 : A Linearized AQM for both Classic and Scalable TCP"), allowing to build networks with e.g.: both TCP and DCTP without bandwidth reservation for the DCTP traffic.</w:t>
      </w:r>
    </w:p>
    <w:p w14:paraId="74C14F48"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Whereas mechanisms such as PI^2 can (only) better manage latency classes of traffic (e.g.: TCP/DCTCP) under congestion, explicit management of end-to-end latency in the per-hop forwarding without per-flow state has potentially even more fine-grained latency differentiation benefits:</w:t>
      </w:r>
    </w:p>
    <w:p w14:paraId="370B7A10"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Differential latency of paths </w:t>
      </w:r>
      <w:proofErr w:type="gramStart"/>
      <w:r w:rsidRPr="00956E70">
        <w:rPr>
          <w:rFonts w:eastAsia="Times New Roman"/>
          <w:szCs w:val="20"/>
          <w:lang w:eastAsia="en-US"/>
        </w:rPr>
        <w:t>are</w:t>
      </w:r>
      <w:proofErr w:type="gramEnd"/>
      <w:r w:rsidRPr="00956E70">
        <w:rPr>
          <w:rFonts w:eastAsia="Times New Roman"/>
          <w:szCs w:val="20"/>
          <w:lang w:eastAsia="en-US"/>
        </w:rPr>
        <w:t xml:space="preserve"> not compensated for by the network, leading to differences in congestion control managed throughput, problems with reordering and endpoint buffering in multi-participant applications ("coordinated communications") and multi-path flows (MPTCP or dual-path resilience).</w:t>
      </w:r>
    </w:p>
    <w:p w14:paraId="4E5689DC"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Congestion caused latency is not compensated for later on in the path, in paths with multiple congestion hops (such metropolitan aggregation ring networks), differential latency between packet statistically increases (lucky packet vs. "biggest looser" packets experiencing worst congestion on multiple hops).</w:t>
      </w:r>
    </w:p>
    <w:p w14:paraId="68F392CA"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Absolute min/max desired end-to-end latency Service Level Objectives as defined in FGNET 2030 SubG2 cannot be specified with existing mechanisms and therefore also not be used to deal with the path issues described.</w:t>
      </w:r>
    </w:p>
    <w:p w14:paraId="3CAD9BBD" w14:textId="63532F5D" w:rsidR="00C34595"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Recent research is proposing per-packet forwarding mechanisms to support the FGNET 2030 SubG2 High-Precision Communications requirements.  See [LBF] "High-Precision Latency Forwarding over Packet-Programmable Networks" to appear at IEEE </w:t>
      </w:r>
      <w:proofErr w:type="gramStart"/>
      <w:r w:rsidRPr="00956E70">
        <w:rPr>
          <w:rFonts w:eastAsia="Times New Roman"/>
          <w:szCs w:val="20"/>
          <w:lang w:eastAsia="en-US"/>
        </w:rPr>
        <w:t>NOMS ,</w:t>
      </w:r>
      <w:proofErr w:type="gramEnd"/>
      <w:r w:rsidRPr="00956E70">
        <w:rPr>
          <w:rFonts w:eastAsia="Times New Roman"/>
          <w:szCs w:val="20"/>
          <w:lang w:eastAsia="en-US"/>
        </w:rPr>
        <w:t xml:space="preserve"> April 2020</w:t>
      </w:r>
      <w:r w:rsidR="00C34595" w:rsidRPr="00C34595">
        <w:rPr>
          <w:rFonts w:eastAsia="Times New Roman"/>
          <w:szCs w:val="20"/>
          <w:lang w:eastAsia="en-US"/>
        </w:rPr>
        <w:t>.</w:t>
      </w:r>
    </w:p>
    <w:p w14:paraId="62AC05D2"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30C3CA17"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67DB7D8F" w14:textId="77411DC6" w:rsidR="00956E70" w:rsidRPr="00956E70" w:rsidRDefault="008834F1" w:rsidP="00024EA1">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72" w:name="_Toc37959312"/>
      <w:bookmarkStart w:id="373" w:name="_Toc39853920"/>
      <w:r>
        <w:rPr>
          <w:rFonts w:eastAsia="Times New Roman"/>
          <w:b/>
          <w:szCs w:val="20"/>
          <w:lang w:eastAsia="en-US"/>
        </w:rPr>
        <w:t>8.6.4</w:t>
      </w:r>
      <w:r>
        <w:rPr>
          <w:rFonts w:eastAsia="Times New Roman"/>
          <w:b/>
          <w:szCs w:val="20"/>
          <w:lang w:eastAsia="en-US"/>
        </w:rPr>
        <w:tab/>
      </w:r>
      <w:r w:rsidR="00956E70" w:rsidRPr="00956E70">
        <w:rPr>
          <w:rFonts w:eastAsia="Times New Roman"/>
          <w:b/>
          <w:szCs w:val="20"/>
          <w:lang w:eastAsia="en-US"/>
        </w:rPr>
        <w:t>Resilience and (near) zero-loss QoS</w:t>
      </w:r>
      <w:bookmarkEnd w:id="372"/>
      <w:bookmarkEnd w:id="373"/>
    </w:p>
    <w:p w14:paraId="6A6CB522"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Today’s networks offer protection against packet loss primarily via two mechanisms:</w:t>
      </w:r>
    </w:p>
    <w:p w14:paraId="676DBF8D"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At the link layer, proactive redundancy such Forward Error Correction (FEC) is used against link bit errors such as in ADSL/VDSL, directed radio links or 100 Gbps Ethernet and beyond to achieve a desired low-level of lost packets (typically &lt; 10^-12 or lower). On radio links including 5G/B5G, </w:t>
      </w:r>
      <w:proofErr w:type="spellStart"/>
      <w:r w:rsidRPr="00956E70">
        <w:rPr>
          <w:rFonts w:eastAsia="Times New Roman"/>
          <w:szCs w:val="20"/>
          <w:lang w:eastAsia="en-US"/>
        </w:rPr>
        <w:t>WiFi</w:t>
      </w:r>
      <w:proofErr w:type="spellEnd"/>
      <w:r w:rsidRPr="00956E70">
        <w:rPr>
          <w:rFonts w:eastAsia="Times New Roman"/>
          <w:szCs w:val="20"/>
          <w:lang w:eastAsia="en-US"/>
        </w:rPr>
        <w:t xml:space="preserve"> or directed radio links, reactive redundancy such as retransmission is used to overcome less well predictable loss such as temporary radio impairment. This typically leads to negligible loss in most </w:t>
      </w:r>
      <w:proofErr w:type="spellStart"/>
      <w:r w:rsidRPr="00956E70">
        <w:rPr>
          <w:rFonts w:eastAsia="Times New Roman"/>
          <w:szCs w:val="20"/>
          <w:lang w:eastAsia="en-US"/>
        </w:rPr>
        <w:t>fiber</w:t>
      </w:r>
      <w:proofErr w:type="spellEnd"/>
      <w:r w:rsidRPr="00956E70">
        <w:rPr>
          <w:rFonts w:eastAsia="Times New Roman"/>
          <w:szCs w:val="20"/>
          <w:lang w:eastAsia="en-US"/>
        </w:rPr>
        <w:t xml:space="preserve"> based links, but often relevant amount of increase in latency and temporary throughput for other, especially radio links.</w:t>
      </w:r>
    </w:p>
    <w:p w14:paraId="785A7B21"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While it is possible to expose worse than perfect links to the network layer and take those link properties into account for the path selection of different types of traffic, this is not provided as a part of the services in today’s networks. Whether this is relevant in 2030 networks depends primarily on how many non-perfect links, such as microwave connections, will be in relevant 2030 networks. With the ever more omnipresence of </w:t>
      </w:r>
      <w:proofErr w:type="spellStart"/>
      <w:r w:rsidRPr="00956E70">
        <w:rPr>
          <w:rFonts w:eastAsia="Times New Roman"/>
          <w:szCs w:val="20"/>
          <w:lang w:eastAsia="en-US"/>
        </w:rPr>
        <w:t>fiber</w:t>
      </w:r>
      <w:proofErr w:type="spellEnd"/>
      <w:r w:rsidRPr="00956E70">
        <w:rPr>
          <w:rFonts w:eastAsia="Times New Roman"/>
          <w:szCs w:val="20"/>
          <w:lang w:eastAsia="en-US"/>
        </w:rPr>
        <w:t xml:space="preserve"> links, this may not be a relevant issue, but likewise, there is also a trend for more transit links using radio technologies (not only for mobile access), and those links would be much better useable if the end-to-end network service QoS would support distinguishing routing or even just retransmission across them for traffic that can or cannot sustain specific levels of loss. For example, TCP best effort traffic (without latency requirements) can well deal with sub-percent packet loss and therefore leverage such non-perfect links much better than traffic with higher QoS requirements (primary lower latency). </w:t>
      </w:r>
    </w:p>
    <w:p w14:paraId="4232AB4E"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At the network layer, todays approach to component failure and recovery (link, interface, </w:t>
      </w:r>
      <w:proofErr w:type="spellStart"/>
      <w:r w:rsidRPr="00956E70">
        <w:rPr>
          <w:rFonts w:eastAsia="Times New Roman"/>
          <w:szCs w:val="20"/>
          <w:lang w:eastAsia="en-US"/>
        </w:rPr>
        <w:t>linecard</w:t>
      </w:r>
      <w:proofErr w:type="spellEnd"/>
      <w:r w:rsidRPr="00956E70">
        <w:rPr>
          <w:rFonts w:eastAsia="Times New Roman"/>
          <w:szCs w:val="20"/>
          <w:lang w:eastAsia="en-US"/>
        </w:rPr>
        <w:t xml:space="preserve">, node) is at best reactive rerouting, which typically achieves in the order of &lt;= 50 </w:t>
      </w:r>
      <w:proofErr w:type="spellStart"/>
      <w:r w:rsidRPr="00956E70">
        <w:rPr>
          <w:rFonts w:eastAsia="Times New Roman"/>
          <w:szCs w:val="20"/>
          <w:lang w:eastAsia="en-US"/>
        </w:rPr>
        <w:t>msec</w:t>
      </w:r>
      <w:proofErr w:type="spellEnd"/>
      <w:r w:rsidRPr="00956E70">
        <w:rPr>
          <w:rFonts w:eastAsia="Times New Roman"/>
          <w:szCs w:val="20"/>
          <w:lang w:eastAsia="en-US"/>
        </w:rPr>
        <w:t xml:space="preserve"> interruption and recovery through </w:t>
      </w:r>
      <w:r w:rsidRPr="00956E70">
        <w:rPr>
          <w:rFonts w:eastAsia="Times New Roman"/>
          <w:szCs w:val="20"/>
          <w:lang w:eastAsia="en-US"/>
        </w:rPr>
        <w:lastRenderedPageBreak/>
        <w:t>technologies typically called Fast Re-Route (FRR). This level of recovery was recognized to be detectable in voice transmission over TDM but was also shown to be indistinguishable from even longer outages such as &lt; 1 sec interruptions for real-time streaming of video with Group of Picture (GOP) sizes of 1 second – because with a significant probability, a single packet loss can invalidate a complete GOP. In result, one of the main design criteria in networks for real-time services is not primarily to minimize the time of loss and recovery but to minimize their occurrence through the choice of reliable components, internal redundancies in components and resilient make-before-break network operation procedures. Often interruptions for example are caused by break-before-make reconfigurations.</w:t>
      </w:r>
    </w:p>
    <w:p w14:paraId="2CE2B52A"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To support at the network layer less then this sub 50msec loss without the addition of latency through retransmission or FEC, it is necessary to transmit data multiple times across network paths without common failure points. This is called path-diversity and the approach of sending traffic multiple times is called for example live-live or seamless protection switching as in Broadcast video solutions using SMPTE 2022-7. The basic principle is to send each packet twice across diverse paths and eliminate the duplicate packets (when there is no loss) based on sequence numbers.</w:t>
      </w:r>
    </w:p>
    <w:p w14:paraId="104CE055"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While such live-live services exist today in a variety of private network or private network services (broadcast video industries, financial industries), there is no standardized framework/protocol/signalling to request such a service experience over two access interfaces into a network, and there are no easy to deploy and widely available routing solutions to support to support this zero-loss solution. For example, RFC8711, Maximum Redundant Trees (MRT) is one available IETF standard that can support this service from the routing perspective, but its main goal was not to enable live-live service but instead just the sub 50…</w:t>
      </w:r>
      <w:proofErr w:type="spellStart"/>
      <w:r w:rsidRPr="00956E70">
        <w:rPr>
          <w:rFonts w:eastAsia="Times New Roman"/>
          <w:szCs w:val="20"/>
          <w:lang w:eastAsia="en-US"/>
        </w:rPr>
        <w:t>msec</w:t>
      </w:r>
      <w:proofErr w:type="spellEnd"/>
      <w:r w:rsidRPr="00956E70">
        <w:rPr>
          <w:rFonts w:eastAsia="Times New Roman"/>
          <w:szCs w:val="20"/>
          <w:lang w:eastAsia="en-US"/>
        </w:rPr>
        <w:t xml:space="preserve"> FRR, and for that solution a wide variety of alternatives exists, so the key unique benefit of the MRT solution to enable live-live services was not widely recognized. Nevertheless, being distributed, RFC8711 being distributed, its results for path latency are not as good as central PCE controller calculated live-live path sets. In summary, one key recommendation for higher resilience, zero-loss service in 2030 networks is to build a comprehensive architecture that enables turnkey use of multi-path redundancy for critical, low-latency applications.</w:t>
      </w:r>
    </w:p>
    <w:p w14:paraId="622CB2FD" w14:textId="77777777" w:rsidR="00956E70" w:rsidRPr="00C34595" w:rsidRDefault="00956E70" w:rsidP="00C34595">
      <w:pPr>
        <w:overflowPunct w:val="0"/>
        <w:autoSpaceDE w:val="0"/>
        <w:autoSpaceDN w:val="0"/>
        <w:adjustRightInd w:val="0"/>
        <w:textAlignment w:val="baseline"/>
        <w:rPr>
          <w:rFonts w:eastAsia="Times New Roman"/>
          <w:szCs w:val="20"/>
          <w:lang w:eastAsia="en-US"/>
        </w:rPr>
      </w:pPr>
    </w:p>
    <w:p w14:paraId="6B3C74C1" w14:textId="7CD9AC3E" w:rsidR="00C34595" w:rsidRPr="00024EA1" w:rsidRDefault="00C34595" w:rsidP="003E06C4">
      <w:pPr>
        <w:pStyle w:val="ListParagraph"/>
        <w:keepNext/>
        <w:keepLines/>
        <w:numPr>
          <w:ilvl w:val="1"/>
          <w:numId w:val="84"/>
        </w:numPr>
        <w:overflowPunct w:val="0"/>
        <w:autoSpaceDE w:val="0"/>
        <w:autoSpaceDN w:val="0"/>
        <w:adjustRightInd w:val="0"/>
        <w:spacing w:before="360"/>
        <w:textAlignment w:val="baseline"/>
        <w:outlineLvl w:val="1"/>
        <w:rPr>
          <w:rFonts w:eastAsia="Times New Roman"/>
          <w:b/>
          <w:szCs w:val="20"/>
          <w:lang w:eastAsia="en-US"/>
        </w:rPr>
      </w:pPr>
      <w:bookmarkStart w:id="374" w:name="_Toc35530303"/>
      <w:bookmarkStart w:id="375" w:name="_Toc39853921"/>
      <w:r w:rsidRPr="00024EA1">
        <w:rPr>
          <w:rFonts w:eastAsia="Times New Roman"/>
          <w:b/>
          <w:szCs w:val="20"/>
          <w:lang w:eastAsia="en-US"/>
        </w:rPr>
        <w:t>Dependencies</w:t>
      </w:r>
      <w:bookmarkEnd w:id="374"/>
      <w:bookmarkEnd w:id="375"/>
    </w:p>
    <w:p w14:paraId="0957FA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Past experience has shown that advanced in-network functionality </w:t>
      </w:r>
      <w:proofErr w:type="gramStart"/>
      <w:r w:rsidRPr="00C34595">
        <w:rPr>
          <w:rFonts w:eastAsia="Times New Roman"/>
          <w:szCs w:val="20"/>
          <w:lang w:eastAsia="en-US"/>
        </w:rPr>
        <w:t>face</w:t>
      </w:r>
      <w:proofErr w:type="gramEnd"/>
      <w:r w:rsidRPr="00C34595">
        <w:rPr>
          <w:rFonts w:eastAsia="Times New Roman"/>
          <w:szCs w:val="20"/>
          <w:lang w:eastAsia="en-US"/>
        </w:rPr>
        <w:t xml:space="preserve"> the greatest challenge in the dependency between the customer desiring these functions for applications, the network operator attempting to monetize the new functionality, and the equipment vendor attempting to finance the often necessary development of new hardware to support this functionality.</w:t>
      </w:r>
    </w:p>
    <w:p w14:paraId="0F3DCA3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In the past two decades these dependencies worked out best when the customer was the operator, so that only two entities where involved in realizing the solution: The network + application owner/operator and the equipment vendor. Likewise, owners of applications became network operators themselves when they could get equipment with the required functionality but no operator to offer it: The fewer parties involved the more likely it did happen in networking.</w:t>
      </w:r>
    </w:p>
    <w:p w14:paraId="508372D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Software-</w:t>
      </w:r>
      <w:proofErr w:type="spellStart"/>
      <w:r w:rsidRPr="00C34595">
        <w:rPr>
          <w:rFonts w:eastAsia="Times New Roman"/>
          <w:szCs w:val="20"/>
          <w:lang w:eastAsia="en-US"/>
        </w:rPr>
        <w:t>ization</w:t>
      </w:r>
      <w:proofErr w:type="spellEnd"/>
      <w:r w:rsidRPr="00C34595">
        <w:rPr>
          <w:rFonts w:eastAsia="Times New Roman"/>
          <w:szCs w:val="20"/>
          <w:lang w:eastAsia="en-US"/>
        </w:rPr>
        <w:t xml:space="preserve"> through VNF/NFV changes and improves this difficult equation dramatically, as can be seen with the large amount of mostly-software based (overlay/VPN/SD-WAN) network services that emerged in the last decade, software-</w:t>
      </w:r>
      <w:proofErr w:type="spellStart"/>
      <w:r w:rsidRPr="00C34595">
        <w:rPr>
          <w:rFonts w:eastAsia="Times New Roman"/>
          <w:szCs w:val="20"/>
          <w:lang w:eastAsia="en-US"/>
        </w:rPr>
        <w:t>ization</w:t>
      </w:r>
      <w:proofErr w:type="spellEnd"/>
      <w:r w:rsidRPr="00C34595">
        <w:rPr>
          <w:rFonts w:eastAsia="Times New Roman"/>
          <w:szCs w:val="20"/>
          <w:lang w:eastAsia="en-US"/>
        </w:rPr>
        <w:t xml:space="preserve"> of Central Offices of Service Providers (</w:t>
      </w:r>
      <w:proofErr w:type="spellStart"/>
      <w:r w:rsidRPr="00C34595">
        <w:rPr>
          <w:rFonts w:eastAsia="Times New Roman"/>
          <w:szCs w:val="20"/>
          <w:lang w:eastAsia="en-US"/>
        </w:rPr>
        <w:t>eg.</w:t>
      </w:r>
      <w:proofErr w:type="spellEnd"/>
      <w:r w:rsidRPr="00C34595">
        <w:rPr>
          <w:rFonts w:eastAsia="Times New Roman"/>
          <w:szCs w:val="20"/>
          <w:lang w:eastAsia="en-US"/>
        </w:rPr>
        <w:t>: CORD) and so on.</w:t>
      </w:r>
    </w:p>
    <w:p w14:paraId="5DD9EAF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following sub-sections describe key areas of dependencies and proposals for solution.</w:t>
      </w:r>
    </w:p>
    <w:p w14:paraId="0C18C4EE" w14:textId="47563243" w:rsidR="00C34595" w:rsidRPr="00BD140B" w:rsidRDefault="00C34595" w:rsidP="003E06C4">
      <w:pPr>
        <w:pStyle w:val="ListParagraph"/>
        <w:keepNext/>
        <w:keepLines/>
        <w:numPr>
          <w:ilvl w:val="2"/>
          <w:numId w:val="85"/>
        </w:numPr>
        <w:overflowPunct w:val="0"/>
        <w:autoSpaceDE w:val="0"/>
        <w:autoSpaceDN w:val="0"/>
        <w:adjustRightInd w:val="0"/>
        <w:spacing w:before="240"/>
        <w:textAlignment w:val="baseline"/>
        <w:outlineLvl w:val="2"/>
        <w:rPr>
          <w:rFonts w:eastAsia="Times New Roman"/>
          <w:b/>
          <w:szCs w:val="20"/>
          <w:lang w:eastAsia="en-US"/>
        </w:rPr>
      </w:pPr>
      <w:bookmarkStart w:id="376" w:name="_Toc35530304"/>
      <w:bookmarkStart w:id="377" w:name="_Toc39853922"/>
      <w:r w:rsidRPr="00BD140B">
        <w:rPr>
          <w:rFonts w:eastAsia="Times New Roman"/>
          <w:b/>
          <w:szCs w:val="20"/>
          <w:lang w:eastAsia="en-US"/>
        </w:rPr>
        <w:t>Programmable virtual networks</w:t>
      </w:r>
      <w:bookmarkEnd w:id="376"/>
      <w:bookmarkEnd w:id="377"/>
    </w:p>
    <w:p w14:paraId="2D4789D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Programmable virtual networks are a key solution option to allow future network 2030 application owners/operators to drive their required end-to-end solution without the aforementioned problems of aligning with physical network operators or equipment vendors.  Programmability allows to ensure that all required functionality can be supported and virtual allows to share a common, cost effective underlying physical network infrastructure.</w:t>
      </w:r>
    </w:p>
    <w:p w14:paraId="2C8003D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Initial stages of this direction can easily be seen in the mostly </w:t>
      </w:r>
      <w:proofErr w:type="spellStart"/>
      <w:r w:rsidRPr="00C34595">
        <w:rPr>
          <w:rFonts w:eastAsia="Times New Roman"/>
          <w:szCs w:val="20"/>
          <w:lang w:eastAsia="en-US"/>
        </w:rPr>
        <w:t>softwareized</w:t>
      </w:r>
      <w:proofErr w:type="spellEnd"/>
      <w:r w:rsidRPr="00C34595">
        <w:rPr>
          <w:rFonts w:eastAsia="Times New Roman"/>
          <w:szCs w:val="20"/>
          <w:lang w:eastAsia="en-US"/>
        </w:rPr>
        <w:t xml:space="preserve"> overlay network solutions prevalent in SD-</w:t>
      </w:r>
      <w:proofErr w:type="gramStart"/>
      <w:r w:rsidRPr="00C34595">
        <w:rPr>
          <w:rFonts w:eastAsia="Times New Roman"/>
          <w:szCs w:val="20"/>
          <w:lang w:eastAsia="en-US"/>
        </w:rPr>
        <w:t>WAN, and</w:t>
      </w:r>
      <w:proofErr w:type="gramEnd"/>
      <w:r w:rsidRPr="00C34595">
        <w:rPr>
          <w:rFonts w:eastAsia="Times New Roman"/>
          <w:szCs w:val="20"/>
          <w:lang w:eastAsia="en-US"/>
        </w:rPr>
        <w:t xml:space="preserve"> are foreseen to extend into the network 2030 interesting metropolitan size networks where </w:t>
      </w:r>
      <w:r w:rsidRPr="00C34595">
        <w:rPr>
          <w:rFonts w:eastAsia="Times New Roman"/>
          <w:szCs w:val="20"/>
          <w:lang w:eastAsia="en-US"/>
        </w:rPr>
        <w:lastRenderedPageBreak/>
        <w:t>distributed Edge-data-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can host the VNF/NFV forwarding planes of such application specific virtualized networks.</w:t>
      </w:r>
    </w:p>
    <w:p w14:paraId="461FA61F"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Nevertheless, when it comes to QoS, it will arguably not be sufficient to only embody the required functions only in VNF/NFV in edge-data-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but it will also be required  on the Multi </w:t>
      </w:r>
      <w:proofErr w:type="spellStart"/>
      <w:r w:rsidRPr="00C34595">
        <w:rPr>
          <w:rFonts w:eastAsia="Times New Roman"/>
          <w:szCs w:val="20"/>
          <w:lang w:eastAsia="en-US"/>
        </w:rPr>
        <w:t>Tbps</w:t>
      </w:r>
      <w:proofErr w:type="spellEnd"/>
      <w:r w:rsidRPr="00C34595">
        <w:rPr>
          <w:rFonts w:eastAsia="Times New Roman"/>
          <w:szCs w:val="20"/>
          <w:lang w:eastAsia="en-US"/>
        </w:rPr>
        <w:t xml:space="preserve"> network forwarders forming the physical infrastructure of the metropolitan networks, because they determine that latency and throughput between any two points (users, devices, edge-data-</w:t>
      </w:r>
      <w:proofErr w:type="spellStart"/>
      <w:r w:rsidRPr="00C34595">
        <w:rPr>
          <w:rFonts w:eastAsia="Times New Roman"/>
          <w:szCs w:val="20"/>
          <w:lang w:eastAsia="en-US"/>
        </w:rPr>
        <w:t>centers</w:t>
      </w:r>
      <w:proofErr w:type="spellEnd"/>
      <w:r w:rsidRPr="00C34595">
        <w:rPr>
          <w:rFonts w:eastAsia="Times New Roman"/>
          <w:szCs w:val="20"/>
          <w:lang w:eastAsia="en-US"/>
        </w:rPr>
        <w:t>).</w:t>
      </w:r>
    </w:p>
    <w:p w14:paraId="4734BF6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When it comes to programmable forwarding planes, some initial industry wide available mechanisms exist, driven by the need for programmable data planes in Data-</w:t>
      </w:r>
      <w:proofErr w:type="spellStart"/>
      <w:r w:rsidRPr="00C34595">
        <w:rPr>
          <w:rFonts w:eastAsia="Times New Roman"/>
          <w:szCs w:val="20"/>
          <w:lang w:eastAsia="en-US"/>
        </w:rPr>
        <w:t>Centers</w:t>
      </w:r>
      <w:proofErr w:type="spellEnd"/>
      <w:r w:rsidRPr="00C34595">
        <w:rPr>
          <w:rFonts w:eastAsia="Times New Roman"/>
          <w:szCs w:val="20"/>
          <w:lang w:eastAsia="en-US"/>
        </w:rPr>
        <w:t xml:space="preserve"> for example via the P4 programming language that still today primarily targets that market segment.</w:t>
      </w:r>
    </w:p>
    <w:p w14:paraId="4D9F27C9" w14:textId="0451749F" w:rsidR="00C34595" w:rsidRPr="00BD140B" w:rsidRDefault="00C34595" w:rsidP="003E06C4">
      <w:pPr>
        <w:pStyle w:val="ListParagraph"/>
        <w:keepNext/>
        <w:keepLines/>
        <w:numPr>
          <w:ilvl w:val="2"/>
          <w:numId w:val="85"/>
        </w:numPr>
        <w:overflowPunct w:val="0"/>
        <w:autoSpaceDE w:val="0"/>
        <w:autoSpaceDN w:val="0"/>
        <w:adjustRightInd w:val="0"/>
        <w:spacing w:before="240"/>
        <w:textAlignment w:val="baseline"/>
        <w:outlineLvl w:val="2"/>
        <w:rPr>
          <w:rFonts w:eastAsia="Times New Roman"/>
          <w:b/>
          <w:szCs w:val="20"/>
          <w:lang w:eastAsia="en-US"/>
        </w:rPr>
      </w:pPr>
      <w:bookmarkStart w:id="378" w:name="_Toc35530305"/>
      <w:bookmarkStart w:id="379" w:name="_Toc39853923"/>
      <w:r w:rsidRPr="00BD140B">
        <w:rPr>
          <w:rFonts w:eastAsia="Times New Roman"/>
          <w:b/>
          <w:szCs w:val="20"/>
          <w:lang w:eastAsia="en-US"/>
        </w:rPr>
        <w:t>Reusable, extensible forwarding protocol packet formats</w:t>
      </w:r>
      <w:bookmarkEnd w:id="378"/>
      <w:bookmarkEnd w:id="379"/>
    </w:p>
    <w:p w14:paraId="6DC6164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For current network forwarding plane hardware, the mayor challenge for a network 2030 strategy as outlined here is their inability to scale to support a sufficient number of separately programmed virtual network contexts to allow operating multiple independent virtual network contexts.</w:t>
      </w:r>
    </w:p>
    <w:p w14:paraId="63523800"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If each virtual network was to re-implement a network forwarding protocol stack from scratch the total required context would be too expensive.  A simple comparison of this problem to general purpose CPU here is the total amount of L1/L2 cache in general purpose CPUs, and the </w:t>
      </w:r>
      <w:proofErr w:type="gramStart"/>
      <w:r w:rsidRPr="00C34595">
        <w:rPr>
          <w:rFonts w:eastAsia="Times New Roman"/>
          <w:szCs w:val="20"/>
          <w:lang w:eastAsia="en-US"/>
        </w:rPr>
        <w:t>drop in</w:t>
      </w:r>
      <w:proofErr w:type="gramEnd"/>
      <w:r w:rsidRPr="00C34595">
        <w:rPr>
          <w:rFonts w:eastAsia="Times New Roman"/>
          <w:szCs w:val="20"/>
          <w:lang w:eastAsia="en-US"/>
        </w:rPr>
        <w:t xml:space="preserve"> performance which would be inacceptable for packet forwarding if the code side would exceed those caches.</w:t>
      </w:r>
    </w:p>
    <w:p w14:paraId="643B427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To solve this problem, virtualized networks will require a common network packet forwarding framework, where individual virtual networks would only need to pick and choose required subsets of widely adopted network packet features and only add new forwarding code for functions/actions that are novel to this virtual network.</w:t>
      </w:r>
    </w:p>
    <w:p w14:paraId="5071FA1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One proposed framework for such extensible, reusable network packet formatting to support new services is called "Big Packet Protocol", see "Packet-Programmable Networks and BPP: A New Way to Program the Internet" in the tutorials of the IM2019 conference.</w:t>
      </w:r>
    </w:p>
    <w:p w14:paraId="476CB34D" w14:textId="77777777" w:rsidR="004726B8" w:rsidRDefault="004726B8" w:rsidP="00C34595">
      <w:pPr>
        <w:keepNext/>
        <w:keepLines/>
        <w:numPr>
          <w:ilvl w:val="1"/>
          <w:numId w:val="0"/>
        </w:numPr>
        <w:overflowPunct w:val="0"/>
        <w:autoSpaceDE w:val="0"/>
        <w:autoSpaceDN w:val="0"/>
        <w:adjustRightInd w:val="0"/>
        <w:spacing w:before="240"/>
        <w:ind w:left="432" w:hanging="432"/>
        <w:textAlignment w:val="baseline"/>
        <w:outlineLvl w:val="1"/>
        <w:rPr>
          <w:rFonts w:eastAsia="Times New Roman"/>
          <w:b/>
          <w:szCs w:val="20"/>
          <w:lang w:eastAsia="en-US"/>
        </w:rPr>
      </w:pPr>
      <w:bookmarkStart w:id="380" w:name="_Toc35530306"/>
    </w:p>
    <w:p w14:paraId="3F933D69" w14:textId="76B3ECB6" w:rsidR="00C34595" w:rsidRPr="004726B8" w:rsidRDefault="00C34595" w:rsidP="003E06C4">
      <w:pPr>
        <w:pStyle w:val="ListParagraph"/>
        <w:keepNext/>
        <w:keepLines/>
        <w:numPr>
          <w:ilvl w:val="1"/>
          <w:numId w:val="85"/>
        </w:numPr>
        <w:overflowPunct w:val="0"/>
        <w:autoSpaceDE w:val="0"/>
        <w:autoSpaceDN w:val="0"/>
        <w:adjustRightInd w:val="0"/>
        <w:spacing w:before="240"/>
        <w:ind w:left="835" w:hanging="475"/>
        <w:textAlignment w:val="baseline"/>
        <w:outlineLvl w:val="1"/>
        <w:rPr>
          <w:rFonts w:eastAsia="Times New Roman"/>
          <w:b/>
          <w:szCs w:val="20"/>
          <w:lang w:eastAsia="en-US"/>
        </w:rPr>
      </w:pPr>
      <w:bookmarkStart w:id="381" w:name="_Toc39853924"/>
      <w:r w:rsidRPr="004726B8">
        <w:rPr>
          <w:rFonts w:eastAsia="Times New Roman"/>
          <w:b/>
          <w:szCs w:val="20"/>
          <w:lang w:eastAsia="en-US"/>
        </w:rPr>
        <w:t>High speed programmable forwarding plane QoS</w:t>
      </w:r>
      <w:bookmarkEnd w:id="380"/>
      <w:bookmarkEnd w:id="381"/>
    </w:p>
    <w:p w14:paraId="0EA7B9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programmability challenges for QoS go beyond the aforementioned programmability scalability and efficiency challenges for other components of the forwarding plane of network devices.</w:t>
      </w:r>
    </w:p>
    <w:p w14:paraId="5390442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QoS support in even todays programmable forwarding planes is most often based on long-time established fixed functionality building blocks with a range of configurable parameters: Hierarchical </w:t>
      </w:r>
      <w:proofErr w:type="spellStart"/>
      <w:r w:rsidRPr="00C34595">
        <w:rPr>
          <w:rFonts w:eastAsia="Times New Roman"/>
          <w:szCs w:val="20"/>
          <w:lang w:eastAsia="en-US"/>
        </w:rPr>
        <w:t>DiffServ</w:t>
      </w:r>
      <w:proofErr w:type="spellEnd"/>
      <w:r w:rsidRPr="00C34595">
        <w:rPr>
          <w:rFonts w:eastAsia="Times New Roman"/>
          <w:szCs w:val="20"/>
          <w:lang w:eastAsia="en-US"/>
        </w:rPr>
        <w:t xml:space="preserve"> QoS with per-class programmable assignment to Queues and drop-behaviour in queues, assignment to per-flow Queues with similar parameters to name the most common functions.</w:t>
      </w:r>
    </w:p>
    <w:p w14:paraId="60930247"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This functionality is insufficient to allows programming of any of the aforementioned scheduling disciplines or AQM mechanisms or the LBF high-precision communications. Even within proprietary programmable vendor specific forwarding plane chips, QoS is also more ossified than other parts of network packet forwarding because of the absence of well established, more flexible programming models than above mentioned configurable 'legacy-QoS' toolset.</w:t>
      </w:r>
    </w:p>
    <w:p w14:paraId="02CB388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Only in lower end forwarding planes with for example FPGA is it possible to implement flexibly new scheduling disciplines today. This was done for example more widely in ethernet switches attempting to support the wide range of competing (proprietary) time sensitive ethernet options and resilience options (redundant L2 rings). Nevertheless, FPGA in general are considered to be too expensive and consume too much power in high-speed networking equipment.</w:t>
      </w:r>
    </w:p>
    <w:p w14:paraId="494491F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Solving this problem is therefore an active area of research, and has produced in the past years recommendations such as Push-In-First-Out (PIFO) and Push-In-Extract-Out (PIEO) queuing disciplines to allow programming new QoS disciplines by combinations of these queuing disciplines and per-packet programmed forwarding code on packet enqueue and dequeue.</w:t>
      </w:r>
    </w:p>
    <w:p w14:paraId="66A0CBC2"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 While these approaches look very promising in enabling a wide range of </w:t>
      </w:r>
      <w:proofErr w:type="gramStart"/>
      <w:r w:rsidRPr="00C34595">
        <w:rPr>
          <w:rFonts w:eastAsia="Times New Roman"/>
          <w:szCs w:val="20"/>
          <w:lang w:eastAsia="en-US"/>
        </w:rPr>
        <w:t>future-proof</w:t>
      </w:r>
      <w:proofErr w:type="gramEnd"/>
      <w:r w:rsidRPr="00C34595">
        <w:rPr>
          <w:rFonts w:eastAsia="Times New Roman"/>
          <w:szCs w:val="20"/>
          <w:lang w:eastAsia="en-US"/>
        </w:rPr>
        <w:t xml:space="preserve"> programmable QoS, it still has to be seen if they can be implemented at cost in </w:t>
      </w:r>
      <w:proofErr w:type="spellStart"/>
      <w:r w:rsidRPr="00C34595">
        <w:rPr>
          <w:rFonts w:eastAsia="Times New Roman"/>
          <w:szCs w:val="20"/>
          <w:lang w:eastAsia="en-US"/>
        </w:rPr>
        <w:t>Tbps</w:t>
      </w:r>
      <w:proofErr w:type="spellEnd"/>
      <w:r w:rsidRPr="00C34595">
        <w:rPr>
          <w:rFonts w:eastAsia="Times New Roman"/>
          <w:szCs w:val="20"/>
          <w:lang w:eastAsia="en-US"/>
        </w:rPr>
        <w:t xml:space="preserve"> hardware, especially when being implemented in </w:t>
      </w:r>
      <w:r w:rsidRPr="00C34595">
        <w:rPr>
          <w:rFonts w:eastAsia="Times New Roman"/>
          <w:szCs w:val="20"/>
          <w:lang w:eastAsia="en-US"/>
        </w:rPr>
        <w:lastRenderedPageBreak/>
        <w:t>a fashion where they are not limited to support only a limited number of flows. The aforementioned LBF QoS discipline in support of FGNET 2030 SubG2 requirements has also been validated based on these queuing disciplines.</w:t>
      </w:r>
    </w:p>
    <w:p w14:paraId="41B5BB33" w14:textId="03B40C64" w:rsidR="00C34595" w:rsidRPr="00A04F7F" w:rsidRDefault="00DB5E37" w:rsidP="003E06C4">
      <w:pPr>
        <w:pStyle w:val="ListParagraph"/>
        <w:keepNext/>
        <w:keepLines/>
        <w:numPr>
          <w:ilvl w:val="1"/>
          <w:numId w:val="85"/>
        </w:numPr>
        <w:overflowPunct w:val="0"/>
        <w:autoSpaceDE w:val="0"/>
        <w:autoSpaceDN w:val="0"/>
        <w:adjustRightInd w:val="0"/>
        <w:spacing w:before="240"/>
        <w:ind w:left="835" w:hanging="475"/>
        <w:textAlignment w:val="baseline"/>
        <w:outlineLvl w:val="1"/>
        <w:rPr>
          <w:rFonts w:eastAsia="Times New Roman"/>
          <w:b/>
          <w:szCs w:val="20"/>
          <w:lang w:eastAsia="en-US"/>
        </w:rPr>
      </w:pPr>
      <w:bookmarkStart w:id="382" w:name="_Toc35530307"/>
      <w:r>
        <w:rPr>
          <w:rFonts w:eastAsia="Times New Roman"/>
          <w:b/>
          <w:szCs w:val="20"/>
          <w:lang w:eastAsia="en-US"/>
        </w:rPr>
        <w:t xml:space="preserve"> </w:t>
      </w:r>
      <w:bookmarkStart w:id="383" w:name="_Toc39853925"/>
      <w:r w:rsidR="00C34595" w:rsidRPr="00A04F7F">
        <w:rPr>
          <w:rFonts w:eastAsia="Times New Roman"/>
          <w:b/>
          <w:szCs w:val="20"/>
          <w:lang w:eastAsia="en-US"/>
        </w:rPr>
        <w:t>Monetization</w:t>
      </w:r>
      <w:bookmarkEnd w:id="382"/>
      <w:bookmarkEnd w:id="383"/>
    </w:p>
    <w:p w14:paraId="7189D249" w14:textId="77777777" w:rsidR="009C4061" w:rsidRDefault="009C4061" w:rsidP="00C34595">
      <w:pPr>
        <w:overflowPunct w:val="0"/>
        <w:autoSpaceDE w:val="0"/>
        <w:autoSpaceDN w:val="0"/>
        <w:adjustRightInd w:val="0"/>
        <w:textAlignment w:val="baseline"/>
        <w:rPr>
          <w:rFonts w:eastAsia="Times New Roman"/>
          <w:szCs w:val="20"/>
          <w:lang w:eastAsia="en-US"/>
        </w:rPr>
      </w:pPr>
    </w:p>
    <w:p w14:paraId="12676C38" w14:textId="77777777" w:rsidR="009C4061" w:rsidRPr="009C4061" w:rsidRDefault="009C4061" w:rsidP="009C4061">
      <w:pPr>
        <w:overflowPunct w:val="0"/>
        <w:autoSpaceDE w:val="0"/>
        <w:autoSpaceDN w:val="0"/>
        <w:adjustRightInd w:val="0"/>
        <w:textAlignment w:val="baseline"/>
        <w:rPr>
          <w:rFonts w:eastAsia="Times New Roman"/>
          <w:szCs w:val="20"/>
          <w:lang w:eastAsia="en-US"/>
        </w:rPr>
      </w:pPr>
      <w:r w:rsidRPr="009C4061">
        <w:rPr>
          <w:rFonts w:eastAsia="Times New Roman"/>
          <w:szCs w:val="20"/>
          <w:lang w:eastAsia="en-US"/>
        </w:rPr>
        <w:t xml:space="preserve">Today, monetization of differentiated QoS for different traffic is limited to private networks, such as potential different charging for different classes of traffic in L3VPN services. There are only few and ad-hoc pricing differences for different QoS services beside the ubiquitous "peak bitrate" charging for Internet services, and in less developed countries still the "Volume charging".  Exceptions include sometimes statically charged overall lower latencies such as over </w:t>
      </w:r>
      <w:proofErr w:type="spellStart"/>
      <w:r w:rsidRPr="009C4061">
        <w:rPr>
          <w:rFonts w:eastAsia="Times New Roman"/>
          <w:szCs w:val="20"/>
          <w:lang w:eastAsia="en-US"/>
        </w:rPr>
        <w:t>xDSL</w:t>
      </w:r>
      <w:proofErr w:type="spellEnd"/>
      <w:r w:rsidRPr="009C4061">
        <w:rPr>
          <w:rFonts w:eastAsia="Times New Roman"/>
          <w:szCs w:val="20"/>
          <w:lang w:eastAsia="en-US"/>
        </w:rPr>
        <w:t>.</w:t>
      </w:r>
    </w:p>
    <w:p w14:paraId="24AF4DE7" w14:textId="77777777" w:rsidR="009C4061" w:rsidRPr="009C4061" w:rsidRDefault="009C4061" w:rsidP="009C4061">
      <w:pPr>
        <w:overflowPunct w:val="0"/>
        <w:autoSpaceDE w:val="0"/>
        <w:autoSpaceDN w:val="0"/>
        <w:adjustRightInd w:val="0"/>
        <w:textAlignment w:val="baseline"/>
        <w:rPr>
          <w:rFonts w:eastAsia="Times New Roman"/>
          <w:szCs w:val="20"/>
          <w:lang w:eastAsia="en-US"/>
        </w:rPr>
      </w:pPr>
      <w:r w:rsidRPr="009C4061">
        <w:rPr>
          <w:rFonts w:eastAsia="Times New Roman"/>
          <w:szCs w:val="20"/>
          <w:lang w:eastAsia="en-US"/>
        </w:rPr>
        <w:t>Monetization is an important dependency for making future QoS services successful in networks, but it is outside the scope of this document to provide guidance.</w:t>
      </w:r>
    </w:p>
    <w:p w14:paraId="35151FB4" w14:textId="4F5531E1"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t>
      </w:r>
    </w:p>
    <w:p w14:paraId="26A8A0BF" w14:textId="77777777" w:rsidR="00C34595" w:rsidRDefault="00C34595" w:rsidP="00AB3A8E">
      <w:pPr>
        <w:rPr>
          <w:rFonts w:asciiTheme="majorBidi" w:hAnsiTheme="majorBidi" w:cstheme="majorBidi"/>
          <w:b/>
        </w:rPr>
      </w:pPr>
    </w:p>
    <w:p w14:paraId="1969320A"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73B16E44" w14:textId="15860617" w:rsidR="005A0E28" w:rsidRPr="005A0E28" w:rsidRDefault="00BD140B" w:rsidP="00837F28">
      <w:pPr>
        <w:keepNext/>
        <w:keepLines/>
        <w:overflowPunct w:val="0"/>
        <w:autoSpaceDE w:val="0"/>
        <w:autoSpaceDN w:val="0"/>
        <w:adjustRightInd w:val="0"/>
        <w:spacing w:before="360"/>
        <w:ind w:left="720" w:hanging="360"/>
        <w:textAlignment w:val="baseline"/>
        <w:outlineLvl w:val="1"/>
        <w:rPr>
          <w:rFonts w:eastAsia="Times New Roman"/>
          <w:b/>
          <w:szCs w:val="20"/>
          <w:lang w:eastAsia="en-US"/>
        </w:rPr>
      </w:pPr>
      <w:bookmarkStart w:id="384" w:name="_Toc37959318"/>
      <w:bookmarkStart w:id="385" w:name="_Toc39853926"/>
      <w:r>
        <w:rPr>
          <w:rFonts w:eastAsia="Times New Roman"/>
          <w:b/>
          <w:szCs w:val="20"/>
          <w:lang w:eastAsia="en-US"/>
        </w:rPr>
        <w:t>8.10</w:t>
      </w:r>
      <w:r>
        <w:rPr>
          <w:rFonts w:eastAsia="Times New Roman"/>
          <w:b/>
          <w:szCs w:val="20"/>
          <w:lang w:eastAsia="en-US"/>
        </w:rPr>
        <w:tab/>
      </w:r>
      <w:r w:rsidR="005A0E28" w:rsidRPr="005A0E28">
        <w:rPr>
          <w:rFonts w:eastAsia="Times New Roman"/>
          <w:b/>
          <w:szCs w:val="20"/>
          <w:lang w:eastAsia="en-US"/>
        </w:rPr>
        <w:t>QoS and mobile networks</w:t>
      </w:r>
      <w:bookmarkEnd w:id="384"/>
      <w:bookmarkEnd w:id="385"/>
    </w:p>
    <w:p w14:paraId="78E00F3A"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This section summarizes the evolution of mobile networks from 4G/LTE to 5G and puts it in perspective to transport network QoS.</w:t>
      </w:r>
    </w:p>
    <w:p w14:paraId="46B50CE5" w14:textId="27424EC9" w:rsidR="005A0E28" w:rsidRPr="005A0E28" w:rsidRDefault="00BD140B" w:rsidP="00516345">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86" w:name="_Toc37959319"/>
      <w:bookmarkStart w:id="387" w:name="_Toc39853927"/>
      <w:r>
        <w:rPr>
          <w:rFonts w:eastAsia="Times New Roman"/>
          <w:b/>
          <w:szCs w:val="20"/>
          <w:lang w:eastAsia="en-US"/>
        </w:rPr>
        <w:t>8.10.1</w:t>
      </w:r>
      <w:r>
        <w:rPr>
          <w:rFonts w:eastAsia="Times New Roman"/>
          <w:b/>
          <w:szCs w:val="20"/>
          <w:lang w:eastAsia="en-US"/>
        </w:rPr>
        <w:tab/>
      </w:r>
      <w:r w:rsidR="005A0E28" w:rsidRPr="005A0E28">
        <w:rPr>
          <w:rFonts w:eastAsia="Times New Roman"/>
          <w:b/>
          <w:szCs w:val="20"/>
          <w:lang w:eastAsia="en-US"/>
        </w:rPr>
        <w:t>LTE Networks QoS Analysis</w:t>
      </w:r>
      <w:bookmarkEnd w:id="386"/>
      <w:bookmarkEnd w:id="387"/>
      <w:r w:rsidR="005A0E28" w:rsidRPr="005A0E28">
        <w:rPr>
          <w:rFonts w:eastAsia="Times New Roman"/>
          <w:b/>
          <w:szCs w:val="20"/>
          <w:lang w:eastAsia="en-US"/>
        </w:rPr>
        <w:t xml:space="preserve"> </w:t>
      </w:r>
    </w:p>
    <w:p w14:paraId="2ABC8B87"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1E4187D2" w14:textId="77777777" w:rsidR="005A0E28" w:rsidRPr="005A0E28" w:rsidRDefault="00D72FFC" w:rsidP="005A0E28">
      <w:pPr>
        <w:overflowPunct w:val="0"/>
        <w:autoSpaceDE w:val="0"/>
        <w:autoSpaceDN w:val="0"/>
        <w:adjustRightInd w:val="0"/>
        <w:textAlignment w:val="baseline"/>
        <w:rPr>
          <w:rFonts w:eastAsia="Times New Roman"/>
          <w:lang w:eastAsia="en-US"/>
        </w:rPr>
      </w:pPr>
      <w:r w:rsidRPr="005A0E28">
        <w:rPr>
          <w:rFonts w:eastAsia="Times New Roman"/>
          <w:noProof/>
          <w:lang w:eastAsia="en-US"/>
        </w:rPr>
        <w:object w:dxaOrig="9210" w:dyaOrig="3105" w14:anchorId="2BA76C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0.9pt;height:154.6pt;mso-width-percent:0;mso-height-percent:0;mso-width-percent:0;mso-height-percent:0" o:ole="">
            <v:imagedata r:id="rId75" o:title=""/>
          </v:shape>
          <o:OLEObject Type="Embed" ProgID="Word.Picture.8" ShapeID="_x0000_i1025" DrawAspect="Content" ObjectID="_1650653376" r:id="rId76"/>
        </w:object>
      </w:r>
    </w:p>
    <w:p w14:paraId="53044B98" w14:textId="4766599B"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ab/>
      </w:r>
      <w:r w:rsidRPr="005A0E28">
        <w:rPr>
          <w:rFonts w:eastAsia="Times New Roman"/>
          <w:lang w:eastAsia="en-US"/>
        </w:rPr>
        <w:tab/>
      </w:r>
      <w:r w:rsidRPr="005A0E28">
        <w:rPr>
          <w:rFonts w:eastAsia="Times New Roman"/>
          <w:lang w:eastAsia="en-US"/>
        </w:rPr>
        <w:tab/>
      </w:r>
      <w:r w:rsidRPr="005A0E28">
        <w:rPr>
          <w:rFonts w:eastAsia="Times New Roman"/>
          <w:lang w:eastAsia="en-US"/>
        </w:rPr>
        <w:tab/>
      </w:r>
      <w:bookmarkStart w:id="388" w:name="_Toc39854019"/>
      <w:r w:rsidR="002506CB" w:rsidRPr="00300C45">
        <w:rPr>
          <w:rFonts w:eastAsia="Times New Roman"/>
          <w:b/>
          <w:bCs/>
          <w:lang w:val="en-US" w:eastAsia="en-US"/>
        </w:rPr>
        <w:t xml:space="preserve">Figure </w:t>
      </w:r>
      <w:r w:rsidR="002506CB" w:rsidRPr="004F4418">
        <w:rPr>
          <w:rFonts w:eastAsia="Times New Roman"/>
          <w:b/>
          <w:bCs/>
          <w:lang w:val="en-US" w:eastAsia="en-US"/>
        </w:rPr>
        <w:fldChar w:fldCharType="begin"/>
      </w:r>
      <w:r w:rsidR="002506CB" w:rsidRPr="00300C45">
        <w:rPr>
          <w:rFonts w:eastAsia="Times New Roman"/>
          <w:b/>
          <w:bCs/>
          <w:lang w:val="en-US" w:eastAsia="en-US"/>
        </w:rPr>
        <w:instrText xml:space="preserve"> SEQ Figure \* ARABIC </w:instrText>
      </w:r>
      <w:r w:rsidR="002506CB" w:rsidRPr="004F4418">
        <w:rPr>
          <w:rFonts w:eastAsia="Times New Roman"/>
          <w:b/>
          <w:bCs/>
          <w:lang w:val="en-US" w:eastAsia="en-US"/>
        </w:rPr>
        <w:fldChar w:fldCharType="separate"/>
      </w:r>
      <w:r w:rsidR="00F47809">
        <w:rPr>
          <w:rFonts w:eastAsia="Times New Roman"/>
          <w:b/>
          <w:bCs/>
          <w:noProof/>
          <w:lang w:val="en-US" w:eastAsia="en-US"/>
        </w:rPr>
        <w:t>52</w:t>
      </w:r>
      <w:r w:rsidR="002506CB" w:rsidRPr="004F4418">
        <w:rPr>
          <w:rFonts w:eastAsia="Times New Roman"/>
          <w:b/>
          <w:bCs/>
          <w:lang w:val="en-US" w:eastAsia="en-US"/>
        </w:rPr>
        <w:fldChar w:fldCharType="end"/>
      </w:r>
      <w:r w:rsidR="002506CB" w:rsidRPr="004F4418">
        <w:rPr>
          <w:rFonts w:eastAsia="Times New Roman"/>
          <w:b/>
          <w:bCs/>
          <w:lang w:val="en-US" w:eastAsia="en-US"/>
        </w:rPr>
        <w:t>-</w:t>
      </w:r>
      <w:r w:rsidR="002506CB" w:rsidRPr="00436F8E">
        <w:rPr>
          <w:rFonts w:eastAsia="Times New Roman"/>
          <w:bCs/>
          <w:lang w:val="en-US" w:eastAsia="en-US"/>
        </w:rPr>
        <w:t xml:space="preserve"> </w:t>
      </w:r>
      <w:r w:rsidR="002506CB" w:rsidRPr="00E406F5">
        <w:rPr>
          <w:rFonts w:eastAsia="SimHei"/>
          <w:kern w:val="2"/>
          <w:lang w:val="en-US" w:eastAsia="zh-CN"/>
        </w:rPr>
        <w:t xml:space="preserve"> </w:t>
      </w:r>
      <w:r w:rsidRPr="005A0E28">
        <w:rPr>
          <w:rFonts w:eastAsia="Times New Roman"/>
          <w:lang w:eastAsia="en-US"/>
        </w:rPr>
        <w:t xml:space="preserve"> LTE Architecture [TS 24.401]</w:t>
      </w:r>
      <w:bookmarkEnd w:id="388"/>
    </w:p>
    <w:p w14:paraId="66D4EAEC"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11453E5F"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TS 23.401 [1], lays out the LTE architecture and is shown above for the QoS discussion. QoS and user profile of the UE is enforced in service end points E-UTRAN, Serving Gateway/PDN Gateway. Though various bearer types with different QoS requirements were defined in LTE specifications only default bearer and voice bearer are deployed predominantly. Transport network is between E-UTRAN and S-Gateway on S1-U interface and S-Gateway and PDN Gateway on S5 interface. Here, user data traffic is encapsulated with GTP-U overlay with mostly IP and MPLS undelay technologies.</w:t>
      </w:r>
    </w:p>
    <w:p w14:paraId="287685CD"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Default bearer corresponds to data traffic for internet access and would be treated in best effort manner in the transport network. To provide the QoS for the UE packets at E-UTRAN in the down link direction and S/P-GW in uplink direction, IP packet DSCP fields are copied in the outer IP header after GTP-U encapsulation.  If MPLS is used in the transport network, then IP DSCP to MPLS EXP bit mapping would be done.  The need for QoS in the transport network itself is primitive and basic prioritization of the voice packets is generally deployed to mitigate the congestion in the transport network.</w:t>
      </w:r>
    </w:p>
    <w:p w14:paraId="65F7C14B"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6CBF4072" w14:textId="5723BDB5" w:rsidR="005A0E28" w:rsidRPr="005A0E28" w:rsidRDefault="00CF39A0" w:rsidP="00A60156">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89" w:name="_Toc37959320"/>
      <w:bookmarkStart w:id="390" w:name="_Toc39853928"/>
      <w:r>
        <w:rPr>
          <w:rFonts w:eastAsia="Times New Roman"/>
          <w:b/>
          <w:szCs w:val="20"/>
          <w:lang w:eastAsia="en-US"/>
        </w:rPr>
        <w:lastRenderedPageBreak/>
        <w:t>8.10.2</w:t>
      </w:r>
      <w:r>
        <w:rPr>
          <w:rFonts w:eastAsia="Times New Roman"/>
          <w:b/>
          <w:szCs w:val="20"/>
          <w:lang w:eastAsia="en-US"/>
        </w:rPr>
        <w:tab/>
      </w:r>
      <w:r w:rsidR="005A0E28" w:rsidRPr="005A0E28">
        <w:rPr>
          <w:rFonts w:eastAsia="Times New Roman"/>
          <w:b/>
          <w:szCs w:val="20"/>
          <w:lang w:eastAsia="en-US"/>
        </w:rPr>
        <w:t>5G Network QoS Analysis and new Requirements</w:t>
      </w:r>
      <w:bookmarkEnd w:id="389"/>
      <w:bookmarkEnd w:id="390"/>
    </w:p>
    <w:p w14:paraId="00184C54"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REL15/TS23.501 [2] describes the system level architecture of the 5G network and is shown below for QOS discussions.</w:t>
      </w:r>
    </w:p>
    <w:p w14:paraId="3F34F02F" w14:textId="77777777" w:rsidR="005A0E28" w:rsidRPr="005A0E28" w:rsidRDefault="005A0E28" w:rsidP="005A0E28">
      <w:pPr>
        <w:spacing w:before="0"/>
        <w:rPr>
          <w:rFonts w:eastAsia="Times New Roman"/>
          <w:szCs w:val="20"/>
          <w:lang w:eastAsia="en-US"/>
        </w:rPr>
      </w:pPr>
      <w:r w:rsidRPr="005A0E28">
        <w:rPr>
          <w:rFonts w:eastAsia="Times New Roman"/>
          <w:szCs w:val="20"/>
          <w:lang w:eastAsia="en-US"/>
        </w:rPr>
        <w:br w:type="page"/>
      </w:r>
    </w:p>
    <w:p w14:paraId="6CEF015B"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2813F613"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w:t>
      </w:r>
    </w:p>
    <w:p w14:paraId="20D3EDAD"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NSSF | | AUSF +-N13-+ </w:t>
      </w:r>
      <w:proofErr w:type="gramStart"/>
      <w:r w:rsidRPr="005A0E28">
        <w:rPr>
          <w:rFonts w:ascii="Courier New" w:eastAsia="Times New Roman" w:hAnsi="Courier New" w:cs="Courier New"/>
          <w:color w:val="000000"/>
          <w:sz w:val="20"/>
          <w:szCs w:val="20"/>
          <w:lang w:eastAsia="en-US"/>
        </w:rPr>
        <w:t>UDM  |</w:t>
      </w:r>
      <w:proofErr w:type="gramEnd"/>
    </w:p>
    <w:p w14:paraId="7D51D737"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w:t>
      </w:r>
    </w:p>
    <w:p w14:paraId="47BA633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w:t>
      </w:r>
    </w:p>
    <w:p w14:paraId="547D607E"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N</w:t>
      </w:r>
      <w:proofErr w:type="gramStart"/>
      <w:r w:rsidRPr="005A0E28">
        <w:rPr>
          <w:rFonts w:ascii="Courier New" w:eastAsia="Times New Roman" w:hAnsi="Courier New" w:cs="Courier New"/>
          <w:color w:val="000000"/>
          <w:sz w:val="20"/>
          <w:szCs w:val="20"/>
          <w:lang w:eastAsia="en-US"/>
        </w:rPr>
        <w:t>22  N</w:t>
      </w:r>
      <w:proofErr w:type="gramEnd"/>
      <w:r w:rsidRPr="005A0E28">
        <w:rPr>
          <w:rFonts w:ascii="Courier New" w:eastAsia="Times New Roman" w:hAnsi="Courier New" w:cs="Courier New"/>
          <w:color w:val="000000"/>
          <w:sz w:val="20"/>
          <w:szCs w:val="20"/>
          <w:lang w:eastAsia="en-US"/>
        </w:rPr>
        <w:t>12   N8        N10</w:t>
      </w:r>
    </w:p>
    <w:p w14:paraId="68EB92FE"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w:t>
      </w:r>
    </w:p>
    <w:p w14:paraId="30731695"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w:t>
      </w:r>
    </w:p>
    <w:p w14:paraId="4A3612B8"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AMF   +- N11 -</w:t>
      </w:r>
      <w:proofErr w:type="gramStart"/>
      <w:r w:rsidRPr="005A0E28">
        <w:rPr>
          <w:rFonts w:ascii="Courier New" w:eastAsia="Times New Roman" w:hAnsi="Courier New" w:cs="Courier New"/>
          <w:color w:val="000000"/>
          <w:sz w:val="20"/>
          <w:szCs w:val="20"/>
          <w:lang w:eastAsia="en-US"/>
        </w:rPr>
        <w:t>+  SMF</w:t>
      </w:r>
      <w:proofErr w:type="gramEnd"/>
      <w:r w:rsidRPr="005A0E28">
        <w:rPr>
          <w:rFonts w:ascii="Courier New" w:eastAsia="Times New Roman" w:hAnsi="Courier New" w:cs="Courier New"/>
          <w:color w:val="000000"/>
          <w:sz w:val="20"/>
          <w:szCs w:val="20"/>
          <w:lang w:eastAsia="en-US"/>
        </w:rPr>
        <w:t xml:space="preserve">  +- N7 -+  PCF +- N5 -+  AF  |</w:t>
      </w:r>
    </w:p>
    <w:p w14:paraId="1778E65A"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      +------+</w:t>
      </w:r>
    </w:p>
    <w:p w14:paraId="1429C571"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             |</w:t>
      </w:r>
    </w:p>
    <w:p w14:paraId="2188431D"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N15 ---+</w:t>
      </w:r>
    </w:p>
    <w:p w14:paraId="038378D2"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N1         N2|+-N14-+            N4</w:t>
      </w:r>
    </w:p>
    <w:p w14:paraId="65BEB620"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w:t>
      </w:r>
    </w:p>
    <w:p w14:paraId="605DDF6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w:t>
      </w:r>
    </w:p>
    <w:p w14:paraId="0C50ADAB"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w:t>
      </w:r>
      <w:proofErr w:type="gramStart"/>
      <w:r w:rsidRPr="005A0E28">
        <w:rPr>
          <w:rFonts w:ascii="Courier New" w:eastAsia="Times New Roman" w:hAnsi="Courier New" w:cs="Courier New"/>
          <w:color w:val="000000"/>
          <w:sz w:val="20"/>
          <w:szCs w:val="20"/>
          <w:lang w:eastAsia="en-US"/>
        </w:rPr>
        <w:t>|  UE</w:t>
      </w:r>
      <w:proofErr w:type="gramEnd"/>
      <w:r w:rsidRPr="005A0E28">
        <w:rPr>
          <w:rFonts w:ascii="Courier New" w:eastAsia="Times New Roman" w:hAnsi="Courier New" w:cs="Courier New"/>
          <w:color w:val="000000"/>
          <w:sz w:val="20"/>
          <w:szCs w:val="20"/>
          <w:lang w:eastAsia="en-US"/>
        </w:rPr>
        <w:t xml:space="preserve"> +-- NR --+ (R)AN  +-- N3 --+  UPF  +-- N6 --+  DN  |</w:t>
      </w:r>
    </w:p>
    <w:p w14:paraId="0E232987"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        ++-----++        +------+</w:t>
      </w:r>
    </w:p>
    <w:p w14:paraId="75FCE08E"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     |</w:t>
      </w:r>
    </w:p>
    <w:p w14:paraId="013F907D"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textAlignment w:val="baseline"/>
        <w:rPr>
          <w:rFonts w:ascii="Courier New" w:eastAsia="Times New Roman" w:hAnsi="Courier New" w:cs="Courier New"/>
          <w:color w:val="000000"/>
          <w:sz w:val="20"/>
          <w:szCs w:val="20"/>
          <w:lang w:eastAsia="en-US"/>
        </w:rPr>
      </w:pPr>
      <w:r w:rsidRPr="005A0E28">
        <w:rPr>
          <w:rFonts w:ascii="Courier New" w:eastAsia="Times New Roman" w:hAnsi="Courier New" w:cs="Courier New"/>
          <w:color w:val="000000"/>
          <w:sz w:val="20"/>
          <w:szCs w:val="20"/>
          <w:lang w:eastAsia="en-US"/>
        </w:rPr>
        <w:t xml:space="preserve">                                    +--N9-+</w:t>
      </w:r>
    </w:p>
    <w:p w14:paraId="7E96CA46" w14:textId="6D0BCFFE"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szCs w:val="20"/>
          <w:lang w:eastAsia="en-US"/>
        </w:rPr>
        <w:tab/>
      </w:r>
      <w:r w:rsidRPr="005A0E28">
        <w:rPr>
          <w:rFonts w:eastAsia="Times New Roman"/>
          <w:szCs w:val="20"/>
          <w:lang w:eastAsia="en-US"/>
        </w:rPr>
        <w:tab/>
      </w:r>
      <w:r w:rsidRPr="005A0E28">
        <w:rPr>
          <w:rFonts w:eastAsia="Times New Roman"/>
          <w:szCs w:val="20"/>
          <w:lang w:eastAsia="en-US"/>
        </w:rPr>
        <w:tab/>
      </w:r>
      <w:bookmarkStart w:id="391" w:name="_Toc39854020"/>
      <w:r w:rsidR="002506CB" w:rsidRPr="00300C45">
        <w:rPr>
          <w:rFonts w:eastAsia="Times New Roman"/>
          <w:b/>
          <w:bCs/>
          <w:lang w:val="en-US" w:eastAsia="en-US"/>
        </w:rPr>
        <w:t xml:space="preserve">Figure </w:t>
      </w:r>
      <w:r w:rsidR="002506CB" w:rsidRPr="004F4418">
        <w:rPr>
          <w:rFonts w:eastAsia="Times New Roman"/>
          <w:b/>
          <w:bCs/>
          <w:lang w:val="en-US" w:eastAsia="en-US"/>
        </w:rPr>
        <w:fldChar w:fldCharType="begin"/>
      </w:r>
      <w:r w:rsidR="002506CB" w:rsidRPr="00300C45">
        <w:rPr>
          <w:rFonts w:eastAsia="Times New Roman"/>
          <w:b/>
          <w:bCs/>
          <w:lang w:val="en-US" w:eastAsia="en-US"/>
        </w:rPr>
        <w:instrText xml:space="preserve"> SEQ Figure \* ARABIC </w:instrText>
      </w:r>
      <w:r w:rsidR="002506CB" w:rsidRPr="004F4418">
        <w:rPr>
          <w:rFonts w:eastAsia="Times New Roman"/>
          <w:b/>
          <w:bCs/>
          <w:lang w:val="en-US" w:eastAsia="en-US"/>
        </w:rPr>
        <w:fldChar w:fldCharType="separate"/>
      </w:r>
      <w:r w:rsidR="00F47809">
        <w:rPr>
          <w:rFonts w:eastAsia="Times New Roman"/>
          <w:b/>
          <w:bCs/>
          <w:noProof/>
          <w:lang w:val="en-US" w:eastAsia="en-US"/>
        </w:rPr>
        <w:t>53</w:t>
      </w:r>
      <w:r w:rsidR="002506CB" w:rsidRPr="004F4418">
        <w:rPr>
          <w:rFonts w:eastAsia="Times New Roman"/>
          <w:b/>
          <w:bCs/>
          <w:lang w:val="en-US" w:eastAsia="en-US"/>
        </w:rPr>
        <w:fldChar w:fldCharType="end"/>
      </w:r>
      <w:proofErr w:type="gramStart"/>
      <w:r w:rsidR="002506CB" w:rsidRPr="004F4418">
        <w:rPr>
          <w:rFonts w:eastAsia="Times New Roman"/>
          <w:b/>
          <w:bCs/>
          <w:lang w:val="en-US" w:eastAsia="en-US"/>
        </w:rPr>
        <w:t>-</w:t>
      </w:r>
      <w:r w:rsidR="002506CB" w:rsidRPr="00436F8E">
        <w:rPr>
          <w:rFonts w:eastAsia="Times New Roman"/>
          <w:bCs/>
          <w:lang w:val="en-US" w:eastAsia="en-US"/>
        </w:rPr>
        <w:t xml:space="preserve"> </w:t>
      </w:r>
      <w:r w:rsidRPr="005A0E28">
        <w:rPr>
          <w:rFonts w:eastAsia="Times New Roman"/>
          <w:lang w:eastAsia="en-US"/>
        </w:rPr>
        <w:t xml:space="preserve"> 5</w:t>
      </w:r>
      <w:proofErr w:type="gramEnd"/>
      <w:r w:rsidRPr="005A0E28">
        <w:rPr>
          <w:rFonts w:eastAsia="Times New Roman"/>
          <w:lang w:eastAsia="en-US"/>
        </w:rPr>
        <w:t>G Architecture TS [23.501]</w:t>
      </w:r>
      <w:bookmarkEnd w:id="391"/>
    </w:p>
    <w:p w14:paraId="79DAC87A" w14:textId="77777777" w:rsidR="005A0E28" w:rsidRPr="005A0E28" w:rsidRDefault="005A0E28" w:rsidP="005A0E28">
      <w:pPr>
        <w:overflowPunct w:val="0"/>
        <w:autoSpaceDE w:val="0"/>
        <w:autoSpaceDN w:val="0"/>
        <w:adjustRightInd w:val="0"/>
        <w:textAlignment w:val="baseline"/>
        <w:rPr>
          <w:rFonts w:eastAsia="Times New Roman"/>
          <w:lang w:eastAsia="en-US"/>
        </w:rPr>
      </w:pPr>
    </w:p>
    <w:p w14:paraId="5949EF06"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While there are lot of changes in (R)AN and the 5G control plane from LTE, significant difference w.r.t QoS from service level is required because of the slicing requirements in 5G networks. An end to end slice is defined as slice in (R)AN, transport network and Core network. To meet the slice characteristics w.r.t QoS, resiliency and hard separation, transport network need to be factored unlike in LTE.</w:t>
      </w:r>
    </w:p>
    <w:p w14:paraId="04639904"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Transport network can be defined between (R)AN and UPF on N3 interface. This is like S1-U and S5 interface in LTE at high level. Another part of transport network is N9 interface i.e., the network between multiple UPFs. This is a new architectural interface and has designed to address multiple requirements in 5G from URLLC, Session offloading and new Session and Service Continuity (SSC) modes as defined in [2].  QoS characteristics for each slice need to be provisioned, applied and honoured for the data traffic passing in the transport network in the respective segments wither on N3 or N9 interface. QFI parameter in the GTP header describes the PDU session QoS requirements. Based on the SST in S-NSSAI in 5G control plane, QFI value would be set in the 5G service nodes i.e., (R)AN, UPF in uplink and downlink directions respectively.</w:t>
      </w:r>
    </w:p>
    <w:p w14:paraId="7BF1EE24"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An example mapping for QFI, SST and transport path is shown below:</w:t>
      </w:r>
    </w:p>
    <w:p w14:paraId="0B49C40E"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br w:type="page"/>
      </w:r>
    </w:p>
    <w:p w14:paraId="27F312FF" w14:textId="77777777" w:rsidR="005A0E28" w:rsidRPr="005A0E28" w:rsidRDefault="005A0E28" w:rsidP="005A0E28">
      <w:pPr>
        <w:overflowPunct w:val="0"/>
        <w:autoSpaceDE w:val="0"/>
        <w:autoSpaceDN w:val="0"/>
        <w:adjustRightInd w:val="0"/>
        <w:textAlignment w:val="baseline"/>
        <w:rPr>
          <w:rFonts w:eastAsia="Times New Roman"/>
          <w:lang w:eastAsia="en-US"/>
        </w:rPr>
      </w:pPr>
    </w:p>
    <w:p w14:paraId="332C862C"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w:t>
      </w:r>
    </w:p>
    <w:p w14:paraId="4E240F0A"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QFI (</w:t>
      </w:r>
      <w:proofErr w:type="gramStart"/>
      <w:r w:rsidRPr="005A0E28">
        <w:rPr>
          <w:rFonts w:ascii="Courier New" w:eastAsia="Times New Roman" w:hAnsi="Courier New" w:cs="Courier New"/>
          <w:color w:val="000000"/>
          <w:sz w:val="20"/>
          <w:szCs w:val="20"/>
          <w:lang w:val="en-US" w:eastAsia="zh-CN"/>
        </w:rPr>
        <w:t xml:space="preserve">Ranges)   </w:t>
      </w:r>
      <w:proofErr w:type="gramEnd"/>
      <w:r w:rsidRPr="005A0E28">
        <w:rPr>
          <w:rFonts w:ascii="Courier New" w:eastAsia="Times New Roman" w:hAnsi="Courier New" w:cs="Courier New"/>
          <w:color w:val="000000"/>
          <w:sz w:val="20"/>
          <w:szCs w:val="20"/>
          <w:lang w:val="en-US" w:eastAsia="zh-CN"/>
        </w:rPr>
        <w:t>|   SST      |   Transport Path | Transport Path  |</w:t>
      </w:r>
    </w:p>
    <w:p w14:paraId="5861D04B"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in S-NSSAI |   Info           | Characteristics |</w:t>
      </w:r>
    </w:p>
    <w:p w14:paraId="3B80A90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w:t>
      </w:r>
    </w:p>
    <w:p w14:paraId="51E1854D"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Range Xx - </w:t>
      </w:r>
      <w:proofErr w:type="spellStart"/>
      <w:proofErr w:type="gramStart"/>
      <w:r w:rsidRPr="005A0E28">
        <w:rPr>
          <w:rFonts w:ascii="Courier New" w:eastAsia="Times New Roman" w:hAnsi="Courier New" w:cs="Courier New"/>
          <w:color w:val="000000"/>
          <w:sz w:val="20"/>
          <w:szCs w:val="20"/>
          <w:lang w:val="en-US" w:eastAsia="zh-CN"/>
        </w:rPr>
        <w:t>Xy</w:t>
      </w:r>
      <w:proofErr w:type="spellEnd"/>
      <w:r w:rsidRPr="005A0E28">
        <w:rPr>
          <w:rFonts w:ascii="Courier New" w:eastAsia="Times New Roman" w:hAnsi="Courier New" w:cs="Courier New"/>
          <w:color w:val="000000"/>
          <w:sz w:val="20"/>
          <w:szCs w:val="20"/>
          <w:lang w:val="en-US" w:eastAsia="zh-CN"/>
        </w:rPr>
        <w:t xml:space="preserve">  |</w:t>
      </w:r>
      <w:proofErr w:type="gramEnd"/>
      <w:r w:rsidRPr="005A0E28">
        <w:rPr>
          <w:rFonts w:ascii="Courier New" w:eastAsia="Times New Roman" w:hAnsi="Courier New" w:cs="Courier New"/>
          <w:color w:val="000000"/>
          <w:sz w:val="20"/>
          <w:szCs w:val="20"/>
          <w:lang w:val="en-US" w:eastAsia="zh-CN"/>
        </w:rPr>
        <w:t xml:space="preserve">            |                  |                 |</w:t>
      </w:r>
    </w:p>
    <w:p w14:paraId="53C3BC4E"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X1, X2(discrete</w:t>
      </w:r>
      <w:proofErr w:type="gramStart"/>
      <w:r w:rsidRPr="005A0E28">
        <w:rPr>
          <w:rFonts w:ascii="Courier New" w:eastAsia="Times New Roman" w:hAnsi="Courier New" w:cs="Courier New"/>
          <w:color w:val="000000"/>
          <w:sz w:val="20"/>
          <w:szCs w:val="20"/>
          <w:lang w:val="en-US" w:eastAsia="zh-CN"/>
        </w:rPr>
        <w:t>|  MIOT</w:t>
      </w:r>
      <w:proofErr w:type="gramEnd"/>
      <w:r w:rsidRPr="005A0E28">
        <w:rPr>
          <w:rFonts w:ascii="Courier New" w:eastAsia="Times New Roman" w:hAnsi="Courier New" w:cs="Courier New"/>
          <w:color w:val="000000"/>
          <w:sz w:val="20"/>
          <w:szCs w:val="20"/>
          <w:lang w:val="en-US" w:eastAsia="zh-CN"/>
        </w:rPr>
        <w:t xml:space="preserve">      | PW ID/VPN info,  | GBR (Guaranteed |</w:t>
      </w:r>
    </w:p>
    <w:p w14:paraId="171BD44E"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w:t>
      </w:r>
      <w:proofErr w:type="gramStart"/>
      <w:r w:rsidRPr="005A0E28">
        <w:rPr>
          <w:rFonts w:ascii="Courier New" w:eastAsia="Times New Roman" w:hAnsi="Courier New" w:cs="Courier New"/>
          <w:color w:val="000000"/>
          <w:sz w:val="20"/>
          <w:szCs w:val="20"/>
          <w:lang w:val="en-US" w:eastAsia="zh-CN"/>
        </w:rPr>
        <w:t xml:space="preserve">values)   </w:t>
      </w:r>
      <w:proofErr w:type="gramEnd"/>
      <w:r w:rsidRPr="005A0E28">
        <w:rPr>
          <w:rFonts w:ascii="Courier New" w:eastAsia="Times New Roman" w:hAnsi="Courier New" w:cs="Courier New"/>
          <w:color w:val="000000"/>
          <w:sz w:val="20"/>
          <w:szCs w:val="20"/>
          <w:lang w:val="en-US" w:eastAsia="zh-CN"/>
        </w:rPr>
        <w:t xml:space="preserve">     |  (massive  |   PATH -A        |       Bit Rate) |</w:t>
      </w:r>
    </w:p>
    <w:p w14:paraId="21AC7141"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w:t>
      </w:r>
      <w:proofErr w:type="gramStart"/>
      <w:r w:rsidRPr="005A0E28">
        <w:rPr>
          <w:rFonts w:ascii="Courier New" w:eastAsia="Times New Roman" w:hAnsi="Courier New" w:cs="Courier New"/>
          <w:color w:val="000000"/>
          <w:sz w:val="20"/>
          <w:szCs w:val="20"/>
          <w:lang w:val="en-US" w:eastAsia="zh-CN"/>
        </w:rPr>
        <w:t xml:space="preserve">IOT)   </w:t>
      </w:r>
      <w:proofErr w:type="gramEnd"/>
      <w:r w:rsidRPr="005A0E28">
        <w:rPr>
          <w:rFonts w:ascii="Courier New" w:eastAsia="Times New Roman" w:hAnsi="Courier New" w:cs="Courier New"/>
          <w:color w:val="000000"/>
          <w:sz w:val="20"/>
          <w:szCs w:val="20"/>
          <w:lang w:val="en-US" w:eastAsia="zh-CN"/>
        </w:rPr>
        <w:t xml:space="preserve">  |                  |   Bandwidth: Bx |</w:t>
      </w:r>
    </w:p>
    <w:p w14:paraId="6F8197F0"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                  |   Delay:     Dx |</w:t>
      </w:r>
    </w:p>
    <w:p w14:paraId="59AEBD6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                  |   Jitter:    </w:t>
      </w:r>
      <w:proofErr w:type="spellStart"/>
      <w:r w:rsidRPr="005A0E28">
        <w:rPr>
          <w:rFonts w:ascii="Courier New" w:eastAsia="Times New Roman" w:hAnsi="Courier New" w:cs="Courier New"/>
          <w:color w:val="000000"/>
          <w:sz w:val="20"/>
          <w:szCs w:val="20"/>
          <w:lang w:val="en-US" w:eastAsia="zh-CN"/>
        </w:rPr>
        <w:t>Jx</w:t>
      </w:r>
      <w:proofErr w:type="spellEnd"/>
      <w:r w:rsidRPr="005A0E28">
        <w:rPr>
          <w:rFonts w:ascii="Courier New" w:eastAsia="Times New Roman" w:hAnsi="Courier New" w:cs="Courier New"/>
          <w:color w:val="000000"/>
          <w:sz w:val="20"/>
          <w:szCs w:val="20"/>
          <w:lang w:val="en-US" w:eastAsia="zh-CN"/>
        </w:rPr>
        <w:t xml:space="preserve"> |</w:t>
      </w:r>
    </w:p>
    <w:p w14:paraId="1FA53C4A"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w:t>
      </w:r>
    </w:p>
    <w:p w14:paraId="21069FE0"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Range </w:t>
      </w:r>
      <w:proofErr w:type="spellStart"/>
      <w:r w:rsidRPr="005A0E28">
        <w:rPr>
          <w:rFonts w:ascii="Courier New" w:eastAsia="Times New Roman" w:hAnsi="Courier New" w:cs="Courier New"/>
          <w:color w:val="000000"/>
          <w:sz w:val="20"/>
          <w:szCs w:val="20"/>
          <w:lang w:val="en-US" w:eastAsia="zh-CN"/>
        </w:rPr>
        <w:t>Yx</w:t>
      </w:r>
      <w:proofErr w:type="spellEnd"/>
      <w:r w:rsidRPr="005A0E28">
        <w:rPr>
          <w:rFonts w:ascii="Courier New" w:eastAsia="Times New Roman" w:hAnsi="Courier New" w:cs="Courier New"/>
          <w:color w:val="000000"/>
          <w:sz w:val="20"/>
          <w:szCs w:val="20"/>
          <w:lang w:val="en-US" w:eastAsia="zh-CN"/>
        </w:rPr>
        <w:t xml:space="preserve"> - </w:t>
      </w:r>
      <w:proofErr w:type="spellStart"/>
      <w:proofErr w:type="gramStart"/>
      <w:r w:rsidRPr="005A0E28">
        <w:rPr>
          <w:rFonts w:ascii="Courier New" w:eastAsia="Times New Roman" w:hAnsi="Courier New" w:cs="Courier New"/>
          <w:color w:val="000000"/>
          <w:sz w:val="20"/>
          <w:szCs w:val="20"/>
          <w:lang w:val="en-US" w:eastAsia="zh-CN"/>
        </w:rPr>
        <w:t>Yy</w:t>
      </w:r>
      <w:proofErr w:type="spellEnd"/>
      <w:r w:rsidRPr="005A0E28">
        <w:rPr>
          <w:rFonts w:ascii="Courier New" w:eastAsia="Times New Roman" w:hAnsi="Courier New" w:cs="Courier New"/>
          <w:color w:val="000000"/>
          <w:sz w:val="20"/>
          <w:szCs w:val="20"/>
          <w:lang w:val="en-US" w:eastAsia="zh-CN"/>
        </w:rPr>
        <w:t xml:space="preserve">  |</w:t>
      </w:r>
      <w:proofErr w:type="gramEnd"/>
      <w:r w:rsidRPr="005A0E28">
        <w:rPr>
          <w:rFonts w:ascii="Courier New" w:eastAsia="Times New Roman" w:hAnsi="Courier New" w:cs="Courier New"/>
          <w:color w:val="000000"/>
          <w:sz w:val="20"/>
          <w:szCs w:val="20"/>
          <w:lang w:val="en-US" w:eastAsia="zh-CN"/>
        </w:rPr>
        <w:t xml:space="preserve">            |                  |                 |</w:t>
      </w:r>
    </w:p>
    <w:p w14:paraId="163028AC"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Y1, Y2(discrete</w:t>
      </w:r>
      <w:proofErr w:type="gramStart"/>
      <w:r w:rsidRPr="005A0E28">
        <w:rPr>
          <w:rFonts w:ascii="Courier New" w:eastAsia="Times New Roman" w:hAnsi="Courier New" w:cs="Courier New"/>
          <w:color w:val="000000"/>
          <w:sz w:val="20"/>
          <w:szCs w:val="20"/>
          <w:lang w:val="en-US" w:eastAsia="zh-CN"/>
        </w:rPr>
        <w:t>|  URLLC</w:t>
      </w:r>
      <w:proofErr w:type="gramEnd"/>
      <w:r w:rsidRPr="005A0E28">
        <w:rPr>
          <w:rFonts w:ascii="Courier New" w:eastAsia="Times New Roman" w:hAnsi="Courier New" w:cs="Courier New"/>
          <w:color w:val="000000"/>
          <w:sz w:val="20"/>
          <w:szCs w:val="20"/>
          <w:lang w:val="en-US" w:eastAsia="zh-CN"/>
        </w:rPr>
        <w:t xml:space="preserve">     | PW ID/VPN info,  | GBR with Delay  |</w:t>
      </w:r>
    </w:p>
    <w:p w14:paraId="50950F3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w:t>
      </w:r>
      <w:proofErr w:type="gramStart"/>
      <w:r w:rsidRPr="005A0E28">
        <w:rPr>
          <w:rFonts w:ascii="Courier New" w:eastAsia="Times New Roman" w:hAnsi="Courier New" w:cs="Courier New"/>
          <w:color w:val="000000"/>
          <w:sz w:val="20"/>
          <w:szCs w:val="20"/>
          <w:lang w:val="en-US" w:eastAsia="zh-CN"/>
        </w:rPr>
        <w:t xml:space="preserve">values)   </w:t>
      </w:r>
      <w:proofErr w:type="gramEnd"/>
      <w:r w:rsidRPr="005A0E28">
        <w:rPr>
          <w:rFonts w:ascii="Courier New" w:eastAsia="Times New Roman" w:hAnsi="Courier New" w:cs="Courier New"/>
          <w:color w:val="000000"/>
          <w:sz w:val="20"/>
          <w:szCs w:val="20"/>
          <w:lang w:val="en-US" w:eastAsia="zh-CN"/>
        </w:rPr>
        <w:t xml:space="preserve">     | (ultra-low | PATH-B           |     Req.        |</w:t>
      </w:r>
    </w:p>
    <w:p w14:paraId="0175D527"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w:t>
      </w:r>
      <w:proofErr w:type="gramStart"/>
      <w:r w:rsidRPr="005A0E28">
        <w:rPr>
          <w:rFonts w:ascii="Courier New" w:eastAsia="Times New Roman" w:hAnsi="Courier New" w:cs="Courier New"/>
          <w:color w:val="000000"/>
          <w:sz w:val="20"/>
          <w:szCs w:val="20"/>
          <w:lang w:val="en-US" w:eastAsia="zh-CN"/>
        </w:rPr>
        <w:t>|  latency</w:t>
      </w:r>
      <w:proofErr w:type="gramEnd"/>
      <w:r w:rsidRPr="005A0E28">
        <w:rPr>
          <w:rFonts w:ascii="Courier New" w:eastAsia="Times New Roman" w:hAnsi="Courier New" w:cs="Courier New"/>
          <w:color w:val="000000"/>
          <w:sz w:val="20"/>
          <w:szCs w:val="20"/>
          <w:lang w:val="en-US" w:eastAsia="zh-CN"/>
        </w:rPr>
        <w:t>)  |                  |   Bandwidth: By |</w:t>
      </w:r>
    </w:p>
    <w:p w14:paraId="207EEBAC"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                  |   Delay:     Dy |</w:t>
      </w:r>
    </w:p>
    <w:p w14:paraId="4023E94C"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            |                  |   Jitter:    </w:t>
      </w:r>
      <w:proofErr w:type="spellStart"/>
      <w:r w:rsidRPr="005A0E28">
        <w:rPr>
          <w:rFonts w:ascii="Courier New" w:eastAsia="Times New Roman" w:hAnsi="Courier New" w:cs="Courier New"/>
          <w:color w:val="000000"/>
          <w:sz w:val="20"/>
          <w:szCs w:val="20"/>
          <w:lang w:val="en-US" w:eastAsia="zh-CN"/>
        </w:rPr>
        <w:t>Jy</w:t>
      </w:r>
      <w:proofErr w:type="spellEnd"/>
      <w:r w:rsidRPr="005A0E28">
        <w:rPr>
          <w:rFonts w:ascii="Courier New" w:eastAsia="Times New Roman" w:hAnsi="Courier New" w:cs="Courier New"/>
          <w:color w:val="000000"/>
          <w:sz w:val="20"/>
          <w:szCs w:val="20"/>
          <w:lang w:val="en-US" w:eastAsia="zh-CN"/>
        </w:rPr>
        <w:t xml:space="preserve"> |</w:t>
      </w:r>
    </w:p>
    <w:p w14:paraId="3CB9D659"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w:t>
      </w:r>
    </w:p>
    <w:p w14:paraId="4060EC4C"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Range </w:t>
      </w:r>
      <w:proofErr w:type="spellStart"/>
      <w:r w:rsidRPr="005A0E28">
        <w:rPr>
          <w:rFonts w:ascii="Courier New" w:eastAsia="Times New Roman" w:hAnsi="Courier New" w:cs="Courier New"/>
          <w:color w:val="000000"/>
          <w:sz w:val="20"/>
          <w:szCs w:val="20"/>
          <w:lang w:val="en-US" w:eastAsia="zh-CN"/>
        </w:rPr>
        <w:t>Zx</w:t>
      </w:r>
      <w:proofErr w:type="spellEnd"/>
      <w:r w:rsidRPr="005A0E28">
        <w:rPr>
          <w:rFonts w:ascii="Courier New" w:eastAsia="Times New Roman" w:hAnsi="Courier New" w:cs="Courier New"/>
          <w:color w:val="000000"/>
          <w:sz w:val="20"/>
          <w:szCs w:val="20"/>
          <w:lang w:val="en-US" w:eastAsia="zh-CN"/>
        </w:rPr>
        <w:t xml:space="preserve"> - </w:t>
      </w:r>
      <w:proofErr w:type="spellStart"/>
      <w:proofErr w:type="gramStart"/>
      <w:r w:rsidRPr="005A0E28">
        <w:rPr>
          <w:rFonts w:ascii="Courier New" w:eastAsia="Times New Roman" w:hAnsi="Courier New" w:cs="Courier New"/>
          <w:color w:val="000000"/>
          <w:sz w:val="20"/>
          <w:szCs w:val="20"/>
          <w:lang w:val="en-US" w:eastAsia="zh-CN"/>
        </w:rPr>
        <w:t>Zy</w:t>
      </w:r>
      <w:proofErr w:type="spellEnd"/>
      <w:r w:rsidRPr="005A0E28">
        <w:rPr>
          <w:rFonts w:ascii="Courier New" w:eastAsia="Times New Roman" w:hAnsi="Courier New" w:cs="Courier New"/>
          <w:color w:val="000000"/>
          <w:sz w:val="20"/>
          <w:szCs w:val="20"/>
          <w:lang w:val="en-US" w:eastAsia="zh-CN"/>
        </w:rPr>
        <w:t xml:space="preserve">  |</w:t>
      </w:r>
      <w:proofErr w:type="gramEnd"/>
      <w:r w:rsidRPr="005A0E28">
        <w:rPr>
          <w:rFonts w:ascii="Courier New" w:eastAsia="Times New Roman" w:hAnsi="Courier New" w:cs="Courier New"/>
          <w:color w:val="000000"/>
          <w:sz w:val="20"/>
          <w:szCs w:val="20"/>
          <w:lang w:val="en-US" w:eastAsia="zh-CN"/>
        </w:rPr>
        <w:t xml:space="preserve">            |                  |                 |</w:t>
      </w:r>
    </w:p>
    <w:p w14:paraId="615602E3"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Z1, Z2(discrete</w:t>
      </w:r>
      <w:proofErr w:type="gramStart"/>
      <w:r w:rsidRPr="005A0E28">
        <w:rPr>
          <w:rFonts w:ascii="Courier New" w:eastAsia="Times New Roman" w:hAnsi="Courier New" w:cs="Courier New"/>
          <w:color w:val="000000"/>
          <w:sz w:val="20"/>
          <w:szCs w:val="20"/>
          <w:lang w:val="en-US" w:eastAsia="zh-CN"/>
        </w:rPr>
        <w:t>|  EMBB</w:t>
      </w:r>
      <w:proofErr w:type="gramEnd"/>
      <w:r w:rsidRPr="005A0E28">
        <w:rPr>
          <w:rFonts w:ascii="Courier New" w:eastAsia="Times New Roman" w:hAnsi="Courier New" w:cs="Courier New"/>
          <w:color w:val="000000"/>
          <w:sz w:val="20"/>
          <w:szCs w:val="20"/>
          <w:lang w:val="en-US" w:eastAsia="zh-CN"/>
        </w:rPr>
        <w:t xml:space="preserve">      | PW ID/VPN info,  |   Non-GBR       |</w:t>
      </w:r>
    </w:p>
    <w:p w14:paraId="3BB9B228"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 </w:t>
      </w:r>
      <w:proofErr w:type="gramStart"/>
      <w:r w:rsidRPr="005A0E28">
        <w:rPr>
          <w:rFonts w:ascii="Courier New" w:eastAsia="Times New Roman" w:hAnsi="Courier New" w:cs="Courier New"/>
          <w:color w:val="000000"/>
          <w:sz w:val="20"/>
          <w:szCs w:val="20"/>
          <w:lang w:val="en-US" w:eastAsia="zh-CN"/>
        </w:rPr>
        <w:t xml:space="preserve">values)   </w:t>
      </w:r>
      <w:proofErr w:type="gramEnd"/>
      <w:r w:rsidRPr="005A0E28">
        <w:rPr>
          <w:rFonts w:ascii="Courier New" w:eastAsia="Times New Roman" w:hAnsi="Courier New" w:cs="Courier New"/>
          <w:color w:val="000000"/>
          <w:sz w:val="20"/>
          <w:szCs w:val="20"/>
          <w:lang w:val="en-US" w:eastAsia="zh-CN"/>
        </w:rPr>
        <w:t xml:space="preserve">     | (broadband)| PATH-C           |   Bandwidth: Bx |</w:t>
      </w:r>
    </w:p>
    <w:p w14:paraId="5DF46D64"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sidRPr="005A0E28">
        <w:rPr>
          <w:rFonts w:ascii="Courier New" w:eastAsia="Times New Roman" w:hAnsi="Courier New" w:cs="Courier New"/>
          <w:color w:val="000000"/>
          <w:sz w:val="20"/>
          <w:szCs w:val="20"/>
          <w:lang w:val="en-US" w:eastAsia="zh-CN"/>
        </w:rPr>
        <w:t xml:space="preserve">      +----------------+------------+------------------+-----------------+</w:t>
      </w:r>
    </w:p>
    <w:p w14:paraId="05156C66" w14:textId="77777777" w:rsidR="005A0E28" w:rsidRPr="005A0E28" w:rsidRDefault="005A0E28" w:rsidP="005A0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p>
    <w:p w14:paraId="21EC3B15" w14:textId="793747AB" w:rsidR="005A0E28" w:rsidRDefault="002506CB" w:rsidP="002506CB">
      <w:pPr>
        <w:overflowPunct w:val="0"/>
        <w:autoSpaceDE w:val="0"/>
        <w:autoSpaceDN w:val="0"/>
        <w:adjustRightInd w:val="0"/>
        <w:ind w:left="1440" w:firstLine="720"/>
        <w:textAlignment w:val="baseline"/>
        <w:rPr>
          <w:rFonts w:eastAsia="SimHei"/>
          <w:kern w:val="2"/>
          <w:lang w:val="en-US" w:eastAsia="zh-CN"/>
        </w:rPr>
      </w:pPr>
      <w:bookmarkStart w:id="392" w:name="_Toc39854021"/>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54</w:t>
      </w:r>
      <w:r w:rsidRPr="004F4418">
        <w:rPr>
          <w:rFonts w:eastAsia="Times New Roman"/>
          <w:b/>
          <w:bCs/>
          <w:lang w:val="en-US" w:eastAsia="en-US"/>
        </w:rPr>
        <w:fldChar w:fldCharType="end"/>
      </w:r>
      <w:r w:rsidRPr="004F4418">
        <w:rPr>
          <w:rFonts w:eastAsia="Times New Roman"/>
          <w:b/>
          <w:bCs/>
          <w:lang w:val="en-US" w:eastAsia="en-US"/>
        </w:rPr>
        <w:t>-</w:t>
      </w:r>
      <w:bookmarkEnd w:id="392"/>
      <w:r w:rsidRPr="00436F8E">
        <w:rPr>
          <w:rFonts w:eastAsia="Times New Roman"/>
          <w:bCs/>
          <w:lang w:val="en-US" w:eastAsia="en-US"/>
        </w:rPr>
        <w:t xml:space="preserve"> </w:t>
      </w:r>
      <w:r w:rsidRPr="00E406F5">
        <w:rPr>
          <w:rFonts w:eastAsia="SimHei"/>
          <w:kern w:val="2"/>
          <w:lang w:val="en-US" w:eastAsia="zh-CN"/>
        </w:rPr>
        <w:t xml:space="preserve"> </w:t>
      </w:r>
    </w:p>
    <w:p w14:paraId="58C569D3" w14:textId="77777777" w:rsidR="002506CB" w:rsidRPr="005A0E28" w:rsidRDefault="002506CB" w:rsidP="002506CB">
      <w:pPr>
        <w:overflowPunct w:val="0"/>
        <w:autoSpaceDE w:val="0"/>
        <w:autoSpaceDN w:val="0"/>
        <w:adjustRightInd w:val="0"/>
        <w:ind w:left="1440" w:firstLine="720"/>
        <w:textAlignment w:val="baseline"/>
        <w:rPr>
          <w:rFonts w:eastAsia="Times New Roman"/>
          <w:lang w:eastAsia="en-US"/>
        </w:rPr>
      </w:pPr>
    </w:p>
    <w:p w14:paraId="7EA346AD"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The delay and jitter defined above are part of the QoS profile for that slice. The QoS state here is per traffic engineered path and UE PDU sessions need to be mapped based on slice specific criteria to these QoS Paths.</w:t>
      </w:r>
    </w:p>
    <w:p w14:paraId="58DB67F0"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There are considerable gaps to achieve the QoS requirements in transport networks in 5GS, as some of the requirements purely belong to transport domain and is not governed by 3GPP. Transport Aware Mobility for 5G [3], discusses how a standardized mapping from 3GPP domain to transport domain can be done and gaps in available technologies from transport side w.r.t QoS.</w:t>
      </w:r>
    </w:p>
    <w:p w14:paraId="742F3D39" w14:textId="3968252F" w:rsidR="005A0E28" w:rsidRPr="005A0E28" w:rsidRDefault="00CF39A0" w:rsidP="009822F2">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93" w:name="_Toc37959321"/>
      <w:bookmarkStart w:id="394" w:name="_Toc39853929"/>
      <w:r>
        <w:rPr>
          <w:rFonts w:eastAsia="Times New Roman"/>
          <w:b/>
          <w:szCs w:val="20"/>
          <w:lang w:eastAsia="en-US"/>
        </w:rPr>
        <w:t>8.10.3</w:t>
      </w:r>
      <w:r>
        <w:rPr>
          <w:rFonts w:eastAsia="Times New Roman"/>
          <w:b/>
          <w:szCs w:val="20"/>
          <w:lang w:eastAsia="en-US"/>
        </w:rPr>
        <w:tab/>
      </w:r>
      <w:r w:rsidR="005A0E28" w:rsidRPr="005A0E28">
        <w:rPr>
          <w:rFonts w:eastAsia="Times New Roman"/>
          <w:b/>
          <w:szCs w:val="20"/>
          <w:lang w:eastAsia="en-US"/>
        </w:rPr>
        <w:t>B5G QoS Requirements</w:t>
      </w:r>
      <w:bookmarkEnd w:id="393"/>
      <w:bookmarkEnd w:id="394"/>
    </w:p>
    <w:p w14:paraId="534CA825"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b/>
          <w:szCs w:val="20"/>
          <w:lang w:eastAsia="en-US"/>
        </w:rPr>
        <w:tab/>
      </w:r>
      <w:r w:rsidRPr="005A0E28">
        <w:rPr>
          <w:rFonts w:eastAsia="Times New Roman"/>
          <w:lang w:eastAsia="en-US"/>
        </w:rPr>
        <w:t>There are some initial discussions in various forums on B5G and this is an evolving topic. Transport network characteristics for these networks need to be understood and be factored upfront for mission critical applications requiring future network support.</w:t>
      </w:r>
    </w:p>
    <w:p w14:paraId="3EDB77C5" w14:textId="740D5E0F" w:rsidR="005A0E28" w:rsidRPr="005A0E28" w:rsidRDefault="00CF39A0" w:rsidP="009822F2">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395" w:name="_Toc37959322"/>
      <w:bookmarkStart w:id="396" w:name="_Toc39853930"/>
      <w:r>
        <w:rPr>
          <w:rFonts w:eastAsia="Times New Roman"/>
          <w:b/>
          <w:szCs w:val="20"/>
          <w:lang w:eastAsia="en-US"/>
        </w:rPr>
        <w:t>8.10.4</w:t>
      </w:r>
      <w:r>
        <w:rPr>
          <w:rFonts w:eastAsia="Times New Roman"/>
          <w:b/>
          <w:szCs w:val="20"/>
          <w:lang w:eastAsia="en-US"/>
        </w:rPr>
        <w:tab/>
      </w:r>
      <w:r w:rsidR="005A0E28" w:rsidRPr="005A0E28">
        <w:rPr>
          <w:rFonts w:eastAsia="Times New Roman"/>
          <w:b/>
          <w:szCs w:val="20"/>
          <w:lang w:eastAsia="en-US"/>
        </w:rPr>
        <w:t>Mapping 5G/B5G to the underlying Network 2030 infrastructure</w:t>
      </w:r>
      <w:bookmarkEnd w:id="395"/>
      <w:bookmarkEnd w:id="396"/>
    </w:p>
    <w:p w14:paraId="048EA2BA"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 xml:space="preserve">In the </w:t>
      </w:r>
      <w:proofErr w:type="gramStart"/>
      <w:r w:rsidRPr="005A0E28">
        <w:rPr>
          <w:rFonts w:eastAsia="Times New Roman"/>
          <w:szCs w:val="20"/>
          <w:lang w:eastAsia="en-US"/>
        </w:rPr>
        <w:t>most simple</w:t>
      </w:r>
      <w:proofErr w:type="gramEnd"/>
      <w:r w:rsidRPr="005A0E28">
        <w:rPr>
          <w:rFonts w:eastAsia="Times New Roman"/>
          <w:szCs w:val="20"/>
          <w:lang w:eastAsia="en-US"/>
        </w:rPr>
        <w:t xml:space="preserve"> instance, a 5G, and likely B5G network can be mapped onto the previously explained Network 2030 infrastructure solely as an “overlay” network, where all control-plane and user-plane functions are running in edge-data </w:t>
      </w:r>
      <w:proofErr w:type="spellStart"/>
      <w:r w:rsidRPr="005A0E28">
        <w:rPr>
          <w:rFonts w:eastAsia="Times New Roman"/>
          <w:szCs w:val="20"/>
          <w:lang w:eastAsia="en-US"/>
        </w:rPr>
        <w:t>centers</w:t>
      </w:r>
      <w:proofErr w:type="spellEnd"/>
      <w:r w:rsidRPr="005A0E28">
        <w:rPr>
          <w:rFonts w:eastAsia="Times New Roman"/>
          <w:szCs w:val="20"/>
          <w:lang w:eastAsia="en-US"/>
        </w:rPr>
        <w:t xml:space="preserve"> as VM/Containers or even </w:t>
      </w:r>
      <w:proofErr w:type="spellStart"/>
      <w:r w:rsidRPr="005A0E28">
        <w:rPr>
          <w:rFonts w:eastAsia="Times New Roman"/>
          <w:szCs w:val="20"/>
          <w:lang w:eastAsia="en-US"/>
        </w:rPr>
        <w:t>lamda</w:t>
      </w:r>
      <w:proofErr w:type="spellEnd"/>
      <w:r w:rsidRPr="005A0E28">
        <w:rPr>
          <w:rFonts w:eastAsia="Times New Roman"/>
          <w:szCs w:val="20"/>
          <w:lang w:eastAsia="en-US"/>
        </w:rPr>
        <w:t xml:space="preserve"> implementations. Even if some functions are still requiring specialized hardware, such as NPU processing, they would </w:t>
      </w:r>
      <w:proofErr w:type="spellStart"/>
      <w:r w:rsidRPr="005A0E28">
        <w:rPr>
          <w:rFonts w:eastAsia="Times New Roman"/>
          <w:szCs w:val="20"/>
          <w:lang w:eastAsia="en-US"/>
        </w:rPr>
        <w:t>till</w:t>
      </w:r>
      <w:proofErr w:type="spellEnd"/>
      <w:r w:rsidRPr="005A0E28">
        <w:rPr>
          <w:rFonts w:eastAsia="Times New Roman"/>
          <w:szCs w:val="20"/>
          <w:lang w:eastAsia="en-US"/>
        </w:rPr>
        <w:t xml:space="preserve"> very likely be positioned solely in edge-DC.</w:t>
      </w:r>
    </w:p>
    <w:p w14:paraId="6F056B18"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noProof/>
          <w:szCs w:val="20"/>
          <w:lang w:val="en-US" w:eastAsia="en-US"/>
        </w:rPr>
        <w:lastRenderedPageBreak/>
        <w:drawing>
          <wp:inline distT="0" distB="0" distL="0" distR="0" wp14:anchorId="555509D8" wp14:editId="3A678626">
            <wp:extent cx="6120765" cy="3174365"/>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p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765" cy="3174365"/>
                    </a:xfrm>
                    <a:prstGeom prst="rect">
                      <a:avLst/>
                    </a:prstGeom>
                  </pic:spPr>
                </pic:pic>
              </a:graphicData>
            </a:graphic>
          </wp:inline>
        </w:drawing>
      </w:r>
    </w:p>
    <w:p w14:paraId="3DEA7A65" w14:textId="2879A37D" w:rsidR="005A0E28" w:rsidRDefault="002506CB" w:rsidP="002506CB">
      <w:pPr>
        <w:overflowPunct w:val="0"/>
        <w:autoSpaceDE w:val="0"/>
        <w:autoSpaceDN w:val="0"/>
        <w:adjustRightInd w:val="0"/>
        <w:ind w:left="720" w:firstLine="720"/>
        <w:textAlignment w:val="baseline"/>
        <w:rPr>
          <w:rFonts w:eastAsia="SimHei"/>
          <w:kern w:val="2"/>
          <w:lang w:val="en-US" w:eastAsia="zh-CN"/>
        </w:rPr>
      </w:pPr>
      <w:bookmarkStart w:id="397" w:name="_Toc39854022"/>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F47809">
        <w:rPr>
          <w:rFonts w:eastAsia="Times New Roman"/>
          <w:b/>
          <w:bCs/>
          <w:noProof/>
          <w:lang w:val="en-US" w:eastAsia="en-US"/>
        </w:rPr>
        <w:t>55</w:t>
      </w:r>
      <w:r w:rsidRPr="004F4418">
        <w:rPr>
          <w:rFonts w:eastAsia="Times New Roman"/>
          <w:b/>
          <w:bCs/>
          <w:lang w:val="en-US" w:eastAsia="en-US"/>
        </w:rPr>
        <w:fldChar w:fldCharType="end"/>
      </w:r>
      <w:r w:rsidRPr="004F4418">
        <w:rPr>
          <w:rFonts w:eastAsia="Times New Roman"/>
          <w:b/>
          <w:bCs/>
          <w:lang w:val="en-US" w:eastAsia="en-US"/>
        </w:rPr>
        <w:t>-</w:t>
      </w:r>
      <w:bookmarkEnd w:id="397"/>
      <w:r w:rsidRPr="00436F8E">
        <w:rPr>
          <w:rFonts w:eastAsia="Times New Roman"/>
          <w:bCs/>
          <w:lang w:val="en-US" w:eastAsia="en-US"/>
        </w:rPr>
        <w:t xml:space="preserve"> </w:t>
      </w:r>
      <w:r w:rsidRPr="00E406F5">
        <w:rPr>
          <w:rFonts w:eastAsia="SimHei"/>
          <w:kern w:val="2"/>
          <w:lang w:val="en-US" w:eastAsia="zh-CN"/>
        </w:rPr>
        <w:t xml:space="preserve"> </w:t>
      </w:r>
    </w:p>
    <w:p w14:paraId="5D81B219" w14:textId="77777777" w:rsidR="002506CB" w:rsidRPr="005A0E28" w:rsidRDefault="002506CB" w:rsidP="002506CB">
      <w:pPr>
        <w:overflowPunct w:val="0"/>
        <w:autoSpaceDE w:val="0"/>
        <w:autoSpaceDN w:val="0"/>
        <w:adjustRightInd w:val="0"/>
        <w:ind w:left="720" w:firstLine="720"/>
        <w:textAlignment w:val="baseline"/>
        <w:rPr>
          <w:rFonts w:eastAsia="Times New Roman"/>
          <w:lang w:eastAsia="en-US"/>
        </w:rPr>
      </w:pPr>
    </w:p>
    <w:p w14:paraId="67664623"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 xml:space="preserve">The above picture outlines how the 5G/B5G functions would integrate into the Network 2030 fronthaul. The Network 2030 fronthaul access network is the 5G/B5G transport network representing N3, N9 and N6 in the 5G architecture. When 5G functional blocks are distributed across multiple edge-DC in the network 2030 fronthaul, then other </w:t>
      </w:r>
      <w:proofErr w:type="spellStart"/>
      <w:r w:rsidRPr="005A0E28">
        <w:rPr>
          <w:rFonts w:eastAsia="Times New Roman"/>
          <w:lang w:eastAsia="en-US"/>
        </w:rPr>
        <w:t>Nx</w:t>
      </w:r>
      <w:proofErr w:type="spellEnd"/>
      <w:r w:rsidRPr="005A0E28">
        <w:rPr>
          <w:rFonts w:eastAsia="Times New Roman"/>
          <w:lang w:eastAsia="en-US"/>
        </w:rPr>
        <w:t xml:space="preserve"> could also run across the underlying transport network, otherwise they would solely run between compute units providing VM/container/lambda to the 5G/B5G solution.</w:t>
      </w:r>
    </w:p>
    <w:p w14:paraId="599D9790"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 xml:space="preserve">In today’s assumptions, </w:t>
      </w:r>
      <w:proofErr w:type="spellStart"/>
      <w:r w:rsidRPr="005A0E28">
        <w:rPr>
          <w:rFonts w:eastAsia="Times New Roman"/>
          <w:lang w:eastAsia="en-US"/>
        </w:rPr>
        <w:t>Nx</w:t>
      </w:r>
      <w:proofErr w:type="spellEnd"/>
      <w:r w:rsidRPr="005A0E28">
        <w:rPr>
          <w:rFonts w:eastAsia="Times New Roman"/>
          <w:lang w:eastAsia="en-US"/>
        </w:rPr>
        <w:t xml:space="preserve"> interfaces that pass through the network 2030 fronthaul access networks would need to be subject to QoS services described in this document. </w:t>
      </w:r>
      <w:proofErr w:type="spellStart"/>
      <w:r w:rsidRPr="005A0E28">
        <w:rPr>
          <w:rFonts w:eastAsia="Times New Roman"/>
          <w:lang w:eastAsia="en-US"/>
        </w:rPr>
        <w:t>Nx</w:t>
      </w:r>
      <w:proofErr w:type="spellEnd"/>
      <w:r w:rsidRPr="005A0E28">
        <w:rPr>
          <w:rFonts w:eastAsia="Times New Roman"/>
          <w:lang w:eastAsia="en-US"/>
        </w:rPr>
        <w:t xml:space="preserve"> interfaces that solely pass within the same Edge-DC may considered to always have negligible latency and no congestion relevant to the provided service. These assumptions may not hold if for example Deterministic Services or high-precisions services are required across 5G/B5G, in which case burst-collisions even within a DC could be detrimental to the required service, and QoS services would also need to extend into the Edge-DC internal networks. </w:t>
      </w:r>
    </w:p>
    <w:p w14:paraId="0DCC49E7"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The use of slices in 5G/B5G can be independent or coupled with similar isolation mechanisms in the network 2030 fronthaul access networks. This is subject for further study.</w:t>
      </w:r>
    </w:p>
    <w:p w14:paraId="713BED8B" w14:textId="77777777"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Beside 5G/B5G, there is also the question of supporting software-</w:t>
      </w:r>
      <w:proofErr w:type="spellStart"/>
      <w:r w:rsidRPr="005A0E28">
        <w:rPr>
          <w:rFonts w:eastAsia="Times New Roman"/>
          <w:lang w:eastAsia="en-US"/>
        </w:rPr>
        <w:t>ized</w:t>
      </w:r>
      <w:proofErr w:type="spellEnd"/>
      <w:r w:rsidRPr="005A0E28">
        <w:rPr>
          <w:rFonts w:eastAsia="Times New Roman"/>
          <w:lang w:eastAsia="en-US"/>
        </w:rPr>
        <w:t xml:space="preserve"> radios, as feasible via </w:t>
      </w:r>
      <w:proofErr w:type="spellStart"/>
      <w:r w:rsidRPr="005A0E28">
        <w:rPr>
          <w:rFonts w:eastAsia="Times New Roman"/>
          <w:lang w:eastAsia="en-US"/>
        </w:rPr>
        <w:t>eCPRI</w:t>
      </w:r>
      <w:proofErr w:type="spellEnd"/>
      <w:r w:rsidRPr="005A0E28">
        <w:rPr>
          <w:rFonts w:eastAsia="Times New Roman"/>
          <w:lang w:eastAsia="en-US"/>
        </w:rPr>
        <w:t xml:space="preserve"> ([</w:t>
      </w:r>
      <w:r w:rsidRPr="005A0E28">
        <w:rPr>
          <w:rFonts w:eastAsia="Times New Roman"/>
          <w:lang w:eastAsia="en-US"/>
        </w:rPr>
        <w:fldChar w:fldCharType="begin"/>
      </w:r>
      <w:r w:rsidRPr="005A0E28">
        <w:rPr>
          <w:rFonts w:eastAsia="Times New Roman"/>
          <w:lang w:eastAsia="en-US"/>
        </w:rPr>
        <w:instrText xml:space="preserve"> REF _Ref37953832 \n \h </w:instrText>
      </w:r>
      <w:r w:rsidRPr="005A0E28">
        <w:rPr>
          <w:rFonts w:eastAsia="Times New Roman"/>
          <w:lang w:eastAsia="en-US"/>
        </w:rPr>
      </w:r>
      <w:r w:rsidRPr="005A0E28">
        <w:rPr>
          <w:rFonts w:eastAsia="Times New Roman"/>
          <w:lang w:eastAsia="en-US"/>
        </w:rPr>
        <w:fldChar w:fldCharType="separate"/>
      </w:r>
      <w:r w:rsidRPr="005A0E28">
        <w:rPr>
          <w:rFonts w:eastAsia="Times New Roman"/>
          <w:lang w:eastAsia="en-US"/>
        </w:rPr>
        <w:t>3</w:t>
      </w:r>
      <w:r w:rsidRPr="005A0E28">
        <w:rPr>
          <w:rFonts w:eastAsia="Times New Roman"/>
          <w:lang w:eastAsia="en-US"/>
        </w:rPr>
        <w:fldChar w:fldCharType="end"/>
      </w:r>
      <w:r w:rsidRPr="005A0E28">
        <w:rPr>
          <w:rFonts w:eastAsia="Times New Roman"/>
          <w:lang w:eastAsia="en-US"/>
        </w:rPr>
        <w:t xml:space="preserve">]) or future techniques evolving from it. It is highly desirable to enable supporting this functionality such as any other (software) service, but it comes with likely </w:t>
      </w:r>
      <w:proofErr w:type="spellStart"/>
      <w:r w:rsidRPr="005A0E28">
        <w:rPr>
          <w:rFonts w:eastAsia="Times New Roman"/>
          <w:lang w:eastAsia="en-US"/>
        </w:rPr>
        <w:t>todays</w:t>
      </w:r>
      <w:proofErr w:type="spellEnd"/>
      <w:r w:rsidRPr="005A0E28">
        <w:rPr>
          <w:rFonts w:eastAsia="Times New Roman"/>
          <w:lang w:eastAsia="en-US"/>
        </w:rPr>
        <w:t xml:space="preserve"> </w:t>
      </w:r>
      <w:proofErr w:type="gramStart"/>
      <w:r w:rsidRPr="005A0E28">
        <w:rPr>
          <w:rFonts w:eastAsia="Times New Roman"/>
          <w:lang w:eastAsia="en-US"/>
        </w:rPr>
        <w:t>most strictest</w:t>
      </w:r>
      <w:proofErr w:type="gramEnd"/>
      <w:r w:rsidRPr="005A0E28">
        <w:rPr>
          <w:rFonts w:eastAsia="Times New Roman"/>
          <w:lang w:eastAsia="en-US"/>
        </w:rPr>
        <w:t xml:space="preserve"> latency and jitter requirements such as a one way path delay of no more than 25 </w:t>
      </w:r>
      <w:proofErr w:type="spellStart"/>
      <w:r w:rsidRPr="005A0E28">
        <w:rPr>
          <w:rFonts w:eastAsia="Times New Roman"/>
          <w:lang w:eastAsia="en-US"/>
        </w:rPr>
        <w:t>usec</w:t>
      </w:r>
      <w:proofErr w:type="spellEnd"/>
      <w:r w:rsidRPr="005A0E28">
        <w:rPr>
          <w:rFonts w:eastAsia="Times New Roman"/>
          <w:lang w:eastAsia="en-US"/>
        </w:rPr>
        <w:t>. With the evolution of access network switching speeds from 100 Gbps to beyond (</w:t>
      </w:r>
      <w:proofErr w:type="spellStart"/>
      <w:r w:rsidRPr="005A0E28">
        <w:rPr>
          <w:rFonts w:eastAsia="Times New Roman"/>
          <w:lang w:eastAsia="en-US"/>
        </w:rPr>
        <w:t>Tbps</w:t>
      </w:r>
      <w:proofErr w:type="spellEnd"/>
      <w:r w:rsidRPr="005A0E28">
        <w:rPr>
          <w:rFonts w:eastAsia="Times New Roman"/>
          <w:lang w:eastAsia="en-US"/>
        </w:rPr>
        <w:t xml:space="preserve"> or more), the latency of the actual network equipment should not be a key impediment to this goal, but the speed of light will still limit the access to likely at most one or two active switching components between the radio hardware device and the compute element. Hence, the above picture shows this option as one requiring a compute component that logically needs to be closest to the subscriber/radio edge, considered to be part of the 5G/B5G fronthaul.</w:t>
      </w:r>
    </w:p>
    <w:p w14:paraId="2314EA67"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lang w:eastAsia="en-US"/>
        </w:rPr>
        <w:t xml:space="preserve">The specific beneficial QoS service attributes for </w:t>
      </w:r>
      <w:proofErr w:type="spellStart"/>
      <w:r w:rsidRPr="005A0E28">
        <w:rPr>
          <w:rFonts w:eastAsia="Times New Roman"/>
          <w:lang w:eastAsia="en-US"/>
        </w:rPr>
        <w:t>eCPRI</w:t>
      </w:r>
      <w:proofErr w:type="spellEnd"/>
      <w:r w:rsidRPr="005A0E28">
        <w:rPr>
          <w:rFonts w:eastAsia="Times New Roman"/>
          <w:lang w:eastAsia="en-US"/>
        </w:rPr>
        <w:t xml:space="preserve"> (or successor) traffic are subject for further studies, but it seems clear that even a single switch that is connecting multiple radios with a single compute node would potentially have to deal with the problem that traffic arriving from those multiple radios (each from a different interface) could create undesirable FIFO burst collision delay when queuing towards the compute node and that fully synchronous solutions are likely raising the cost of the solution undesirably.</w:t>
      </w:r>
    </w:p>
    <w:p w14:paraId="5B94E6F7" w14:textId="77777777" w:rsidR="005A0E28" w:rsidRDefault="005A0E28" w:rsidP="00AB3A8E">
      <w:pPr>
        <w:rPr>
          <w:rFonts w:asciiTheme="majorBidi" w:hAnsiTheme="majorBidi" w:cstheme="majorBidi"/>
          <w:b/>
        </w:rPr>
      </w:pPr>
    </w:p>
    <w:p w14:paraId="3E265815" w14:textId="77777777" w:rsidR="008F5E73" w:rsidRPr="00A04F7F" w:rsidRDefault="008F5E73" w:rsidP="00A04F7F">
      <w:pPr>
        <w:rPr>
          <w:rFonts w:asciiTheme="majorBidi" w:hAnsiTheme="majorBidi" w:cstheme="majorBidi"/>
          <w:b/>
        </w:rPr>
      </w:pPr>
    </w:p>
    <w:p w14:paraId="7A5190EA" w14:textId="77777777" w:rsidR="000E4F6F" w:rsidRDefault="000E4F6F" w:rsidP="00F71967">
      <w:pPr>
        <w:rPr>
          <w:rFonts w:asciiTheme="majorBidi" w:hAnsiTheme="majorBidi" w:cstheme="majorBidi"/>
          <w:b/>
        </w:rPr>
      </w:pPr>
    </w:p>
    <w:p w14:paraId="30C4B4FB" w14:textId="77777777" w:rsidR="00510BE1" w:rsidRDefault="00510BE1" w:rsidP="00F71967">
      <w:pPr>
        <w:rPr>
          <w:rFonts w:asciiTheme="majorBidi" w:hAnsiTheme="majorBidi" w:cstheme="majorBidi"/>
          <w:b/>
        </w:rPr>
      </w:pPr>
    </w:p>
    <w:p w14:paraId="3AE110CC" w14:textId="576A53CE" w:rsidR="00510BE1" w:rsidRPr="00CE1540" w:rsidRDefault="000B596E" w:rsidP="003E06C4">
      <w:pPr>
        <w:pStyle w:val="ListParagraph"/>
        <w:keepNext/>
        <w:keepLines/>
        <w:pageBreakBefore/>
        <w:numPr>
          <w:ilvl w:val="0"/>
          <w:numId w:val="85"/>
        </w:numPr>
        <w:overflowPunct w:val="0"/>
        <w:autoSpaceDE w:val="0"/>
        <w:autoSpaceDN w:val="0"/>
        <w:adjustRightInd w:val="0"/>
        <w:spacing w:before="360"/>
        <w:ind w:left="835" w:hanging="475"/>
        <w:textAlignment w:val="baseline"/>
        <w:outlineLvl w:val="0"/>
        <w:rPr>
          <w:rFonts w:eastAsia="SimSun"/>
          <w:b/>
          <w:szCs w:val="20"/>
          <w:lang w:eastAsia="en-US"/>
        </w:rPr>
      </w:pPr>
      <w:bookmarkStart w:id="398" w:name="_Toc39853931"/>
      <w:r w:rsidRPr="00CE1540">
        <w:rPr>
          <w:rFonts w:eastAsia="SimSun"/>
          <w:b/>
          <w:szCs w:val="20"/>
          <w:lang w:eastAsia="en-US"/>
        </w:rPr>
        <w:lastRenderedPageBreak/>
        <w:t>Burst Switching</w:t>
      </w:r>
      <w:r w:rsidR="00FA778A" w:rsidRPr="00CE1540">
        <w:rPr>
          <w:rFonts w:eastAsia="SimSun"/>
          <w:b/>
          <w:szCs w:val="20"/>
          <w:lang w:eastAsia="en-US"/>
        </w:rPr>
        <w:t xml:space="preserve"> (</w:t>
      </w:r>
      <w:proofErr w:type="spellStart"/>
      <w:r w:rsidR="00FA778A" w:rsidRPr="00CE1540">
        <w:rPr>
          <w:rFonts w:eastAsia="SimSun"/>
          <w:b/>
          <w:szCs w:val="20"/>
          <w:lang w:eastAsia="en-US"/>
        </w:rPr>
        <w:t>Jingcheng</w:t>
      </w:r>
      <w:proofErr w:type="spellEnd"/>
      <w:r w:rsidR="00FA778A" w:rsidRPr="00CE1540">
        <w:rPr>
          <w:rFonts w:eastAsia="SimSun"/>
          <w:b/>
          <w:szCs w:val="20"/>
          <w:lang w:eastAsia="en-US"/>
        </w:rPr>
        <w:t xml:space="preserve"> Zhang)</w:t>
      </w:r>
      <w:bookmarkEnd w:id="398"/>
    </w:p>
    <w:p w14:paraId="27892C9B" w14:textId="77777777" w:rsidR="009948B7" w:rsidRDefault="009948B7" w:rsidP="008A1433">
      <w:pPr>
        <w:overflowPunct w:val="0"/>
        <w:autoSpaceDE w:val="0"/>
        <w:autoSpaceDN w:val="0"/>
        <w:adjustRightInd w:val="0"/>
        <w:jc w:val="both"/>
        <w:textAlignment w:val="baseline"/>
        <w:rPr>
          <w:rFonts w:eastAsia="SimSun"/>
          <w:szCs w:val="20"/>
          <w:lang w:eastAsia="zh-CN"/>
        </w:rPr>
      </w:pPr>
    </w:p>
    <w:p w14:paraId="56029FF9"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hint="eastAsia"/>
          <w:szCs w:val="20"/>
          <w:lang w:eastAsia="zh-CN"/>
        </w:rPr>
        <w:t>T</w:t>
      </w:r>
      <w:r w:rsidRPr="008A1433">
        <w:rPr>
          <w:rFonts w:eastAsia="SimSun"/>
          <w:szCs w:val="20"/>
          <w:lang w:eastAsia="zh-CN"/>
        </w:rPr>
        <w:t xml:space="preserve">he </w:t>
      </w:r>
      <w:r w:rsidRPr="008A1433">
        <w:rPr>
          <w:rFonts w:eastAsia="SimSun"/>
          <w:szCs w:val="20"/>
          <w:lang w:eastAsia="en-US"/>
        </w:rPr>
        <w:t xml:space="preserve">burst forwarding is an application-aware data forwarding technology. A burst is the basic data unit that can be processed by the application. The content of the burst is application dependent. For example, a burst can be a photo in the image processing system, or it can be a video clip in the video streaming service. The burst forwarding network uses burst as the basic transmission unit. The data source sends the entire burst using the line rate of the network interface card (NIC). End to end virtual channels are created for the burst transmission. In the burst forwarding network, the burst </w:t>
      </w:r>
      <w:proofErr w:type="gramStart"/>
      <w:r w:rsidRPr="008A1433">
        <w:rPr>
          <w:rFonts w:eastAsia="SimSun"/>
          <w:szCs w:val="20"/>
          <w:lang w:eastAsia="en-US"/>
        </w:rPr>
        <w:t>are</w:t>
      </w:r>
      <w:proofErr w:type="gramEnd"/>
      <w:r w:rsidRPr="008A1433">
        <w:rPr>
          <w:rFonts w:eastAsia="SimSun"/>
          <w:szCs w:val="20"/>
          <w:lang w:eastAsia="en-US"/>
        </w:rPr>
        <w:t xml:space="preserve"> forwarded using cut through and the data forwarding is congestion free. In the receiver side, the application usually needs to receive the entire burst before start processing the received data. If the application data are received in packets with multiple flows, the application needs to buffer the data until the whole burst is received. I</w:t>
      </w:r>
      <w:r w:rsidRPr="008A1433">
        <w:rPr>
          <w:rFonts w:eastAsia="SimSun"/>
          <w:szCs w:val="20"/>
          <w:lang w:eastAsia="zh-CN"/>
        </w:rPr>
        <w:t>n the burst forwarding network, however, the bursts are received in sequence. The application in the receiver node can immediately process the data without any further data buffering. This mechanism not only accelerate the burst data end to end transmission time, it also optimizes the computation resource utilization of the data processing.</w:t>
      </w:r>
    </w:p>
    <w:p w14:paraId="3DBFEE32"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This document presents the architecture design of the burst forwarding technology. The use cases and the problem analysis are firstly presented in chapter 11.1. The category of the applications that can benefit most from burst forwarding technology are also described. In chapter 11.2, we summarized the theory study results. The necessity of using burst forwarding in the future network is discussed, which includes the analysis results of the network throughput, the end host performance, the application data processing efficiency and the router buffer requirement. Finally, in chapter 11.3, we describe the architecture design of the burst forwarding network in detail.</w:t>
      </w:r>
    </w:p>
    <w:p w14:paraId="0721CCBC" w14:textId="09AA4EC9" w:rsidR="008A1433" w:rsidRPr="008A1433" w:rsidRDefault="00EA0BBE" w:rsidP="00B94D4B">
      <w:pPr>
        <w:keepNext/>
        <w:keepLines/>
        <w:tabs>
          <w:tab w:val="left" w:pos="794"/>
          <w:tab w:val="left" w:pos="1191"/>
          <w:tab w:val="left" w:pos="1588"/>
          <w:tab w:val="left" w:pos="1985"/>
        </w:tabs>
        <w:overflowPunct w:val="0"/>
        <w:autoSpaceDE w:val="0"/>
        <w:autoSpaceDN w:val="0"/>
        <w:adjustRightInd w:val="0"/>
        <w:spacing w:before="240"/>
        <w:ind w:left="1152" w:hanging="792"/>
        <w:textAlignment w:val="baseline"/>
        <w:outlineLvl w:val="1"/>
        <w:rPr>
          <w:rFonts w:eastAsia="SimSun"/>
          <w:b/>
          <w:szCs w:val="20"/>
          <w:lang w:eastAsia="en-US"/>
        </w:rPr>
      </w:pPr>
      <w:bookmarkStart w:id="399" w:name="_Ref36628287"/>
      <w:bookmarkStart w:id="400" w:name="_Toc37365635"/>
      <w:bookmarkStart w:id="401" w:name="_Toc39853932"/>
      <w:r>
        <w:rPr>
          <w:rFonts w:eastAsia="SimSun"/>
          <w:b/>
          <w:szCs w:val="20"/>
          <w:lang w:eastAsia="en-US"/>
        </w:rPr>
        <w:t>9.1</w:t>
      </w:r>
      <w:r>
        <w:rPr>
          <w:rFonts w:eastAsia="SimSun"/>
          <w:b/>
          <w:szCs w:val="20"/>
          <w:lang w:eastAsia="en-US"/>
        </w:rPr>
        <w:tab/>
      </w:r>
      <w:r w:rsidR="008A1433" w:rsidRPr="008A1433">
        <w:rPr>
          <w:rFonts w:eastAsia="SimSun"/>
          <w:b/>
          <w:szCs w:val="20"/>
          <w:lang w:eastAsia="en-US"/>
        </w:rPr>
        <w:t>Motivation</w:t>
      </w:r>
      <w:bookmarkEnd w:id="399"/>
      <w:bookmarkEnd w:id="400"/>
      <w:bookmarkEnd w:id="401"/>
    </w:p>
    <w:p w14:paraId="37AD33C1" w14:textId="77777777" w:rsidR="00317032" w:rsidRDefault="00317032" w:rsidP="008A1433">
      <w:pPr>
        <w:overflowPunct w:val="0"/>
        <w:autoSpaceDE w:val="0"/>
        <w:autoSpaceDN w:val="0"/>
        <w:adjustRightInd w:val="0"/>
        <w:jc w:val="both"/>
        <w:textAlignment w:val="baseline"/>
        <w:rPr>
          <w:rFonts w:eastAsia="SimSun"/>
          <w:szCs w:val="20"/>
          <w:lang w:eastAsia="en-US"/>
        </w:rPr>
      </w:pPr>
    </w:p>
    <w:p w14:paraId="36B7F03C"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The current network is a packet forwarding network. The data generated in the applications are usually much larger than the packet MTU size. Before transmitted to the network, the application data is segmented and encapsulated into many 1.5KB packets. During the data forwarding, the packets from different flows are interleaved in the congestion link. Congestion control algorithms are designed to equally share the congestion link bandwidth between different flows. In the receiver side, the application needs to retrieve the entire application data to start processing. In a congested network, the data transmission time in the network could be much longer than the data processing time in the receiver node. In this case, the computation resource utilization rate in the receiver node is very low. Additionally, uncorrelated data transmission in a bandwidth converged network usually has </w:t>
      </w:r>
      <w:proofErr w:type="spellStart"/>
      <w:r w:rsidRPr="008A1433">
        <w:rPr>
          <w:rFonts w:eastAsia="SimSun"/>
          <w:szCs w:val="20"/>
          <w:lang w:eastAsia="en-US"/>
        </w:rPr>
        <w:t>incast</w:t>
      </w:r>
      <w:proofErr w:type="spellEnd"/>
      <w:r w:rsidRPr="008A1433">
        <w:rPr>
          <w:rFonts w:eastAsia="SimSun"/>
          <w:szCs w:val="20"/>
          <w:lang w:eastAsia="en-US"/>
        </w:rPr>
        <w:t xml:space="preserve"> problem. The packet loss due to router buffer overflow also reduce the network utilization. As a result, it takes even longer time to finish the data transmission.</w:t>
      </w:r>
    </w:p>
    <w:p w14:paraId="49880084"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If burst forwarding technology is utilized, each application related data is transmitted to the destination node in sequence. The application in the receiver node can immediately starts the data processing in pipeline. Therefore, the computation resource utilization in the receiver node is optimized. Moreover, by carefully arrange each burst transmission, the network controls the ingress traffic to never excess the network egress capacity. In this case, the network can be congestion free. </w:t>
      </w:r>
    </w:p>
    <w:p w14:paraId="0188B62D"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This section describes two use cases in detail. The metro gate control using face recognition system and the </w:t>
      </w:r>
      <w:r w:rsidRPr="008A1433">
        <w:rPr>
          <w:rFonts w:eastAsia="SimSun"/>
          <w:szCs w:val="20"/>
          <w:lang w:eastAsia="en-US"/>
        </w:rPr>
        <w:t>video surveillance system with real-time image processing.</w:t>
      </w:r>
      <w:r w:rsidRPr="008A1433">
        <w:rPr>
          <w:rFonts w:eastAsia="SimSun"/>
          <w:szCs w:val="20"/>
          <w:lang w:eastAsia="zh-CN"/>
        </w:rPr>
        <w:t xml:space="preserve"> Simulation result of computation resource utilization and data transmission latency are presented while running TCP network and burst forwarding network.</w:t>
      </w:r>
    </w:p>
    <w:p w14:paraId="74C1973D" w14:textId="56D17CB5" w:rsidR="008A1433" w:rsidRPr="008A1433" w:rsidRDefault="00EA0BBE" w:rsidP="00B94D4B">
      <w:pPr>
        <w:keepNext/>
        <w:keepLines/>
        <w:tabs>
          <w:tab w:val="left" w:pos="794"/>
          <w:tab w:val="left" w:pos="1191"/>
          <w:tab w:val="left" w:pos="1588"/>
          <w:tab w:val="left" w:pos="1985"/>
        </w:tabs>
        <w:overflowPunct w:val="0"/>
        <w:autoSpaceDE w:val="0"/>
        <w:autoSpaceDN w:val="0"/>
        <w:adjustRightInd w:val="0"/>
        <w:spacing w:before="160"/>
        <w:ind w:left="1152" w:hanging="792"/>
        <w:textAlignment w:val="baseline"/>
        <w:outlineLvl w:val="2"/>
        <w:rPr>
          <w:rFonts w:eastAsia="SimSun"/>
          <w:b/>
          <w:szCs w:val="20"/>
          <w:lang w:eastAsia="en-US"/>
        </w:rPr>
      </w:pPr>
      <w:bookmarkStart w:id="402" w:name="_Ref37011288"/>
      <w:bookmarkStart w:id="403" w:name="_Toc37365636"/>
      <w:bookmarkStart w:id="404" w:name="_Toc39853933"/>
      <w:r>
        <w:rPr>
          <w:rFonts w:eastAsia="SimSun"/>
          <w:b/>
          <w:szCs w:val="20"/>
          <w:lang w:eastAsia="en-US"/>
        </w:rPr>
        <w:lastRenderedPageBreak/>
        <w:t>9.1.1</w:t>
      </w:r>
      <w:r>
        <w:rPr>
          <w:rFonts w:eastAsia="SimSun"/>
          <w:b/>
          <w:szCs w:val="20"/>
          <w:lang w:eastAsia="en-US"/>
        </w:rPr>
        <w:tab/>
      </w:r>
      <w:r w:rsidR="008A1433" w:rsidRPr="008A1433">
        <w:rPr>
          <w:rFonts w:eastAsia="SimSun" w:hint="eastAsia"/>
          <w:b/>
          <w:szCs w:val="20"/>
          <w:lang w:eastAsia="en-US"/>
        </w:rPr>
        <w:t>U</w:t>
      </w:r>
      <w:r w:rsidR="008A1433" w:rsidRPr="008A1433">
        <w:rPr>
          <w:rFonts w:eastAsia="SimSun"/>
          <w:b/>
          <w:szCs w:val="20"/>
          <w:lang w:eastAsia="en-US"/>
        </w:rPr>
        <w:t>s</w:t>
      </w:r>
      <w:r w:rsidR="008A1433" w:rsidRPr="008A1433">
        <w:rPr>
          <w:rFonts w:eastAsia="SimSun" w:hint="eastAsia"/>
          <w:b/>
          <w:szCs w:val="20"/>
          <w:lang w:eastAsia="en-US"/>
        </w:rPr>
        <w:t>e</w:t>
      </w:r>
      <w:r w:rsidR="008A1433" w:rsidRPr="008A1433">
        <w:rPr>
          <w:rFonts w:eastAsia="SimSun"/>
          <w:b/>
          <w:szCs w:val="20"/>
          <w:lang w:eastAsia="en-US"/>
        </w:rPr>
        <w:t xml:space="preserve"> case description</w:t>
      </w:r>
      <w:bookmarkStart w:id="405" w:name="_Toc37365637"/>
      <w:bookmarkEnd w:id="402"/>
      <w:bookmarkEnd w:id="403"/>
      <w:bookmarkEnd w:id="404"/>
    </w:p>
    <w:p w14:paraId="41D3F686" w14:textId="408E13E8" w:rsidR="008A1433" w:rsidRPr="008A1433" w:rsidRDefault="00EA0BBE" w:rsidP="007722D8">
      <w:pPr>
        <w:keepNext/>
        <w:keepLines/>
        <w:tabs>
          <w:tab w:val="left" w:pos="1021"/>
          <w:tab w:val="left" w:pos="1191"/>
          <w:tab w:val="left" w:pos="1588"/>
          <w:tab w:val="left" w:pos="1985"/>
        </w:tabs>
        <w:overflowPunct w:val="0"/>
        <w:autoSpaceDE w:val="0"/>
        <w:autoSpaceDN w:val="0"/>
        <w:adjustRightInd w:val="0"/>
        <w:spacing w:before="160"/>
        <w:ind w:left="1382" w:hanging="1022"/>
        <w:textAlignment w:val="baseline"/>
        <w:outlineLvl w:val="3"/>
        <w:rPr>
          <w:rFonts w:eastAsia="SimSun"/>
          <w:b/>
          <w:szCs w:val="20"/>
          <w:lang w:eastAsia="en-US"/>
        </w:rPr>
      </w:pPr>
      <w:r>
        <w:rPr>
          <w:rFonts w:eastAsia="SimSun"/>
          <w:b/>
          <w:szCs w:val="20"/>
          <w:lang w:eastAsia="zh-CN"/>
        </w:rPr>
        <w:t>9.1.1.1</w:t>
      </w:r>
      <w:r>
        <w:rPr>
          <w:rFonts w:eastAsia="SimSun"/>
          <w:b/>
          <w:szCs w:val="20"/>
          <w:lang w:eastAsia="zh-CN"/>
        </w:rPr>
        <w:tab/>
      </w:r>
      <w:r w:rsidR="008A1433" w:rsidRPr="008A1433">
        <w:rPr>
          <w:rFonts w:eastAsia="SimSun" w:hint="eastAsia"/>
          <w:b/>
          <w:szCs w:val="20"/>
          <w:lang w:eastAsia="zh-CN"/>
        </w:rPr>
        <w:t>M</w:t>
      </w:r>
      <w:r w:rsidR="008A1433" w:rsidRPr="008A1433">
        <w:rPr>
          <w:rFonts w:eastAsia="SimSun"/>
          <w:b/>
          <w:szCs w:val="20"/>
          <w:lang w:eastAsia="en-US"/>
        </w:rPr>
        <w:t>etro gate control face recognition system</w:t>
      </w:r>
      <w:bookmarkEnd w:id="405"/>
      <w:r w:rsidR="008A1433" w:rsidRPr="008A1433">
        <w:rPr>
          <w:rFonts w:eastAsia="SimSun"/>
          <w:b/>
          <w:szCs w:val="20"/>
          <w:lang w:eastAsia="en-US"/>
        </w:rPr>
        <w:t xml:space="preserve"> </w:t>
      </w:r>
    </w:p>
    <w:p w14:paraId="7BA53F54"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3EFA0B9A" wp14:editId="199BDC4E">
            <wp:extent cx="5420376" cy="2222500"/>
            <wp:effectExtent l="0" t="0" r="8890" b="0"/>
            <wp:docPr id="86941" name="图片 86933" descr="C:\Users\z00488935\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00488935\Desktop\图片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6998" cy="2233416"/>
                    </a:xfrm>
                    <a:prstGeom prst="rect">
                      <a:avLst/>
                    </a:prstGeom>
                    <a:noFill/>
                    <a:ln>
                      <a:noFill/>
                    </a:ln>
                  </pic:spPr>
                </pic:pic>
              </a:graphicData>
            </a:graphic>
          </wp:inline>
        </w:drawing>
      </w:r>
    </w:p>
    <w:p w14:paraId="0D7B72C1"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06" w:name="_Ref38458602"/>
      <w:bookmarkStart w:id="407" w:name="_Toc3985402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F47809">
        <w:rPr>
          <w:rFonts w:eastAsia="Times New Roman"/>
          <w:b/>
          <w:bCs/>
          <w:noProof/>
          <w:lang w:val="en-US" w:eastAsia="en-US"/>
        </w:rPr>
        <w:t>56</w:t>
      </w:r>
      <w:r w:rsidRPr="008A1433">
        <w:rPr>
          <w:rFonts w:eastAsia="Times New Roman"/>
          <w:b/>
          <w:bCs/>
          <w:lang w:val="en-US" w:eastAsia="en-US"/>
        </w:rPr>
        <w:fldChar w:fldCharType="end"/>
      </w:r>
      <w:bookmarkEnd w:id="406"/>
      <w:r w:rsidRPr="008A1433">
        <w:rPr>
          <w:rFonts w:eastAsia="Times New Roman"/>
          <w:b/>
          <w:bCs/>
          <w:lang w:val="en-US" w:eastAsia="en-US"/>
        </w:rPr>
        <w:t>- Metro gate control face recognition system architecture</w:t>
      </w:r>
      <w:bookmarkEnd w:id="407"/>
    </w:p>
    <w:p w14:paraId="53EE05B1"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fldChar w:fldCharType="begin"/>
      </w:r>
      <w:r w:rsidRPr="008A1433">
        <w:rPr>
          <w:rFonts w:eastAsia="SimSun"/>
          <w:szCs w:val="20"/>
          <w:lang w:eastAsia="en-US"/>
        </w:rPr>
        <w:instrText xml:space="preserve"> REF _Ref38458602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60</w:t>
      </w:r>
      <w:r w:rsidRPr="008A1433">
        <w:rPr>
          <w:rFonts w:eastAsia="SimSun"/>
          <w:szCs w:val="20"/>
          <w:lang w:eastAsia="en-US"/>
        </w:rPr>
        <w:fldChar w:fldCharType="end"/>
      </w:r>
      <w:r w:rsidRPr="008A1433">
        <w:rPr>
          <w:rFonts w:eastAsia="SimSun"/>
          <w:szCs w:val="20"/>
          <w:lang w:eastAsia="en-US"/>
        </w:rPr>
        <w:t xml:space="preserve"> </w:t>
      </w:r>
      <w:r w:rsidRPr="008A1433">
        <w:t xml:space="preserve">illustrates the sample network architecture of the metro gate control face recognition system. In order to guarantee the high recognition accuracy, the metro gate camera takes high resolution picture for each passenger. The average photo size generated by the camera for one passenger is around 8MB. The cameras connect with the cloud AI system using 10Gbps leased lines. </w:t>
      </w:r>
      <w:r w:rsidRPr="008A1433">
        <w:rPr>
          <w:rFonts w:eastAsia="SimSun"/>
          <w:szCs w:val="20"/>
          <w:lang w:eastAsia="en-US"/>
        </w:rPr>
        <w:t xml:space="preserve">The recognition result should be sent back to the metro gate within 200ms after the photo is taken. </w:t>
      </w:r>
      <w:r w:rsidRPr="008A1433">
        <w:t xml:space="preserve">The timing details of the system are shown in </w:t>
      </w:r>
      <w:r w:rsidRPr="008A1433">
        <w:fldChar w:fldCharType="begin"/>
      </w:r>
      <w:r w:rsidRPr="008A1433">
        <w:instrText xml:space="preserve"> REF _Ref38458784 \h </w:instrText>
      </w:r>
      <w:r w:rsidRPr="008A1433">
        <w:fldChar w:fldCharType="separate"/>
      </w:r>
      <w:r w:rsidRPr="008A1433">
        <w:rPr>
          <w:rFonts w:eastAsia="Times New Roman"/>
          <w:b/>
          <w:bCs/>
          <w:lang w:val="en-US" w:eastAsia="en-US"/>
        </w:rPr>
        <w:t xml:space="preserve">Table </w:t>
      </w:r>
      <w:r w:rsidRPr="008A1433">
        <w:rPr>
          <w:rFonts w:eastAsia="Times New Roman"/>
          <w:b/>
          <w:bCs/>
          <w:noProof/>
          <w:lang w:val="en-US" w:eastAsia="en-US"/>
        </w:rPr>
        <w:t>1</w:t>
      </w:r>
      <w:r w:rsidRPr="008A1433">
        <w:fldChar w:fldCharType="end"/>
      </w:r>
      <w:r w:rsidRPr="008A1433">
        <w:t>.</w:t>
      </w:r>
    </w:p>
    <w:p w14:paraId="6D5D3E40"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p>
    <w:tbl>
      <w:tblPr>
        <w:tblStyle w:val="TableGrid71"/>
        <w:tblW w:w="0" w:type="auto"/>
        <w:jc w:val="center"/>
        <w:tblLook w:val="04A0" w:firstRow="1" w:lastRow="0" w:firstColumn="1" w:lastColumn="0" w:noHBand="0" w:noVBand="1"/>
      </w:tblPr>
      <w:tblGrid>
        <w:gridCol w:w="1185"/>
        <w:gridCol w:w="1185"/>
        <w:gridCol w:w="750"/>
        <w:gridCol w:w="1276"/>
        <w:gridCol w:w="1518"/>
        <w:gridCol w:w="1185"/>
        <w:gridCol w:w="1186"/>
      </w:tblGrid>
      <w:tr w:rsidR="008A1433" w:rsidRPr="008A1433" w14:paraId="47C3B6C5" w14:textId="77777777" w:rsidTr="0051501B">
        <w:trPr>
          <w:jc w:val="center"/>
        </w:trPr>
        <w:tc>
          <w:tcPr>
            <w:tcW w:w="1185" w:type="dxa"/>
            <w:shd w:val="clear" w:color="auto" w:fill="D9D9D9" w:themeFill="background1" w:themeFillShade="D9"/>
          </w:tcPr>
          <w:p w14:paraId="2D2A0D1F"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T</w:t>
            </w:r>
            <w:r w:rsidRPr="008A1433">
              <w:rPr>
                <w:b/>
                <w:sz w:val="20"/>
                <w:szCs w:val="20"/>
                <w:lang w:val="en-US" w:eastAsia="en-US"/>
              </w:rPr>
              <w:t>otal Time</w:t>
            </w:r>
          </w:p>
        </w:tc>
        <w:tc>
          <w:tcPr>
            <w:tcW w:w="1185" w:type="dxa"/>
            <w:shd w:val="clear" w:color="auto" w:fill="D9D9D9" w:themeFill="background1" w:themeFillShade="D9"/>
          </w:tcPr>
          <w:p w14:paraId="41461915"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A</w:t>
            </w:r>
            <w:r w:rsidRPr="008A1433">
              <w:rPr>
                <w:b/>
                <w:sz w:val="20"/>
                <w:szCs w:val="20"/>
                <w:lang w:val="en-US" w:eastAsia="en-US"/>
              </w:rPr>
              <w:t>I</w:t>
            </w:r>
          </w:p>
        </w:tc>
        <w:tc>
          <w:tcPr>
            <w:tcW w:w="750" w:type="dxa"/>
            <w:shd w:val="clear" w:color="auto" w:fill="D9D9D9" w:themeFill="background1" w:themeFillShade="D9"/>
          </w:tcPr>
          <w:p w14:paraId="393D04A9"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T</w:t>
            </w:r>
            <w:r w:rsidRPr="008A1433">
              <w:rPr>
                <w:b/>
                <w:sz w:val="20"/>
                <w:szCs w:val="20"/>
                <w:lang w:val="en-US" w:eastAsia="en-US"/>
              </w:rPr>
              <w:t>x</w:t>
            </w:r>
          </w:p>
        </w:tc>
        <w:tc>
          <w:tcPr>
            <w:tcW w:w="1276" w:type="dxa"/>
            <w:shd w:val="clear" w:color="auto" w:fill="D9D9D9" w:themeFill="background1" w:themeFillShade="D9"/>
          </w:tcPr>
          <w:p w14:paraId="74E88C8D"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D</w:t>
            </w:r>
            <w:r w:rsidRPr="008A1433">
              <w:rPr>
                <w:b/>
                <w:sz w:val="20"/>
                <w:szCs w:val="20"/>
                <w:lang w:val="en-US" w:eastAsia="en-US"/>
              </w:rPr>
              <w:t>ata S</w:t>
            </w:r>
            <w:r w:rsidRPr="008A1433">
              <w:rPr>
                <w:rFonts w:hint="eastAsia"/>
                <w:b/>
                <w:sz w:val="20"/>
                <w:szCs w:val="20"/>
                <w:lang w:val="en-US" w:eastAsia="en-US"/>
              </w:rPr>
              <w:t>ize</w:t>
            </w:r>
          </w:p>
        </w:tc>
        <w:tc>
          <w:tcPr>
            <w:tcW w:w="1518" w:type="dxa"/>
            <w:shd w:val="clear" w:color="auto" w:fill="D9D9D9" w:themeFill="background1" w:themeFillShade="D9"/>
          </w:tcPr>
          <w:p w14:paraId="1864F02A"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B</w:t>
            </w:r>
            <w:r w:rsidRPr="008A1433">
              <w:rPr>
                <w:b/>
                <w:sz w:val="20"/>
                <w:szCs w:val="20"/>
                <w:lang w:val="en-US" w:eastAsia="en-US"/>
              </w:rPr>
              <w:t>W per gate</w:t>
            </w:r>
          </w:p>
        </w:tc>
        <w:tc>
          <w:tcPr>
            <w:tcW w:w="1185" w:type="dxa"/>
            <w:shd w:val="clear" w:color="auto" w:fill="D9D9D9" w:themeFill="background1" w:themeFillShade="D9"/>
          </w:tcPr>
          <w:p w14:paraId="735E474F"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A</w:t>
            </w:r>
            <w:r w:rsidRPr="008A1433">
              <w:rPr>
                <w:b/>
                <w:sz w:val="20"/>
                <w:szCs w:val="20"/>
                <w:lang w:val="en-US" w:eastAsia="en-US"/>
              </w:rPr>
              <w:t>ccess BW</w:t>
            </w:r>
          </w:p>
        </w:tc>
        <w:tc>
          <w:tcPr>
            <w:tcW w:w="1186" w:type="dxa"/>
            <w:shd w:val="clear" w:color="auto" w:fill="D9D9D9" w:themeFill="background1" w:themeFillShade="D9"/>
          </w:tcPr>
          <w:p w14:paraId="02E2898E" w14:textId="77777777" w:rsidR="008A1433" w:rsidRPr="008A1433" w:rsidRDefault="008A1433" w:rsidP="008A1433">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N</w:t>
            </w:r>
            <w:r w:rsidRPr="008A1433">
              <w:rPr>
                <w:b/>
                <w:sz w:val="20"/>
                <w:szCs w:val="20"/>
                <w:lang w:val="en-US" w:eastAsia="en-US"/>
              </w:rPr>
              <w:t>o. of lines</w:t>
            </w:r>
          </w:p>
        </w:tc>
      </w:tr>
      <w:tr w:rsidR="008A1433" w:rsidRPr="008A1433" w14:paraId="3CA72EFA" w14:textId="77777777" w:rsidTr="0051501B">
        <w:trPr>
          <w:jc w:val="center"/>
        </w:trPr>
        <w:tc>
          <w:tcPr>
            <w:tcW w:w="1185" w:type="dxa"/>
          </w:tcPr>
          <w:p w14:paraId="3A478786"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2</w:t>
            </w:r>
            <w:r w:rsidRPr="008A1433">
              <w:rPr>
                <w:sz w:val="20"/>
                <w:szCs w:val="20"/>
                <w:lang w:val="en-US" w:eastAsia="en-US"/>
              </w:rPr>
              <w:t>00ms</w:t>
            </w:r>
          </w:p>
        </w:tc>
        <w:tc>
          <w:tcPr>
            <w:tcW w:w="1185" w:type="dxa"/>
          </w:tcPr>
          <w:p w14:paraId="6526F5FF"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7</w:t>
            </w:r>
            <w:r w:rsidRPr="008A1433">
              <w:rPr>
                <w:sz w:val="20"/>
                <w:szCs w:val="20"/>
                <w:lang w:val="en-US" w:eastAsia="en-US"/>
              </w:rPr>
              <w:t>ms</w:t>
            </w:r>
          </w:p>
        </w:tc>
        <w:tc>
          <w:tcPr>
            <w:tcW w:w="750" w:type="dxa"/>
          </w:tcPr>
          <w:p w14:paraId="22B81B12"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1</w:t>
            </w:r>
            <w:r w:rsidRPr="008A1433">
              <w:rPr>
                <w:sz w:val="20"/>
                <w:szCs w:val="20"/>
                <w:lang w:val="en-US" w:eastAsia="en-US"/>
              </w:rPr>
              <w:t>93ms</w:t>
            </w:r>
          </w:p>
        </w:tc>
        <w:tc>
          <w:tcPr>
            <w:tcW w:w="1276" w:type="dxa"/>
          </w:tcPr>
          <w:p w14:paraId="0BF33671"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8</w:t>
            </w:r>
            <w:r w:rsidRPr="008A1433">
              <w:rPr>
                <w:sz w:val="20"/>
                <w:szCs w:val="20"/>
                <w:lang w:val="en-US" w:eastAsia="en-US"/>
              </w:rPr>
              <w:t>MB</w:t>
            </w:r>
          </w:p>
        </w:tc>
        <w:tc>
          <w:tcPr>
            <w:tcW w:w="1518" w:type="dxa"/>
          </w:tcPr>
          <w:p w14:paraId="0C7C49AC"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3</w:t>
            </w:r>
            <w:r w:rsidRPr="008A1433">
              <w:rPr>
                <w:sz w:val="20"/>
                <w:szCs w:val="20"/>
                <w:lang w:val="en-US" w:eastAsia="en-US"/>
              </w:rPr>
              <w:t>32Mbps</w:t>
            </w:r>
          </w:p>
        </w:tc>
        <w:tc>
          <w:tcPr>
            <w:tcW w:w="1185" w:type="dxa"/>
          </w:tcPr>
          <w:p w14:paraId="1722FCF1" w14:textId="77777777" w:rsidR="008A1433" w:rsidRPr="008A1433" w:rsidRDefault="008A1433" w:rsidP="008A1433">
            <w:pPr>
              <w:overflowPunct w:val="0"/>
              <w:autoSpaceDE w:val="0"/>
              <w:autoSpaceDN w:val="0"/>
              <w:adjustRightInd w:val="0"/>
              <w:jc w:val="center"/>
              <w:textAlignment w:val="baseline"/>
              <w:rPr>
                <w:sz w:val="20"/>
                <w:szCs w:val="20"/>
                <w:lang w:val="en-US" w:eastAsia="en-US"/>
              </w:rPr>
            </w:pPr>
            <w:r w:rsidRPr="008A1433">
              <w:rPr>
                <w:sz w:val="20"/>
                <w:szCs w:val="20"/>
                <w:lang w:val="en-US" w:eastAsia="en-US"/>
              </w:rPr>
              <w:t>10G</w:t>
            </w:r>
          </w:p>
        </w:tc>
        <w:tc>
          <w:tcPr>
            <w:tcW w:w="1186" w:type="dxa"/>
          </w:tcPr>
          <w:p w14:paraId="344E5888" w14:textId="77777777" w:rsidR="008A1433" w:rsidRPr="008A1433" w:rsidRDefault="008A1433" w:rsidP="008A1433">
            <w:pPr>
              <w:keepNext/>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3</w:t>
            </w:r>
            <w:r w:rsidRPr="008A1433">
              <w:rPr>
                <w:sz w:val="20"/>
                <w:szCs w:val="20"/>
                <w:lang w:val="en-US" w:eastAsia="en-US"/>
              </w:rPr>
              <w:t>0</w:t>
            </w:r>
          </w:p>
        </w:tc>
      </w:tr>
    </w:tbl>
    <w:p w14:paraId="74C1F0ED" w14:textId="77777777" w:rsidR="008A1433" w:rsidRPr="008A1433" w:rsidRDefault="008A1433" w:rsidP="008A1433">
      <w:pPr>
        <w:overflowPunct w:val="0"/>
        <w:autoSpaceDE w:val="0"/>
        <w:autoSpaceDN w:val="0"/>
        <w:adjustRightInd w:val="0"/>
        <w:spacing w:before="0" w:after="200"/>
        <w:jc w:val="center"/>
        <w:textAlignment w:val="baseline"/>
        <w:rPr>
          <w:lang w:eastAsia="en-US"/>
        </w:rPr>
      </w:pPr>
      <w:bookmarkStart w:id="408" w:name="_Ref36126508"/>
      <w:bookmarkStart w:id="409" w:name="_Ref38458784"/>
      <w:bookmarkStart w:id="410" w:name="_Toc39848218"/>
      <w:r w:rsidRPr="008A1433">
        <w:rPr>
          <w:rFonts w:eastAsia="Times New Roman"/>
          <w:b/>
          <w:bCs/>
          <w:lang w:val="en-US" w:eastAsia="en-US"/>
        </w:rPr>
        <w:t xml:space="preserve">Table </w:t>
      </w:r>
      <w:r w:rsidRPr="008A1433">
        <w:rPr>
          <w:rFonts w:eastAsia="Times New Roman"/>
          <w:b/>
          <w:bCs/>
          <w:lang w:val="en-US" w:eastAsia="en-US"/>
        </w:rPr>
        <w:fldChar w:fldCharType="begin"/>
      </w:r>
      <w:r w:rsidRPr="008A1433">
        <w:rPr>
          <w:rFonts w:eastAsia="Times New Roman"/>
          <w:b/>
          <w:bCs/>
          <w:lang w:val="en-US" w:eastAsia="en-US"/>
        </w:rPr>
        <w:instrText xml:space="preserve"> SEQ Table \* ARABIC </w:instrText>
      </w:r>
      <w:r w:rsidRPr="008A1433">
        <w:rPr>
          <w:rFonts w:eastAsia="Times New Roman"/>
          <w:b/>
          <w:bCs/>
          <w:lang w:val="en-US" w:eastAsia="en-US"/>
        </w:rPr>
        <w:fldChar w:fldCharType="separate"/>
      </w:r>
      <w:r w:rsidRPr="008A1433">
        <w:rPr>
          <w:rFonts w:eastAsia="Times New Roman"/>
          <w:b/>
          <w:bCs/>
          <w:noProof/>
          <w:lang w:val="en-US" w:eastAsia="en-US"/>
        </w:rPr>
        <w:t>1</w:t>
      </w:r>
      <w:r w:rsidRPr="008A1433">
        <w:rPr>
          <w:rFonts w:eastAsia="Times New Roman"/>
          <w:b/>
          <w:bCs/>
          <w:lang w:val="en-US" w:eastAsia="en-US"/>
        </w:rPr>
        <w:fldChar w:fldCharType="end"/>
      </w:r>
      <w:bookmarkEnd w:id="408"/>
      <w:bookmarkEnd w:id="409"/>
      <w:r w:rsidRPr="008A1433">
        <w:rPr>
          <w:rFonts w:eastAsia="Times New Roman"/>
          <w:b/>
          <w:bCs/>
          <w:lang w:val="en-US" w:eastAsia="en-US"/>
        </w:rPr>
        <w:t>. Latency requirement of the metro gate control face recognition system</w:t>
      </w:r>
      <w:bookmarkEnd w:id="410"/>
    </w:p>
    <w:p w14:paraId="4F44B892" w14:textId="77777777" w:rsidR="008A1433" w:rsidRPr="008A1433" w:rsidRDefault="008A1433" w:rsidP="008A1433">
      <w:pPr>
        <w:overflowPunct w:val="0"/>
        <w:autoSpaceDE w:val="0"/>
        <w:autoSpaceDN w:val="0"/>
        <w:adjustRightInd w:val="0"/>
        <w:jc w:val="both"/>
        <w:textAlignment w:val="baseline"/>
      </w:pPr>
      <w:r w:rsidRPr="008A1433">
        <w:t>The average serve time for each passenger should below 1.5s. Within which, 1.3 s are consumed by the door open (0.3s), the passenger pass through (0.7 s) and the door close (0.3s). The rest 200ms can be used by the end to end network communication and data processing. The face recognition service consumes 7ms to process a photo per network processor core. Therefore, the maximum end to end data transmission time is 193ms. The physical bandwidth of the cloud access is 10Gbps, which can support 30 concurrent photo transmissions.</w:t>
      </w:r>
    </w:p>
    <w:p w14:paraId="1A699847" w14:textId="77777777" w:rsidR="008A1433" w:rsidRPr="008A1433" w:rsidRDefault="008A1433" w:rsidP="008A1433">
      <w:pPr>
        <w:rPr>
          <w:b/>
          <w:lang w:eastAsia="zh-CN"/>
        </w:rPr>
      </w:pPr>
      <w:r w:rsidRPr="008A1433">
        <w:rPr>
          <w:b/>
          <w:lang w:eastAsia="en-US"/>
        </w:rPr>
        <w:t>Problem analysis:</w:t>
      </w:r>
    </w:p>
    <w:p w14:paraId="60038A19" w14:textId="77777777" w:rsidR="008A1433" w:rsidRPr="008A1433" w:rsidRDefault="008A1433" w:rsidP="008A1433">
      <w:pPr>
        <w:jc w:val="both"/>
      </w:pPr>
      <w:r w:rsidRPr="008A1433">
        <w:t xml:space="preserve">The AI face recognition service cannot process partially received photo. It needs to wait until the full photo to be received. As shown in </w:t>
      </w:r>
      <w:r w:rsidRPr="008A1433">
        <w:fldChar w:fldCharType="begin"/>
      </w:r>
      <w:r w:rsidRPr="008A1433">
        <w:instrText xml:space="preserve"> REF _Ref38458955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61</w:t>
      </w:r>
      <w:r w:rsidRPr="008A1433">
        <w:fldChar w:fldCharType="end"/>
      </w:r>
      <w:r w:rsidRPr="008A1433">
        <w:t xml:space="preserve">, if all cameras start sending photo at the same time, ideally, the 30 flows will be fully interleaved packet by packet. 30 concurrent photo transmission takes 193ms to deliver 8MB photo over a 10Gbps link. In this case, the AI cloud service has only 7ms to process 30 pictures. Therefore, the cloud service needs to reserve 30 NP cores for the upcoming data processing. However, during the data transmission period, no data are received in the AI cloud, the NP cores are left idle. The efficiency of </w:t>
      </w:r>
      <w:r w:rsidRPr="008A1433">
        <w:rPr>
          <w:rFonts w:hint="eastAsia"/>
          <w:lang w:eastAsia="zh-CN"/>
        </w:rPr>
        <w:t>AI</w:t>
      </w:r>
      <w:r w:rsidRPr="008A1433">
        <w:rPr>
          <w:lang w:eastAsia="zh-CN"/>
        </w:rPr>
        <w:t xml:space="preserve"> </w:t>
      </w:r>
      <w:r w:rsidRPr="008A1433">
        <w:t>computation resource utilization rate is only 3.5%.</w:t>
      </w:r>
    </w:p>
    <w:p w14:paraId="02D5C4AA"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0B5F4926" wp14:editId="6185DBBE">
            <wp:extent cx="6278400" cy="2142000"/>
            <wp:effectExtent l="0" t="0" r="8255" b="0"/>
            <wp:docPr id="86942" name="图片 8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7800"/>
                    <a:stretch/>
                  </pic:blipFill>
                  <pic:spPr bwMode="auto">
                    <a:xfrm>
                      <a:off x="0" y="0"/>
                      <a:ext cx="6278400" cy="2142000"/>
                    </a:xfrm>
                    <a:prstGeom prst="rect">
                      <a:avLst/>
                    </a:prstGeom>
                    <a:ln>
                      <a:noFill/>
                    </a:ln>
                    <a:extLst>
                      <a:ext uri="{53640926-AAD7-44D8-BBD7-CCE9431645EC}">
                        <a14:shadowObscured xmlns:a14="http://schemas.microsoft.com/office/drawing/2010/main"/>
                      </a:ext>
                    </a:extLst>
                  </pic:spPr>
                </pic:pic>
              </a:graphicData>
            </a:graphic>
          </wp:inline>
        </w:drawing>
      </w:r>
    </w:p>
    <w:p w14:paraId="5DE67098"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11" w:name="_Ref38458955"/>
      <w:bookmarkStart w:id="412" w:name="_Toc3985402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57</w:t>
      </w:r>
      <w:r w:rsidRPr="008A1433">
        <w:rPr>
          <w:rFonts w:eastAsia="Times New Roman"/>
          <w:b/>
          <w:bCs/>
          <w:lang w:val="en-US" w:eastAsia="en-US"/>
        </w:rPr>
        <w:fldChar w:fldCharType="end"/>
      </w:r>
      <w:bookmarkEnd w:id="411"/>
      <w:r w:rsidRPr="008A1433">
        <w:rPr>
          <w:rFonts w:eastAsia="Times New Roman"/>
          <w:b/>
          <w:bCs/>
          <w:lang w:val="en-US" w:eastAsia="en-US"/>
        </w:rPr>
        <w:t>- Computation resource consumption of 30 concurrent photo transmissions.</w:t>
      </w:r>
      <w:bookmarkEnd w:id="412"/>
    </w:p>
    <w:p w14:paraId="6C7A51F5" w14:textId="77777777" w:rsidR="008A1433" w:rsidRPr="008A1433" w:rsidRDefault="008A1433" w:rsidP="008A1433">
      <w:pPr>
        <w:jc w:val="both"/>
        <w:rPr>
          <w:lang w:eastAsia="zh-CN"/>
        </w:rPr>
      </w:pPr>
      <w:r w:rsidRPr="008A1433">
        <w:lastRenderedPageBreak/>
        <w:t xml:space="preserve">If the burst forwarding technology is utilized, the network forwards </w:t>
      </w:r>
      <w:r w:rsidRPr="008A1433">
        <w:rPr>
          <w:rFonts w:hint="eastAsia"/>
          <w:lang w:eastAsia="zh-CN"/>
        </w:rPr>
        <w:t>each</w:t>
      </w:r>
      <w:r w:rsidRPr="008A1433">
        <w:rPr>
          <w:lang w:eastAsia="zh-CN"/>
        </w:rPr>
        <w:t xml:space="preserve"> </w:t>
      </w:r>
      <w:r w:rsidRPr="008A1433">
        <w:t>photo at a tim</w:t>
      </w:r>
      <w:r w:rsidRPr="008A1433">
        <w:rPr>
          <w:rFonts w:hint="eastAsia"/>
          <w:lang w:eastAsia="zh-CN"/>
        </w:rPr>
        <w:t>e</w:t>
      </w:r>
      <w:r w:rsidRPr="008A1433">
        <w:rPr>
          <w:lang w:eastAsia="zh-CN"/>
        </w:rPr>
        <w:t>.</w:t>
      </w:r>
      <w:r w:rsidRPr="008A1433">
        <w:t xml:space="preserve"> The photo can be received by the AI cloud service much faster. As shown in </w:t>
      </w:r>
      <w:r w:rsidRPr="008A1433">
        <w:fldChar w:fldCharType="begin"/>
      </w:r>
      <w:r w:rsidRPr="008A1433">
        <w:instrText xml:space="preserve"> REF _Ref38459111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62</w:t>
      </w:r>
      <w:r w:rsidRPr="008A1433">
        <w:fldChar w:fldCharType="end"/>
      </w:r>
      <w:r w:rsidRPr="008A1433">
        <w:t>, every photo transmission occupies the entire bandwidth. For</w:t>
      </w:r>
      <w:r w:rsidRPr="008A1433">
        <w:rPr>
          <w:rFonts w:hint="eastAsia"/>
          <w:lang w:eastAsia="zh-CN"/>
        </w:rPr>
        <w:t xml:space="preserve"> </w:t>
      </w:r>
      <w:r w:rsidRPr="008A1433">
        <w:rPr>
          <w:lang w:eastAsia="zh-CN"/>
        </w:rPr>
        <w:t>a 10Gbps link, it only takes 6.4ms to transmit one photo. Once the photo is received by the cloud service, it can be immediately processed. Since each core takes 7ms to process one photo, it requires maximally two NP cores to process the data. The computation resource utilization in this case is 54.6%.</w:t>
      </w:r>
    </w:p>
    <w:p w14:paraId="2BA71393"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674BF6EA" wp14:editId="684C689D">
            <wp:extent cx="6278400" cy="1535963"/>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5400"/>
                    <a:stretch/>
                  </pic:blipFill>
                  <pic:spPr bwMode="auto">
                    <a:xfrm>
                      <a:off x="0" y="0"/>
                      <a:ext cx="6278400" cy="1535963"/>
                    </a:xfrm>
                    <a:prstGeom prst="rect">
                      <a:avLst/>
                    </a:prstGeom>
                    <a:ln>
                      <a:noFill/>
                    </a:ln>
                    <a:extLst>
                      <a:ext uri="{53640926-AAD7-44D8-BBD7-CCE9431645EC}">
                        <a14:shadowObscured xmlns:a14="http://schemas.microsoft.com/office/drawing/2010/main"/>
                      </a:ext>
                    </a:extLst>
                  </pic:spPr>
                </pic:pic>
              </a:graphicData>
            </a:graphic>
          </wp:inline>
        </w:drawing>
      </w:r>
    </w:p>
    <w:p w14:paraId="43A6B3B6"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13" w:name="_Ref38459111"/>
      <w:bookmarkStart w:id="414" w:name="_Toc39854025"/>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58</w:t>
      </w:r>
      <w:r w:rsidRPr="008A1433">
        <w:rPr>
          <w:rFonts w:eastAsia="Times New Roman"/>
          <w:b/>
          <w:bCs/>
          <w:lang w:val="en-US" w:eastAsia="en-US"/>
        </w:rPr>
        <w:fldChar w:fldCharType="end"/>
      </w:r>
      <w:bookmarkEnd w:id="413"/>
      <w:r w:rsidRPr="008A1433">
        <w:rPr>
          <w:rFonts w:eastAsia="Times New Roman"/>
          <w:b/>
          <w:bCs/>
          <w:lang w:val="en-US" w:eastAsia="en-US"/>
        </w:rPr>
        <w:t>- Application-aware data forwarding</w:t>
      </w:r>
      <w:bookmarkEnd w:id="414"/>
      <w:r w:rsidRPr="008A1433">
        <w:rPr>
          <w:rFonts w:eastAsia="Times New Roman"/>
          <w:b/>
          <w:bCs/>
          <w:lang w:val="en-US" w:eastAsia="en-US"/>
        </w:rPr>
        <w:t xml:space="preserve"> </w:t>
      </w:r>
    </w:p>
    <w:p w14:paraId="6D4927A1" w14:textId="77777777" w:rsidR="008A1433" w:rsidRPr="008A1433" w:rsidRDefault="008A1433" w:rsidP="008A1433">
      <w:pPr>
        <w:jc w:val="both"/>
        <w:rPr>
          <w:lang w:val="en-US" w:eastAsia="zh-CN"/>
        </w:rPr>
      </w:pPr>
      <w:r w:rsidRPr="008A1433">
        <w:rPr>
          <w:lang w:val="en-US" w:eastAsia="zh-CN"/>
        </w:rPr>
        <w:t xml:space="preserve">The scenario described previously is the worst case which assumes that all the cameras sends data at the same time. We have done simulations where the photo arrives traffic pattern is configured as poison distribution. As shown in </w:t>
      </w:r>
      <w:r w:rsidRPr="008A1433">
        <w:rPr>
          <w:lang w:val="en-US" w:eastAsia="zh-CN"/>
        </w:rPr>
        <w:fldChar w:fldCharType="begin"/>
      </w:r>
      <w:r w:rsidRPr="008A1433">
        <w:rPr>
          <w:lang w:val="en-US" w:eastAsia="zh-CN"/>
        </w:rPr>
        <w:instrText xml:space="preserve"> REF _Ref38459260 \h </w:instrText>
      </w:r>
      <w:r w:rsidRPr="008A1433">
        <w:rPr>
          <w:lang w:val="en-US" w:eastAsia="zh-CN"/>
        </w:rPr>
      </w:r>
      <w:r w:rsidRPr="008A1433">
        <w:rPr>
          <w:lang w:val="en-US"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63</w:t>
      </w:r>
      <w:r w:rsidRPr="008A1433">
        <w:rPr>
          <w:lang w:val="en-US" w:eastAsia="zh-CN"/>
        </w:rPr>
        <w:fldChar w:fldCharType="end"/>
      </w:r>
      <w:r w:rsidRPr="008A1433">
        <w:rPr>
          <w:rFonts w:hint="eastAsia"/>
          <w:lang w:val="en-US" w:eastAsia="zh-CN"/>
        </w:rPr>
        <w:t>,</w:t>
      </w:r>
      <w:r w:rsidRPr="008A1433">
        <w:rPr>
          <w:lang w:val="en-US" w:eastAsia="zh-CN"/>
        </w:rPr>
        <w:t xml:space="preserve"> in the packet forwarding network, more than 60% of the traffic failed to meet the 200ms deadline. The latest photo was received at 260ms. During this period, up-to 5 NP cores are needed to process the concurrently received photos. </w:t>
      </w:r>
    </w:p>
    <w:p w14:paraId="2A823583"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565647AB" wp14:editId="470855E5">
            <wp:extent cx="5040000" cy="2245900"/>
            <wp:effectExtent l="0" t="0" r="825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80"/>
                    <a:stretch>
                      <a:fillRect/>
                    </a:stretch>
                  </pic:blipFill>
                  <pic:spPr>
                    <a:xfrm>
                      <a:off x="0" y="0"/>
                      <a:ext cx="5040000" cy="2245900"/>
                    </a:xfrm>
                    <a:prstGeom prst="rect">
                      <a:avLst/>
                    </a:prstGeom>
                  </pic:spPr>
                </pic:pic>
              </a:graphicData>
            </a:graphic>
          </wp:inline>
        </w:drawing>
      </w:r>
    </w:p>
    <w:p w14:paraId="604BBD54"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15" w:name="_Ref38459260"/>
      <w:bookmarkStart w:id="416" w:name="_Toc3985402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59</w:t>
      </w:r>
      <w:r w:rsidRPr="008A1433">
        <w:rPr>
          <w:rFonts w:eastAsia="Times New Roman"/>
          <w:b/>
          <w:bCs/>
          <w:lang w:val="en-US" w:eastAsia="en-US"/>
        </w:rPr>
        <w:fldChar w:fldCharType="end"/>
      </w:r>
      <w:bookmarkEnd w:id="415"/>
      <w:r w:rsidRPr="008A1433">
        <w:rPr>
          <w:rFonts w:eastAsia="Times New Roman"/>
          <w:b/>
          <w:bCs/>
          <w:lang w:val="en-US" w:eastAsia="en-US"/>
        </w:rPr>
        <w:t>- CDF plot of the photo arrival time.</w:t>
      </w:r>
      <w:bookmarkEnd w:id="416"/>
    </w:p>
    <w:p w14:paraId="54AB1814" w14:textId="19B8AE5A" w:rsidR="008A1433" w:rsidRPr="008A1433" w:rsidRDefault="009E4BD2" w:rsidP="00A46299">
      <w:pPr>
        <w:keepNext/>
        <w:keepLines/>
        <w:tabs>
          <w:tab w:val="left" w:pos="1021"/>
          <w:tab w:val="left" w:pos="1191"/>
          <w:tab w:val="left" w:pos="1588"/>
          <w:tab w:val="left" w:pos="1985"/>
        </w:tabs>
        <w:overflowPunct w:val="0"/>
        <w:autoSpaceDE w:val="0"/>
        <w:autoSpaceDN w:val="0"/>
        <w:adjustRightInd w:val="0"/>
        <w:spacing w:before="160"/>
        <w:ind w:left="1382" w:hanging="1022"/>
        <w:textAlignment w:val="baseline"/>
        <w:outlineLvl w:val="3"/>
        <w:rPr>
          <w:rFonts w:eastAsia="SimSun"/>
          <w:b/>
          <w:szCs w:val="20"/>
          <w:lang w:eastAsia="en-US"/>
        </w:rPr>
      </w:pPr>
      <w:bookmarkStart w:id="417" w:name="_Toc37365638"/>
      <w:r>
        <w:rPr>
          <w:rFonts w:eastAsia="SimSun"/>
          <w:b/>
          <w:szCs w:val="20"/>
          <w:lang w:eastAsia="en-US"/>
        </w:rPr>
        <w:t>9</w:t>
      </w:r>
      <w:r w:rsidR="00A46299">
        <w:rPr>
          <w:rFonts w:eastAsia="SimSun"/>
          <w:b/>
          <w:szCs w:val="20"/>
          <w:lang w:eastAsia="en-US"/>
        </w:rPr>
        <w:t>.1.1.2</w:t>
      </w:r>
      <w:r w:rsidR="00A46299">
        <w:rPr>
          <w:rFonts w:eastAsia="SimSun"/>
          <w:b/>
          <w:szCs w:val="20"/>
          <w:lang w:eastAsia="en-US"/>
        </w:rPr>
        <w:tab/>
      </w:r>
      <w:r>
        <w:rPr>
          <w:rFonts w:eastAsia="SimSun"/>
          <w:b/>
          <w:szCs w:val="20"/>
          <w:lang w:eastAsia="en-US"/>
        </w:rPr>
        <w:tab/>
      </w:r>
      <w:r w:rsidR="008A1433" w:rsidRPr="008A1433">
        <w:rPr>
          <w:rFonts w:eastAsia="SimSun"/>
          <w:b/>
          <w:szCs w:val="20"/>
          <w:lang w:eastAsia="en-US"/>
        </w:rPr>
        <w:t>Video surveillance system with real-time image processing</w:t>
      </w:r>
      <w:bookmarkEnd w:id="417"/>
    </w:p>
    <w:p w14:paraId="42C7ABEE"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25D405D0" wp14:editId="51EFCB50">
            <wp:extent cx="5226050" cy="1664977"/>
            <wp:effectExtent l="0" t="0" r="0" b="0"/>
            <wp:docPr id="86943" name="图片 8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2306" cy="1673342"/>
                    </a:xfrm>
                    <a:prstGeom prst="rect">
                      <a:avLst/>
                    </a:prstGeom>
                  </pic:spPr>
                </pic:pic>
              </a:graphicData>
            </a:graphic>
          </wp:inline>
        </w:drawing>
      </w:r>
    </w:p>
    <w:p w14:paraId="011B9C30"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18" w:name="_Ref38459427"/>
      <w:bookmarkStart w:id="419" w:name="_Toc3985402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60</w:t>
      </w:r>
      <w:r w:rsidRPr="008A1433">
        <w:rPr>
          <w:rFonts w:eastAsia="Times New Roman"/>
          <w:b/>
          <w:bCs/>
          <w:lang w:val="en-US" w:eastAsia="en-US"/>
        </w:rPr>
        <w:fldChar w:fldCharType="end"/>
      </w:r>
      <w:bookmarkEnd w:id="418"/>
      <w:r w:rsidRPr="008A1433">
        <w:rPr>
          <w:rFonts w:eastAsia="Times New Roman"/>
          <w:b/>
          <w:bCs/>
          <w:lang w:val="en-US" w:eastAsia="en-US"/>
        </w:rPr>
        <w:t>- Video surveillance system data uploading</w:t>
      </w:r>
      <w:bookmarkEnd w:id="419"/>
      <w:r w:rsidRPr="008A1433">
        <w:rPr>
          <w:rFonts w:eastAsia="Times New Roman"/>
          <w:b/>
          <w:bCs/>
          <w:lang w:val="en-US" w:eastAsia="en-US"/>
        </w:rPr>
        <w:t xml:space="preserve"> </w:t>
      </w:r>
    </w:p>
    <w:p w14:paraId="1B437EEF"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The video surveillance system uploads the video clips filed from different cameras to the remote server, where, the received video streams are analysed in real-time. The data generated from different cameras are required to be uploaded to the remote server within 1s.</w:t>
      </w:r>
    </w:p>
    <w:p w14:paraId="076951B9"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_Ref38459427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64</w:t>
      </w:r>
      <w:r w:rsidRPr="008A1433">
        <w:rPr>
          <w:rFonts w:eastAsia="SimSun"/>
          <w:szCs w:val="20"/>
          <w:lang w:eastAsia="en-US"/>
        </w:rPr>
        <w:fldChar w:fldCharType="end"/>
      </w:r>
      <w:r w:rsidRPr="008A1433">
        <w:rPr>
          <w:rFonts w:eastAsia="SimSun"/>
          <w:szCs w:val="20"/>
          <w:lang w:eastAsia="en-US"/>
        </w:rPr>
        <w:t xml:space="preserve">, the camera </w:t>
      </w:r>
      <w:proofErr w:type="gramStart"/>
      <w:r w:rsidRPr="008A1433">
        <w:rPr>
          <w:rFonts w:eastAsia="SimSun"/>
          <w:szCs w:val="20"/>
          <w:lang w:eastAsia="en-US"/>
        </w:rPr>
        <w:t>access</w:t>
      </w:r>
      <w:proofErr w:type="gramEnd"/>
      <w:r w:rsidRPr="008A1433">
        <w:rPr>
          <w:rFonts w:eastAsia="SimSun"/>
          <w:szCs w:val="20"/>
          <w:lang w:eastAsia="en-US"/>
        </w:rPr>
        <w:t xml:space="preserve"> the network using FE link. The average code rate for one camera is 8Mbps. The egress port rate of the access switch is 1Gbps. In theory, such a switch can support 125 camera </w:t>
      </w:r>
      <w:r w:rsidRPr="008A1433">
        <w:rPr>
          <w:rFonts w:eastAsia="SimSun"/>
          <w:szCs w:val="20"/>
          <w:lang w:eastAsia="en-US"/>
        </w:rPr>
        <w:lastRenderedPageBreak/>
        <w:t xml:space="preserve">connections. However, based on the field test result, the switch can only support 30 cameras without losing any packet. The equivalent bandwidth consumption is only 24%. </w:t>
      </w:r>
    </w:p>
    <w:p w14:paraId="6E70DC57"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Problem analysis:</w:t>
      </w:r>
      <w:r w:rsidRPr="008A1433">
        <w:rPr>
          <w:rFonts w:eastAsia="SimSun"/>
          <w:szCs w:val="20"/>
          <w:lang w:eastAsia="en-US"/>
        </w:rPr>
        <w:t xml:space="preserve"> </w:t>
      </w:r>
    </w:p>
    <w:p w14:paraId="7AC1EBA7" w14:textId="77777777" w:rsidR="008A1433" w:rsidRPr="008A1433" w:rsidRDefault="008A1433" w:rsidP="008A1433">
      <w:pPr>
        <w:keepNext/>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_Ref38460839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65</w:t>
      </w:r>
      <w:r w:rsidRPr="008A1433">
        <w:rPr>
          <w:rFonts w:eastAsia="SimSun"/>
          <w:szCs w:val="20"/>
          <w:lang w:eastAsia="en-US"/>
        </w:rPr>
        <w:fldChar w:fldCharType="end"/>
      </w:r>
      <w:r w:rsidRPr="008A1433">
        <w:rPr>
          <w:rFonts w:eastAsia="SimSun"/>
          <w:szCs w:val="20"/>
          <w:lang w:eastAsia="en-US"/>
        </w:rPr>
        <w:t xml:space="preserve">, the cameras access the network using FE port. The GE egress port can only support 10 concurrent camera data transmission. If there are more than 10 concurrent transmissions, the switch buffer starts to store the overloaded data. The access switch usually </w:t>
      </w:r>
      <w:proofErr w:type="gramStart"/>
      <w:r w:rsidRPr="008A1433">
        <w:rPr>
          <w:rFonts w:eastAsia="SimSun"/>
          <w:szCs w:val="20"/>
          <w:lang w:eastAsia="en-US"/>
        </w:rPr>
        <w:t>have</w:t>
      </w:r>
      <w:proofErr w:type="gramEnd"/>
      <w:r w:rsidRPr="008A1433">
        <w:rPr>
          <w:rFonts w:eastAsia="SimSun"/>
          <w:szCs w:val="20"/>
          <w:lang w:eastAsia="en-US"/>
        </w:rPr>
        <w:t xml:space="preserve"> very shallow buffer. It is easy to </w:t>
      </w:r>
      <w:proofErr w:type="gramStart"/>
      <w:r w:rsidRPr="008A1433">
        <w:rPr>
          <w:rFonts w:eastAsia="SimSun"/>
          <w:szCs w:val="20"/>
          <w:lang w:eastAsia="en-US"/>
        </w:rPr>
        <w:t>lost</w:t>
      </w:r>
      <w:proofErr w:type="gramEnd"/>
      <w:r w:rsidRPr="008A1433">
        <w:rPr>
          <w:rFonts w:eastAsia="SimSun"/>
          <w:szCs w:val="20"/>
          <w:lang w:eastAsia="en-US"/>
        </w:rPr>
        <w:t xml:space="preserve"> packet due to buffer overflow. Although TCP will guarantee a reliable delivery, the retransmission mechanism consumes extra time and thus reduce the transmission speed.</w:t>
      </w:r>
    </w:p>
    <w:p w14:paraId="7C7A596E"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757923A" wp14:editId="7591B6ED">
            <wp:extent cx="3600451" cy="223319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8690" cy="2263111"/>
                    </a:xfrm>
                    <a:prstGeom prst="rect">
                      <a:avLst/>
                    </a:prstGeom>
                  </pic:spPr>
                </pic:pic>
              </a:graphicData>
            </a:graphic>
          </wp:inline>
        </w:drawing>
      </w:r>
    </w:p>
    <w:p w14:paraId="7CC5C339"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20" w:name="_Ref38460839"/>
      <w:bookmarkStart w:id="421" w:name="_Toc39854028"/>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61</w:t>
      </w:r>
      <w:r w:rsidRPr="008A1433">
        <w:rPr>
          <w:rFonts w:eastAsia="Times New Roman"/>
          <w:b/>
          <w:bCs/>
          <w:lang w:val="en-US" w:eastAsia="en-US"/>
        </w:rPr>
        <w:fldChar w:fldCharType="end"/>
      </w:r>
      <w:bookmarkEnd w:id="420"/>
      <w:r w:rsidRPr="008A1433">
        <w:rPr>
          <w:rFonts w:eastAsia="Times New Roman"/>
          <w:b/>
          <w:bCs/>
          <w:lang w:val="en-US" w:eastAsia="en-US"/>
        </w:rPr>
        <w:t>- Packet loss due to uncoordinated multi-flow overlapping</w:t>
      </w:r>
      <w:bookmarkEnd w:id="421"/>
    </w:p>
    <w:p w14:paraId="49DF620F" w14:textId="77777777" w:rsidR="008A1433" w:rsidRPr="008A1433" w:rsidRDefault="008A1433" w:rsidP="008A1433">
      <w:pPr>
        <w:jc w:val="both"/>
      </w:pPr>
      <w:r w:rsidRPr="008A1433">
        <w:t xml:space="preserve">While using burst forwarding technology, dedicated virtual channel are created for each video clip transmission. If there are more data needs to be transmitted, the burst needs to wait for the previous burst to finish data transmission. In this case, the burst forwarding network limits the number of concurrent data transmission never above 10. The accumulated ingress speed will never excess the egress speed. No packet will be lost due to buffer overflow. </w:t>
      </w:r>
      <w:r w:rsidRPr="008A1433">
        <w:fldChar w:fldCharType="begin"/>
      </w:r>
      <w:r w:rsidRPr="008A1433">
        <w:instrText xml:space="preserve"> REF _Ref38460914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66</w:t>
      </w:r>
      <w:r w:rsidRPr="008A1433">
        <w:fldChar w:fldCharType="end"/>
      </w:r>
      <w:r w:rsidRPr="008A1433">
        <w:t xml:space="preserve"> shows the CDF of the data arrival rate with 110 camera connections. By using burst forwarding technology, all data can be delivered from the camera to the remote server within 1 second. However, when using TCP to transmit the same amount of data, more than 55% of the data failed to meet the deadline.</w:t>
      </w:r>
    </w:p>
    <w:p w14:paraId="19C1B923"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22385AD" wp14:editId="57CC271F">
            <wp:extent cx="5439600" cy="1681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9600" cy="1681200"/>
                    </a:xfrm>
                    <a:prstGeom prst="rect">
                      <a:avLst/>
                    </a:prstGeom>
                  </pic:spPr>
                </pic:pic>
              </a:graphicData>
            </a:graphic>
          </wp:inline>
        </w:drawing>
      </w:r>
    </w:p>
    <w:p w14:paraId="37E82578"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22" w:name="_Ref38460914"/>
      <w:bookmarkStart w:id="423" w:name="_Toc39854029"/>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62</w:t>
      </w:r>
      <w:r w:rsidRPr="008A1433">
        <w:rPr>
          <w:rFonts w:eastAsia="Times New Roman"/>
          <w:b/>
          <w:bCs/>
          <w:lang w:val="en-US" w:eastAsia="en-US"/>
        </w:rPr>
        <w:fldChar w:fldCharType="end"/>
      </w:r>
      <w:bookmarkEnd w:id="422"/>
      <w:r w:rsidRPr="008A1433">
        <w:rPr>
          <w:rFonts w:eastAsia="Times New Roman"/>
          <w:b/>
          <w:bCs/>
          <w:lang w:val="en-US" w:eastAsia="en-US"/>
        </w:rPr>
        <w:t>- CDF plot of video chunk uploading interval.</w:t>
      </w:r>
      <w:bookmarkEnd w:id="423"/>
    </w:p>
    <w:p w14:paraId="5FF23772" w14:textId="323922A6" w:rsidR="008A1433" w:rsidRPr="008A1433" w:rsidRDefault="009E4BD2" w:rsidP="00A46299">
      <w:pPr>
        <w:keepNext/>
        <w:keepLines/>
        <w:tabs>
          <w:tab w:val="left" w:pos="794"/>
          <w:tab w:val="left" w:pos="1191"/>
          <w:tab w:val="left" w:pos="1588"/>
          <w:tab w:val="left" w:pos="1985"/>
        </w:tabs>
        <w:overflowPunct w:val="0"/>
        <w:autoSpaceDE w:val="0"/>
        <w:autoSpaceDN w:val="0"/>
        <w:adjustRightInd w:val="0"/>
        <w:spacing w:before="160"/>
        <w:ind w:left="1152" w:hanging="792"/>
        <w:textAlignment w:val="baseline"/>
        <w:outlineLvl w:val="2"/>
        <w:rPr>
          <w:rFonts w:eastAsia="SimSun"/>
          <w:b/>
          <w:szCs w:val="20"/>
          <w:lang w:eastAsia="en-US"/>
        </w:rPr>
      </w:pPr>
      <w:bookmarkStart w:id="424" w:name="_Toc37365639"/>
      <w:bookmarkStart w:id="425" w:name="_Toc39853934"/>
      <w:r>
        <w:rPr>
          <w:rFonts w:eastAsia="SimSun"/>
          <w:b/>
          <w:szCs w:val="20"/>
          <w:lang w:eastAsia="en-US"/>
        </w:rPr>
        <w:t>9</w:t>
      </w:r>
      <w:r w:rsidR="00A46299">
        <w:rPr>
          <w:rFonts w:eastAsia="SimSun"/>
          <w:b/>
          <w:szCs w:val="20"/>
          <w:lang w:eastAsia="en-US"/>
        </w:rPr>
        <w:t>.1.2</w:t>
      </w:r>
      <w:r w:rsidR="00A46299">
        <w:rPr>
          <w:rFonts w:eastAsia="SimSun"/>
          <w:b/>
          <w:szCs w:val="20"/>
          <w:lang w:eastAsia="en-US"/>
        </w:rPr>
        <w:tab/>
      </w:r>
      <w:r w:rsidR="008A1433" w:rsidRPr="008A1433">
        <w:rPr>
          <w:rFonts w:eastAsia="SimSun"/>
          <w:b/>
          <w:szCs w:val="20"/>
          <w:lang w:eastAsia="en-US"/>
        </w:rPr>
        <w:t>Scope of burst forwarding technology</w:t>
      </w:r>
      <w:bookmarkEnd w:id="424"/>
      <w:bookmarkEnd w:id="425"/>
    </w:p>
    <w:p w14:paraId="6A45FBDC" w14:textId="77777777" w:rsidR="008A1433" w:rsidRPr="008A1433" w:rsidRDefault="008A1433" w:rsidP="008A1433">
      <w:pPr>
        <w:jc w:val="both"/>
      </w:pPr>
      <w:r w:rsidRPr="008A1433">
        <w:t>Based on the previous description, we further generalized these use cases into a use case category, aka, multi-source convergence with large data chunks under bounded latency. Such kind of applications usually share the following common characteristics.</w:t>
      </w:r>
    </w:p>
    <w:p w14:paraId="19DC12E5" w14:textId="77777777" w:rsidR="008A1433" w:rsidRPr="008A1433" w:rsidRDefault="008A1433" w:rsidP="003E06C4">
      <w:pPr>
        <w:numPr>
          <w:ilvl w:val="0"/>
          <w:numId w:val="69"/>
        </w:numPr>
        <w:contextualSpacing/>
        <w:rPr>
          <w:rFonts w:eastAsia="SimSun"/>
          <w:szCs w:val="20"/>
          <w:lang w:eastAsia="en-US"/>
        </w:rPr>
      </w:pPr>
      <w:r w:rsidRPr="008A1433">
        <w:rPr>
          <w:rFonts w:eastAsia="SimSun"/>
          <w:szCs w:val="20"/>
          <w:lang w:eastAsia="en-US"/>
        </w:rPr>
        <w:t xml:space="preserve">Application data are </w:t>
      </w:r>
      <w:r w:rsidRPr="008A1433">
        <w:rPr>
          <w:rFonts w:eastAsia="SimSun"/>
          <w:b/>
          <w:szCs w:val="20"/>
          <w:lang w:eastAsia="en-US"/>
        </w:rPr>
        <w:t>originated from different data sources</w:t>
      </w:r>
      <w:r w:rsidRPr="008A1433">
        <w:rPr>
          <w:rFonts w:eastAsia="SimSun"/>
          <w:szCs w:val="20"/>
          <w:lang w:eastAsia="en-US"/>
        </w:rPr>
        <w:t>. However, the generated data are centrally processed, e.g., in a remote cloud service.</w:t>
      </w:r>
    </w:p>
    <w:p w14:paraId="2ACDAB37" w14:textId="77777777" w:rsidR="008A1433" w:rsidRPr="008A1433" w:rsidRDefault="008A1433" w:rsidP="003E06C4">
      <w:pPr>
        <w:numPr>
          <w:ilvl w:val="0"/>
          <w:numId w:val="45"/>
        </w:numPr>
        <w:overflowPunct w:val="0"/>
        <w:autoSpaceDE w:val="0"/>
        <w:autoSpaceDN w:val="0"/>
        <w:adjustRightInd w:val="0"/>
        <w:contextualSpacing/>
        <w:jc w:val="both"/>
        <w:textAlignment w:val="baseline"/>
      </w:pPr>
      <w:r w:rsidRPr="008A1433">
        <w:t xml:space="preserve">The network architecture of the application is usually </w:t>
      </w:r>
      <w:r w:rsidRPr="008A1433">
        <w:rPr>
          <w:b/>
        </w:rPr>
        <w:t>aggregation tree</w:t>
      </w:r>
      <w:r w:rsidRPr="008A1433">
        <w:t xml:space="preserve"> with converged bandwidth. The accumulated physical bandwidth of all the data source is much higher than the access bandwidth to the cloud. However, the equivalent code rate </w:t>
      </w:r>
      <w:proofErr w:type="gramStart"/>
      <w:r w:rsidRPr="008A1433">
        <w:t>match</w:t>
      </w:r>
      <w:proofErr w:type="gramEnd"/>
      <w:r w:rsidRPr="008A1433">
        <w:t xml:space="preserve"> the cloud access bandwidth. The data sources use high bandwidth to access the network, but only transmit data sporadically.</w:t>
      </w:r>
    </w:p>
    <w:p w14:paraId="2F2E3685" w14:textId="77777777" w:rsidR="008A1433" w:rsidRPr="008A1433" w:rsidRDefault="008A1433" w:rsidP="003E06C4">
      <w:pPr>
        <w:numPr>
          <w:ilvl w:val="0"/>
          <w:numId w:val="45"/>
        </w:numPr>
        <w:overflowPunct w:val="0"/>
        <w:autoSpaceDE w:val="0"/>
        <w:autoSpaceDN w:val="0"/>
        <w:adjustRightInd w:val="0"/>
        <w:contextualSpacing/>
        <w:jc w:val="both"/>
        <w:textAlignment w:val="baseline"/>
      </w:pPr>
      <w:r w:rsidRPr="008A1433">
        <w:t xml:space="preserve">The data transmission needs to be finished </w:t>
      </w:r>
      <w:r w:rsidRPr="008A1433">
        <w:rPr>
          <w:b/>
        </w:rPr>
        <w:t>within a bounded latency</w:t>
      </w:r>
      <w:r w:rsidRPr="008A1433">
        <w:t>. Overdue data are either too late to be useful or it might break the pipeline of a closed loop control system.</w:t>
      </w:r>
    </w:p>
    <w:p w14:paraId="1AEE687B" w14:textId="77777777" w:rsidR="008A1433" w:rsidRPr="008A1433" w:rsidRDefault="008A1433" w:rsidP="008A1433">
      <w:pPr>
        <w:jc w:val="both"/>
        <w:rPr>
          <w:rFonts w:eastAsia="SimSun"/>
          <w:szCs w:val="20"/>
          <w:lang w:eastAsia="en-US"/>
        </w:rPr>
      </w:pPr>
      <w:r w:rsidRPr="008A1433">
        <w:rPr>
          <w:rFonts w:hint="eastAsia"/>
        </w:rPr>
        <w:lastRenderedPageBreak/>
        <w:t>S</w:t>
      </w:r>
      <w:r w:rsidRPr="008A1433">
        <w:t xml:space="preserve">uch network architecture </w:t>
      </w:r>
      <w:proofErr w:type="gramStart"/>
      <w:r w:rsidRPr="008A1433">
        <w:t>are</w:t>
      </w:r>
      <w:proofErr w:type="gramEnd"/>
      <w:r w:rsidRPr="008A1433">
        <w:t xml:space="preserve"> firstly noted in most of the IoT applications. Numerous </w:t>
      </w:r>
      <w:proofErr w:type="gramStart"/>
      <w:r w:rsidRPr="008A1433">
        <w:t>amount</w:t>
      </w:r>
      <w:proofErr w:type="gramEnd"/>
      <w:r w:rsidRPr="008A1433">
        <w:t xml:space="preserve"> of sensors keeps reporting measurement results to the remote server. The actuators are manipulated by the post-processing results from the remote server, for example, an indoor climate control system. However, the challenges </w:t>
      </w:r>
      <w:proofErr w:type="gramStart"/>
      <w:r w:rsidRPr="008A1433">
        <w:t>starts</w:t>
      </w:r>
      <w:proofErr w:type="gramEnd"/>
      <w:r w:rsidRPr="008A1433">
        <w:t xml:space="preserve"> emerging when the data being uploaded becomes larger and larger and the latency requirement becomes more and more tight.</w:t>
      </w:r>
    </w:p>
    <w:p w14:paraId="472AFA32" w14:textId="0D07F93A"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szCs w:val="20"/>
          <w:lang w:eastAsia="en-US"/>
        </w:rPr>
      </w:pPr>
      <w:bookmarkStart w:id="426" w:name="_Toc37365640"/>
      <w:bookmarkStart w:id="427" w:name="_Ref38467262"/>
      <w:bookmarkStart w:id="428" w:name="_Ref38467268"/>
      <w:bookmarkStart w:id="429" w:name="_Ref38467290"/>
      <w:bookmarkStart w:id="430" w:name="_Toc39853935"/>
      <w:r>
        <w:rPr>
          <w:rFonts w:eastAsia="SimSun"/>
          <w:b/>
          <w:szCs w:val="20"/>
          <w:lang w:eastAsia="en-US"/>
        </w:rPr>
        <w:t>9</w:t>
      </w:r>
      <w:r w:rsidR="00955B54">
        <w:rPr>
          <w:rFonts w:eastAsia="SimSun"/>
          <w:b/>
          <w:szCs w:val="20"/>
          <w:lang w:eastAsia="en-US"/>
        </w:rPr>
        <w:t>.2</w:t>
      </w:r>
      <w:r w:rsidR="00955B54">
        <w:rPr>
          <w:rFonts w:eastAsia="SimSun"/>
          <w:b/>
          <w:szCs w:val="20"/>
          <w:lang w:eastAsia="en-US"/>
        </w:rPr>
        <w:tab/>
      </w:r>
      <w:r w:rsidR="008A1433" w:rsidRPr="008A1433">
        <w:rPr>
          <w:rFonts w:eastAsia="SimSun"/>
          <w:b/>
          <w:szCs w:val="20"/>
          <w:lang w:eastAsia="en-US"/>
        </w:rPr>
        <w:t>Theoretical analysis of burst forwarding mechanism</w:t>
      </w:r>
      <w:bookmarkEnd w:id="426"/>
      <w:bookmarkEnd w:id="427"/>
      <w:bookmarkEnd w:id="428"/>
      <w:bookmarkEnd w:id="429"/>
      <w:bookmarkEnd w:id="430"/>
    </w:p>
    <w:p w14:paraId="56CD1CE4"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This chapter summarizes the theory study results of burst forwarding network. The benefit of using bust in the current network is theoretically analysed. The analysis result shows the increment of the network throughput, the end host performance and the application data processing efficiency. We also analysed the router buffer requirement of the future large bandwidth application, e.g., holographic type of communication. </w:t>
      </w:r>
    </w:p>
    <w:p w14:paraId="15DA30AC"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Firstly, the relationship between TCP network throughput and burst size is presented. The theory study result shows that increasing burst size can significantly improve the network throughput</w:t>
      </w:r>
      <w:r w:rsidRPr="008A1433">
        <w:rPr>
          <w:rFonts w:eastAsia="SimSun" w:hint="eastAsia"/>
          <w:szCs w:val="20"/>
          <w:lang w:eastAsia="zh-CN"/>
        </w:rPr>
        <w:t>.</w:t>
      </w:r>
      <w:r w:rsidRPr="008A1433">
        <w:rPr>
          <w:rFonts w:eastAsia="SimSun"/>
          <w:szCs w:val="20"/>
          <w:lang w:eastAsia="zh-CN"/>
        </w:rPr>
        <w:t xml:space="preserve"> </w:t>
      </w:r>
      <w:r w:rsidRPr="008A1433">
        <w:rPr>
          <w:rFonts w:eastAsia="SimSun"/>
          <w:szCs w:val="20"/>
          <w:lang w:eastAsia="en-US"/>
        </w:rPr>
        <w:t xml:space="preserve">The </w:t>
      </w:r>
      <w:r w:rsidRPr="008A1433">
        <w:rPr>
          <w:rFonts w:eastAsia="SimSun" w:hint="eastAsia"/>
          <w:szCs w:val="20"/>
          <w:lang w:eastAsia="zh-CN"/>
        </w:rPr>
        <w:t>end</w:t>
      </w:r>
      <w:r w:rsidRPr="008A1433">
        <w:rPr>
          <w:rFonts w:eastAsia="SimSun"/>
          <w:szCs w:val="20"/>
          <w:lang w:eastAsia="en-US"/>
        </w:rPr>
        <w:t xml:space="preserve"> host performance study reveals the relationship between PPS (packet per second) and CPU resource allocation. A mathematic model is built to describe the packet transmitting and packet receiving process. In the end host operating system, using small packet size triggers excessive packet </w:t>
      </w:r>
      <w:proofErr w:type="spellStart"/>
      <w:r w:rsidRPr="008A1433">
        <w:rPr>
          <w:rFonts w:eastAsia="SimSun"/>
          <w:szCs w:val="20"/>
          <w:lang w:eastAsia="en-US"/>
        </w:rPr>
        <w:t>tx</w:t>
      </w:r>
      <w:proofErr w:type="spellEnd"/>
      <w:r w:rsidRPr="008A1433">
        <w:rPr>
          <w:rFonts w:eastAsia="SimSun"/>
          <w:szCs w:val="20"/>
          <w:lang w:eastAsia="en-US"/>
        </w:rPr>
        <w:t>/</w:t>
      </w:r>
      <w:proofErr w:type="spellStart"/>
      <w:r w:rsidRPr="008A1433">
        <w:rPr>
          <w:rFonts w:eastAsia="SimSun"/>
          <w:szCs w:val="20"/>
          <w:lang w:eastAsia="en-US"/>
        </w:rPr>
        <w:t>rx</w:t>
      </w:r>
      <w:proofErr w:type="spellEnd"/>
      <w:r w:rsidRPr="008A1433">
        <w:rPr>
          <w:rFonts w:eastAsia="SimSun"/>
          <w:szCs w:val="20"/>
          <w:lang w:eastAsia="en-US"/>
        </w:rPr>
        <w:t xml:space="preserve"> interrupts. In the worst case, the host CPU can be completely occupied by the interrupt service handling and leaves little resource for other applications. In the data transmission complete time study, we utilized the queue theory on the burst level. It shows that the entire burst receiving time is minimized when the bursts are transmitted in sequence without any interleaving. In the router buffer requirement study, we present the relationship between </w:t>
      </w:r>
      <w:r w:rsidRPr="008A1433">
        <w:rPr>
          <w:rFonts w:eastAsia="SimSun" w:hint="eastAsia"/>
          <w:szCs w:val="20"/>
          <w:lang w:eastAsia="zh-CN"/>
        </w:rPr>
        <w:t>the</w:t>
      </w:r>
      <w:r w:rsidRPr="008A1433">
        <w:rPr>
          <w:rFonts w:eastAsia="SimSun"/>
          <w:szCs w:val="20"/>
          <w:lang w:eastAsia="en-US"/>
        </w:rPr>
        <w:t xml:space="preserve"> router buffer consumption and bandwidth requirement. Based on the current data transmission technology, the future ultra large bandwidth applications will require too much router buffer which is difficult to be fulfilled. A new congestion free data forwarding method needs to be utilized for the near future ultra large bandwidth applications. </w:t>
      </w:r>
    </w:p>
    <w:p w14:paraId="6E89E1CA" w14:textId="0657A4B2"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31" w:name="_Toc37365641"/>
      <w:bookmarkStart w:id="432" w:name="_Toc39853936"/>
      <w:r>
        <w:rPr>
          <w:rFonts w:eastAsia="SimSun"/>
          <w:b/>
          <w:szCs w:val="20"/>
          <w:lang w:eastAsia="en-US"/>
        </w:rPr>
        <w:t>9</w:t>
      </w:r>
      <w:r w:rsidR="00955B54">
        <w:rPr>
          <w:rFonts w:eastAsia="SimSun"/>
          <w:b/>
          <w:szCs w:val="20"/>
          <w:lang w:eastAsia="en-US"/>
        </w:rPr>
        <w:t>.2.1</w:t>
      </w:r>
      <w:r w:rsidR="00955B54">
        <w:rPr>
          <w:rFonts w:eastAsia="SimSun"/>
          <w:b/>
          <w:szCs w:val="20"/>
          <w:lang w:eastAsia="en-US"/>
        </w:rPr>
        <w:tab/>
      </w:r>
      <w:r w:rsidR="008A1433" w:rsidRPr="008A1433">
        <w:rPr>
          <w:rFonts w:eastAsia="SimSun"/>
          <w:b/>
          <w:szCs w:val="20"/>
          <w:lang w:eastAsia="en-US"/>
        </w:rPr>
        <w:t xml:space="preserve"> Network throughput study</w:t>
      </w:r>
      <w:bookmarkEnd w:id="431"/>
      <w:bookmarkEnd w:id="432"/>
    </w:p>
    <w:p w14:paraId="3AA80223"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According to [1], the TCP reno network throughput can be calculated using eq.1. The MSS is the burst size, RTT is the </w:t>
      </w:r>
      <w:proofErr w:type="gramStart"/>
      <w:r w:rsidRPr="008A1433">
        <w:rPr>
          <w:rFonts w:eastAsia="SimSun"/>
          <w:szCs w:val="20"/>
          <w:lang w:eastAsia="en-US"/>
        </w:rPr>
        <w:t>round trip</w:t>
      </w:r>
      <w:proofErr w:type="gramEnd"/>
      <w:r w:rsidRPr="008A1433">
        <w:rPr>
          <w:rFonts w:eastAsia="SimSun"/>
          <w:szCs w:val="20"/>
          <w:lang w:eastAsia="en-US"/>
        </w:rPr>
        <w:t xml:space="preserve"> delay time, ρ is the packet loss rate. At the first glance, the network throughput is proportional to the MSS size in a fixed RTT network.</w:t>
      </w:r>
    </w:p>
    <w:p w14:paraId="5A66C703" w14:textId="77777777" w:rsidR="008A1433" w:rsidRPr="008A1433" w:rsidRDefault="008A1433" w:rsidP="008A1433">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rPr>
                <w:rFonts w:ascii="Cambria Math" w:eastAsia="SimSun" w:hAnsi="Cambria Math" w:cs="Arial"/>
                <w:i/>
                <w:iCs/>
                <w:szCs w:val="20"/>
                <w:shd w:val="clear" w:color="auto" w:fill="FFFFFF"/>
                <w:lang w:eastAsia="en-US"/>
              </w:rPr>
            </m:ctrlPr>
          </m:radPr>
          <m:deg/>
          <m:e>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MSS</m:t>
            </m:r>
          </m:num>
          <m:den>
            <m:r>
              <w:rPr>
                <w:rFonts w:ascii="Cambria Math" w:eastAsia="SimSun" w:hAnsi="Cambria Math" w:cs="Arial"/>
                <w:szCs w:val="20"/>
                <w:shd w:val="clear" w:color="auto" w:fill="FFFFFF"/>
                <w:lang w:eastAsia="en-US"/>
              </w:rPr>
              <m:t>RTT</m:t>
            </m:r>
            <m:rad>
              <m:radPr>
                <m:degHide m:val="1"/>
                <m:ctrlPr>
                  <w:rPr>
                    <w:rFonts w:ascii="Cambria Math" w:eastAsia="SimSun" w:hAnsi="Cambria Math" w:cs="Arial"/>
                    <w:i/>
                    <w:iCs/>
                    <w:szCs w:val="20"/>
                    <w:shd w:val="clear" w:color="auto" w:fill="FFFFFF"/>
                    <w:lang w:eastAsia="en-US"/>
                  </w:rPr>
                </m:ctrlPr>
              </m:radPr>
              <m:deg/>
              <m:e>
                <m:r>
                  <m:rPr>
                    <m:sty m:val="p"/>
                  </m:rPr>
                  <w:rPr>
                    <w:rFonts w:ascii="Cambria Math" w:eastAsia="SimSun" w:hAnsi="Cambria Math"/>
                    <w:szCs w:val="20"/>
                    <w:lang w:eastAsia="en-US"/>
                  </w:rPr>
                  <m:t>ρ</m:t>
                </m:r>
              </m:e>
            </m:rad>
          </m:den>
        </m:f>
      </m:oMath>
      <w:r w:rsidRPr="008A1433">
        <w:rPr>
          <w:rFonts w:eastAsia="SimSun"/>
          <w:szCs w:val="20"/>
          <w:lang w:eastAsia="en-US"/>
        </w:rPr>
        <w:t xml:space="preserve">  </w:t>
      </w:r>
      <w:r w:rsidRPr="008A1433">
        <w:rPr>
          <w:rFonts w:eastAsia="SimSun"/>
          <w:szCs w:val="20"/>
          <w:lang w:eastAsia="en-US"/>
        </w:rPr>
        <w:tab/>
      </w:r>
      <w:r w:rsidRPr="008A1433">
        <w:rPr>
          <w:rFonts w:eastAsia="SimSun"/>
          <w:szCs w:val="20"/>
          <w:lang w:eastAsia="en-US"/>
        </w:rPr>
        <w:tab/>
        <w:t>(eq.1)</w:t>
      </w:r>
    </w:p>
    <w:p w14:paraId="33EDB72D"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However, the MSS size also affects the RTT value and packet loss rate. For the store and forward network, the RTT time is increased since the router needs longer time to receive the whole burst before it can be processed and forwarded. According to [2] and [3], the packet loss rate also increases when the MSS size increases. By taking all these considerations, eq.1 can be further expanded as</w:t>
      </w:r>
    </w:p>
    <w:p w14:paraId="41990134" w14:textId="77777777" w:rsidR="008A1433" w:rsidRPr="008A1433" w:rsidRDefault="008A1433" w:rsidP="008A1433">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rPr>
                <w:rFonts w:ascii="Cambria Math" w:eastAsia="SimSun" w:hAnsi="Cambria Math" w:cs="Arial"/>
                <w:i/>
                <w:iCs/>
                <w:szCs w:val="20"/>
                <w:shd w:val="clear" w:color="auto" w:fill="FFFFFF"/>
                <w:lang w:eastAsia="en-US"/>
              </w:rPr>
            </m:ctrlPr>
          </m:radPr>
          <m:deg/>
          <m:e>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rPr>
                <w:rFonts w:ascii="Cambria Math" w:eastAsia="SimSun" w:hAnsi="Cambria Math" w:cs="Arial"/>
                <w:i/>
                <w:iCs/>
                <w:szCs w:val="20"/>
                <w:shd w:val="clear" w:color="auto" w:fill="FFFFFF"/>
                <w:lang w:eastAsia="en-US"/>
              </w:rPr>
            </m:ctrlPr>
          </m:fPr>
          <m:num>
            <m:r>
              <w:rPr>
                <w:rFonts w:ascii="Cambria Math" w:eastAsia="SimSun" w:hAnsi="Cambria Math" w:cs="Arial"/>
                <w:szCs w:val="20"/>
                <w:shd w:val="clear" w:color="auto" w:fill="FFFFFF"/>
                <w:lang w:eastAsia="en-US"/>
              </w:rPr>
              <m:t>MSS</m:t>
            </m:r>
          </m:num>
          <m:den>
            <m:d>
              <m:dPr>
                <m:ctrlPr>
                  <w:rPr>
                    <w:rFonts w:ascii="Cambria Math" w:eastAsia="SimSun" w:hAnsi="Cambria Math" w:cs="Arial"/>
                    <w:i/>
                    <w:szCs w:val="20"/>
                    <w:shd w:val="clear" w:color="auto" w:fill="FFFFFF"/>
                    <w:lang w:eastAsia="en-US"/>
                  </w:rPr>
                </m:ctrlPr>
              </m:dPr>
              <m:e>
                <m:nary>
                  <m:naryPr>
                    <m:chr m:val="∑"/>
                    <m:limLoc m:val="undOvr"/>
                    <m:ctrlPr>
                      <w:rPr>
                        <w:rFonts w:ascii="Cambria Math" w:eastAsia="SimSun" w:hAnsi="Cambria Math" w:cs="Arial"/>
                        <w:i/>
                        <w:szCs w:val="20"/>
                        <w:shd w:val="clear" w:color="auto" w:fill="FFFFFF"/>
                        <w:lang w:eastAsia="en-US"/>
                      </w:rPr>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rPr>
                            <w:rFonts w:ascii="Cambria Math" w:eastAsia="SimSun" w:hAnsi="Cambria Math" w:cs="Arial"/>
                            <w:i/>
                            <w:szCs w:val="20"/>
                            <w:shd w:val="clear" w:color="auto" w:fill="FFFFFF"/>
                            <w:lang w:eastAsia="en-US"/>
                          </w:rPr>
                        </m:ctrlPr>
                      </m:fPr>
                      <m:num>
                        <m:r>
                          <w:rPr>
                            <w:rFonts w:ascii="Cambria Math" w:eastAsia="SimSun" w:hAnsi="Cambria Math" w:cs="Arial"/>
                            <w:szCs w:val="20"/>
                            <w:shd w:val="clear" w:color="auto" w:fill="FFFFFF"/>
                            <w:lang w:eastAsia="en-US"/>
                          </w:rPr>
                          <m:t>MSS</m:t>
                        </m:r>
                      </m:num>
                      <m:den>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R</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p</m:t>
                    </m:r>
                  </m:sub>
                </m:sSub>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c</m:t>
                    </m:r>
                  </m:sub>
                </m:sSub>
                <m:r>
                  <w:rPr>
                    <w:rFonts w:ascii="Cambria Math" w:eastAsia="SimSun" w:hAnsi="Cambria Math" w:cs="Arial"/>
                    <w:szCs w:val="20"/>
                    <w:shd w:val="clear" w:color="auto" w:fill="FFFFFF"/>
                    <w:lang w:eastAsia="en-US"/>
                  </w:rPr>
                  <m:t>+</m:t>
                </m:r>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q</m:t>
                    </m:r>
                  </m:sub>
                </m:sSub>
              </m:e>
            </m:d>
            <m:rad>
              <m:radPr>
                <m:degHide m:val="1"/>
                <m:ctrlPr>
                  <w:rPr>
                    <w:rFonts w:ascii="Cambria Math" w:eastAsia="SimSun" w:hAnsi="Cambria Math" w:cs="Arial"/>
                    <w:i/>
                    <w:iCs/>
                    <w:szCs w:val="20"/>
                    <w:shd w:val="clear" w:color="auto" w:fill="FFFFFF"/>
                    <w:lang w:eastAsia="en-US"/>
                  </w:rPr>
                </m:ctrlPr>
              </m:radPr>
              <m:deg/>
              <m:e>
                <m:nary>
                  <m:naryPr>
                    <m:chr m:val="∑"/>
                    <m:limLoc m:val="undOvr"/>
                    <m:ctrlPr>
                      <w:rPr>
                        <w:rFonts w:ascii="Cambria Math" w:eastAsia="SimSun" w:hAnsi="Cambria Math" w:cs="Arial"/>
                        <w:i/>
                        <w:szCs w:val="20"/>
                        <w:shd w:val="clear" w:color="auto" w:fill="FFFFFF"/>
                        <w:lang w:eastAsia="en-US"/>
                      </w:rPr>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rPr>
                            <w:rFonts w:ascii="Cambria Math" w:eastAsia="SimSun" w:hAnsi="Cambria Math" w:cs="Arial"/>
                            <w:i/>
                            <w:szCs w:val="20"/>
                            <w:shd w:val="clear" w:color="auto" w:fill="FFFFFF"/>
                            <w:lang w:eastAsia="en-US"/>
                          </w:rPr>
                        </m:ctrlPr>
                      </m:fPr>
                      <m:num>
                        <m:r>
                          <w:rPr>
                            <w:rFonts w:ascii="Cambria Math" w:eastAsia="SimSun" w:hAnsi="Cambria Math" w:cs="Arial"/>
                            <w:szCs w:val="20"/>
                            <w:shd w:val="clear" w:color="auto" w:fill="FFFFFF"/>
                            <w:lang w:eastAsia="en-US"/>
                          </w:rPr>
                          <m:t>MSS</m:t>
                        </m:r>
                      </m:num>
                      <m:den>
                        <m:sSub>
                          <m:sSubPr>
                            <m:ctrlPr>
                              <w:rPr>
                                <w:rFonts w:ascii="Cambria Math" w:eastAsia="SimSun" w:hAnsi="Cambria Math" w:cs="Arial"/>
                                <w:i/>
                                <w:szCs w:val="20"/>
                                <w:shd w:val="clear" w:color="auto" w:fill="FFFFFF"/>
                                <w:lang w:eastAsia="en-US"/>
                              </w:rPr>
                            </m:ctrlPr>
                          </m:sSubPr>
                          <m:e>
                            <m:r>
                              <w:rPr>
                                <w:rFonts w:ascii="Cambria Math" w:eastAsia="SimSun" w:hAnsi="Cambria Math" w:cs="Arial"/>
                                <w:szCs w:val="20"/>
                                <w:shd w:val="clear" w:color="auto" w:fill="FFFFFF"/>
                                <w:lang w:eastAsia="en-US"/>
                              </w:rPr>
                              <m:t>B</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+MSS∙</m:t>
                </m:r>
                <m:sSub>
                  <m:sSubPr>
                    <m:ctrlPr>
                      <w:rPr>
                        <w:rFonts w:ascii="Cambria Math" w:eastAsia="SimSun" w:hAnsi="Cambria Math" w:cs="Arial"/>
                        <w:i/>
                        <w:szCs w:val="20"/>
                        <w:shd w:val="clear" w:color="auto" w:fill="FFFFFF"/>
                        <w:lang w:eastAsia="en-US"/>
                      </w:rPr>
                    </m:ctrlPr>
                  </m:sSubPr>
                  <m:e>
                    <m:r>
                      <m:rPr>
                        <m:sty m:val="p"/>
                      </m:rPr>
                      <w:rPr>
                        <w:rFonts w:ascii="Cambria Math" w:eastAsia="SimSun" w:hAnsi="Cambria Math"/>
                        <w:szCs w:val="20"/>
                        <w:lang w:eastAsia="en-US"/>
                      </w:rPr>
                      <m:t>ρ</m:t>
                    </m:r>
                  </m:e>
                  <m:sub>
                    <m:r>
                      <w:rPr>
                        <w:rFonts w:ascii="Cambria Math" w:eastAsia="SimSun" w:hAnsi="Cambria Math" w:cs="Arial"/>
                        <w:szCs w:val="20"/>
                        <w:shd w:val="clear" w:color="auto" w:fill="FFFFFF"/>
                        <w:lang w:eastAsia="en-US"/>
                      </w:rPr>
                      <m:t>bit</m:t>
                    </m:r>
                  </m:sub>
                </m:sSub>
              </m:e>
            </m:rad>
          </m:den>
        </m:f>
      </m:oMath>
      <w:r w:rsidRPr="008A1433">
        <w:rPr>
          <w:rFonts w:eastAsia="SimSun"/>
          <w:iCs/>
          <w:szCs w:val="20"/>
          <w:lang w:eastAsia="en-US"/>
        </w:rPr>
        <w:t xml:space="preserve">            </w:t>
      </w:r>
      <w:r w:rsidRPr="008A1433">
        <w:rPr>
          <w:rFonts w:eastAsia="SimSun"/>
          <w:szCs w:val="20"/>
          <w:lang w:eastAsia="en-US"/>
        </w:rPr>
        <w:t>(eq.2)</w:t>
      </w:r>
    </w:p>
    <w:p w14:paraId="25D00926" w14:textId="77777777" w:rsidR="008A1433" w:rsidRPr="008A1433" w:rsidRDefault="008A1433" w:rsidP="008A1433">
      <w:pPr>
        <w:overflowPunct w:val="0"/>
        <w:autoSpaceDE w:val="0"/>
        <w:autoSpaceDN w:val="0"/>
        <w:adjustRightInd w:val="0"/>
        <w:jc w:val="both"/>
        <w:textAlignment w:val="baseline"/>
        <w:rPr>
          <w:rFonts w:ascii="Arial" w:eastAsia="SimSun" w:hAnsi="Arial" w:cs="Arial"/>
          <w:sz w:val="20"/>
          <w:szCs w:val="20"/>
          <w:shd w:val="clear" w:color="auto" w:fill="FFFFFF"/>
          <w:lang w:eastAsia="zh-CN"/>
        </w:rPr>
      </w:pPr>
      <w:r w:rsidRPr="008A1433">
        <w:rPr>
          <w:rFonts w:eastAsia="SimSun"/>
          <w:szCs w:val="20"/>
          <w:lang w:eastAsia="en-US"/>
        </w:rPr>
        <w:t>Where Ri is the link rate, N is the hop number of the path, T is the sum of the propagation delay (</w:t>
      </w:r>
      <w:proofErr w:type="spellStart"/>
      <w:r w:rsidRPr="008A1433">
        <w:rPr>
          <w:rFonts w:eastAsia="SimSun"/>
          <w:szCs w:val="20"/>
          <w:lang w:eastAsia="en-US"/>
        </w:rPr>
        <w:t>Tp</w:t>
      </w:r>
      <w:proofErr w:type="spellEnd"/>
      <w:r w:rsidRPr="008A1433">
        <w:rPr>
          <w:rFonts w:eastAsia="SimSun"/>
          <w:szCs w:val="20"/>
          <w:lang w:eastAsia="en-US"/>
        </w:rPr>
        <w:t>), the computation processing delay (Tc) and the packet queuing delay (</w:t>
      </w:r>
      <w:proofErr w:type="spellStart"/>
      <w:r w:rsidRPr="008A1433">
        <w:rPr>
          <w:rFonts w:eastAsia="SimSun"/>
          <w:szCs w:val="20"/>
          <w:lang w:eastAsia="en-US"/>
        </w:rPr>
        <w:t>Tq</w:t>
      </w:r>
      <w:proofErr w:type="spellEnd"/>
      <w:r w:rsidRPr="008A1433">
        <w:rPr>
          <w:rFonts w:eastAsia="SimSun"/>
          <w:szCs w:val="20"/>
          <w:lang w:eastAsia="en-US"/>
        </w:rPr>
        <w:t>). ρ is the link error rate and B is the router buffer size. According to eq.2, the network throughput reaches maximum when</w:t>
      </w:r>
      <m:oMath>
        <m:r>
          <m:rPr>
            <m:sty m:val="p"/>
          </m:rPr>
          <w:rPr>
            <w:rFonts w:ascii="Cambria Math" w:eastAsia="SimSun" w:hAnsi="Cambria Math"/>
            <w:szCs w:val="20"/>
            <w:lang w:eastAsia="en-US"/>
          </w:rPr>
          <m:t xml:space="preserve"> </m:t>
        </m:r>
        <m:r>
          <w:rPr>
            <w:rFonts w:ascii="Cambria Math" w:eastAsia="SimSun" w:hAnsi="Cambria Math" w:cs="Arial"/>
            <w:sz w:val="20"/>
            <w:szCs w:val="20"/>
            <w:shd w:val="clear" w:color="auto" w:fill="FFFFFF"/>
            <w:lang w:eastAsia="en-US"/>
          </w:rPr>
          <m:t>MSS=</m:t>
        </m:r>
        <m:f>
          <m:fPr>
            <m:ctrlPr>
              <w:rPr>
                <w:rFonts w:ascii="Cambria Math" w:eastAsia="SimSun" w:hAnsi="Cambria Math" w:cs="Arial"/>
                <w:i/>
                <w:iCs/>
                <w:sz w:val="20"/>
                <w:szCs w:val="20"/>
                <w:shd w:val="clear" w:color="auto" w:fill="FFFFFF"/>
                <w:lang w:eastAsia="en-US"/>
              </w:rPr>
            </m:ctrlPr>
          </m:fPr>
          <m:num>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p</m:t>
                </m:r>
              </m:sub>
            </m:sSub>
            <m:r>
              <w:rPr>
                <w:rFonts w:ascii="Cambria Math" w:eastAsia="SimSun" w:hAnsi="Cambria Math" w:cs="Arial"/>
                <w:sz w:val="20"/>
                <w:szCs w:val="20"/>
                <w:shd w:val="clear" w:color="auto" w:fill="FFFFFF"/>
                <w:lang w:eastAsia="en-US"/>
              </w:rPr>
              <m:t>+</m:t>
            </m:r>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c</m:t>
                </m:r>
              </m:sub>
            </m:sSub>
            <m:r>
              <w:rPr>
                <w:rFonts w:ascii="Cambria Math" w:eastAsia="SimSun" w:hAnsi="Cambria Math" w:cs="Arial"/>
                <w:sz w:val="20"/>
                <w:szCs w:val="20"/>
                <w:shd w:val="clear" w:color="auto" w:fill="FFFFFF"/>
                <w:lang w:eastAsia="en-US"/>
              </w:rPr>
              <m:t>+</m:t>
            </m:r>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q</m:t>
                </m:r>
              </m:sub>
            </m:sSub>
          </m:num>
          <m:den>
            <m:nary>
              <m:naryPr>
                <m:chr m:val="∑"/>
                <m:limLoc m:val="undOvr"/>
                <m:ctrlPr>
                  <w:rPr>
                    <w:rFonts w:ascii="Cambria Math" w:eastAsia="SimSun" w:hAnsi="Cambria Math" w:cs="Arial"/>
                    <w:i/>
                    <w:sz w:val="20"/>
                    <w:szCs w:val="20"/>
                    <w:shd w:val="clear" w:color="auto" w:fill="FFFFFF"/>
                    <w:lang w:eastAsia="en-US"/>
                  </w:rPr>
                </m:ctrlPr>
              </m:naryPr>
              <m:sub>
                <m:r>
                  <w:rPr>
                    <w:rFonts w:ascii="Cambria Math" w:eastAsia="SimSun" w:hAnsi="Cambria Math" w:cs="Arial"/>
                    <w:sz w:val="20"/>
                    <w:szCs w:val="20"/>
                    <w:shd w:val="clear" w:color="auto" w:fill="FFFFFF"/>
                    <w:lang w:eastAsia="en-US"/>
                  </w:rPr>
                  <m:t>i=1</m:t>
                </m:r>
              </m:sub>
              <m:sup>
                <m:r>
                  <w:rPr>
                    <w:rFonts w:ascii="Cambria Math" w:eastAsia="SimSun" w:hAnsi="Cambria Math" w:cs="Arial"/>
                    <w:sz w:val="20"/>
                    <w:szCs w:val="20"/>
                    <w:shd w:val="clear" w:color="auto" w:fill="FFFFFF"/>
                    <w:lang w:eastAsia="en-US"/>
                  </w:rPr>
                  <m:t>N</m:t>
                </m:r>
              </m:sup>
              <m:e>
                <m:f>
                  <m:fPr>
                    <m:ctrlPr>
                      <w:rPr>
                        <w:rFonts w:ascii="Cambria Math" w:eastAsia="SimSun" w:hAnsi="Cambria Math" w:cs="Arial"/>
                        <w:i/>
                        <w:sz w:val="20"/>
                        <w:szCs w:val="20"/>
                        <w:shd w:val="clear" w:color="auto" w:fill="FFFFFF"/>
                        <w:lang w:eastAsia="en-US"/>
                      </w:rPr>
                    </m:ctrlPr>
                  </m:fPr>
                  <m:num>
                    <m:r>
                      <w:rPr>
                        <w:rFonts w:ascii="Cambria Math" w:eastAsia="SimSun" w:hAnsi="Cambria Math" w:cs="Arial"/>
                        <w:sz w:val="20"/>
                        <w:szCs w:val="20"/>
                        <w:shd w:val="clear" w:color="auto" w:fill="FFFFFF"/>
                        <w:lang w:eastAsia="en-US"/>
                      </w:rPr>
                      <m:t>1</m:t>
                    </m:r>
                  </m:num>
                  <m:den>
                    <m:sSub>
                      <m:sSubPr>
                        <m:ctrlPr>
                          <w:rPr>
                            <w:rFonts w:ascii="Cambria Math" w:eastAsia="SimSun" w:hAnsi="Cambria Math" w:cs="Arial"/>
                            <w:i/>
                            <w:sz w:val="20"/>
                            <w:szCs w:val="20"/>
                            <w:shd w:val="clear" w:color="auto" w:fill="FFFFFF"/>
                            <w:lang w:eastAsia="en-US"/>
                          </w:rPr>
                        </m:ctrlPr>
                      </m:sSubPr>
                      <m:e>
                        <m:r>
                          <w:rPr>
                            <w:rFonts w:ascii="Cambria Math" w:eastAsia="SimSun" w:hAnsi="Cambria Math" w:cs="Arial"/>
                            <w:sz w:val="20"/>
                            <w:szCs w:val="20"/>
                            <w:shd w:val="clear" w:color="auto" w:fill="FFFFFF"/>
                            <w:lang w:eastAsia="en-US"/>
                          </w:rPr>
                          <m:t>R</m:t>
                        </m:r>
                      </m:e>
                      <m:sub>
                        <m:r>
                          <w:rPr>
                            <w:rFonts w:ascii="Cambria Math" w:eastAsia="SimSun" w:hAnsi="Cambria Math" w:cs="Arial"/>
                            <w:sz w:val="20"/>
                            <w:szCs w:val="20"/>
                            <w:shd w:val="clear" w:color="auto" w:fill="FFFFFF"/>
                            <w:lang w:eastAsia="en-US"/>
                          </w:rPr>
                          <m:t>i</m:t>
                        </m:r>
                      </m:sub>
                    </m:sSub>
                  </m:den>
                </m:f>
              </m:e>
            </m:nary>
          </m:den>
        </m:f>
      </m:oMath>
      <w:r w:rsidRPr="008A1433">
        <w:rPr>
          <w:rFonts w:ascii="Arial" w:eastAsia="SimSun" w:hAnsi="Arial" w:cs="Arial" w:hint="eastAsia"/>
          <w:sz w:val="20"/>
          <w:szCs w:val="20"/>
          <w:shd w:val="clear" w:color="auto" w:fill="FFFFFF"/>
          <w:lang w:eastAsia="zh-CN"/>
        </w:rPr>
        <w:t>.</w:t>
      </w:r>
    </w:p>
    <w:p w14:paraId="38FBC7CE"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fldChar w:fldCharType="begin"/>
      </w:r>
      <w:r w:rsidRPr="008A1433">
        <w:rPr>
          <w:rFonts w:eastAsia="SimSun"/>
          <w:szCs w:val="20"/>
          <w:lang w:eastAsia="en-US"/>
        </w:rPr>
        <w:instrText xml:space="preserve"> REF _Ref38461974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67</w:t>
      </w:r>
      <w:r w:rsidRPr="008A1433">
        <w:rPr>
          <w:rFonts w:eastAsia="SimSun"/>
          <w:szCs w:val="20"/>
          <w:lang w:eastAsia="en-US"/>
        </w:rPr>
        <w:fldChar w:fldCharType="end"/>
      </w:r>
      <w:r w:rsidRPr="008A1433">
        <w:rPr>
          <w:rFonts w:eastAsia="SimSun"/>
          <w:szCs w:val="20"/>
          <w:lang w:eastAsia="en-US"/>
        </w:rPr>
        <w:t xml:space="preserve"> shows the relationship between the MSS size and the network throughput. The path consists of 8 </w:t>
      </w:r>
      <w:proofErr w:type="gramStart"/>
      <w:r w:rsidRPr="008A1433">
        <w:rPr>
          <w:rFonts w:eastAsia="SimSun"/>
          <w:szCs w:val="20"/>
          <w:lang w:eastAsia="en-US"/>
        </w:rPr>
        <w:t>hop</w:t>
      </w:r>
      <w:proofErr w:type="gramEnd"/>
      <w:r w:rsidRPr="008A1433">
        <w:rPr>
          <w:rFonts w:eastAsia="SimSun"/>
          <w:szCs w:val="20"/>
          <w:lang w:eastAsia="en-US"/>
        </w:rPr>
        <w:t xml:space="preserve">, the link rate is 1Gbps, router buffer is 10 MB, </w:t>
      </w:r>
      <w:proofErr w:type="spellStart"/>
      <w:r w:rsidRPr="008A1433">
        <w:rPr>
          <w:rFonts w:eastAsia="SimSun"/>
          <w:szCs w:val="20"/>
          <w:lang w:eastAsia="en-US"/>
        </w:rPr>
        <w:t>Tp</w:t>
      </w:r>
      <w:proofErr w:type="spellEnd"/>
      <w:r w:rsidRPr="008A1433">
        <w:rPr>
          <w:rFonts w:eastAsia="SimSun"/>
          <w:szCs w:val="20"/>
          <w:lang w:eastAsia="en-US"/>
        </w:rPr>
        <w:t xml:space="preserve"> = 0.5ms, Tc=5ms, </w:t>
      </w:r>
      <w:proofErr w:type="spellStart"/>
      <w:r w:rsidRPr="008A1433">
        <w:rPr>
          <w:rFonts w:eastAsia="SimSun"/>
          <w:szCs w:val="20"/>
          <w:lang w:eastAsia="en-US"/>
        </w:rPr>
        <w:t>Tq</w:t>
      </w:r>
      <w:proofErr w:type="spellEnd"/>
      <w:r w:rsidRPr="008A1433">
        <w:rPr>
          <w:rFonts w:eastAsia="SimSun"/>
          <w:szCs w:val="20"/>
          <w:lang w:eastAsia="en-US"/>
        </w:rPr>
        <w:t>=20ms and bit error rate BER is</w:t>
      </w:r>
      <m:oMath>
        <m:sSup>
          <m:sSupPr>
            <m:ctrlPr>
              <w:rPr>
                <w:rFonts w:ascii="Cambria Math" w:eastAsia="SimSun" w:hAnsi="Cambria Math"/>
                <w:szCs w:val="20"/>
                <w:lang w:eastAsia="en-US"/>
              </w:rPr>
            </m:ctrlPr>
          </m:sSupPr>
          <m:e>
            <m:r>
              <w:rPr>
                <w:rFonts w:ascii="Cambria Math" w:eastAsia="SimSun" w:hAnsi="Cambria Math"/>
                <w:szCs w:val="20"/>
                <w:lang w:eastAsia="en-US"/>
              </w:rPr>
              <m:t xml:space="preserve"> 10</m:t>
            </m:r>
          </m:e>
          <m:sup>
            <m:r>
              <w:rPr>
                <w:rFonts w:ascii="Cambria Math" w:eastAsia="SimSun" w:hAnsi="Cambria Math"/>
                <w:szCs w:val="20"/>
                <w:lang w:eastAsia="en-US"/>
              </w:rPr>
              <m:t>-12</m:t>
            </m:r>
          </m:sup>
        </m:sSup>
      </m:oMath>
      <w:r w:rsidRPr="008A1433">
        <w:rPr>
          <w:rFonts w:eastAsia="SimSun"/>
          <w:szCs w:val="20"/>
          <w:lang w:eastAsia="en-US"/>
        </w:rPr>
        <w:t>. The throughput reaches maximum 300Mbps when MSS</w:t>
      </w:r>
      <m:oMath>
        <m:r>
          <m:rPr>
            <m:sty m:val="p"/>
          </m:rPr>
          <w:rPr>
            <w:rFonts w:ascii="Cambria Math" w:eastAsia="SimSun" w:hAnsi="Cambria Math"/>
            <w:szCs w:val="20"/>
            <w:lang w:eastAsia="en-US"/>
          </w:rPr>
          <m:t xml:space="preserve"> ≈</m:t>
        </m:r>
        <m:r>
          <m:rPr>
            <m:sty m:val="p"/>
          </m:rPr>
          <w:rPr>
            <w:rFonts w:ascii="Cambria Math" w:eastAsia="SimSun" w:hAnsi="Cambria Math" w:hint="eastAsia"/>
            <w:szCs w:val="20"/>
            <w:lang w:eastAsia="en-US"/>
          </w:rPr>
          <m:t>400</m:t>
        </m:r>
        <m:r>
          <w:rPr>
            <w:rFonts w:ascii="Cambria Math" w:eastAsia="SimSun" w:hAnsi="Cambria Math"/>
            <w:szCs w:val="20"/>
            <w:lang w:eastAsia="en-US"/>
          </w:rPr>
          <m:t>KB</m:t>
        </m:r>
      </m:oMath>
      <w:r w:rsidRPr="008A1433">
        <w:rPr>
          <w:rFonts w:eastAsia="SimSun"/>
          <w:szCs w:val="20"/>
          <w:lang w:eastAsia="en-US"/>
        </w:rPr>
        <w:t xml:space="preserve">. However, if 1.5KB MSS size is used, the throughput is only around 10Mbps. </w:t>
      </w:r>
    </w:p>
    <w:p w14:paraId="2E2CEAE0" w14:textId="77777777" w:rsidR="008A1433" w:rsidRPr="008A1433" w:rsidRDefault="008A1433" w:rsidP="008A1433">
      <w:pPr>
        <w:keepNext/>
        <w:overflowPunct w:val="0"/>
        <w:autoSpaceDE w:val="0"/>
        <w:autoSpaceDN w:val="0"/>
        <w:adjustRightInd w:val="0"/>
        <w:spacing w:before="0" w:after="200"/>
        <w:textAlignment w:val="baseline"/>
        <w:rPr>
          <w:rFonts w:eastAsia="SimSun"/>
          <w:i/>
          <w:iCs/>
          <w:color w:val="44546A" w:themeColor="text2"/>
          <w:sz w:val="18"/>
          <w:szCs w:val="18"/>
          <w:lang w:eastAsia="en-US"/>
        </w:rPr>
      </w:pPr>
      <w:r w:rsidRPr="008A1433">
        <w:rPr>
          <w:rFonts w:eastAsia="SimSun"/>
          <w:i/>
          <w:iCs/>
          <w:noProof/>
          <w:color w:val="44546A" w:themeColor="text2"/>
          <w:sz w:val="18"/>
          <w:szCs w:val="18"/>
          <w:lang w:val="en-US" w:eastAsia="en-US"/>
        </w:rPr>
        <w:lastRenderedPageBreak/>
        <mc:AlternateContent>
          <mc:Choice Requires="wpc">
            <w:drawing>
              <wp:inline distT="0" distB="0" distL="0" distR="0" wp14:anchorId="4E05B20B" wp14:editId="4B8C2B69">
                <wp:extent cx="6273946" cy="2891155"/>
                <wp:effectExtent l="0" t="0" r="0" b="4445"/>
                <wp:docPr id="58"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图片 14"/>
                          <pic:cNvPicPr preferRelativeResize="0">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bwMode="auto">
                          <a:xfrm>
                            <a:off x="1173365" y="0"/>
                            <a:ext cx="4133326" cy="2891155"/>
                          </a:xfrm>
                          <a:prstGeom prst="rect">
                            <a:avLst/>
                          </a:prstGeom>
                          <a:noFill/>
                          <a:ln>
                            <a:noFill/>
                          </a:ln>
                        </pic:spPr>
                      </pic:pic>
                    </wpc:wpc>
                  </a:graphicData>
                </a:graphic>
              </wp:inline>
            </w:drawing>
          </mc:Choice>
          <mc:Fallback>
            <w:pict>
              <v:group w14:anchorId="7E1D7EF0" id="画布 10" o:spid="_x0000_s1026" editas="canvas" style="width:494pt;height:227.65pt;mso-position-horizontal-relative:char;mso-position-vertical-relative:line" coordsize="62738,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38;height:28911;visibility:visible;mso-wrap-style:square">
                  <v:fill o:detectmouseclick="t"/>
                  <v:path o:connecttype="none"/>
                </v:shape>
                <v:shape id="图片 14" o:spid="_x0000_s1028" type="#_x0000_t75" style="position:absolute;left:11733;width:41333;height:289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9KyfDAAAA2wAAAA8AAABkcnMvZG93bnJldi54bWxEj0GLwjAUhO8L/ofwBG+a6qEs1Sgq6Aoe&#10;xOpBb4/m2Rabl9pkteuvN4Kwx2FmvmEms9ZU4k6NKy0rGA4iEMSZ1SXnCo6HVf8bhPPIGivLpOCP&#10;HMymna8JJto+eE/31OciQNglqKDwvk6kdFlBBt3A1sTBu9jGoA+yyaVu8BHgppKjKIqlwZLDQoE1&#10;LQvKrumvUbAp49NzZ9bps979bG+L4WXPZ6lUr9vOxyA8tf4//GlvtIJRDO8v4QfI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0rJ8MAAADbAAAADwAAAAAAAAAAAAAAAACf&#10;AgAAZHJzL2Rvd25yZXYueG1sUEsFBgAAAAAEAAQA9wAAAI8DAAAAAA==&#10;">
                  <v:imagedata r:id="rId99" o:title=""/>
                  <v:path arrowok="t"/>
                </v:shape>
                <w10:anchorlock/>
              </v:group>
            </w:pict>
          </mc:Fallback>
        </mc:AlternateContent>
      </w:r>
    </w:p>
    <w:p w14:paraId="0C3B6054"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33" w:name="_Ref38461974"/>
      <w:bookmarkStart w:id="434" w:name="_Toc39854030"/>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63</w:t>
      </w:r>
      <w:r w:rsidRPr="008A1433">
        <w:rPr>
          <w:rFonts w:eastAsia="Times New Roman"/>
          <w:b/>
          <w:bCs/>
          <w:lang w:val="en-US" w:eastAsia="en-US"/>
        </w:rPr>
        <w:fldChar w:fldCharType="end"/>
      </w:r>
      <w:bookmarkEnd w:id="433"/>
      <w:r w:rsidRPr="008A1433">
        <w:rPr>
          <w:rFonts w:eastAsia="Times New Roman"/>
          <w:b/>
          <w:bCs/>
          <w:lang w:val="en-US" w:eastAsia="en-US"/>
        </w:rPr>
        <w:t>- Relationship between the network throughput and the MSS size.</w:t>
      </w:r>
      <w:bookmarkEnd w:id="434"/>
    </w:p>
    <w:p w14:paraId="5CEB3EE5" w14:textId="77777777" w:rsidR="008A1433" w:rsidRPr="008A1433" w:rsidRDefault="008A1433" w:rsidP="008A1433">
      <w:pPr>
        <w:overflowPunct w:val="0"/>
        <w:autoSpaceDE w:val="0"/>
        <w:autoSpaceDN w:val="0"/>
        <w:adjustRightInd w:val="0"/>
        <w:jc w:val="both"/>
        <w:textAlignment w:val="baseline"/>
        <w:rPr>
          <w:rFonts w:eastAsia="SimSun"/>
          <w:b/>
          <w:szCs w:val="20"/>
          <w:lang w:eastAsia="en-US"/>
        </w:rPr>
      </w:pPr>
      <w:r w:rsidRPr="008A1433">
        <w:rPr>
          <w:rFonts w:eastAsia="SimSun"/>
          <w:szCs w:val="20"/>
          <w:lang w:eastAsia="en-US"/>
        </w:rPr>
        <w:t xml:space="preserve">From this analysis, we conclude that using large MSS size as the basic data forwarding unit can increase the throughput of the current TCP network. However, there is an upper limit of the burst size. This problem is due to the TCP network dynamics. Larger burst result of </w:t>
      </w:r>
      <w:proofErr w:type="gramStart"/>
      <w:r w:rsidRPr="008A1433">
        <w:rPr>
          <w:rFonts w:eastAsia="SimSun"/>
          <w:szCs w:val="20"/>
          <w:lang w:eastAsia="en-US"/>
        </w:rPr>
        <w:t>less</w:t>
      </w:r>
      <w:proofErr w:type="gramEnd"/>
      <w:r w:rsidRPr="008A1433">
        <w:rPr>
          <w:rFonts w:eastAsia="SimSun"/>
          <w:szCs w:val="20"/>
          <w:lang w:eastAsia="en-US"/>
        </w:rPr>
        <w:t xml:space="preserve"> number of packet per bandwidth delay product (BDP). In this case, a burst loss can easily trigger network retransmission timeout (RTO) which greatly reduce the network throughput.</w:t>
      </w:r>
      <w:bookmarkStart w:id="435" w:name="_Toc37365642"/>
    </w:p>
    <w:p w14:paraId="47D8C2DD" w14:textId="5BB4B88D"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36" w:name="_Toc39853937"/>
      <w:r>
        <w:rPr>
          <w:rFonts w:eastAsia="SimSun"/>
          <w:b/>
          <w:szCs w:val="20"/>
          <w:lang w:eastAsia="en-US"/>
        </w:rPr>
        <w:t>9</w:t>
      </w:r>
      <w:r w:rsidR="00955B54">
        <w:rPr>
          <w:rFonts w:eastAsia="SimSun"/>
          <w:b/>
          <w:szCs w:val="20"/>
          <w:lang w:eastAsia="en-US"/>
        </w:rPr>
        <w:t>.2.2</w:t>
      </w:r>
      <w:r w:rsidR="00955B54">
        <w:rPr>
          <w:rFonts w:eastAsia="SimSun"/>
          <w:b/>
          <w:szCs w:val="20"/>
          <w:lang w:eastAsia="en-US"/>
        </w:rPr>
        <w:tab/>
      </w:r>
      <w:r w:rsidR="008A1433" w:rsidRPr="008A1433">
        <w:rPr>
          <w:rFonts w:eastAsia="SimSun"/>
          <w:b/>
          <w:szCs w:val="20"/>
          <w:lang w:eastAsia="en-US"/>
        </w:rPr>
        <w:t>Host performance study</w:t>
      </w:r>
      <w:bookmarkEnd w:id="435"/>
      <w:bookmarkEnd w:id="436"/>
      <w:r w:rsidR="008A1433" w:rsidRPr="008A1433">
        <w:rPr>
          <w:rFonts w:eastAsia="SimSun"/>
          <w:b/>
          <w:szCs w:val="20"/>
          <w:lang w:eastAsia="en-US"/>
        </w:rPr>
        <w:t xml:space="preserve"> </w:t>
      </w:r>
    </w:p>
    <w:p w14:paraId="61B872CC"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The PPS value has a great impact on the host side performance. Packet sending and receiving are processed in the kernel space of the operating system. These operations have higher priority than the applications in the user space. Paper [4] uses Markov state machine to create a packet receiving model. Based on the same idea, we created a similar mathematic model on packet transmission, the relations between PPS and </w:t>
      </w:r>
      <w:r w:rsidRPr="008A1433">
        <w:rPr>
          <w:rFonts w:eastAsia="SimSun" w:hint="eastAsia"/>
          <w:szCs w:val="20"/>
          <w:lang w:eastAsia="zh-CN"/>
        </w:rPr>
        <w:t>CPU</w:t>
      </w:r>
      <w:r w:rsidRPr="008A1433">
        <w:rPr>
          <w:rFonts w:eastAsia="SimSun"/>
          <w:szCs w:val="20"/>
          <w:lang w:eastAsia="zh-CN"/>
        </w:rPr>
        <w:t xml:space="preserve"> utilization are shown in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szCs w:val="20"/>
          <w:lang w:eastAsia="zh-CN"/>
        </w:rPr>
        <w:t xml:space="preserve">. </w:t>
      </w:r>
    </w:p>
    <w:p w14:paraId="7C18E621" w14:textId="77777777" w:rsidR="008A1433" w:rsidRPr="008A1433" w:rsidRDefault="008A1433" w:rsidP="008A1433">
      <w:pPr>
        <w:keepNext/>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As shown in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(a)</w:t>
      </w:r>
      <w:r w:rsidRPr="008A1433">
        <w:rPr>
          <w:rFonts w:eastAsia="SimSun"/>
          <w:szCs w:val="20"/>
          <w:lang w:eastAsia="zh-CN"/>
        </w:rPr>
        <w:t xml:space="preserve">, when the MSS size is small, the PPS is extremely high so that all the CPU resource are occupied by the packet receiving interrupt service routine (ISR). As the MSS increases, CPU resource is released. </w:t>
      </w:r>
      <w:proofErr w:type="gramStart"/>
      <w:r w:rsidRPr="008A1433">
        <w:rPr>
          <w:rFonts w:eastAsia="SimSun"/>
          <w:szCs w:val="20"/>
          <w:lang w:eastAsia="zh-CN"/>
        </w:rPr>
        <w:t>These resource</w:t>
      </w:r>
      <w:proofErr w:type="gramEnd"/>
      <w:r w:rsidRPr="008A1433">
        <w:rPr>
          <w:rFonts w:eastAsia="SimSun"/>
          <w:szCs w:val="20"/>
          <w:lang w:eastAsia="zh-CN"/>
        </w:rPr>
        <w:t xml:space="preserve"> are firstly utilized by the kernel stack to process the received packets. Since both ISR and kernel stack has higher priority than the user space application, the MSS size needs to be large enough so that the CPU can have extra resource for application data processing.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(a)</w:t>
      </w:r>
      <w:r w:rsidRPr="008A1433">
        <w:rPr>
          <w:rFonts w:eastAsia="SimSun"/>
          <w:szCs w:val="20"/>
          <w:lang w:eastAsia="zh-CN"/>
        </w:rPr>
        <w:t xml:space="preserve"> shows the CPU utilization of a server with 3.3Ghz and 100Gbps network interface card (NIC). The MSS size needs to be larger than 7.5KB so that the accumulated CPU usage of ISR handling and kernel logic is less than 100%. Similarly, as shown in </w:t>
      </w:r>
      <w:r w:rsidRPr="008A1433">
        <w:rPr>
          <w:rFonts w:eastAsia="SimSun"/>
          <w:szCs w:val="20"/>
          <w:lang w:eastAsia="zh-CN"/>
        </w:rPr>
        <w:lastRenderedPageBreak/>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(b)</w:t>
      </w:r>
      <w:r w:rsidRPr="008A1433">
        <w:rPr>
          <w:rFonts w:eastAsia="SimSun"/>
          <w:szCs w:val="20"/>
          <w:lang w:eastAsia="zh-CN"/>
        </w:rPr>
        <w:t>, the burst size needs to be larger than 6.4KB at 100Gbps link and 25KB at 400Gbps during the data transmission.</w:t>
      </w:r>
    </w:p>
    <w:p w14:paraId="62418103" w14:textId="77777777" w:rsidR="008A1433" w:rsidRPr="008A1433" w:rsidRDefault="008A1433" w:rsidP="008A1433">
      <w:pPr>
        <w:keepNext/>
        <w:overflowPunct w:val="0"/>
        <w:autoSpaceDE w:val="0"/>
        <w:autoSpaceDN w:val="0"/>
        <w:adjustRightInd w:val="0"/>
        <w:jc w:val="both"/>
        <w:textAlignment w:val="baseline"/>
        <w:rPr>
          <w:rFonts w:eastAsia="SimSun"/>
          <w:i/>
          <w:iCs/>
          <w:color w:val="44546A" w:themeColor="text2"/>
          <w:sz w:val="18"/>
          <w:szCs w:val="18"/>
          <w:lang w:eastAsia="en-US"/>
        </w:rPr>
      </w:pPr>
      <w:r w:rsidRPr="008A1433">
        <w:rPr>
          <w:rFonts w:eastAsia="SimSun"/>
          <w:noProof/>
          <w:szCs w:val="20"/>
          <w:lang w:val="en-US" w:eastAsia="en-US"/>
        </w:rPr>
        <mc:AlternateContent>
          <mc:Choice Requires="wpc">
            <w:drawing>
              <wp:inline distT="0" distB="0" distL="0" distR="0" wp14:anchorId="5B6A25B2" wp14:editId="1235139B">
                <wp:extent cx="6082665" cy="2620371"/>
                <wp:effectExtent l="0" t="0" r="0" b="0"/>
                <wp:docPr id="59"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图片 2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99268" y="0"/>
                            <a:ext cx="2894707" cy="2345635"/>
                          </a:xfrm>
                          <a:prstGeom prst="rect">
                            <a:avLst/>
                          </a:prstGeom>
                        </pic:spPr>
                      </pic:pic>
                      <pic:pic xmlns:pic="http://schemas.openxmlformats.org/drawingml/2006/picture">
                        <pic:nvPicPr>
                          <pic:cNvPr id="28" name="Picture 2" descr="C:\Users\z00342509\AppData\Roaming\eSpace_Desktop\UserData\z00342509\imagefiles\F47BC541-E021-46F9-B604-51E49828F3E7.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782" t="7674" r="1"/>
                          <a:stretch/>
                        </pic:blipFill>
                        <pic:spPr bwMode="auto">
                          <a:xfrm>
                            <a:off x="3269847" y="0"/>
                            <a:ext cx="2812818" cy="2472856"/>
                          </a:xfrm>
                          <a:prstGeom prst="rect">
                            <a:avLst/>
                          </a:prstGeom>
                          <a:noFill/>
                          <a:extLst>
                            <a:ext uri="{909E8E84-426E-40DD-AFC4-6F175D3DCCD1}">
                              <a14:hiddenFill xmlns:a14="http://schemas.microsoft.com/office/drawing/2010/main">
                                <a:solidFill>
                                  <a:srgbClr val="FFFFFF"/>
                                </a:solidFill>
                              </a14:hiddenFill>
                            </a:ext>
                          </a:extLst>
                        </pic:spPr>
                      </pic:pic>
                      <wps:wsp>
                        <wps:cNvPr id="29" name="矩形 23"/>
                        <wps:cNvSpPr/>
                        <wps:spPr>
                          <a:xfrm>
                            <a:off x="307221" y="2318577"/>
                            <a:ext cx="2897154" cy="254635"/>
                          </a:xfrm>
                          <a:prstGeom prst="rect">
                            <a:avLst/>
                          </a:prstGeom>
                          <a:noFill/>
                          <a:ln w="12700" cap="flat" cmpd="sng" algn="ctr">
                            <a:noFill/>
                            <a:prstDash val="solid"/>
                            <a:miter lim="800000"/>
                          </a:ln>
                          <a:effectLst/>
                        </wps:spPr>
                        <wps:txbx>
                          <w:txbxContent>
                            <w:p w14:paraId="6ED970D5" w14:textId="77777777" w:rsidR="00BD48F7" w:rsidRDefault="00BD48F7" w:rsidP="008A1433">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矩形 24"/>
                        <wps:cNvSpPr/>
                        <wps:spPr>
                          <a:xfrm>
                            <a:off x="3498574" y="2326866"/>
                            <a:ext cx="2369488" cy="254000"/>
                          </a:xfrm>
                          <a:prstGeom prst="rect">
                            <a:avLst/>
                          </a:prstGeom>
                          <a:noFill/>
                          <a:ln w="12700" cap="flat" cmpd="sng" algn="ctr">
                            <a:noFill/>
                            <a:prstDash val="solid"/>
                            <a:miter lim="800000"/>
                          </a:ln>
                          <a:effectLst/>
                        </wps:spPr>
                        <wps:txbx>
                          <w:txbxContent>
                            <w:p w14:paraId="26CA7B24" w14:textId="77777777" w:rsidR="00BD48F7" w:rsidRDefault="00BD48F7" w:rsidP="008A1433">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矩形 19"/>
                        <wps:cNvSpPr/>
                        <wps:spPr>
                          <a:xfrm>
                            <a:off x="884183" y="941352"/>
                            <a:ext cx="699715" cy="453263"/>
                          </a:xfrm>
                          <a:prstGeom prst="rect">
                            <a:avLst/>
                          </a:prstGeom>
                          <a:noFill/>
                          <a:ln w="12700" cap="flat" cmpd="sng" algn="ctr">
                            <a:noFill/>
                            <a:prstDash val="solid"/>
                            <a:miter lim="800000"/>
                          </a:ln>
                          <a:effectLst/>
                        </wps:spPr>
                        <wps:txbx>
                          <w:txbxContent>
                            <w:p w14:paraId="40E2CCF3" w14:textId="77777777" w:rsidR="00BD48F7" w:rsidRPr="00953B63" w:rsidRDefault="00BD48F7" w:rsidP="008A1433">
                              <w:pPr>
                                <w:jc w:val="center"/>
                                <w:rPr>
                                  <w:color w:val="000000" w:themeColor="text1"/>
                                </w:rPr>
                              </w:pPr>
                              <w:r w:rsidRPr="00953B63">
                                <w:rPr>
                                  <w:color w:val="000000" w:themeColor="text1"/>
                                </w:rPr>
                                <w:t>7.5KB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矩形 28"/>
                        <wps:cNvSpPr/>
                        <wps:spPr>
                          <a:xfrm>
                            <a:off x="3527499" y="919471"/>
                            <a:ext cx="699135" cy="452755"/>
                          </a:xfrm>
                          <a:prstGeom prst="rect">
                            <a:avLst/>
                          </a:prstGeom>
                          <a:noFill/>
                          <a:ln w="12700" cap="flat" cmpd="sng" algn="ctr">
                            <a:noFill/>
                            <a:prstDash val="solid"/>
                            <a:miter lim="800000"/>
                          </a:ln>
                          <a:effectLst/>
                        </wps:spPr>
                        <wps:txbx>
                          <w:txbxContent>
                            <w:p w14:paraId="57DD5AF2" w14:textId="77777777" w:rsidR="00BD48F7" w:rsidRDefault="00BD48F7" w:rsidP="008A1433">
                              <w:pPr>
                                <w:pStyle w:val="NormalWeb"/>
                                <w:overflowPunct w:val="0"/>
                                <w:spacing w:before="120" w:beforeAutospacing="0" w:after="0" w:afterAutospacing="0"/>
                                <w:jc w:val="center"/>
                              </w:pPr>
                              <w:r>
                                <w:rPr>
                                  <w:rFonts w:eastAsia="SimSun"/>
                                  <w:color w:val="000000"/>
                                  <w:lang w:val="en-GB"/>
                                </w:rPr>
                                <w:t>6.4KB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矩形 29"/>
                        <wps:cNvSpPr/>
                        <wps:spPr>
                          <a:xfrm>
                            <a:off x="4110331" y="919471"/>
                            <a:ext cx="699135" cy="452755"/>
                          </a:xfrm>
                          <a:prstGeom prst="rect">
                            <a:avLst/>
                          </a:prstGeom>
                          <a:noFill/>
                          <a:ln w="12700" cap="flat" cmpd="sng" algn="ctr">
                            <a:noFill/>
                            <a:prstDash val="solid"/>
                            <a:miter lim="800000"/>
                          </a:ln>
                          <a:effectLst/>
                        </wps:spPr>
                        <wps:txbx>
                          <w:txbxContent>
                            <w:p w14:paraId="61F6D97E" w14:textId="77777777" w:rsidR="00BD48F7" w:rsidRDefault="00BD48F7" w:rsidP="008A1433">
                              <w:pPr>
                                <w:pStyle w:val="NormalWeb"/>
                                <w:overflowPunct w:val="0"/>
                                <w:spacing w:before="120" w:beforeAutospacing="0" w:after="0" w:afterAutospacing="0"/>
                                <w:jc w:val="center"/>
                              </w:pPr>
                              <w:r>
                                <w:rPr>
                                  <w:rFonts w:eastAsia="SimSun"/>
                                  <w:color w:val="000000"/>
                                  <w:lang w:val="en-GB"/>
                                </w:rPr>
                                <w:t>25KB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直接连接符 25"/>
                        <wps:cNvCnPr/>
                        <wps:spPr>
                          <a:xfrm>
                            <a:off x="3864334" y="214666"/>
                            <a:ext cx="0" cy="1827307"/>
                          </a:xfrm>
                          <a:prstGeom prst="line">
                            <a:avLst/>
                          </a:prstGeom>
                          <a:noFill/>
                          <a:ln w="6350" cap="flat" cmpd="sng" algn="ctr">
                            <a:solidFill>
                              <a:sysClr val="windowText" lastClr="000000"/>
                            </a:solidFill>
                            <a:prstDash val="dashDot"/>
                            <a:miter lim="800000"/>
                          </a:ln>
                          <a:effectLst/>
                        </wps:spPr>
                        <wps:bodyPr/>
                      </wps:wsp>
                      <wps:wsp>
                        <wps:cNvPr id="56" name="直接连接符 31"/>
                        <wps:cNvCnPr/>
                        <wps:spPr>
                          <a:xfrm>
                            <a:off x="4672275" y="215094"/>
                            <a:ext cx="0" cy="1826895"/>
                          </a:xfrm>
                          <a:prstGeom prst="line">
                            <a:avLst/>
                          </a:prstGeom>
                          <a:noFill/>
                          <a:ln w="6350" cap="flat" cmpd="sng" algn="ctr">
                            <a:solidFill>
                              <a:sysClr val="windowText" lastClr="000000"/>
                            </a:solidFill>
                            <a:prstDash val="dashDot"/>
                            <a:miter lim="800000"/>
                          </a:ln>
                          <a:effectLst/>
                        </wps:spPr>
                        <wps:bodyPr/>
                      </wps:wsp>
                    </wpc:wpc>
                  </a:graphicData>
                </a:graphic>
              </wp:inline>
            </w:drawing>
          </mc:Choice>
          <mc:Fallback>
            <w:pict>
              <v:group w14:anchorId="5B6A25B2" id="画布 17" o:spid="_x0000_s1028" editas="canvas" style="width:478.95pt;height:206.35pt;mso-position-horizontal-relative:char;mso-position-vertical-relative:line" coordsize="60826,26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">
                <v:shape id="_x0000_s1029" type="#_x0000_t75" style="position:absolute;width:60826;height:26200;visibility:visible;mso-wrap-style:square">
                  <v:fill o:detectmouseclick="t"/>
                  <v:path o:connecttype="none"/>
                </v:shape>
                <v:shape id="图片 21" o:spid="_x0000_s1030" type="#_x0000_t75" style="position:absolute;left:2992;width:28947;height:23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">
                  <v:imagedata r:id="rId102" o:title=""/>
                </v:shape>
                <v:shape id="Picture 2" o:spid="_x0000_s1031" type="#_x0000_t75" style="position:absolute;left:32698;width:28128;height:24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">
                  <v:imagedata r:id="rId103" o:title="F47BC541-E021-46F9-B604-51E49828F3E7" croptop="5029f" cropleft="2479f" cropright="1f"/>
                </v:shape>
                <v:rect id="矩形 23" o:spid="_x0000_s1032" style="position:absolute;left:3072;top:23185;width:28971;height:25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aT/xgAAAOA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EweYXboXQG5PIfAAD//wMAUEsBAi0AFAAGAAgAAAAhANvh9svuAAAAhQEAABMAAAAAAAAA&#13;&#10;AAAAAAAAAAAAAFtDb250ZW50X1R5cGVzXS54bWxQSwECLQAUAAYACAAAACEAWvQsW78AAAAVAQAA&#13;&#10;CwAAAAAAAAAAAAAAAAAfAQAAX3JlbHMvLnJlbHNQSwECLQAUAAYACAAAACEAnq2k/8YAAADgAAAA&#13;&#10;DwAAAAAAAAAAAAAAAAAHAgAAZHJzL2Rvd25yZXYueG1sUEsFBgAAAAADAAMAtwAAAPoCAAAAAA==&#13;&#10;" filled="f" stroked="f" strokeweight="1pt">
                  <v:textbox>
                    <w:txbxContent>
                      <w:p w14:paraId="6ED970D5" w14:textId="77777777" w:rsidR="00BD48F7" w:rsidRDefault="00BD48F7" w:rsidP="008A1433">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v:textbox>
                </v:rect>
                <v:rect id="矩形 24" o:spid="_x0000_s1033" style="position:absolute;left:34985;top:23268;width:23695;height:2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" filled="f" stroked="f" strokeweight="1pt">
                  <v:textbox>
                    <w:txbxContent>
                      <w:p w14:paraId="26CA7B24" w14:textId="77777777" w:rsidR="00BD48F7" w:rsidRDefault="00BD48F7" w:rsidP="008A1433">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v:textbox>
                </v:rect>
                <v:rect id="矩形 19" o:spid="_x0000_s1034" style="position:absolute;left:8841;top:9413;width:6997;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" filled="f" stroked="f" strokeweight="1pt">
                  <v:textbox>
                    <w:txbxContent>
                      <w:p w14:paraId="40E2CCF3" w14:textId="77777777" w:rsidR="00BD48F7" w:rsidRPr="00953B63" w:rsidRDefault="00BD48F7" w:rsidP="008A1433">
                        <w:pPr>
                          <w:jc w:val="center"/>
                          <w:rPr>
                            <w:color w:val="000000" w:themeColor="text1"/>
                          </w:rPr>
                        </w:pPr>
                        <w:r w:rsidRPr="00953B63">
                          <w:rPr>
                            <w:color w:val="000000" w:themeColor="text1"/>
                          </w:rPr>
                          <w:t>7.5KB</w:t>
                        </w:r>
                      </w:p>
                    </w:txbxContent>
                  </v:textbox>
                </v:rect>
                <v:rect id="矩形 28" o:spid="_x0000_s1035" style="position:absolute;left:35274;top:9194;width:6992;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Je5xwAAAOAAAAAPAAAAZHJzL2Rvd25yZXYueG1sRI/BSgMx&#13;&#10;EIbvQt8hTMGbzVZB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HQ4l7nHAAAA4AAA&#13;&#10;AA8AAAAAAAAAAAAAAAAABwIAAGRycy9kb3ducmV2LnhtbFBLBQYAAAAAAwADALcAAAD7AgAAAAA=&#13;&#10;" filled="f" stroked="f" strokeweight="1pt">
                  <v:textbox>
                    <w:txbxContent>
                      <w:p w14:paraId="57DD5AF2" w14:textId="77777777" w:rsidR="00BD48F7" w:rsidRDefault="00BD48F7" w:rsidP="008A1433">
                        <w:pPr>
                          <w:pStyle w:val="NormalWeb"/>
                          <w:overflowPunct w:val="0"/>
                          <w:spacing w:before="120" w:beforeAutospacing="0" w:after="0" w:afterAutospacing="0"/>
                          <w:jc w:val="center"/>
                        </w:pPr>
                        <w:r>
                          <w:rPr>
                            <w:rFonts w:eastAsia="SimSun"/>
                            <w:color w:val="000000"/>
                            <w:lang w:val="en-GB"/>
                          </w:rPr>
                          <w:t>6.4KB</w:t>
                        </w:r>
                      </w:p>
                    </w:txbxContent>
                  </v:textbox>
                </v:rect>
                <v:rect id="矩形 29" o:spid="_x0000_s1036" style="position:absolute;left:41103;top:9194;width:6991;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ngc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iqeBzHAAAA4AAA&#13;&#10;AA8AAAAAAAAAAAAAAAAABwIAAGRycy9kb3ducmV2LnhtbFBLBQYAAAAAAwADALcAAAD7AgAAAAA=&#13;&#10;" filled="f" stroked="f" strokeweight="1pt">
                  <v:textbox>
                    <w:txbxContent>
                      <w:p w14:paraId="61F6D97E" w14:textId="77777777" w:rsidR="00BD48F7" w:rsidRDefault="00BD48F7" w:rsidP="008A1433">
                        <w:pPr>
                          <w:pStyle w:val="NormalWeb"/>
                          <w:overflowPunct w:val="0"/>
                          <w:spacing w:before="120" w:beforeAutospacing="0" w:after="0" w:afterAutospacing="0"/>
                          <w:jc w:val="center"/>
                        </w:pPr>
                        <w:r>
                          <w:rPr>
                            <w:rFonts w:eastAsia="SimSun"/>
                            <w:color w:val="000000"/>
                            <w:lang w:val="en-GB"/>
                          </w:rPr>
                          <w:t>25KB</w:t>
                        </w:r>
                      </w:p>
                    </w:txbxContent>
                  </v:textbox>
                </v:rect>
                <v:line id="直接连接符 25" o:spid="_x0000_s1037" style="position:absolute;visibility:visible;mso-wrap-style:square" from="38643,2146" to="38643,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" strokecolor="windowText" strokeweight=".5pt">
                  <v:stroke dashstyle="dashDot" joinstyle="miter"/>
                </v:line>
                <v:line id="直接连接符 31" o:spid="_x0000_s1038" style="position:absolute;visibility:visible;mso-wrap-style:square" from="46722,2150" to="46722,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" strokecolor="windowText" strokeweight=".5pt">
                  <v:stroke dashstyle="dashDot" joinstyle="miter"/>
                </v:line>
                <w10:anchorlock/>
              </v:group>
            </w:pict>
          </mc:Fallback>
        </mc:AlternateContent>
      </w:r>
      <w:bookmarkStart w:id="437" w:name="_Ref36648045"/>
    </w:p>
    <w:p w14:paraId="05FF4834"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38" w:name="_Ref38462083"/>
      <w:bookmarkStart w:id="439" w:name="_Toc39854031"/>
      <w:bookmarkEnd w:id="43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64</w:t>
      </w:r>
      <w:r w:rsidRPr="008A1433">
        <w:rPr>
          <w:rFonts w:eastAsia="Times New Roman"/>
          <w:b/>
          <w:bCs/>
          <w:lang w:val="en-US" w:eastAsia="en-US"/>
        </w:rPr>
        <w:fldChar w:fldCharType="end"/>
      </w:r>
      <w:bookmarkEnd w:id="438"/>
      <w:r w:rsidRPr="008A1433">
        <w:rPr>
          <w:rFonts w:eastAsia="Times New Roman"/>
          <w:b/>
          <w:bCs/>
          <w:lang w:val="en-US" w:eastAsia="en-US"/>
        </w:rPr>
        <w:t>- Relation between MSS size and CPU utilization</w:t>
      </w:r>
      <w:bookmarkEnd w:id="439"/>
    </w:p>
    <w:p w14:paraId="2D81ACE3"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Based on this study, we conclude that using burst as the basic data forwarding unit can greatly reduce the PPS. In order to save CPU resource for other tasks, it is essential to use large burst size by the end host with high NIC bandwidth.</w:t>
      </w:r>
    </w:p>
    <w:p w14:paraId="62D24A91" w14:textId="3757539F"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40" w:name="_Toc37365643"/>
      <w:bookmarkStart w:id="441" w:name="_Toc39853938"/>
      <w:r>
        <w:rPr>
          <w:rFonts w:eastAsia="SimSun"/>
          <w:b/>
          <w:szCs w:val="20"/>
          <w:lang w:eastAsia="en-US"/>
        </w:rPr>
        <w:t>9</w:t>
      </w:r>
      <w:r w:rsidR="00955B54">
        <w:rPr>
          <w:rFonts w:eastAsia="SimSun"/>
          <w:b/>
          <w:szCs w:val="20"/>
          <w:lang w:eastAsia="en-US"/>
        </w:rPr>
        <w:t>.2.3</w:t>
      </w:r>
      <w:r w:rsidR="00955B54">
        <w:rPr>
          <w:rFonts w:eastAsia="SimSun"/>
          <w:b/>
          <w:szCs w:val="20"/>
          <w:lang w:eastAsia="en-US"/>
        </w:rPr>
        <w:tab/>
      </w:r>
      <w:r w:rsidR="008A1433" w:rsidRPr="008A1433">
        <w:rPr>
          <w:rFonts w:eastAsia="SimSun"/>
          <w:b/>
          <w:szCs w:val="20"/>
          <w:lang w:eastAsia="en-US"/>
        </w:rPr>
        <w:t>Data transmission complete time study</w:t>
      </w:r>
      <w:bookmarkEnd w:id="440"/>
      <w:bookmarkEnd w:id="441"/>
    </w:p>
    <w:p w14:paraId="38838F2B"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A bust contains the application related data. </w:t>
      </w:r>
      <w:r w:rsidRPr="008A1433">
        <w:rPr>
          <w:rFonts w:eastAsia="SimSun"/>
          <w:szCs w:val="20"/>
          <w:lang w:eastAsia="zh-CN"/>
        </w:rPr>
        <w:t xml:space="preserve">The application needs to receive the entire burst to begin data processing. In order to increase the data processing efficiency in the host side, the burst needs to be received in sequence. If different bursts are interleaved, the end host needs to buffer the data until the entire burst is received.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szCs w:val="20"/>
          <w:lang w:eastAsia="zh-CN"/>
        </w:rPr>
        <w:t xml:space="preserve"> shows the burst transmission complete time of different forwarding methods. As shown in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b/>
          <w:szCs w:val="20"/>
          <w:lang w:eastAsia="zh-CN"/>
        </w:rPr>
        <w:t xml:space="preserve"> (a)</w:t>
      </w:r>
      <w:r w:rsidRPr="008A1433">
        <w:rPr>
          <w:rFonts w:eastAsia="SimSun"/>
          <w:szCs w:val="20"/>
          <w:lang w:eastAsia="zh-CN"/>
        </w:rPr>
        <w:t xml:space="preserve">, the four bursts are transmitted in sequence. The total waiting time of the four bursts </w:t>
      </w:r>
      <w:r w:rsidRPr="008A1433">
        <w:rPr>
          <w:rFonts w:eastAsia="SimSun" w:hint="eastAsia"/>
          <w:szCs w:val="20"/>
          <w:lang w:eastAsia="zh-CN"/>
        </w:rPr>
        <w:t>i</w:t>
      </w:r>
      <w:r w:rsidRPr="008A1433">
        <w:rPr>
          <w:rFonts w:eastAsia="SimSun"/>
          <w:szCs w:val="20"/>
          <w:lang w:eastAsia="zh-CN"/>
        </w:rPr>
        <w:t xml:space="preserve">s minimized. If the bursts are forwarded with interleaving, as shown in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b/>
          <w:szCs w:val="20"/>
          <w:lang w:eastAsia="zh-CN"/>
        </w:rPr>
        <w:t xml:space="preserve"> (b)</w:t>
      </w:r>
      <w:r w:rsidRPr="008A1433">
        <w:rPr>
          <w:rFonts w:eastAsia="SimSun"/>
          <w:szCs w:val="20"/>
          <w:lang w:eastAsia="zh-CN"/>
        </w:rPr>
        <w:t xml:space="preserve">, a burst transmission is only completed when the last data block of that specific burst is received. As long as burst are interleaved, the averaged burst transmission complete time is not optimized. </w:t>
      </w:r>
    </w:p>
    <w:p w14:paraId="2A182D14"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93DD10A" wp14:editId="73893B28">
            <wp:extent cx="5888736" cy="974090"/>
            <wp:effectExtent l="0" t="0" r="0" b="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791"/>
                    <a:stretch/>
                  </pic:blipFill>
                  <pic:spPr bwMode="auto">
                    <a:xfrm>
                      <a:off x="0" y="0"/>
                      <a:ext cx="5888736" cy="974090"/>
                    </a:xfrm>
                    <a:prstGeom prst="rect">
                      <a:avLst/>
                    </a:prstGeom>
                    <a:ln>
                      <a:noFill/>
                    </a:ln>
                    <a:extLst>
                      <a:ext uri="{53640926-AAD7-44D8-BBD7-CCE9431645EC}">
                        <a14:shadowObscured xmlns:a14="http://schemas.microsoft.com/office/drawing/2010/main"/>
                      </a:ext>
                    </a:extLst>
                  </pic:spPr>
                </pic:pic>
              </a:graphicData>
            </a:graphic>
          </wp:inline>
        </w:drawing>
      </w:r>
    </w:p>
    <w:p w14:paraId="7C86248A" w14:textId="77777777" w:rsidR="008A1433" w:rsidRPr="008A1433" w:rsidRDefault="008A1433" w:rsidP="008A1433">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(a) Burst level forwarding</w:t>
      </w:r>
      <w:r w:rsidRPr="008A1433">
        <w:rPr>
          <w:rFonts w:eastAsia="SimSun"/>
          <w:i/>
          <w:iCs/>
          <w:color w:val="44546A" w:themeColor="text2"/>
          <w:sz w:val="18"/>
          <w:szCs w:val="18"/>
          <w:lang w:eastAsia="en-US"/>
        </w:rPr>
        <w:tab/>
      </w:r>
      <w:r w:rsidRPr="008A1433">
        <w:rPr>
          <w:rFonts w:eastAsia="SimSun"/>
          <w:i/>
          <w:iCs/>
          <w:color w:val="44546A" w:themeColor="text2"/>
          <w:sz w:val="18"/>
          <w:szCs w:val="18"/>
          <w:lang w:eastAsia="en-US"/>
        </w:rPr>
        <w:tab/>
        <w:t xml:space="preserve">        </w:t>
      </w:r>
      <w:r w:rsidRPr="008A1433">
        <w:rPr>
          <w:rFonts w:eastAsia="SimSun"/>
          <w:i/>
          <w:iCs/>
          <w:color w:val="44546A" w:themeColor="text2"/>
          <w:sz w:val="18"/>
          <w:szCs w:val="18"/>
          <w:lang w:eastAsia="en-US"/>
        </w:rPr>
        <w:tab/>
      </w:r>
      <w:r w:rsidRPr="008A1433">
        <w:rPr>
          <w:rFonts w:eastAsia="SimSun"/>
          <w:i/>
          <w:iCs/>
          <w:color w:val="44546A" w:themeColor="text2"/>
          <w:sz w:val="18"/>
          <w:szCs w:val="18"/>
          <w:lang w:eastAsia="en-US"/>
        </w:rPr>
        <w:tab/>
        <w:t>(b) Interleaved burst forwarding</w:t>
      </w:r>
    </w:p>
    <w:p w14:paraId="4134BEE4" w14:textId="77777777" w:rsidR="008A1433" w:rsidRPr="008A1433" w:rsidRDefault="008A1433" w:rsidP="008A1433">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442" w:name="_Ref38462379"/>
      <w:bookmarkStart w:id="443" w:name="_Toc3985403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65</w:t>
      </w:r>
      <w:r w:rsidRPr="008A1433">
        <w:rPr>
          <w:rFonts w:eastAsia="Times New Roman"/>
          <w:b/>
          <w:bCs/>
          <w:lang w:val="en-US" w:eastAsia="en-US"/>
        </w:rPr>
        <w:fldChar w:fldCharType="end"/>
      </w:r>
      <w:bookmarkEnd w:id="442"/>
      <w:r w:rsidRPr="008A1433">
        <w:rPr>
          <w:rFonts w:eastAsia="Times New Roman"/>
          <w:b/>
          <w:bCs/>
          <w:lang w:val="en-US" w:eastAsia="en-US"/>
        </w:rPr>
        <w:t>-</w:t>
      </w:r>
      <w:r w:rsidRPr="008A1433">
        <w:rPr>
          <w:rFonts w:eastAsia="Times New Roman"/>
          <w:bCs/>
          <w:lang w:val="en-US" w:eastAsia="en-US"/>
        </w:rPr>
        <w:t xml:space="preserve"> </w:t>
      </w:r>
      <w:r w:rsidRPr="008A1433">
        <w:rPr>
          <w:rFonts w:eastAsia="SimSun"/>
          <w:i/>
          <w:iCs/>
          <w:color w:val="44546A" w:themeColor="text2"/>
          <w:sz w:val="18"/>
          <w:szCs w:val="18"/>
          <w:lang w:eastAsia="en-US"/>
        </w:rPr>
        <w:t>Burst forwarding with or without interleaving.</w:t>
      </w:r>
      <w:bookmarkEnd w:id="443"/>
    </w:p>
    <w:p w14:paraId="1F8BF4F1"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This observation can be explained using the M/</w:t>
      </w:r>
      <w:r w:rsidRPr="008A1433">
        <w:rPr>
          <w:rFonts w:eastAsia="SimSun" w:hint="eastAsia"/>
          <w:szCs w:val="20"/>
          <w:lang w:eastAsia="zh-CN"/>
        </w:rPr>
        <w:t>M/</w:t>
      </w:r>
      <w:r w:rsidRPr="008A1433">
        <w:rPr>
          <w:rFonts w:eastAsia="SimSun"/>
          <w:szCs w:val="20"/>
          <w:lang w:eastAsia="zh-CN"/>
        </w:rPr>
        <w:t xml:space="preserve">1 </w:t>
      </w:r>
      <w:r w:rsidRPr="008A1433">
        <w:rPr>
          <w:rFonts w:eastAsia="SimSun"/>
          <w:szCs w:val="20"/>
          <w:lang w:eastAsia="en-US"/>
        </w:rPr>
        <w:t xml:space="preserve">queue theory. We assume that there are N bursts that needs to be transmitted. </w:t>
      </w:r>
      <w:r w:rsidRPr="008A1433">
        <w:rPr>
          <w:rFonts w:eastAsia="SimSun" w:hint="eastAsia"/>
          <w:szCs w:val="20"/>
          <w:lang w:eastAsia="zh-CN"/>
        </w:rPr>
        <w:t xml:space="preserve">The </w:t>
      </w:r>
      <w:r w:rsidRPr="008A1433">
        <w:rPr>
          <w:rFonts w:eastAsia="SimSun"/>
          <w:szCs w:val="20"/>
          <w:lang w:eastAsia="zh-CN"/>
        </w:rPr>
        <w:t>burst size is L and each burst contains small data blocks with size l. In this case, the waiting time of all the bursts is the accumulated queuing delay of the last data block of different bursts in the queue. The average waiting time of the burst can be expressed in eq.3</w:t>
      </w:r>
    </w:p>
    <w:p w14:paraId="5740794C" w14:textId="77777777" w:rsidR="008A1433" w:rsidRPr="008A1433" w:rsidRDefault="008A1433" w:rsidP="008A1433">
      <w:pPr>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2AF5528" wp14:editId="4B62C176">
            <wp:extent cx="3291840" cy="387275"/>
            <wp:effectExtent l="0" t="0" r="381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3624" cy="395720"/>
                    </a:xfrm>
                    <a:prstGeom prst="rect">
                      <a:avLst/>
                    </a:prstGeom>
                  </pic:spPr>
                </pic:pic>
              </a:graphicData>
            </a:graphic>
          </wp:inline>
        </w:drawing>
      </w:r>
      <w:r w:rsidRPr="008A1433">
        <w:rPr>
          <w:rFonts w:eastAsia="SimSun"/>
          <w:szCs w:val="20"/>
          <w:lang w:eastAsia="en-US"/>
        </w:rPr>
        <w:tab/>
      </w:r>
      <w:r w:rsidRPr="008A1433">
        <w:rPr>
          <w:rFonts w:eastAsia="SimSun"/>
          <w:szCs w:val="20"/>
          <w:lang w:eastAsia="en-US"/>
        </w:rPr>
        <w:tab/>
        <w:t>(eq.3)</w:t>
      </w:r>
    </w:p>
    <w:p w14:paraId="5F7A37D7"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Where ρ is the data block service ratio and x </w:t>
      </w:r>
      <w:proofErr w:type="gramStart"/>
      <w:r w:rsidRPr="008A1433">
        <w:rPr>
          <w:rFonts w:eastAsia="SimSun"/>
          <w:szCs w:val="20"/>
          <w:lang w:eastAsia="en-US"/>
        </w:rPr>
        <w:t>is</w:t>
      </w:r>
      <w:proofErr w:type="gramEnd"/>
      <w:r w:rsidRPr="008A1433">
        <w:rPr>
          <w:rFonts w:eastAsia="SimSun"/>
          <w:szCs w:val="20"/>
          <w:lang w:eastAsia="en-US"/>
        </w:rPr>
        <w:t xml:space="preserve"> the interleaving degree. The interleaving degree is a discrete distribution indicator ranged from 0 to 1. 0 </w:t>
      </w:r>
      <w:r w:rsidRPr="008A1433">
        <w:rPr>
          <w:rFonts w:eastAsia="SimSun"/>
          <w:szCs w:val="20"/>
          <w:lang w:eastAsia="zh-CN"/>
        </w:rPr>
        <w:t xml:space="preserve">means all the burst are transmitted in sequence, while 1 means the burst are fully interleaved. </w:t>
      </w:r>
      <w:r w:rsidRPr="008A1433">
        <w:rPr>
          <w:rFonts w:eastAsia="SimSun" w:hint="eastAsia"/>
          <w:szCs w:val="20"/>
          <w:lang w:eastAsia="zh-CN"/>
        </w:rPr>
        <w:t>When</w:t>
      </w:r>
      <w:r w:rsidRPr="008A1433">
        <w:rPr>
          <w:rFonts w:eastAsia="SimSun"/>
          <w:szCs w:val="20"/>
          <w:lang w:eastAsia="zh-CN"/>
        </w:rPr>
        <w:t xml:space="preserve"> x is zero, the equation is the same as the classic queue theory which corresponds to the minimum waiting time.</w:t>
      </w:r>
    </w:p>
    <w:p w14:paraId="6EBD2E23"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zh-CN"/>
        </w:rPr>
        <w:t>Based on th</w:t>
      </w:r>
      <w:r w:rsidRPr="008A1433">
        <w:rPr>
          <w:rFonts w:eastAsia="SimSun" w:hint="eastAsia"/>
          <w:szCs w:val="20"/>
          <w:lang w:eastAsia="zh-CN"/>
        </w:rPr>
        <w:t>is</w:t>
      </w:r>
      <w:r w:rsidRPr="008A1433">
        <w:rPr>
          <w:rFonts w:eastAsia="SimSun"/>
          <w:szCs w:val="20"/>
          <w:lang w:eastAsia="zh-CN"/>
        </w:rPr>
        <w:t xml:space="preserve"> study, we concluded that sending the entire burst to the destination node without any interleaving can optimize the average burst delivery time.  </w:t>
      </w:r>
    </w:p>
    <w:p w14:paraId="6A9FD84B" w14:textId="41C82BF2"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44" w:name="_Toc37365644"/>
      <w:bookmarkStart w:id="445" w:name="_Toc39853939"/>
      <w:r>
        <w:rPr>
          <w:rFonts w:eastAsia="SimSun"/>
          <w:b/>
          <w:szCs w:val="20"/>
          <w:lang w:eastAsia="en-US"/>
        </w:rPr>
        <w:lastRenderedPageBreak/>
        <w:t>9</w:t>
      </w:r>
      <w:r w:rsidR="00955B54">
        <w:rPr>
          <w:rFonts w:eastAsia="SimSun"/>
          <w:b/>
          <w:szCs w:val="20"/>
          <w:lang w:eastAsia="en-US"/>
        </w:rPr>
        <w:t>.2.4</w:t>
      </w:r>
      <w:r w:rsidR="00955B54">
        <w:rPr>
          <w:rFonts w:eastAsia="SimSun"/>
          <w:b/>
          <w:szCs w:val="20"/>
          <w:lang w:eastAsia="en-US"/>
        </w:rPr>
        <w:tab/>
      </w:r>
      <w:r w:rsidR="008A1433" w:rsidRPr="008A1433">
        <w:rPr>
          <w:rFonts w:eastAsia="SimSun"/>
          <w:b/>
          <w:szCs w:val="20"/>
          <w:lang w:eastAsia="en-US"/>
        </w:rPr>
        <w:t>Router buffer requirement study</w:t>
      </w:r>
      <w:bookmarkEnd w:id="444"/>
      <w:bookmarkEnd w:id="445"/>
    </w:p>
    <w:p w14:paraId="11399E86"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The router buffers are needed to ensure the high network utilization.  Congestion control algorithms such as Reno and Cubic </w:t>
      </w:r>
      <w:proofErr w:type="gramStart"/>
      <w:r w:rsidRPr="008A1433">
        <w:rPr>
          <w:rFonts w:eastAsia="SimSun"/>
          <w:szCs w:val="20"/>
          <w:lang w:eastAsia="zh-CN"/>
        </w:rPr>
        <w:t>relies</w:t>
      </w:r>
      <w:proofErr w:type="gramEnd"/>
      <w:r w:rsidRPr="008A1433">
        <w:rPr>
          <w:rFonts w:eastAsia="SimSun"/>
          <w:szCs w:val="20"/>
          <w:lang w:eastAsia="zh-CN"/>
        </w:rPr>
        <w:t xml:space="preserve"> on the packet loss to detect the network congestion. Due to the addictive increment multiplicative decrement (AIMD) algorithm, the data transmission speed is decreased after the packet loss. The buffered data are used to compensate the low network utilization which caused by the temporary low transmission speed. The buffer should store enough data so that the sender can recover from the previous transmission speed decrement. </w:t>
      </w:r>
    </w:p>
    <w:p w14:paraId="6A833605"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As shown in [5], the router buffer size which ensures high network throughput can be calculated using the following equation:</w:t>
      </w:r>
    </w:p>
    <w:p w14:paraId="46BC58A0" w14:textId="77777777" w:rsidR="008A1433" w:rsidRPr="008A1433" w:rsidRDefault="008A1433" w:rsidP="008A1433">
      <w:pPr>
        <w:overflowPunct w:val="0"/>
        <w:autoSpaceDE w:val="0"/>
        <w:autoSpaceDN w:val="0"/>
        <w:adjustRightInd w:val="0"/>
        <w:jc w:val="center"/>
        <w:textAlignment w:val="baseline"/>
        <w:rPr>
          <w:rFonts w:eastAsia="SimSun"/>
          <w:szCs w:val="20"/>
          <w:lang w:eastAsia="zh-CN"/>
        </w:rPr>
      </w:pPr>
      <m:oMath>
        <m:r>
          <m:rPr>
            <m:sty m:val="p"/>
          </m:rPr>
          <w:rPr>
            <w:rFonts w:ascii="Cambria Math" w:eastAsia="SimSun" w:hAnsi="Cambria Math"/>
            <w:szCs w:val="20"/>
            <w:lang w:eastAsia="zh-CN"/>
          </w:rPr>
          <m:t>BufferSize=C*RTT/</m:t>
        </m:r>
        <m:rad>
          <m:radPr>
            <m:degHide m:val="1"/>
            <m:ctrlPr>
              <w:rPr>
                <w:rFonts w:ascii="Cambria Math" w:eastAsia="SimSun" w:hAnsi="Cambria Math"/>
                <w:szCs w:val="20"/>
                <w:lang w:eastAsia="zh-CN"/>
              </w:rPr>
            </m:ctrlPr>
          </m:radPr>
          <m:deg/>
          <m:e>
            <m:r>
              <w:rPr>
                <w:rFonts w:ascii="Cambria Math" w:eastAsia="SimSun" w:hAnsi="Cambria Math"/>
                <w:szCs w:val="20"/>
                <w:lang w:eastAsia="zh-CN"/>
              </w:rPr>
              <m:t>n</m:t>
            </m:r>
          </m:e>
        </m:rad>
      </m:oMath>
      <w:r w:rsidRPr="008A1433">
        <w:rPr>
          <w:rFonts w:eastAsia="SimSun"/>
          <w:szCs w:val="20"/>
          <w:lang w:eastAsia="zh-CN"/>
        </w:rPr>
        <w:t xml:space="preserve">               (eq.4)</w:t>
      </w:r>
    </w:p>
    <w:p w14:paraId="42A0C0CD"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Where C is the congestion link capacity, RTT is the round tripe delay time and n is the number of uncorrelated flows / users. It is worth to note that the buffer requirement is inverse to the square root of the user number. As shown in </w:t>
      </w:r>
      <w:r w:rsidRPr="008A1433">
        <w:rPr>
          <w:rFonts w:eastAsia="SimSun"/>
          <w:szCs w:val="20"/>
          <w:lang w:eastAsia="zh-CN"/>
        </w:rPr>
        <w:fldChar w:fldCharType="begin"/>
      </w:r>
      <w:r w:rsidRPr="008A1433">
        <w:rPr>
          <w:rFonts w:eastAsia="SimSun"/>
          <w:szCs w:val="20"/>
          <w:lang w:eastAsia="zh-CN"/>
        </w:rPr>
        <w:instrText xml:space="preserve"> REF _Ref38462712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70</w:t>
      </w:r>
      <w:r w:rsidRPr="008A1433">
        <w:rPr>
          <w:rFonts w:eastAsia="SimSun"/>
          <w:szCs w:val="20"/>
          <w:lang w:eastAsia="zh-CN"/>
        </w:rPr>
        <w:fldChar w:fldCharType="end"/>
      </w:r>
      <w:r w:rsidRPr="008A1433">
        <w:rPr>
          <w:rFonts w:eastAsia="SimSun"/>
          <w:szCs w:val="20"/>
          <w:lang w:eastAsia="zh-CN"/>
        </w:rPr>
        <w:t>, we have experienced massive user increment during the past 10 years. However, the bandwidth requirement per user only increased from 480P video to 1080P HD video. This situation will change for the next 10 years. The emerging media technologies consumes significantly higher bandwidth. For example, basic VR consumes 50Mbps bandwidth which is 8 times higher than HD video. Extreme VR consumes 15.2Gbps bandwidth which is 2500 times higher than HD video. Such great bandwidth increment also requires proportional increment of the router buffer. It is believed that the current network processor architecture can only support up-to good VR [6].</w:t>
      </w:r>
    </w:p>
    <w:p w14:paraId="2C1147AC" w14:textId="77777777" w:rsidR="008A1433" w:rsidRPr="008A1433" w:rsidRDefault="008A1433" w:rsidP="008A1433">
      <w:pPr>
        <w:keepNext/>
        <w:overflowPunct w:val="0"/>
        <w:autoSpaceDE w:val="0"/>
        <w:autoSpaceDN w:val="0"/>
        <w:adjustRightInd w:val="0"/>
        <w:jc w:val="both"/>
        <w:textAlignment w:val="baseline"/>
        <w:rPr>
          <w:rFonts w:eastAsia="SimSun"/>
          <w:szCs w:val="20"/>
          <w:lang w:eastAsia="en-US"/>
        </w:rPr>
      </w:pPr>
      <w:r w:rsidRPr="008A1433">
        <w:rPr>
          <w:rFonts w:eastAsia="SimSun"/>
          <w:noProof/>
          <w:szCs w:val="20"/>
          <w:lang w:val="en-US" w:eastAsia="en-US"/>
        </w:rPr>
        <w:drawing>
          <wp:inline distT="0" distB="0" distL="0" distR="0" wp14:anchorId="26A4B54B" wp14:editId="17CBC787">
            <wp:extent cx="6120765" cy="2120265"/>
            <wp:effectExtent l="0" t="0" r="0" b="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765" cy="2120265"/>
                    </a:xfrm>
                    <a:prstGeom prst="rect">
                      <a:avLst/>
                    </a:prstGeom>
                  </pic:spPr>
                </pic:pic>
              </a:graphicData>
            </a:graphic>
          </wp:inline>
        </w:drawing>
      </w:r>
    </w:p>
    <w:p w14:paraId="3B1291C0" w14:textId="77777777" w:rsidR="007B21F3" w:rsidRDefault="007B21F3" w:rsidP="007C77C0">
      <w:pPr>
        <w:overflowPunct w:val="0"/>
        <w:autoSpaceDE w:val="0"/>
        <w:autoSpaceDN w:val="0"/>
        <w:adjustRightInd w:val="0"/>
        <w:spacing w:before="0" w:after="200"/>
        <w:textAlignment w:val="baseline"/>
        <w:rPr>
          <w:rFonts w:eastAsia="Times New Roman"/>
          <w:b/>
          <w:bCs/>
          <w:lang w:val="en-US" w:eastAsia="en-US"/>
        </w:rPr>
      </w:pPr>
      <w:bookmarkStart w:id="446" w:name="_Ref38462712"/>
      <w:bookmarkStart w:id="447" w:name="_Ref36674967"/>
    </w:p>
    <w:p w14:paraId="2DF76B1A" w14:textId="6B4A3882" w:rsidR="008A1433" w:rsidRPr="008A1433" w:rsidRDefault="008A1433" w:rsidP="007C77C0">
      <w:pPr>
        <w:overflowPunct w:val="0"/>
        <w:autoSpaceDE w:val="0"/>
        <w:autoSpaceDN w:val="0"/>
        <w:adjustRightInd w:val="0"/>
        <w:spacing w:before="0" w:after="200"/>
        <w:textAlignment w:val="baseline"/>
        <w:rPr>
          <w:rFonts w:eastAsia="Times New Roman"/>
          <w:b/>
          <w:bCs/>
          <w:lang w:val="en-US" w:eastAsia="en-US"/>
        </w:rPr>
      </w:pPr>
      <w:bookmarkStart w:id="448" w:name="_Toc3985403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66</w:t>
      </w:r>
      <w:r w:rsidRPr="008A1433">
        <w:rPr>
          <w:rFonts w:eastAsia="Times New Roman"/>
          <w:b/>
          <w:bCs/>
          <w:lang w:val="en-US" w:eastAsia="en-US"/>
        </w:rPr>
        <w:fldChar w:fldCharType="end"/>
      </w:r>
      <w:bookmarkEnd w:id="446"/>
      <w:r w:rsidRPr="008A1433">
        <w:rPr>
          <w:rFonts w:eastAsia="Times New Roman"/>
          <w:b/>
          <w:bCs/>
          <w:lang w:val="en-US" w:eastAsia="en-US"/>
        </w:rPr>
        <w:t>-. Future trend of user number and the ba</w:t>
      </w:r>
      <w:r w:rsidR="007C77C0">
        <w:rPr>
          <w:rFonts w:eastAsia="Times New Roman"/>
          <w:b/>
          <w:bCs/>
          <w:lang w:val="en-US" w:eastAsia="en-US"/>
        </w:rPr>
        <w:t>ndwidth requirement of</w:t>
      </w:r>
      <w:r w:rsidRPr="008A1433">
        <w:rPr>
          <w:rFonts w:eastAsia="Times New Roman"/>
          <w:b/>
          <w:bCs/>
          <w:lang w:val="en-US" w:eastAsia="en-US"/>
        </w:rPr>
        <w:t xml:space="preserve"> applications</w:t>
      </w:r>
      <w:bookmarkEnd w:id="447"/>
      <w:bookmarkEnd w:id="448"/>
    </w:p>
    <w:p w14:paraId="07D48137"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fldChar w:fldCharType="begin"/>
      </w:r>
      <w:r w:rsidRPr="008A1433">
        <w:rPr>
          <w:rFonts w:eastAsia="SimSun"/>
          <w:szCs w:val="20"/>
          <w:lang w:eastAsia="zh-CN"/>
        </w:rPr>
        <w:instrText xml:space="preserve"> REF _Ref38462774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71</w:t>
      </w:r>
      <w:r w:rsidRPr="008A1433">
        <w:rPr>
          <w:rFonts w:eastAsia="SimSun"/>
          <w:szCs w:val="20"/>
          <w:lang w:eastAsia="zh-CN"/>
        </w:rPr>
        <w:fldChar w:fldCharType="end"/>
      </w:r>
      <w:r w:rsidRPr="008A1433">
        <w:rPr>
          <w:rFonts w:eastAsia="SimSun"/>
          <w:szCs w:val="20"/>
          <w:lang w:eastAsia="zh-CN"/>
        </w:rPr>
        <w:t xml:space="preserve"> summarized the buffer requirement of different applications. We assume a dedicated router with 100Tbps switch capability which serves different applications every time. Based on the bandwidth requirements shown in </w:t>
      </w:r>
      <w:r w:rsidRPr="008A1433">
        <w:rPr>
          <w:rFonts w:eastAsia="SimSun"/>
          <w:szCs w:val="20"/>
          <w:lang w:eastAsia="zh-CN"/>
        </w:rPr>
        <w:fldChar w:fldCharType="begin"/>
      </w:r>
      <w:r w:rsidRPr="008A1433">
        <w:rPr>
          <w:rFonts w:eastAsia="SimSun"/>
          <w:szCs w:val="20"/>
          <w:lang w:eastAsia="zh-CN"/>
        </w:rPr>
        <w:instrText xml:space="preserve"> REF _Ref38462712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70</w:t>
      </w:r>
      <w:r w:rsidRPr="008A1433">
        <w:rPr>
          <w:rFonts w:eastAsia="SimSun"/>
          <w:szCs w:val="20"/>
          <w:lang w:eastAsia="zh-CN"/>
        </w:rPr>
        <w:fldChar w:fldCharType="end"/>
      </w:r>
      <w:r w:rsidRPr="008A1433">
        <w:rPr>
          <w:rFonts w:eastAsia="SimSun"/>
          <w:szCs w:val="20"/>
          <w:lang w:eastAsia="zh-CN"/>
        </w:rPr>
        <w:t xml:space="preserve">, the concurrently supported user can be calculated. Meanwhile, the required router buffer size can be calculated using eq.4. As shown in </w:t>
      </w:r>
      <w:r w:rsidRPr="008A1433">
        <w:rPr>
          <w:rFonts w:eastAsia="SimSun"/>
          <w:szCs w:val="20"/>
          <w:lang w:eastAsia="zh-CN"/>
        </w:rPr>
        <w:fldChar w:fldCharType="begin"/>
      </w:r>
      <w:r w:rsidRPr="008A1433">
        <w:rPr>
          <w:rFonts w:eastAsia="SimSun"/>
          <w:szCs w:val="20"/>
          <w:lang w:eastAsia="zh-CN"/>
        </w:rPr>
        <w:instrText xml:space="preserve"> REF _Ref38462774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71</w:t>
      </w:r>
      <w:r w:rsidRPr="008A1433">
        <w:rPr>
          <w:rFonts w:eastAsia="SimSun"/>
          <w:szCs w:val="20"/>
          <w:lang w:eastAsia="zh-CN"/>
        </w:rPr>
        <w:fldChar w:fldCharType="end"/>
      </w:r>
      <w:r w:rsidRPr="008A1433">
        <w:rPr>
          <w:rFonts w:eastAsia="SimSun"/>
          <w:szCs w:val="20"/>
          <w:lang w:eastAsia="zh-CN"/>
        </w:rPr>
        <w:t>, in order to support HD video streaming, the router only consumes 31MB buffer. For B</w:t>
      </w:r>
      <w:r w:rsidRPr="008A1433">
        <w:rPr>
          <w:rFonts w:eastAsia="SimSun" w:hint="eastAsia"/>
          <w:szCs w:val="20"/>
          <w:lang w:eastAsia="zh-CN"/>
        </w:rPr>
        <w:t>a</w:t>
      </w:r>
      <w:r w:rsidRPr="008A1433">
        <w:rPr>
          <w:rFonts w:eastAsia="SimSun"/>
          <w:szCs w:val="20"/>
          <w:lang w:eastAsia="zh-CN"/>
        </w:rPr>
        <w:t>sic VR, 88MB router buffer is needed. As the bandwidth increases per application, the concurrent supported user number decreases. For good VR, ideal VR and extreme VR, the buffer requirement is 143MB, 750MB and 1.541GB. For the hologram, an astonishing 17.17GB router buffer is needed. According to [6], the practical NP cache size should below 256MB. In this case, the current NP technology can only support up-to good VR application.</w:t>
      </w:r>
    </w:p>
    <w:p w14:paraId="7E6DDA5E"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In order to decouple the buffer usage from network throughput, a new data forwarding flow control algorithm is needed.  </w:t>
      </w:r>
    </w:p>
    <w:p w14:paraId="575F3B9D"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lastRenderedPageBreak/>
        <w:drawing>
          <wp:inline distT="0" distB="0" distL="0" distR="0" wp14:anchorId="7FB2523E" wp14:editId="770A0A4F">
            <wp:extent cx="5320800" cy="3387600"/>
            <wp:effectExtent l="0" t="0" r="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20800" cy="3387600"/>
                    </a:xfrm>
                    <a:prstGeom prst="rect">
                      <a:avLst/>
                    </a:prstGeom>
                  </pic:spPr>
                </pic:pic>
              </a:graphicData>
            </a:graphic>
          </wp:inline>
        </w:drawing>
      </w:r>
    </w:p>
    <w:p w14:paraId="7B7ECC6D"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49" w:name="_Ref38462774"/>
      <w:bookmarkStart w:id="450" w:name="_Toc3985403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67</w:t>
      </w:r>
      <w:r w:rsidRPr="008A1433">
        <w:rPr>
          <w:rFonts w:eastAsia="Times New Roman"/>
          <w:b/>
          <w:bCs/>
          <w:lang w:val="en-US" w:eastAsia="en-US"/>
        </w:rPr>
        <w:fldChar w:fldCharType="end"/>
      </w:r>
      <w:bookmarkEnd w:id="449"/>
      <w:r w:rsidRPr="008A1433">
        <w:rPr>
          <w:rFonts w:eastAsia="Times New Roman"/>
          <w:b/>
          <w:bCs/>
          <w:lang w:val="en-US" w:eastAsia="en-US"/>
        </w:rPr>
        <w:t>- Buffer requirement of different applications.</w:t>
      </w:r>
      <w:bookmarkEnd w:id="450"/>
    </w:p>
    <w:p w14:paraId="4A755BFF" w14:textId="48C50EF5"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szCs w:val="20"/>
          <w:lang w:eastAsia="en-US"/>
        </w:rPr>
      </w:pPr>
      <w:bookmarkStart w:id="451" w:name="_Ref36628353"/>
      <w:bookmarkStart w:id="452" w:name="_Toc37365649"/>
      <w:bookmarkStart w:id="453" w:name="_Toc39853940"/>
      <w:r>
        <w:rPr>
          <w:rFonts w:eastAsia="SimSun"/>
          <w:b/>
          <w:szCs w:val="20"/>
          <w:lang w:eastAsia="en-US"/>
        </w:rPr>
        <w:t>9</w:t>
      </w:r>
      <w:r w:rsidR="00955B54">
        <w:rPr>
          <w:rFonts w:eastAsia="SimSun"/>
          <w:b/>
          <w:szCs w:val="20"/>
          <w:lang w:eastAsia="en-US"/>
        </w:rPr>
        <w:t>.3</w:t>
      </w:r>
      <w:r w:rsidR="00955B54">
        <w:rPr>
          <w:rFonts w:eastAsia="SimSun"/>
          <w:b/>
          <w:szCs w:val="20"/>
          <w:lang w:eastAsia="en-US"/>
        </w:rPr>
        <w:tab/>
      </w:r>
      <w:r w:rsidR="008A1433" w:rsidRPr="008A1433">
        <w:rPr>
          <w:rFonts w:eastAsia="SimSun"/>
          <w:b/>
          <w:szCs w:val="20"/>
          <w:lang w:eastAsia="en-US"/>
        </w:rPr>
        <w:t>Burst forwarding architecture design</w:t>
      </w:r>
      <w:bookmarkEnd w:id="451"/>
      <w:bookmarkEnd w:id="452"/>
      <w:bookmarkEnd w:id="453"/>
    </w:p>
    <w:p w14:paraId="13571CC8"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The current network architecture is originally designed for packet-oriented data forwarding. Numerous efforts </w:t>
      </w:r>
      <w:proofErr w:type="gramStart"/>
      <w:r w:rsidRPr="008A1433">
        <w:rPr>
          <w:rFonts w:eastAsia="SimSun"/>
          <w:szCs w:val="20"/>
          <w:lang w:eastAsia="zh-CN"/>
        </w:rPr>
        <w:t>has</w:t>
      </w:r>
      <w:proofErr w:type="gramEnd"/>
      <w:r w:rsidRPr="008A1433">
        <w:rPr>
          <w:rFonts w:eastAsia="SimSun"/>
          <w:szCs w:val="20"/>
          <w:lang w:eastAsia="zh-CN"/>
        </w:rPr>
        <w:t xml:space="preserve"> been done to smooth the data transmission, evenly share the congestion link bandwidth and predict the available bandwidth and RTT. Uncoordinated burst transmission could cause severe </w:t>
      </w:r>
      <w:proofErr w:type="spellStart"/>
      <w:r w:rsidRPr="008A1433">
        <w:rPr>
          <w:rFonts w:eastAsia="SimSun"/>
          <w:szCs w:val="20"/>
          <w:lang w:eastAsia="zh-CN"/>
        </w:rPr>
        <w:t>incast</w:t>
      </w:r>
      <w:proofErr w:type="spellEnd"/>
      <w:r w:rsidRPr="008A1433">
        <w:rPr>
          <w:rFonts w:eastAsia="SimSun"/>
          <w:szCs w:val="20"/>
          <w:lang w:eastAsia="zh-CN"/>
        </w:rPr>
        <w:t xml:space="preserve"> problem in the current network architecture and therefore reduce network performance. However, the concept of burst forwarding network is different from the mindset of the traditional data forwarding. Instead of evenly share the bandwidth, each burst transmission occupies all whole bandwidth of the link for a short period. The network should guarantee that the burst is sent to the destination without any congestion. This chapter describes the burst forwarding network architecture design in detail. </w:t>
      </w:r>
    </w:p>
    <w:p w14:paraId="0FF7E1A7"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zh-CN"/>
        </w:rPr>
        <w:t xml:space="preserve">The burst forwarding network requires the collaboration between the network side and the host side. Both sides work together to provide a burst forwarding service infrastructure. This chapter begins with the general description of the burst forwarding network architecture. The network creates virtual channels for each burst transmission to guarantee cut-through forwarding. Secondly, the data plan design is presented. When being forwarded, a </w:t>
      </w:r>
      <w:r w:rsidRPr="008A1433">
        <w:rPr>
          <w:rFonts w:eastAsia="SimSun" w:hint="eastAsia"/>
          <w:szCs w:val="20"/>
          <w:lang w:eastAsia="zh-CN"/>
        </w:rPr>
        <w:t>bu</w:t>
      </w:r>
      <w:r w:rsidRPr="008A1433">
        <w:rPr>
          <w:rFonts w:eastAsia="SimSun"/>
          <w:szCs w:val="20"/>
          <w:lang w:eastAsia="zh-CN"/>
        </w:rPr>
        <w:t xml:space="preserve">rst is split into multiple small data chunks, aka </w:t>
      </w:r>
      <w:proofErr w:type="spellStart"/>
      <w:r w:rsidRPr="008A1433">
        <w:rPr>
          <w:rFonts w:eastAsia="SimSun"/>
          <w:szCs w:val="20"/>
          <w:lang w:eastAsia="zh-CN"/>
        </w:rPr>
        <w:t>burstlet</w:t>
      </w:r>
      <w:proofErr w:type="spellEnd"/>
      <w:r w:rsidRPr="008A1433">
        <w:rPr>
          <w:rFonts w:eastAsia="SimSun"/>
          <w:szCs w:val="20"/>
          <w:lang w:eastAsia="zh-CN"/>
        </w:rPr>
        <w:t xml:space="preserve">. On-demand local forwarding table entries are created for </w:t>
      </w:r>
      <w:proofErr w:type="spellStart"/>
      <w:r w:rsidRPr="008A1433">
        <w:rPr>
          <w:rFonts w:eastAsia="SimSun"/>
          <w:szCs w:val="20"/>
          <w:lang w:eastAsia="zh-CN"/>
        </w:rPr>
        <w:t>burstlet</w:t>
      </w:r>
      <w:proofErr w:type="spellEnd"/>
      <w:r w:rsidRPr="008A1433">
        <w:rPr>
          <w:rFonts w:eastAsia="SimSun"/>
          <w:szCs w:val="20"/>
          <w:lang w:eastAsia="zh-CN"/>
        </w:rPr>
        <w:t xml:space="preserve"> forwarding. The forwarding entry are deleted once the burst is successfully transmitted. Thirdly, the host architecture consideration is described. A new data interface is proposed for burst data sending. Moreover, the host also collaborate with the burst grant send algorithm. It blocks the application data transmission until the network is free. Finally, the burst grant send algorithm requirement for burst forwarding is presented. The goal of this algorithm is to guarantee that the burst transmission is congestion free and consumes limited router buffer. </w:t>
      </w:r>
    </w:p>
    <w:p w14:paraId="3398719A" w14:textId="69402B42"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54" w:name="_Toc37365650"/>
      <w:bookmarkStart w:id="455" w:name="_Toc39853941"/>
      <w:r>
        <w:rPr>
          <w:rFonts w:eastAsia="SimSun"/>
          <w:b/>
          <w:szCs w:val="20"/>
          <w:lang w:eastAsia="en-US"/>
        </w:rPr>
        <w:t>9</w:t>
      </w:r>
      <w:r w:rsidR="001F2CDE">
        <w:rPr>
          <w:rFonts w:eastAsia="SimSun"/>
          <w:b/>
          <w:szCs w:val="20"/>
          <w:lang w:eastAsia="en-US"/>
        </w:rPr>
        <w:t>.3.1</w:t>
      </w:r>
      <w:r w:rsidR="001F2CDE">
        <w:rPr>
          <w:rFonts w:eastAsia="SimSun"/>
          <w:b/>
          <w:szCs w:val="20"/>
          <w:lang w:eastAsia="en-US"/>
        </w:rPr>
        <w:tab/>
      </w:r>
      <w:r w:rsidR="008A1433" w:rsidRPr="008A1433">
        <w:rPr>
          <w:rFonts w:eastAsia="SimSun"/>
          <w:b/>
          <w:szCs w:val="20"/>
          <w:lang w:eastAsia="en-US"/>
        </w:rPr>
        <w:t>Architecture overview</w:t>
      </w:r>
      <w:bookmarkEnd w:id="454"/>
      <w:bookmarkEnd w:id="455"/>
    </w:p>
    <w:p w14:paraId="7A4AE1AE"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The store and forward mechanism </w:t>
      </w:r>
      <w:proofErr w:type="gramStart"/>
      <w:r w:rsidRPr="008A1433">
        <w:rPr>
          <w:rFonts w:eastAsia="SimSun"/>
          <w:szCs w:val="20"/>
          <w:lang w:eastAsia="en-US"/>
        </w:rPr>
        <w:t>requires</w:t>
      </w:r>
      <w:proofErr w:type="gramEnd"/>
      <w:r w:rsidRPr="008A1433">
        <w:rPr>
          <w:rFonts w:eastAsia="SimSun"/>
          <w:szCs w:val="20"/>
          <w:lang w:eastAsia="en-US"/>
        </w:rPr>
        <w:t xml:space="preserve"> the router to buffer the entire packet before forwarded to the next hop. In the burst forwarding network, a burst can be 10x MB or even 100x MB in size. Store and forward bursts </w:t>
      </w:r>
      <w:proofErr w:type="gramStart"/>
      <w:r w:rsidRPr="008A1433">
        <w:rPr>
          <w:rFonts w:eastAsia="SimSun"/>
          <w:szCs w:val="20"/>
          <w:lang w:eastAsia="en-US"/>
        </w:rPr>
        <w:t>consumes</w:t>
      </w:r>
      <w:proofErr w:type="gramEnd"/>
      <w:r w:rsidRPr="008A1433">
        <w:rPr>
          <w:rFonts w:eastAsia="SimSun"/>
          <w:szCs w:val="20"/>
          <w:lang w:eastAsia="en-US"/>
        </w:rPr>
        <w:t xml:space="preserve"> huge amount of router buffer. An alternative method is the cut through forwarding. The cut through method starts forwarding a packet after the address fields were received. It is a good candidate for burst forwarding since it requires minimum router buffer. However, the limitation of cut through forwarding is that it requires the same link speed end to end. Burst forwarding leverages virtual channel technology to create path with same link speed on demand. </w:t>
      </w:r>
      <w:r w:rsidRPr="008A1433">
        <w:rPr>
          <w:rFonts w:eastAsia="SimSun"/>
          <w:szCs w:val="20"/>
          <w:lang w:eastAsia="en-US"/>
        </w:rPr>
        <w:fldChar w:fldCharType="begin"/>
      </w:r>
      <w:r w:rsidRPr="008A1433">
        <w:rPr>
          <w:rFonts w:eastAsia="SimSun"/>
          <w:szCs w:val="20"/>
          <w:lang w:eastAsia="en-US"/>
        </w:rPr>
        <w:instrText xml:space="preserve"> REF _Ref38464088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72</w:t>
      </w:r>
      <w:r w:rsidRPr="008A1433">
        <w:rPr>
          <w:rFonts w:eastAsia="SimSun"/>
          <w:szCs w:val="20"/>
          <w:lang w:eastAsia="en-US"/>
        </w:rPr>
        <w:fldChar w:fldCharType="end"/>
      </w:r>
      <w:r w:rsidRPr="008A1433">
        <w:rPr>
          <w:rFonts w:eastAsia="SimSun"/>
          <w:szCs w:val="20"/>
          <w:lang w:eastAsia="en-US"/>
        </w:rPr>
        <w:t xml:space="preserve"> shows a sample burst forwarding network architecture.</w:t>
      </w:r>
    </w:p>
    <w:p w14:paraId="25C0CE04" w14:textId="77777777" w:rsidR="008A1433" w:rsidRPr="008A1433" w:rsidRDefault="008A1433" w:rsidP="008A1433">
      <w:pPr>
        <w:keepNext/>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lastRenderedPageBreak/>
        <mc:AlternateContent>
          <mc:Choice Requires="wpc">
            <w:drawing>
              <wp:inline distT="0" distB="0" distL="0" distR="0" wp14:anchorId="573A6738" wp14:editId="7696A62F">
                <wp:extent cx="6100876" cy="1367790"/>
                <wp:effectExtent l="0" t="0" r="0" b="381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图片 161"/>
                          <pic:cNvPicPr>
                            <a:picLocks noChangeAspect="1"/>
                          </pic:cNvPicPr>
                        </pic:nvPicPr>
                        <pic:blipFill>
                          <a:blip r:embed="rId108"/>
                          <a:stretch>
                            <a:fillRect/>
                          </a:stretch>
                        </pic:blipFill>
                        <pic:spPr>
                          <a:xfrm>
                            <a:off x="395021" y="29261"/>
                            <a:ext cx="5486400" cy="1295664"/>
                          </a:xfrm>
                          <a:prstGeom prst="rect">
                            <a:avLst/>
                          </a:prstGeom>
                        </pic:spPr>
                      </pic:pic>
                    </wpc:wpc>
                  </a:graphicData>
                </a:graphic>
              </wp:inline>
            </w:drawing>
          </mc:Choice>
          <mc:Fallback>
            <w:pict>
              <v:group w14:anchorId="6AE09E98" id="画布 82" o:spid="_x0000_s1026" editas="canvas" style="width:480.4pt;height:107.7pt;mso-position-horizontal-relative:char;mso-position-vertical-relative:line" coordsize="6100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">
                <v:shape id="_x0000_s1027" type="#_x0000_t75" style="position:absolute;width:61004;height:13677;visibility:visible;mso-wrap-style:square">
                  <v:fill o:detectmouseclick="t"/>
                  <v:path o:connecttype="none"/>
                </v:shape>
                <v:shape id="图片 161" o:spid="_x0000_s1028" type="#_x0000_t75" style="position:absolute;left:3950;top:292;width:54864;height:1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wJ5XBAAAA3AAAAA8AAABkcnMvZG93bnJldi54bWxET9uKwjAQfRf8hzCCb5q6D7pUY6nCwoLg&#10;bfcDhmZsi82kJFlb/XojCPs2h3OdVdabRtzI+dqygtk0AUFcWF1zqeD352vyCcIHZI2NZVJwJw/Z&#10;ejhYYaptxye6nUMpYgj7FBVUIbSplL6oyKCf2pY4chfrDIYIXSm1wy6Gm0Z+JMlcGqw5NlTY0rai&#10;4nr+MwpcnjyOdWfbcnHq9P5QuM1us1NqPOrzJYhAffgXv93fOs6fz+D1TLxAr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wJ5XBAAAA3AAAAA8AAAAAAAAAAAAAAAAAnwIA&#10;AGRycy9kb3ducmV2LnhtbFBLBQYAAAAABAAEAPcAAACNAwAAAAA=&#10;">
                  <v:imagedata r:id="rId109" o:title=""/>
                  <v:path arrowok="t"/>
                </v:shape>
                <w10:anchorlock/>
              </v:group>
            </w:pict>
          </mc:Fallback>
        </mc:AlternateContent>
      </w:r>
    </w:p>
    <w:p w14:paraId="70AC4864"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56" w:name="_Ref38464088"/>
      <w:bookmarkStart w:id="457" w:name="_Toc39854035"/>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68</w:t>
      </w:r>
      <w:r w:rsidRPr="008A1433">
        <w:rPr>
          <w:rFonts w:eastAsia="Times New Roman"/>
          <w:b/>
          <w:bCs/>
          <w:lang w:val="en-US" w:eastAsia="en-US"/>
        </w:rPr>
        <w:fldChar w:fldCharType="end"/>
      </w:r>
      <w:bookmarkEnd w:id="456"/>
      <w:r w:rsidRPr="008A1433">
        <w:rPr>
          <w:rFonts w:eastAsia="Times New Roman"/>
          <w:b/>
          <w:bCs/>
          <w:lang w:val="en-US" w:eastAsia="en-US"/>
        </w:rPr>
        <w:t>- Burst forwarding network architecture</w:t>
      </w:r>
      <w:bookmarkEnd w:id="457"/>
      <w:r w:rsidRPr="008A1433">
        <w:rPr>
          <w:rFonts w:eastAsia="Times New Roman"/>
          <w:b/>
          <w:bCs/>
          <w:lang w:val="en-US" w:eastAsia="en-US"/>
        </w:rPr>
        <w:t xml:space="preserve"> </w:t>
      </w:r>
    </w:p>
    <w:p w14:paraId="1C621579"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_Ref38464088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72</w:t>
      </w:r>
      <w:r w:rsidRPr="008A1433">
        <w:rPr>
          <w:rFonts w:eastAsia="SimSun"/>
          <w:szCs w:val="20"/>
          <w:lang w:eastAsia="en-US"/>
        </w:rPr>
        <w:fldChar w:fldCharType="end"/>
      </w:r>
      <w:r w:rsidRPr="008A1433">
        <w:rPr>
          <w:rFonts w:eastAsia="SimSun"/>
          <w:szCs w:val="20"/>
          <w:lang w:eastAsia="en-US"/>
        </w:rPr>
        <w:t xml:space="preserve">, three data sources access the network via 10Gbps link. </w:t>
      </w:r>
      <w:r w:rsidRPr="008A1433">
        <w:rPr>
          <w:rFonts w:eastAsia="SimSun" w:hint="eastAsia"/>
          <w:szCs w:val="20"/>
          <w:lang w:eastAsia="zh-CN"/>
        </w:rPr>
        <w:t>The</w:t>
      </w:r>
      <w:r w:rsidRPr="008A1433">
        <w:rPr>
          <w:rFonts w:eastAsia="SimSun"/>
          <w:szCs w:val="20"/>
          <w:lang w:eastAsia="zh-CN"/>
        </w:rPr>
        <w:t xml:space="preserve"> access router </w:t>
      </w:r>
      <w:proofErr w:type="gramStart"/>
      <w:r w:rsidRPr="008A1433">
        <w:rPr>
          <w:rFonts w:eastAsia="SimSun"/>
          <w:szCs w:val="20"/>
          <w:lang w:eastAsia="zh-CN"/>
        </w:rPr>
        <w:t>connect</w:t>
      </w:r>
      <w:proofErr w:type="gramEnd"/>
      <w:r w:rsidRPr="008A1433">
        <w:rPr>
          <w:rFonts w:eastAsia="SimSun"/>
          <w:szCs w:val="20"/>
          <w:lang w:eastAsia="zh-CN"/>
        </w:rPr>
        <w:t xml:space="preserve"> to the cloud via 20Gbps links. In this case, the 20Gbps link is divided into two 10Gbps virtual links. The links can be concurrently used by any two data sources. If all the three data sources want to send burst at the same time, one of them has to be blocked until the previous transmission finishes. By doing this, the burst forwarding network guarantees that the burst can be forwarded in the path using cut through. The data can be received by the destination as fast as possible.</w:t>
      </w:r>
    </w:p>
    <w:p w14:paraId="79DE8138" w14:textId="6C5DFB6C"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58" w:name="_Toc37365651"/>
      <w:bookmarkStart w:id="459" w:name="_Toc39853942"/>
      <w:r>
        <w:rPr>
          <w:rFonts w:eastAsia="SimSun"/>
          <w:b/>
          <w:szCs w:val="20"/>
          <w:lang w:eastAsia="en-US"/>
        </w:rPr>
        <w:t>9</w:t>
      </w:r>
      <w:r w:rsidR="001F2CDE">
        <w:rPr>
          <w:rFonts w:eastAsia="SimSun"/>
          <w:b/>
          <w:szCs w:val="20"/>
          <w:lang w:eastAsia="en-US"/>
        </w:rPr>
        <w:t>.3.2</w:t>
      </w:r>
      <w:r w:rsidR="001F2CDE">
        <w:rPr>
          <w:rFonts w:eastAsia="SimSun"/>
          <w:b/>
          <w:szCs w:val="20"/>
          <w:lang w:eastAsia="en-US"/>
        </w:rPr>
        <w:tab/>
      </w:r>
      <w:r w:rsidR="008A1433" w:rsidRPr="008A1433">
        <w:rPr>
          <w:rFonts w:eastAsia="SimSun"/>
          <w:b/>
          <w:szCs w:val="20"/>
          <w:lang w:eastAsia="en-US"/>
        </w:rPr>
        <w:t>Network data plan design</w:t>
      </w:r>
      <w:bookmarkEnd w:id="458"/>
      <w:bookmarkEnd w:id="459"/>
    </w:p>
    <w:p w14:paraId="68103F5F"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Forwarding a burst in a </w:t>
      </w:r>
      <w:proofErr w:type="gramStart"/>
      <w:r w:rsidRPr="008A1433">
        <w:rPr>
          <w:rFonts w:eastAsia="SimSun"/>
          <w:szCs w:val="20"/>
          <w:lang w:eastAsia="en-US"/>
        </w:rPr>
        <w:t>packet oriented</w:t>
      </w:r>
      <w:proofErr w:type="gramEnd"/>
      <w:r w:rsidRPr="008A1433">
        <w:rPr>
          <w:rFonts w:eastAsia="SimSun"/>
          <w:szCs w:val="20"/>
          <w:lang w:eastAsia="en-US"/>
        </w:rPr>
        <w:t xml:space="preserve"> network has many challenges. One obvious problem is the head of line (HOL) blocking. High priority packets can be blocked by the </w:t>
      </w:r>
      <w:proofErr w:type="gramStart"/>
      <w:r w:rsidRPr="008A1433">
        <w:rPr>
          <w:rFonts w:eastAsia="SimSun"/>
          <w:szCs w:val="20"/>
          <w:lang w:eastAsia="en-US"/>
        </w:rPr>
        <w:t>long lasting</w:t>
      </w:r>
      <w:proofErr w:type="gramEnd"/>
      <w:r w:rsidRPr="008A1433">
        <w:rPr>
          <w:rFonts w:eastAsia="SimSun"/>
          <w:szCs w:val="20"/>
          <w:lang w:eastAsia="en-US"/>
        </w:rPr>
        <w:t xml:space="preserve"> burst transmission. In the worst case, a small packet could be blocked by the burst twice inside a switch. As shown in </w:t>
      </w:r>
      <w:r w:rsidRPr="008A1433">
        <w:rPr>
          <w:rFonts w:eastAsia="SimSun"/>
          <w:szCs w:val="20"/>
          <w:lang w:eastAsia="en-US"/>
        </w:rPr>
        <w:fldChar w:fldCharType="begin"/>
      </w:r>
      <w:r w:rsidRPr="008A1433">
        <w:rPr>
          <w:rFonts w:eastAsia="SimSun"/>
          <w:szCs w:val="20"/>
          <w:lang w:eastAsia="en-US"/>
        </w:rPr>
        <w:instrText xml:space="preserve"> REF _Ref38464223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73</w:t>
      </w:r>
      <w:r w:rsidRPr="008A1433">
        <w:rPr>
          <w:rFonts w:eastAsia="SimSun"/>
          <w:szCs w:val="20"/>
          <w:lang w:eastAsia="en-US"/>
        </w:rPr>
        <w:fldChar w:fldCharType="end"/>
      </w:r>
      <w:r w:rsidRPr="008A1433">
        <w:rPr>
          <w:rFonts w:eastAsia="SimSun"/>
          <w:szCs w:val="20"/>
          <w:lang w:eastAsia="en-US"/>
        </w:rPr>
        <w:t xml:space="preserve">, if a small packet and a burst are received from two different ingress ports almost at the same time, the small packet could be block by the burst before sent to the packet forwarding engine (PFE) for further processing. Moreover, if the two packets </w:t>
      </w:r>
      <w:proofErr w:type="gramStart"/>
      <w:r w:rsidRPr="008A1433">
        <w:rPr>
          <w:rFonts w:eastAsia="SimSun"/>
          <w:szCs w:val="20"/>
          <w:lang w:eastAsia="en-US"/>
        </w:rPr>
        <w:t>happens</w:t>
      </w:r>
      <w:proofErr w:type="gramEnd"/>
      <w:r w:rsidRPr="008A1433">
        <w:rPr>
          <w:rFonts w:eastAsia="SimSun"/>
          <w:szCs w:val="20"/>
          <w:lang w:eastAsia="en-US"/>
        </w:rPr>
        <w:t xml:space="preserve"> to be scheduled to the same egress port, the burst could block the small packet one more time. This problem could increase the service jitter and reduce the network determinacy.</w:t>
      </w:r>
    </w:p>
    <w:p w14:paraId="525C0D6E"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0C7246EC" wp14:editId="17178A4D">
            <wp:extent cx="5281574" cy="1253134"/>
            <wp:effectExtent l="0" t="0" r="0" b="4445"/>
            <wp:docPr id="86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09397" cy="1259735"/>
                    </a:xfrm>
                    <a:prstGeom prst="rect">
                      <a:avLst/>
                    </a:prstGeom>
                  </pic:spPr>
                </pic:pic>
              </a:graphicData>
            </a:graphic>
          </wp:inline>
        </w:drawing>
      </w:r>
    </w:p>
    <w:p w14:paraId="307C20B6"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60" w:name="_Ref38464223"/>
      <w:bookmarkStart w:id="461" w:name="_Toc3985403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69</w:t>
      </w:r>
      <w:r w:rsidRPr="008A1433">
        <w:rPr>
          <w:rFonts w:eastAsia="Times New Roman"/>
          <w:b/>
          <w:bCs/>
          <w:lang w:val="en-US" w:eastAsia="en-US"/>
        </w:rPr>
        <w:fldChar w:fldCharType="end"/>
      </w:r>
      <w:bookmarkEnd w:id="460"/>
      <w:r w:rsidRPr="008A1433">
        <w:rPr>
          <w:rFonts w:eastAsia="Times New Roman"/>
          <w:b/>
          <w:bCs/>
          <w:lang w:val="en-US" w:eastAsia="en-US"/>
        </w:rPr>
        <w:t>- HOL problem of router forwarding a non-</w:t>
      </w:r>
      <w:proofErr w:type="spellStart"/>
      <w:r w:rsidRPr="008A1433">
        <w:rPr>
          <w:rFonts w:eastAsia="Times New Roman"/>
          <w:b/>
          <w:bCs/>
          <w:lang w:val="en-US" w:eastAsia="en-US"/>
        </w:rPr>
        <w:t>splittable</w:t>
      </w:r>
      <w:proofErr w:type="spellEnd"/>
      <w:r w:rsidRPr="008A1433">
        <w:rPr>
          <w:rFonts w:eastAsia="Times New Roman"/>
          <w:b/>
          <w:bCs/>
          <w:lang w:val="en-US" w:eastAsia="en-US"/>
        </w:rPr>
        <w:t xml:space="preserve"> burst</w:t>
      </w:r>
      <w:bookmarkEnd w:id="461"/>
    </w:p>
    <w:p w14:paraId="24FFA13D" w14:textId="77777777" w:rsidR="008A1433" w:rsidRPr="008A1433" w:rsidRDefault="008A1433" w:rsidP="008A1433">
      <w:pPr>
        <w:overflowPunct w:val="0"/>
        <w:autoSpaceDE w:val="0"/>
        <w:autoSpaceDN w:val="0"/>
        <w:adjustRightInd w:val="0"/>
        <w:jc w:val="both"/>
        <w:textAlignment w:val="baseline"/>
        <w:rPr>
          <w:rFonts w:eastAsia="SimSun"/>
          <w:szCs w:val="20"/>
          <w:lang w:val="en-US" w:eastAsia="en-US"/>
        </w:rPr>
      </w:pPr>
      <w:r w:rsidRPr="008A1433">
        <w:rPr>
          <w:rFonts w:eastAsia="SimSun"/>
          <w:szCs w:val="20"/>
          <w:lang w:val="en-US" w:eastAsia="en-US"/>
        </w:rPr>
        <w:t>As another practical problem, forwarding a burst also increases the switch QoS scheduling interval. It reduces the shaping effect from the switch traffic management system. For the switch traffic management, the minimum scheduling interval should be longer than the transmitting period of the biggest frame. Since a burst takes longer transmission time, it prolongs the scheduling interval of the router traffic management. For short frames, the shaping effect of traffic management is decreased by using long scheduling interval. If too many short frames are scheduled in the same interval, it could form a microburst.</w:t>
      </w:r>
    </w:p>
    <w:p w14:paraId="7DD960B2" w14:textId="77777777" w:rsidR="008A1433" w:rsidRPr="008A1433" w:rsidRDefault="008A1433" w:rsidP="008A1433">
      <w:pPr>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drawing>
          <wp:inline distT="0" distB="0" distL="0" distR="0" wp14:anchorId="7D217925" wp14:editId="08318418">
            <wp:extent cx="6120765" cy="645160"/>
            <wp:effectExtent l="0" t="0" r="0" b="2540"/>
            <wp:docPr id="869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645160"/>
                    </a:xfrm>
                    <a:prstGeom prst="rect">
                      <a:avLst/>
                    </a:prstGeom>
                  </pic:spPr>
                </pic:pic>
              </a:graphicData>
            </a:graphic>
          </wp:inline>
        </w:drawing>
      </w:r>
    </w:p>
    <w:p w14:paraId="175F8E11" w14:textId="77777777" w:rsidR="008A1433" w:rsidRPr="008A1433" w:rsidRDefault="008A1433" w:rsidP="008A1433">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(a) Short interval for small packet scheduling</w:t>
      </w:r>
    </w:p>
    <w:p w14:paraId="47D9F053" w14:textId="77777777" w:rsidR="008A1433" w:rsidRPr="008A1433" w:rsidRDefault="008A1433" w:rsidP="008A1433">
      <w:pPr>
        <w:keepNext/>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drawing>
          <wp:inline distT="0" distB="0" distL="0" distR="0" wp14:anchorId="6EA545BD" wp14:editId="55714644">
            <wp:extent cx="6120765" cy="631825"/>
            <wp:effectExtent l="0" t="0" r="0" b="0"/>
            <wp:docPr id="869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631825"/>
                    </a:xfrm>
                    <a:prstGeom prst="rect">
                      <a:avLst/>
                    </a:prstGeom>
                  </pic:spPr>
                </pic:pic>
              </a:graphicData>
            </a:graphic>
          </wp:inline>
        </w:drawing>
      </w:r>
    </w:p>
    <w:p w14:paraId="0EE58B4E" w14:textId="77777777" w:rsidR="008A1433" w:rsidRPr="008A1433" w:rsidRDefault="008A1433" w:rsidP="008A1433">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(b) Long scheduling interval for burst scheduling</w:t>
      </w:r>
    </w:p>
    <w:p w14:paraId="171DD913"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62" w:name="_Toc3985403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70</w:t>
      </w:r>
      <w:r w:rsidRPr="008A1433">
        <w:rPr>
          <w:rFonts w:eastAsia="Times New Roman"/>
          <w:b/>
          <w:bCs/>
          <w:lang w:val="en-US" w:eastAsia="en-US"/>
        </w:rPr>
        <w:fldChar w:fldCharType="end"/>
      </w:r>
      <w:r w:rsidRPr="008A1433">
        <w:rPr>
          <w:rFonts w:eastAsia="Times New Roman"/>
          <w:b/>
          <w:bCs/>
          <w:lang w:val="en-US" w:eastAsia="en-US"/>
        </w:rPr>
        <w:t>- Packet scheduling interval composition between packet and burst</w:t>
      </w:r>
      <w:bookmarkEnd w:id="462"/>
    </w:p>
    <w:p w14:paraId="6F1D680B"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To solve the mentioned problem while largely maintaining the current router architecture, we need to decouple the router basic forwarding unit from IP packet size. This section provides the </w:t>
      </w:r>
      <w:proofErr w:type="gramStart"/>
      <w:r w:rsidRPr="008A1433">
        <w:rPr>
          <w:rFonts w:eastAsia="SimSun"/>
          <w:szCs w:val="20"/>
          <w:lang w:eastAsia="en-US"/>
        </w:rPr>
        <w:t>high level</w:t>
      </w:r>
      <w:proofErr w:type="gramEnd"/>
      <w:r w:rsidRPr="008A1433">
        <w:rPr>
          <w:rFonts w:eastAsia="SimSun"/>
          <w:szCs w:val="20"/>
          <w:lang w:eastAsia="en-US"/>
        </w:rPr>
        <w:t xml:space="preserve"> description of this mechanism. Instead of forwarding the entire burst at once, the burst is further split into smaller data blocks, aka </w:t>
      </w:r>
      <w:proofErr w:type="spellStart"/>
      <w:r w:rsidRPr="008A1433">
        <w:rPr>
          <w:rFonts w:eastAsia="SimSun"/>
          <w:szCs w:val="20"/>
          <w:lang w:eastAsia="en-US"/>
        </w:rPr>
        <w:lastRenderedPageBreak/>
        <w:t>burstlet</w:t>
      </w:r>
      <w:proofErr w:type="spellEnd"/>
      <w:r w:rsidRPr="008A1433">
        <w:rPr>
          <w:rFonts w:eastAsia="SimSun"/>
          <w:szCs w:val="20"/>
          <w:lang w:eastAsia="en-US"/>
        </w:rPr>
        <w:t xml:space="preserve">. The </w:t>
      </w:r>
      <w:proofErr w:type="spellStart"/>
      <w:r w:rsidRPr="008A1433">
        <w:rPr>
          <w:rFonts w:eastAsia="SimSun"/>
          <w:szCs w:val="20"/>
          <w:lang w:eastAsia="en-US"/>
        </w:rPr>
        <w:t>burstlets</w:t>
      </w:r>
      <w:proofErr w:type="spellEnd"/>
      <w:r w:rsidRPr="008A1433">
        <w:rPr>
          <w:rFonts w:eastAsia="SimSun"/>
          <w:szCs w:val="20"/>
          <w:lang w:eastAsia="en-US"/>
        </w:rPr>
        <w:t xml:space="preserve"> are sent in a wormhole-switching-alike mechanism along the virtual channel. In this case, the </w:t>
      </w:r>
      <w:r w:rsidRPr="008A1433">
        <w:rPr>
          <w:rFonts w:eastAsia="SimSun" w:hint="eastAsia"/>
          <w:szCs w:val="20"/>
          <w:lang w:eastAsia="zh-CN"/>
        </w:rPr>
        <w:t>high</w:t>
      </w:r>
      <w:r w:rsidRPr="008A1433">
        <w:rPr>
          <w:rFonts w:eastAsia="SimSun"/>
          <w:szCs w:val="20"/>
          <w:lang w:eastAsia="zh-CN"/>
        </w:rPr>
        <w:t xml:space="preserve"> priority small </w:t>
      </w:r>
      <w:r w:rsidRPr="008A1433">
        <w:rPr>
          <w:rFonts w:eastAsia="SimSun"/>
          <w:szCs w:val="20"/>
          <w:lang w:eastAsia="en-US"/>
        </w:rPr>
        <w:t xml:space="preserve">packet transmission only needs to wait for a </w:t>
      </w:r>
      <w:proofErr w:type="spellStart"/>
      <w:r w:rsidRPr="008A1433">
        <w:rPr>
          <w:rFonts w:eastAsia="SimSun"/>
          <w:szCs w:val="20"/>
          <w:lang w:eastAsia="en-US"/>
        </w:rPr>
        <w:t>burstlet</w:t>
      </w:r>
      <w:proofErr w:type="spellEnd"/>
      <w:r w:rsidRPr="008A1433">
        <w:rPr>
          <w:rFonts w:eastAsia="SimSun"/>
          <w:szCs w:val="20"/>
          <w:lang w:eastAsia="en-US"/>
        </w:rPr>
        <w:t xml:space="preserve"> instead of the entire burst. It also </w:t>
      </w:r>
      <w:proofErr w:type="gramStart"/>
      <w:r w:rsidRPr="008A1433">
        <w:rPr>
          <w:rFonts w:eastAsia="SimSun"/>
          <w:szCs w:val="20"/>
          <w:lang w:eastAsia="en-US"/>
        </w:rPr>
        <w:t>improve</w:t>
      </w:r>
      <w:proofErr w:type="gramEnd"/>
      <w:r w:rsidRPr="008A1433">
        <w:rPr>
          <w:rFonts w:eastAsia="SimSun"/>
          <w:szCs w:val="20"/>
          <w:lang w:eastAsia="en-US"/>
        </w:rPr>
        <w:t xml:space="preserve"> the accuracy of QoS since </w:t>
      </w:r>
      <w:proofErr w:type="spellStart"/>
      <w:r w:rsidRPr="008A1433">
        <w:rPr>
          <w:rFonts w:eastAsia="SimSun"/>
          <w:szCs w:val="20"/>
          <w:lang w:eastAsia="en-US"/>
        </w:rPr>
        <w:t>burstlet</w:t>
      </w:r>
      <w:proofErr w:type="spellEnd"/>
      <w:r w:rsidRPr="008A1433">
        <w:rPr>
          <w:rFonts w:eastAsia="SimSun"/>
          <w:szCs w:val="20"/>
          <w:lang w:eastAsia="en-US"/>
        </w:rPr>
        <w:t xml:space="preserve"> level scheduling providing finer granularity.  </w:t>
      </w:r>
    </w:p>
    <w:p w14:paraId="562D6C66" w14:textId="025E3365"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63" w:name="_Toc37365652"/>
      <w:bookmarkStart w:id="464" w:name="_Toc39853943"/>
      <w:r>
        <w:rPr>
          <w:rFonts w:eastAsia="SimSun"/>
          <w:b/>
          <w:szCs w:val="20"/>
          <w:lang w:eastAsia="en-US"/>
        </w:rPr>
        <w:t>9</w:t>
      </w:r>
      <w:r w:rsidR="001F2CDE">
        <w:rPr>
          <w:rFonts w:eastAsia="SimSun"/>
          <w:b/>
          <w:szCs w:val="20"/>
          <w:lang w:eastAsia="en-US"/>
        </w:rPr>
        <w:t>.3.3</w:t>
      </w:r>
      <w:r w:rsidR="001F2CDE">
        <w:rPr>
          <w:rFonts w:eastAsia="SimSun"/>
          <w:b/>
          <w:szCs w:val="20"/>
          <w:lang w:eastAsia="en-US"/>
        </w:rPr>
        <w:tab/>
      </w:r>
      <w:r w:rsidR="008A1433" w:rsidRPr="008A1433">
        <w:rPr>
          <w:rFonts w:eastAsia="SimSun"/>
          <w:b/>
          <w:szCs w:val="20"/>
          <w:lang w:eastAsia="en-US"/>
        </w:rPr>
        <w:t>Burst data packaging</w:t>
      </w:r>
      <w:bookmarkEnd w:id="463"/>
      <w:bookmarkEnd w:id="464"/>
    </w:p>
    <w:p w14:paraId="27A46F61"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Depends on the data size, a burst is split into head </w:t>
      </w:r>
      <w:proofErr w:type="spellStart"/>
      <w:r w:rsidRPr="008A1433">
        <w:rPr>
          <w:rFonts w:eastAsia="SimSun"/>
          <w:szCs w:val="20"/>
          <w:lang w:eastAsia="en-US"/>
        </w:rPr>
        <w:t>burstlet</w:t>
      </w:r>
      <w:proofErr w:type="spellEnd"/>
      <w:r w:rsidRPr="008A1433">
        <w:rPr>
          <w:rFonts w:eastAsia="SimSun"/>
          <w:szCs w:val="20"/>
          <w:lang w:eastAsia="en-US"/>
        </w:rPr>
        <w:t xml:space="preserve">, one or more body </w:t>
      </w:r>
      <w:proofErr w:type="spellStart"/>
      <w:r w:rsidRPr="008A1433">
        <w:rPr>
          <w:rFonts w:eastAsia="SimSun"/>
          <w:szCs w:val="20"/>
          <w:lang w:eastAsia="en-US"/>
        </w:rPr>
        <w:t>burstlets</w:t>
      </w:r>
      <w:proofErr w:type="spellEnd"/>
      <w:r w:rsidRPr="008A1433">
        <w:rPr>
          <w:rFonts w:eastAsia="SimSun"/>
          <w:szCs w:val="20"/>
          <w:lang w:eastAsia="en-US"/>
        </w:rPr>
        <w:t xml:space="preserve"> and a tail </w:t>
      </w:r>
      <w:proofErr w:type="spellStart"/>
      <w:r w:rsidRPr="008A1433">
        <w:rPr>
          <w:rFonts w:eastAsia="SimSun"/>
          <w:szCs w:val="20"/>
          <w:lang w:eastAsia="en-US"/>
        </w:rPr>
        <w:t>burstlet</w:t>
      </w:r>
      <w:proofErr w:type="spellEnd"/>
      <w:r w:rsidRPr="008A1433">
        <w:rPr>
          <w:rFonts w:eastAsia="SimSun"/>
          <w:szCs w:val="20"/>
          <w:lang w:eastAsia="en-US"/>
        </w:rPr>
        <w:t xml:space="preserve">. As shown in </w:t>
      </w:r>
      <w:r w:rsidRPr="008A1433">
        <w:rPr>
          <w:rFonts w:eastAsia="SimSun"/>
          <w:szCs w:val="20"/>
          <w:lang w:eastAsia="en-US"/>
        </w:rPr>
        <w:fldChar w:fldCharType="begin"/>
      </w:r>
      <w:r w:rsidRPr="008A1433">
        <w:rPr>
          <w:rFonts w:eastAsia="SimSun"/>
          <w:szCs w:val="20"/>
          <w:lang w:eastAsia="en-US"/>
        </w:rPr>
        <w:instrText xml:space="preserve"> REF _Ref38464473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75</w:t>
      </w:r>
      <w:r w:rsidRPr="008A1433">
        <w:rPr>
          <w:rFonts w:eastAsia="SimSun"/>
          <w:szCs w:val="20"/>
          <w:lang w:eastAsia="en-US"/>
        </w:rPr>
        <w:fldChar w:fldCharType="end"/>
      </w:r>
      <w:r w:rsidRPr="008A1433">
        <w:rPr>
          <w:rFonts w:eastAsia="SimSun"/>
          <w:szCs w:val="20"/>
          <w:lang w:eastAsia="en-US"/>
        </w:rPr>
        <w:t xml:space="preserve">, the header </w:t>
      </w:r>
      <w:proofErr w:type="spellStart"/>
      <w:r w:rsidRPr="008A1433">
        <w:rPr>
          <w:rFonts w:eastAsia="SimSun"/>
          <w:szCs w:val="20"/>
          <w:lang w:eastAsia="en-US"/>
        </w:rPr>
        <w:t>burstlet</w:t>
      </w:r>
      <w:proofErr w:type="spellEnd"/>
      <w:r w:rsidRPr="008A1433">
        <w:rPr>
          <w:rFonts w:eastAsia="SimSun"/>
          <w:szCs w:val="20"/>
          <w:lang w:eastAsia="en-US"/>
        </w:rPr>
        <w:t xml:space="preserve"> includes the routing information of the entire burst, e.g., source and destination IP addresses and port numbers. The body </w:t>
      </w:r>
      <w:proofErr w:type="spellStart"/>
      <w:r w:rsidRPr="008A1433">
        <w:rPr>
          <w:rFonts w:eastAsia="SimSun"/>
          <w:szCs w:val="20"/>
          <w:lang w:eastAsia="en-US"/>
        </w:rPr>
        <w:t>burstlet</w:t>
      </w:r>
      <w:proofErr w:type="spellEnd"/>
      <w:r w:rsidRPr="008A1433">
        <w:rPr>
          <w:rFonts w:eastAsia="SimSun"/>
          <w:szCs w:val="20"/>
          <w:lang w:eastAsia="en-US"/>
        </w:rPr>
        <w:t xml:space="preserve"> and the tail </w:t>
      </w:r>
      <w:proofErr w:type="spellStart"/>
      <w:r w:rsidRPr="008A1433">
        <w:rPr>
          <w:rFonts w:eastAsia="SimSun"/>
          <w:szCs w:val="20"/>
          <w:lang w:eastAsia="en-US"/>
        </w:rPr>
        <w:t>burstlet</w:t>
      </w:r>
      <w:proofErr w:type="spellEnd"/>
      <w:r w:rsidRPr="008A1433">
        <w:rPr>
          <w:rFonts w:eastAsia="SimSun"/>
          <w:szCs w:val="20"/>
          <w:lang w:eastAsia="en-US"/>
        </w:rPr>
        <w:t xml:space="preserve"> only contains the data of the burst. The burst ID uniquely identify a burst which links the head </w:t>
      </w:r>
      <w:proofErr w:type="spellStart"/>
      <w:r w:rsidRPr="008A1433">
        <w:rPr>
          <w:rFonts w:eastAsia="SimSun"/>
          <w:szCs w:val="20"/>
          <w:lang w:eastAsia="en-US"/>
        </w:rPr>
        <w:t>burstlet</w:t>
      </w:r>
      <w:proofErr w:type="spellEnd"/>
      <w:r w:rsidRPr="008A1433">
        <w:rPr>
          <w:rFonts w:eastAsia="SimSun"/>
          <w:szCs w:val="20"/>
          <w:lang w:eastAsia="en-US"/>
        </w:rPr>
        <w:t xml:space="preserve"> with the remaining body and tail </w:t>
      </w:r>
      <w:proofErr w:type="spellStart"/>
      <w:r w:rsidRPr="008A1433">
        <w:rPr>
          <w:rFonts w:eastAsia="SimSun"/>
          <w:szCs w:val="20"/>
          <w:lang w:eastAsia="en-US"/>
        </w:rPr>
        <w:t>burstlet</w:t>
      </w:r>
      <w:proofErr w:type="spellEnd"/>
      <w:r w:rsidRPr="008A1433">
        <w:rPr>
          <w:rFonts w:eastAsia="SimSun"/>
          <w:szCs w:val="20"/>
          <w:lang w:eastAsia="en-US"/>
        </w:rPr>
        <w:t xml:space="preserve">. This is especially useful when multiple virtual channels </w:t>
      </w:r>
      <w:proofErr w:type="gramStart"/>
      <w:r w:rsidRPr="008A1433">
        <w:rPr>
          <w:rFonts w:eastAsia="SimSun"/>
          <w:szCs w:val="20"/>
          <w:lang w:eastAsia="en-US"/>
        </w:rPr>
        <w:t>shares</w:t>
      </w:r>
      <w:proofErr w:type="gramEnd"/>
      <w:r w:rsidRPr="008A1433">
        <w:rPr>
          <w:rFonts w:eastAsia="SimSun"/>
          <w:szCs w:val="20"/>
          <w:lang w:eastAsia="en-US"/>
        </w:rPr>
        <w:t xml:space="preserve"> the same physical link where </w:t>
      </w:r>
      <w:proofErr w:type="spellStart"/>
      <w:r w:rsidRPr="008A1433">
        <w:rPr>
          <w:rFonts w:eastAsia="SimSun"/>
          <w:szCs w:val="20"/>
          <w:lang w:eastAsia="en-US"/>
        </w:rPr>
        <w:t>burstlet</w:t>
      </w:r>
      <w:proofErr w:type="spellEnd"/>
      <w:r w:rsidRPr="008A1433">
        <w:rPr>
          <w:rFonts w:eastAsia="SimSun"/>
          <w:szCs w:val="20"/>
          <w:lang w:eastAsia="en-US"/>
        </w:rPr>
        <w:t xml:space="preserve"> from different burst are interleaved. </w:t>
      </w:r>
    </w:p>
    <w:p w14:paraId="6A51AC69"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5A17A0A" wp14:editId="4ED3BB95">
            <wp:extent cx="4320000" cy="2047427"/>
            <wp:effectExtent l="0" t="0" r="4445" b="0"/>
            <wp:docPr id="869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0000" cy="2047427"/>
                    </a:xfrm>
                    <a:prstGeom prst="rect">
                      <a:avLst/>
                    </a:prstGeom>
                  </pic:spPr>
                </pic:pic>
              </a:graphicData>
            </a:graphic>
          </wp:inline>
        </w:drawing>
      </w:r>
    </w:p>
    <w:p w14:paraId="5A501F9F"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65" w:name="_Ref38464473"/>
      <w:bookmarkStart w:id="466" w:name="_Ref37025100"/>
      <w:bookmarkStart w:id="467" w:name="_Toc39854038"/>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71</w:t>
      </w:r>
      <w:r w:rsidRPr="008A1433">
        <w:rPr>
          <w:rFonts w:eastAsia="Times New Roman"/>
          <w:b/>
          <w:bCs/>
          <w:lang w:val="en-US" w:eastAsia="en-US"/>
        </w:rPr>
        <w:fldChar w:fldCharType="end"/>
      </w:r>
      <w:bookmarkEnd w:id="465"/>
      <w:r w:rsidRPr="008A1433">
        <w:rPr>
          <w:rFonts w:eastAsia="Times New Roman"/>
          <w:b/>
          <w:bCs/>
          <w:lang w:val="en-US" w:eastAsia="en-US"/>
        </w:rPr>
        <w:t xml:space="preserve">- A burst consist of head </w:t>
      </w:r>
      <w:proofErr w:type="spellStart"/>
      <w:r w:rsidRPr="008A1433">
        <w:rPr>
          <w:rFonts w:eastAsia="Times New Roman"/>
          <w:b/>
          <w:bCs/>
          <w:lang w:val="en-US" w:eastAsia="en-US"/>
        </w:rPr>
        <w:t>burstlet</w:t>
      </w:r>
      <w:proofErr w:type="spellEnd"/>
      <w:r w:rsidRPr="008A1433">
        <w:rPr>
          <w:rFonts w:eastAsia="Times New Roman"/>
          <w:b/>
          <w:bCs/>
          <w:lang w:val="en-US" w:eastAsia="en-US"/>
        </w:rPr>
        <w:t xml:space="preserve">, body </w:t>
      </w:r>
      <w:proofErr w:type="spellStart"/>
      <w:r w:rsidRPr="008A1433">
        <w:rPr>
          <w:rFonts w:eastAsia="Times New Roman"/>
          <w:b/>
          <w:bCs/>
          <w:lang w:val="en-US" w:eastAsia="en-US"/>
        </w:rPr>
        <w:t>burstlet</w:t>
      </w:r>
      <w:proofErr w:type="spellEnd"/>
      <w:r w:rsidRPr="008A1433">
        <w:rPr>
          <w:rFonts w:eastAsia="Times New Roman"/>
          <w:b/>
          <w:bCs/>
          <w:lang w:val="en-US" w:eastAsia="en-US"/>
        </w:rPr>
        <w:t xml:space="preserve"> and tail </w:t>
      </w:r>
      <w:proofErr w:type="spellStart"/>
      <w:r w:rsidRPr="008A1433">
        <w:rPr>
          <w:rFonts w:eastAsia="Times New Roman"/>
          <w:b/>
          <w:bCs/>
          <w:lang w:val="en-US" w:eastAsia="en-US"/>
        </w:rPr>
        <w:t>burstlet</w:t>
      </w:r>
      <w:bookmarkEnd w:id="466"/>
      <w:bookmarkEnd w:id="467"/>
      <w:proofErr w:type="spellEnd"/>
    </w:p>
    <w:p w14:paraId="4ED9EAAE"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Typically, a </w:t>
      </w:r>
      <w:proofErr w:type="spellStart"/>
      <w:r w:rsidRPr="008A1433">
        <w:rPr>
          <w:rFonts w:eastAsia="SimSun"/>
          <w:szCs w:val="20"/>
          <w:lang w:eastAsia="en-US"/>
        </w:rPr>
        <w:t>burstlet</w:t>
      </w:r>
      <w:proofErr w:type="spellEnd"/>
      <w:r w:rsidRPr="008A1433">
        <w:rPr>
          <w:rFonts w:eastAsia="SimSun"/>
          <w:szCs w:val="20"/>
          <w:lang w:eastAsia="en-US"/>
        </w:rPr>
        <w:t xml:space="preserve"> should include the following information in order to be correctly forwarded:</w:t>
      </w:r>
    </w:p>
    <w:p w14:paraId="190CFFD6"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Datatype</w:t>
      </w:r>
      <w:r w:rsidRPr="008A1433">
        <w:rPr>
          <w:rFonts w:eastAsia="SimSun"/>
          <w:szCs w:val="20"/>
          <w:lang w:eastAsia="en-US"/>
        </w:rPr>
        <w:t xml:space="preserve">: Flags indicating the type of the </w:t>
      </w:r>
      <w:proofErr w:type="spellStart"/>
      <w:r w:rsidRPr="008A1433">
        <w:rPr>
          <w:rFonts w:eastAsia="SimSun"/>
          <w:szCs w:val="20"/>
          <w:lang w:eastAsia="en-US"/>
        </w:rPr>
        <w:t>burstlet</w:t>
      </w:r>
      <w:proofErr w:type="spellEnd"/>
      <w:r w:rsidRPr="008A1433">
        <w:rPr>
          <w:rFonts w:eastAsia="SimSun"/>
          <w:szCs w:val="20"/>
          <w:lang w:eastAsia="en-US"/>
        </w:rPr>
        <w:t xml:space="preserve">, i.e., head, body or tail </w:t>
      </w:r>
      <w:proofErr w:type="spellStart"/>
      <w:r w:rsidRPr="008A1433">
        <w:rPr>
          <w:rFonts w:eastAsia="SimSun"/>
          <w:szCs w:val="20"/>
          <w:lang w:eastAsia="en-US"/>
        </w:rPr>
        <w:t>burstlet</w:t>
      </w:r>
      <w:proofErr w:type="spellEnd"/>
      <w:r w:rsidRPr="008A1433">
        <w:rPr>
          <w:rFonts w:eastAsia="SimSun"/>
          <w:szCs w:val="20"/>
          <w:lang w:eastAsia="en-US"/>
        </w:rPr>
        <w:t>.</w:t>
      </w:r>
    </w:p>
    <w:p w14:paraId="22BF7A6D"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Burst ID</w:t>
      </w:r>
      <w:r w:rsidRPr="008A1433">
        <w:rPr>
          <w:rFonts w:eastAsia="SimSun"/>
          <w:szCs w:val="20"/>
          <w:lang w:eastAsia="en-US"/>
        </w:rPr>
        <w:t xml:space="preserve">: Uniquely identify a burst from the same data source. </w:t>
      </w:r>
    </w:p>
    <w:p w14:paraId="26C87E97"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SEQ</w:t>
      </w:r>
      <w:r w:rsidRPr="008A1433">
        <w:rPr>
          <w:rFonts w:eastAsia="SimSun"/>
          <w:szCs w:val="20"/>
          <w:lang w:eastAsia="en-US"/>
        </w:rPr>
        <w:t xml:space="preserve">: </w:t>
      </w:r>
      <w:proofErr w:type="spellStart"/>
      <w:r w:rsidRPr="008A1433">
        <w:rPr>
          <w:rFonts w:eastAsia="SimSun"/>
          <w:szCs w:val="20"/>
          <w:lang w:eastAsia="en-US"/>
        </w:rPr>
        <w:t>Burstlet</w:t>
      </w:r>
      <w:proofErr w:type="spellEnd"/>
      <w:r w:rsidRPr="008A1433">
        <w:rPr>
          <w:rFonts w:eastAsia="SimSun"/>
          <w:szCs w:val="20"/>
          <w:lang w:eastAsia="en-US"/>
        </w:rPr>
        <w:t xml:space="preserve"> id within a burst. Used by the burst receiver host for reliability check. </w:t>
      </w:r>
    </w:p>
    <w:p w14:paraId="74AD3C45"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 xml:space="preserve">Port </w:t>
      </w:r>
      <w:r w:rsidRPr="008A1433">
        <w:rPr>
          <w:rFonts w:eastAsia="SimSun"/>
          <w:b/>
          <w:szCs w:val="20"/>
          <w:lang w:eastAsia="zh-CN"/>
        </w:rPr>
        <w:t>rate</w:t>
      </w:r>
      <w:r w:rsidRPr="008A1433">
        <w:rPr>
          <w:rFonts w:eastAsia="SimSun"/>
          <w:szCs w:val="20"/>
          <w:lang w:eastAsia="zh-CN"/>
        </w:rPr>
        <w:t xml:space="preserve">: Identify the sending speed of a specific burst. Carried in the head </w:t>
      </w:r>
      <w:proofErr w:type="spellStart"/>
      <w:r w:rsidRPr="008A1433">
        <w:rPr>
          <w:rFonts w:eastAsia="SimSun"/>
          <w:szCs w:val="20"/>
          <w:lang w:eastAsia="zh-CN"/>
        </w:rPr>
        <w:t>burstlet</w:t>
      </w:r>
      <w:proofErr w:type="spellEnd"/>
      <w:r w:rsidRPr="008A1433">
        <w:rPr>
          <w:rFonts w:eastAsia="SimSun"/>
          <w:szCs w:val="20"/>
          <w:lang w:eastAsia="zh-CN"/>
        </w:rPr>
        <w:t xml:space="preserve"> to create dynamic virtual channel.</w:t>
      </w:r>
    </w:p>
    <w:p w14:paraId="34EE25F8" w14:textId="07AB6DAA"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68" w:name="_Toc37365653"/>
      <w:bookmarkStart w:id="469" w:name="_Toc39853944"/>
      <w:r>
        <w:rPr>
          <w:rFonts w:eastAsia="SimSun"/>
          <w:b/>
          <w:szCs w:val="20"/>
          <w:lang w:eastAsia="en-US"/>
        </w:rPr>
        <w:t>9</w:t>
      </w:r>
      <w:r w:rsidR="008A1433" w:rsidRPr="008A1433">
        <w:rPr>
          <w:rFonts w:eastAsia="SimSun"/>
          <w:b/>
          <w:szCs w:val="20"/>
          <w:lang w:eastAsia="en-US"/>
        </w:rPr>
        <w:t>.3.4 Burst forwarding network data scheduling</w:t>
      </w:r>
      <w:bookmarkEnd w:id="468"/>
      <w:bookmarkEnd w:id="469"/>
      <w:r w:rsidR="008A1433" w:rsidRPr="008A1433">
        <w:rPr>
          <w:rFonts w:eastAsia="SimSun"/>
          <w:b/>
          <w:szCs w:val="20"/>
          <w:lang w:eastAsia="en-US"/>
        </w:rPr>
        <w:t xml:space="preserve"> </w:t>
      </w:r>
    </w:p>
    <w:p w14:paraId="2F335B29" w14:textId="77777777" w:rsidR="008A1433" w:rsidRPr="008A1433" w:rsidRDefault="008A1433" w:rsidP="008A1433">
      <w:pPr>
        <w:jc w:val="both"/>
        <w:rPr>
          <w:lang w:eastAsia="zh-CN"/>
        </w:rPr>
      </w:pPr>
      <w:r w:rsidRPr="008A1433">
        <w:rPr>
          <w:rFonts w:hint="eastAsia"/>
          <w:lang w:eastAsia="zh-CN"/>
        </w:rPr>
        <w:t>T</w:t>
      </w:r>
      <w:r w:rsidRPr="008A1433">
        <w:rPr>
          <w:lang w:eastAsia="zh-CN"/>
        </w:rPr>
        <w:t>he burst forwarding network scheduling function mainly serves two purposes, on demand vertical channel creation and data forwarding over virtual channel. This section describes these two procedures in detail. A typical data forwarding process is presented, which includes the virtual channel creation, data forwarding and virtual channel tear down.</w:t>
      </w:r>
    </w:p>
    <w:p w14:paraId="603CF2FC" w14:textId="77777777" w:rsidR="008A1433" w:rsidRPr="008A1433" w:rsidRDefault="008A1433" w:rsidP="008A1433">
      <w:pPr>
        <w:jc w:val="both"/>
        <w:rPr>
          <w:lang w:eastAsia="zh-CN"/>
        </w:rPr>
      </w:pPr>
      <w:r w:rsidRPr="008A1433">
        <w:rPr>
          <w:lang w:eastAsia="zh-CN"/>
        </w:rPr>
        <w:t xml:space="preserve">As shown in </w:t>
      </w:r>
      <w:r w:rsidRPr="008A1433">
        <w:rPr>
          <w:lang w:eastAsia="zh-CN"/>
        </w:rPr>
        <w:fldChar w:fldCharType="begin"/>
      </w:r>
      <w:r w:rsidRPr="008A1433">
        <w:rPr>
          <w:lang w:eastAsia="zh-CN"/>
        </w:rPr>
        <w:instrText xml:space="preserve"> REF _Ref37023601 \h  \* MERGEFORMAT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iCs/>
          <w:noProof/>
          <w:lang w:val="en-US" w:eastAsia="en-US"/>
        </w:rPr>
        <w:t>76</w:t>
      </w:r>
      <w:r w:rsidRPr="008A1433">
        <w:rPr>
          <w:lang w:eastAsia="zh-CN"/>
        </w:rPr>
        <w:fldChar w:fldCharType="end"/>
      </w:r>
      <w:r w:rsidRPr="008A1433">
        <w:rPr>
          <w:lang w:eastAsia="zh-CN"/>
        </w:rPr>
        <w:t xml:space="preserve">, 5 data sources access with 10Gbps link sends data to a 40Gbps link. The egress port maintains a table which records the accumulated bandwidth allocated for the virtual channels. Assumes that there is no virtual channel allocated in the egress port at the beginning. When burst 1 data transmission starts, the network </w:t>
      </w:r>
      <w:proofErr w:type="gramStart"/>
      <w:r w:rsidRPr="008A1433">
        <w:rPr>
          <w:lang w:eastAsia="zh-CN"/>
        </w:rPr>
        <w:t>create</w:t>
      </w:r>
      <w:proofErr w:type="gramEnd"/>
      <w:r w:rsidRPr="008A1433">
        <w:rPr>
          <w:lang w:eastAsia="zh-CN"/>
        </w:rPr>
        <w:t xml:space="preserve"> a virtual channel for the burst transmission. The egress port checks the port rate filed of the header </w:t>
      </w:r>
      <w:proofErr w:type="spellStart"/>
      <w:r w:rsidRPr="008A1433">
        <w:rPr>
          <w:lang w:eastAsia="zh-CN"/>
        </w:rPr>
        <w:t>burstlet</w:t>
      </w:r>
      <w:proofErr w:type="spellEnd"/>
      <w:r w:rsidRPr="008A1433">
        <w:rPr>
          <w:lang w:eastAsia="zh-CN"/>
        </w:rPr>
        <w:t>. It allocates 10Gbps resource for the burst. Same procedure for burst 2, burst 3 and burst 4. At this point, the 40Gbps link is virtually divided into four 10Gbps links. When the fifth burst arrives, the data transmission is blocked since the egress port cannot provide more bandwidth. The data transmission of burst 5 can only start when one of the previous 4 data transmission finishes.</w:t>
      </w:r>
    </w:p>
    <w:p w14:paraId="1D428524" w14:textId="77777777" w:rsidR="008A1433" w:rsidRPr="008A1433" w:rsidRDefault="008A1433" w:rsidP="008A1433">
      <w:pPr>
        <w:jc w:val="both"/>
        <w:rPr>
          <w:lang w:eastAsia="zh-CN"/>
        </w:rPr>
      </w:pPr>
      <w:r w:rsidRPr="008A1433">
        <w:rPr>
          <w:lang w:eastAsia="zh-CN"/>
        </w:rPr>
        <w:t xml:space="preserve">The burst forwarding router maintain the burst transmission speed. Since all data sources access the network with the same speed (10Gbps), the scheduler </w:t>
      </w:r>
      <w:proofErr w:type="gramStart"/>
      <w:r w:rsidRPr="008A1433">
        <w:rPr>
          <w:lang w:eastAsia="zh-CN"/>
        </w:rPr>
        <w:t>use</w:t>
      </w:r>
      <w:proofErr w:type="gramEnd"/>
      <w:r w:rsidRPr="008A1433">
        <w:rPr>
          <w:lang w:eastAsia="zh-CN"/>
        </w:rPr>
        <w:t xml:space="preserve"> round robin to forward each </w:t>
      </w:r>
      <w:proofErr w:type="spellStart"/>
      <w:r w:rsidRPr="008A1433">
        <w:rPr>
          <w:lang w:eastAsia="zh-CN"/>
        </w:rPr>
        <w:t>burstlet</w:t>
      </w:r>
      <w:proofErr w:type="spellEnd"/>
      <w:r w:rsidRPr="008A1433">
        <w:rPr>
          <w:lang w:eastAsia="zh-CN"/>
        </w:rPr>
        <w:t xml:space="preserve">. In the 40Gbps link, it seems like the </w:t>
      </w:r>
      <w:proofErr w:type="spellStart"/>
      <w:r w:rsidRPr="008A1433">
        <w:rPr>
          <w:lang w:eastAsia="zh-CN"/>
        </w:rPr>
        <w:t>burstlets</w:t>
      </w:r>
      <w:proofErr w:type="spellEnd"/>
      <w:r w:rsidRPr="008A1433">
        <w:rPr>
          <w:lang w:eastAsia="zh-CN"/>
        </w:rPr>
        <w:t xml:space="preserve"> from the four </w:t>
      </w:r>
      <w:proofErr w:type="gramStart"/>
      <w:r w:rsidRPr="008A1433">
        <w:rPr>
          <w:lang w:eastAsia="zh-CN"/>
        </w:rPr>
        <w:t>burst</w:t>
      </w:r>
      <w:proofErr w:type="gramEnd"/>
      <w:r w:rsidRPr="008A1433">
        <w:rPr>
          <w:lang w:eastAsia="zh-CN"/>
        </w:rPr>
        <w:t xml:space="preserve"> are interleaved, but the forwarding speed of each burst maintained at 10Gbps. In the ingress port side, the </w:t>
      </w:r>
      <w:proofErr w:type="spellStart"/>
      <w:r w:rsidRPr="008A1433">
        <w:rPr>
          <w:lang w:eastAsia="zh-CN"/>
        </w:rPr>
        <w:t>burstlets</w:t>
      </w:r>
      <w:proofErr w:type="spellEnd"/>
      <w:r w:rsidRPr="008A1433">
        <w:rPr>
          <w:lang w:eastAsia="zh-CN"/>
        </w:rPr>
        <w:t xml:space="preserve"> are identified and categorized into different </w:t>
      </w:r>
      <w:proofErr w:type="spellStart"/>
      <w:r w:rsidRPr="008A1433">
        <w:rPr>
          <w:lang w:eastAsia="zh-CN"/>
        </w:rPr>
        <w:t>burstlet</w:t>
      </w:r>
      <w:proofErr w:type="spellEnd"/>
      <w:r w:rsidRPr="008A1433">
        <w:rPr>
          <w:lang w:eastAsia="zh-CN"/>
        </w:rPr>
        <w:t xml:space="preserve"> buffer using the burst ID. The burst ID management mechanism is described in the following part of this section.</w:t>
      </w:r>
    </w:p>
    <w:p w14:paraId="1BFA7685" w14:textId="77777777" w:rsidR="008A1433" w:rsidRPr="008A1433" w:rsidRDefault="008A1433" w:rsidP="008A1433">
      <w:pPr>
        <w:keepNext/>
        <w:jc w:val="center"/>
      </w:pPr>
      <w:r w:rsidRPr="008A1433">
        <w:rPr>
          <w:noProof/>
          <w:lang w:val="en-US" w:eastAsia="en-US"/>
        </w:rPr>
        <w:lastRenderedPageBreak/>
        <w:drawing>
          <wp:inline distT="0" distB="0" distL="0" distR="0" wp14:anchorId="2BD016FA" wp14:editId="690E321C">
            <wp:extent cx="6120765" cy="1884680"/>
            <wp:effectExtent l="0" t="0" r="0" b="1270"/>
            <wp:docPr id="86944" name="图片 8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765" cy="1884680"/>
                    </a:xfrm>
                    <a:prstGeom prst="rect">
                      <a:avLst/>
                    </a:prstGeom>
                  </pic:spPr>
                </pic:pic>
              </a:graphicData>
            </a:graphic>
          </wp:inline>
        </w:drawing>
      </w:r>
    </w:p>
    <w:p w14:paraId="72A187E2" w14:textId="77777777" w:rsidR="008A1433" w:rsidRPr="008A1433" w:rsidRDefault="008A1433" w:rsidP="008A1433">
      <w:pPr>
        <w:spacing w:before="0" w:after="200"/>
        <w:jc w:val="center"/>
        <w:rPr>
          <w:i/>
          <w:iCs/>
          <w:color w:val="44546A" w:themeColor="text2"/>
          <w:sz w:val="18"/>
          <w:szCs w:val="18"/>
          <w:lang w:eastAsia="zh-CN"/>
        </w:rPr>
      </w:pPr>
      <w:bookmarkStart w:id="470" w:name="_Ref37023601"/>
      <w:bookmarkStart w:id="471" w:name="_Toc39854039"/>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72</w:t>
      </w:r>
      <w:r w:rsidRPr="008A1433">
        <w:rPr>
          <w:rFonts w:eastAsia="Times New Roman"/>
          <w:b/>
          <w:bCs/>
          <w:lang w:val="en-US" w:eastAsia="en-US"/>
        </w:rPr>
        <w:fldChar w:fldCharType="end"/>
      </w:r>
      <w:bookmarkEnd w:id="470"/>
      <w:r w:rsidRPr="008A1433">
        <w:rPr>
          <w:rFonts w:eastAsia="Times New Roman" w:hint="eastAsia"/>
          <w:b/>
          <w:bCs/>
          <w:lang w:val="en-US" w:eastAsia="en-US"/>
        </w:rPr>
        <w:t>.</w:t>
      </w:r>
      <w:r w:rsidRPr="008A1433">
        <w:rPr>
          <w:rFonts w:eastAsia="Times New Roman"/>
          <w:b/>
          <w:bCs/>
          <w:lang w:val="en-US" w:eastAsia="en-US"/>
        </w:rPr>
        <w:t xml:space="preserve"> Burst scheduling mechanism</w:t>
      </w:r>
      <w:bookmarkEnd w:id="471"/>
    </w:p>
    <w:p w14:paraId="39E6D274" w14:textId="77777777" w:rsidR="008A1433" w:rsidRPr="008A1433" w:rsidRDefault="008A1433" w:rsidP="008A1433">
      <w:pPr>
        <w:jc w:val="both"/>
        <w:rPr>
          <w:rFonts w:eastAsia="SimSun"/>
          <w:szCs w:val="20"/>
          <w:lang w:eastAsia="zh-CN"/>
        </w:rPr>
      </w:pPr>
      <w:r w:rsidRPr="008A1433">
        <w:rPr>
          <w:lang w:eastAsia="zh-CN"/>
        </w:rPr>
        <w:fldChar w:fldCharType="begin"/>
      </w:r>
      <w:r w:rsidRPr="008A1433">
        <w:rPr>
          <w:lang w:eastAsia="zh-CN"/>
        </w:rPr>
        <w:instrText xml:space="preserve"> REF _Ref38620301 \h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77</w:t>
      </w:r>
      <w:r w:rsidRPr="008A1433">
        <w:rPr>
          <w:lang w:eastAsia="zh-CN"/>
        </w:rPr>
        <w:fldChar w:fldCharType="end"/>
      </w:r>
      <w:r w:rsidRPr="008A1433">
        <w:rPr>
          <w:lang w:eastAsia="zh-CN"/>
        </w:rPr>
        <w:t xml:space="preserve"> depicts the detailed virtual channel creation process. A virtual channel is created on demand for one specific burst transmission. In the first step, once the head </w:t>
      </w:r>
      <w:proofErr w:type="spellStart"/>
      <w:r w:rsidRPr="008A1433">
        <w:rPr>
          <w:lang w:eastAsia="zh-CN"/>
        </w:rPr>
        <w:t>burstlet</w:t>
      </w:r>
      <w:proofErr w:type="spellEnd"/>
      <w:r w:rsidRPr="008A1433">
        <w:rPr>
          <w:lang w:eastAsia="zh-CN"/>
        </w:rPr>
        <w:t xml:space="preserve"> is received, the router firstly </w:t>
      </w:r>
      <w:proofErr w:type="gramStart"/>
      <w:r w:rsidRPr="008A1433">
        <w:rPr>
          <w:lang w:eastAsia="zh-CN"/>
        </w:rPr>
        <w:t>select</w:t>
      </w:r>
      <w:proofErr w:type="gramEnd"/>
      <w:r w:rsidRPr="008A1433">
        <w:rPr>
          <w:lang w:eastAsia="zh-CN"/>
        </w:rPr>
        <w:t xml:space="preserve"> the egress port based on the routing information carried in the head </w:t>
      </w:r>
      <w:proofErr w:type="spellStart"/>
      <w:r w:rsidRPr="008A1433">
        <w:rPr>
          <w:lang w:eastAsia="zh-CN"/>
        </w:rPr>
        <w:t>burstlet</w:t>
      </w:r>
      <w:proofErr w:type="spellEnd"/>
      <w:r w:rsidRPr="008A1433">
        <w:rPr>
          <w:lang w:eastAsia="zh-CN"/>
        </w:rPr>
        <w:t xml:space="preserve">. Based on the selected port, the router starts to allocate the bandwidth required for the specific burst transmission. As shown in the second step, each egress port maintains an ID resource list which records the previously allocated virtual channel. The ID number corresponds to the available bandwidth of the physical port. Each ID represent the greatest common divisor of the bandwidth in the network, e.g., FE port. Based on the </w:t>
      </w:r>
      <w:r w:rsidRPr="008A1433">
        <w:rPr>
          <w:rFonts w:eastAsia="SimSun"/>
          <w:b/>
          <w:szCs w:val="20"/>
          <w:lang w:eastAsia="en-US"/>
        </w:rPr>
        <w:t xml:space="preserve">port </w:t>
      </w:r>
      <w:r w:rsidRPr="008A1433">
        <w:rPr>
          <w:rFonts w:eastAsia="SimSun"/>
          <w:b/>
          <w:szCs w:val="20"/>
          <w:lang w:eastAsia="zh-CN"/>
        </w:rPr>
        <w:t xml:space="preserve">rate filed </w:t>
      </w:r>
      <w:r w:rsidRPr="008A1433">
        <w:rPr>
          <w:rFonts w:eastAsia="SimSun"/>
          <w:szCs w:val="20"/>
          <w:lang w:eastAsia="zh-CN"/>
        </w:rPr>
        <w:t>carrie</w:t>
      </w:r>
      <w:r w:rsidRPr="008A1433">
        <w:rPr>
          <w:rFonts w:eastAsia="SimSun" w:hint="eastAsia"/>
          <w:szCs w:val="20"/>
          <w:lang w:eastAsia="zh-CN"/>
        </w:rPr>
        <w:t>d</w:t>
      </w:r>
      <w:r w:rsidRPr="008A1433">
        <w:rPr>
          <w:rFonts w:eastAsia="SimSun"/>
          <w:szCs w:val="20"/>
          <w:lang w:eastAsia="zh-CN"/>
        </w:rPr>
        <w:t xml:space="preserve"> in the head </w:t>
      </w:r>
      <w:proofErr w:type="spellStart"/>
      <w:r w:rsidRPr="008A1433">
        <w:rPr>
          <w:rFonts w:eastAsia="SimSun"/>
          <w:szCs w:val="20"/>
          <w:lang w:eastAsia="zh-CN"/>
        </w:rPr>
        <w:t>burstlet</w:t>
      </w:r>
      <w:proofErr w:type="spellEnd"/>
      <w:r w:rsidRPr="008A1433">
        <w:rPr>
          <w:rFonts w:eastAsia="SimSun"/>
          <w:szCs w:val="20"/>
          <w:lang w:eastAsia="zh-CN"/>
        </w:rPr>
        <w:t xml:space="preserve">, one burst virtual channel might require multiple IDs in the port. As shown in </w:t>
      </w:r>
      <w:r w:rsidRPr="008A1433">
        <w:rPr>
          <w:lang w:eastAsia="zh-CN"/>
        </w:rPr>
        <w:fldChar w:fldCharType="begin"/>
      </w:r>
      <w:r w:rsidRPr="008A1433">
        <w:rPr>
          <w:lang w:eastAsia="zh-CN"/>
        </w:rPr>
        <w:instrText xml:space="preserve"> REF _Ref38620301 \h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77</w:t>
      </w:r>
      <w:r w:rsidRPr="008A1433">
        <w:rPr>
          <w:lang w:eastAsia="zh-CN"/>
        </w:rPr>
        <w:fldChar w:fldCharType="end"/>
      </w:r>
      <w:r w:rsidRPr="008A1433">
        <w:rPr>
          <w:lang w:eastAsia="zh-CN"/>
        </w:rPr>
        <w:t xml:space="preserve">, port 4 is selected as the egress port. Based on the head </w:t>
      </w:r>
      <w:proofErr w:type="spellStart"/>
      <w:r w:rsidRPr="008A1433">
        <w:rPr>
          <w:lang w:eastAsia="zh-CN"/>
        </w:rPr>
        <w:t>burstlet</w:t>
      </w:r>
      <w:proofErr w:type="spellEnd"/>
      <w:r w:rsidRPr="008A1433">
        <w:rPr>
          <w:lang w:eastAsia="zh-CN"/>
        </w:rPr>
        <w:t xml:space="preserve"> information, only one ID is required. By checking the ID resource list of P4, ID 3 is available. I</w:t>
      </w:r>
      <w:r w:rsidRPr="008A1433">
        <w:rPr>
          <w:rFonts w:eastAsia="SimSun"/>
          <w:szCs w:val="20"/>
          <w:lang w:eastAsia="zh-CN"/>
        </w:rPr>
        <w:t>n the third step, ID 3 is marked as “occupied” in the ID resource list indicating this ID is allocated for the virtual channel being created. If</w:t>
      </w:r>
      <w:r w:rsidRPr="008A1433">
        <w:rPr>
          <w:rFonts w:eastAsia="SimSun" w:hint="eastAsia"/>
          <w:szCs w:val="20"/>
          <w:lang w:eastAsia="zh-CN"/>
        </w:rPr>
        <w:t xml:space="preserve"> </w:t>
      </w:r>
      <w:r w:rsidRPr="008A1433">
        <w:rPr>
          <w:rFonts w:eastAsia="SimSun"/>
          <w:szCs w:val="20"/>
          <w:lang w:eastAsia="zh-CN"/>
        </w:rPr>
        <w:t>the ID resource list is fully occupied, the burst forwarding is blocked. It is resumed once the ID is released by other burst transmission. Once the ID is allocated, as shown in step 4</w:t>
      </w:r>
      <w:r w:rsidRPr="008A1433">
        <w:rPr>
          <w:rFonts w:eastAsia="SimSun" w:hint="eastAsia"/>
          <w:szCs w:val="20"/>
          <w:lang w:eastAsia="zh-CN"/>
        </w:rPr>
        <w:t>,</w:t>
      </w:r>
      <w:r w:rsidRPr="008A1433">
        <w:rPr>
          <w:rFonts w:eastAsia="SimSun"/>
          <w:szCs w:val="20"/>
          <w:lang w:eastAsia="zh-CN"/>
        </w:rPr>
        <w:t xml:space="preserve"> an entry is added in the forwarding table. The following body </w:t>
      </w:r>
      <w:proofErr w:type="spellStart"/>
      <w:r w:rsidRPr="008A1433">
        <w:rPr>
          <w:rFonts w:eastAsia="SimSun"/>
          <w:szCs w:val="20"/>
          <w:lang w:eastAsia="zh-CN"/>
        </w:rPr>
        <w:t>burstlets</w:t>
      </w:r>
      <w:proofErr w:type="spellEnd"/>
      <w:r w:rsidRPr="008A1433">
        <w:rPr>
          <w:rFonts w:eastAsia="SimSun"/>
          <w:szCs w:val="20"/>
          <w:lang w:eastAsia="zh-CN"/>
        </w:rPr>
        <w:t xml:space="preserve"> and tail </w:t>
      </w:r>
      <w:proofErr w:type="spellStart"/>
      <w:r w:rsidRPr="008A1433">
        <w:rPr>
          <w:rFonts w:eastAsia="SimSun"/>
          <w:szCs w:val="20"/>
          <w:lang w:eastAsia="zh-CN"/>
        </w:rPr>
        <w:t>burstlet</w:t>
      </w:r>
      <w:proofErr w:type="spellEnd"/>
      <w:r w:rsidRPr="008A1433">
        <w:rPr>
          <w:rFonts w:eastAsia="SimSun"/>
          <w:szCs w:val="20"/>
          <w:lang w:eastAsia="zh-CN"/>
        </w:rPr>
        <w:t xml:space="preserve"> will be forwarded according to the records in the forwarding table. </w:t>
      </w:r>
    </w:p>
    <w:p w14:paraId="67246E9A" w14:textId="77777777" w:rsidR="008A1433" w:rsidRPr="008A1433" w:rsidRDefault="008A1433" w:rsidP="008A1433">
      <w:pPr>
        <w:keepNext/>
        <w:jc w:val="both"/>
      </w:pPr>
      <w:r w:rsidRPr="008A1433">
        <w:rPr>
          <w:noProof/>
          <w:lang w:val="en-US" w:eastAsia="en-US"/>
        </w:rPr>
        <w:drawing>
          <wp:inline distT="0" distB="0" distL="0" distR="0" wp14:anchorId="60A54C56" wp14:editId="406E7C39">
            <wp:extent cx="6120765" cy="3408045"/>
            <wp:effectExtent l="0" t="0" r="0" b="1905"/>
            <wp:docPr id="86974" name="图片 8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765" cy="3408045"/>
                    </a:xfrm>
                    <a:prstGeom prst="rect">
                      <a:avLst/>
                    </a:prstGeom>
                  </pic:spPr>
                </pic:pic>
              </a:graphicData>
            </a:graphic>
          </wp:inline>
        </w:drawing>
      </w:r>
    </w:p>
    <w:p w14:paraId="7BB3E834" w14:textId="77777777" w:rsidR="008A1433" w:rsidRPr="008A1433" w:rsidRDefault="008A1433" w:rsidP="008A1433">
      <w:pPr>
        <w:overflowPunct w:val="0"/>
        <w:autoSpaceDE w:val="0"/>
        <w:autoSpaceDN w:val="0"/>
        <w:adjustRightInd w:val="0"/>
        <w:spacing w:before="0" w:after="200"/>
        <w:jc w:val="center"/>
        <w:textAlignment w:val="baseline"/>
        <w:rPr>
          <w:rFonts w:eastAsia="Times New Roman"/>
          <w:b/>
          <w:bCs/>
          <w:lang w:val="en-US" w:eastAsia="en-US"/>
        </w:rPr>
      </w:pPr>
      <w:bookmarkStart w:id="472" w:name="_Ref38620301"/>
      <w:bookmarkStart w:id="473" w:name="_Toc39854040"/>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73</w:t>
      </w:r>
      <w:r w:rsidRPr="008A1433">
        <w:rPr>
          <w:rFonts w:eastAsia="Times New Roman"/>
          <w:b/>
          <w:bCs/>
          <w:lang w:val="en-US" w:eastAsia="en-US"/>
        </w:rPr>
        <w:fldChar w:fldCharType="end"/>
      </w:r>
      <w:bookmarkEnd w:id="472"/>
      <w:r w:rsidRPr="008A1433">
        <w:rPr>
          <w:rFonts w:eastAsia="Times New Roman"/>
          <w:b/>
          <w:bCs/>
          <w:lang w:val="en-US" w:eastAsia="en-US"/>
        </w:rPr>
        <w:t>. Virtual channel allocation process</w:t>
      </w:r>
      <w:bookmarkEnd w:id="473"/>
    </w:p>
    <w:p w14:paraId="3FE00010" w14:textId="77777777" w:rsidR="008A1433" w:rsidRPr="008A1433" w:rsidRDefault="008A1433" w:rsidP="008A1433">
      <w:pPr>
        <w:jc w:val="both"/>
        <w:rPr>
          <w:lang w:eastAsia="zh-CN"/>
        </w:rPr>
      </w:pPr>
      <w:r w:rsidRPr="008A1433">
        <w:t xml:space="preserve">The </w:t>
      </w:r>
      <w:proofErr w:type="spellStart"/>
      <w:r w:rsidRPr="008A1433">
        <w:t>burstlet</w:t>
      </w:r>
      <w:proofErr w:type="spellEnd"/>
      <w:r w:rsidRPr="008A1433">
        <w:t xml:space="preserve"> forwarding table is a port based local forwarding table. It is created by the head </w:t>
      </w:r>
      <w:proofErr w:type="spellStart"/>
      <w:proofErr w:type="gramStart"/>
      <w:r w:rsidRPr="008A1433">
        <w:t>burstlet</w:t>
      </w:r>
      <w:proofErr w:type="spellEnd"/>
      <w:r w:rsidRPr="008A1433">
        <w:t>, and</w:t>
      </w:r>
      <w:proofErr w:type="gramEnd"/>
      <w:r w:rsidRPr="008A1433">
        <w:t xml:space="preserve"> used by the body and tail </w:t>
      </w:r>
      <w:proofErr w:type="spellStart"/>
      <w:r w:rsidRPr="008A1433">
        <w:t>burstlet</w:t>
      </w:r>
      <w:proofErr w:type="spellEnd"/>
      <w:r w:rsidRPr="008A1433">
        <w:t xml:space="preserve"> for data forwarding. As shown in the burst forwarding table of </w:t>
      </w:r>
      <w:r w:rsidRPr="008A1433">
        <w:fldChar w:fldCharType="begin"/>
      </w:r>
      <w:r w:rsidRPr="008A1433">
        <w:instrText xml:space="preserve"> REF _Ref36318959 \h  \* MERGEFORMAT </w:instrText>
      </w:r>
      <w:r w:rsidRPr="008A1433">
        <w:fldChar w:fldCharType="separate"/>
      </w:r>
      <w:r w:rsidRPr="008A1433">
        <w:rPr>
          <w:rFonts w:eastAsia="Times New Roman"/>
          <w:b/>
          <w:bCs/>
          <w:lang w:val="en-US" w:eastAsia="en-US"/>
        </w:rPr>
        <w:t>Figure 78</w:t>
      </w:r>
      <w:r w:rsidRPr="008A1433">
        <w:fldChar w:fldCharType="end"/>
      </w:r>
      <w:r w:rsidRPr="008A1433">
        <w:t xml:space="preserve">, the </w:t>
      </w:r>
      <w:proofErr w:type="spellStart"/>
      <w:r w:rsidRPr="008A1433">
        <w:t>burstlet</w:t>
      </w:r>
      <w:proofErr w:type="spellEnd"/>
      <w:r w:rsidRPr="008A1433">
        <w:t xml:space="preserve"> with ID 1 received from port 1 is forwarded to egress port 3 with a new ID 3. The value of </w:t>
      </w:r>
      <w:proofErr w:type="spellStart"/>
      <w:r w:rsidRPr="008A1433">
        <w:t>N</w:t>
      </w:r>
      <w:r w:rsidRPr="008A1433">
        <w:rPr>
          <w:rFonts w:hint="eastAsia"/>
          <w:lang w:eastAsia="zh-CN"/>
        </w:rPr>
        <w:t>ew</w:t>
      </w:r>
      <w:r w:rsidRPr="008A1433">
        <w:rPr>
          <w:lang w:eastAsia="zh-CN"/>
        </w:rPr>
        <w:t>ID</w:t>
      </w:r>
      <w:proofErr w:type="spellEnd"/>
      <w:r w:rsidRPr="008A1433">
        <w:rPr>
          <w:lang w:eastAsia="zh-CN"/>
        </w:rPr>
        <w:t xml:space="preserve"> is unique per port at a time, it is a mechanism to guarantee that different outgoing bursts from the same egress port have different burst ID. </w:t>
      </w:r>
      <w:r w:rsidRPr="008A1433">
        <w:rPr>
          <w:rFonts w:hint="eastAsia"/>
          <w:lang w:eastAsia="zh-CN"/>
        </w:rPr>
        <w:t>Fo</w:t>
      </w:r>
      <w:r w:rsidRPr="008A1433">
        <w:rPr>
          <w:lang w:eastAsia="zh-CN"/>
        </w:rPr>
        <w:t xml:space="preserve">r example, if both ingress port 1 and ingress port 2 receives bursts with same ID and they are heading to the same egress port 3. Assumes that the port rate of port 3 is higher than port 1 plus port 2, two virtual channels are established and the </w:t>
      </w:r>
      <w:proofErr w:type="spellStart"/>
      <w:r w:rsidRPr="008A1433">
        <w:rPr>
          <w:lang w:eastAsia="zh-CN"/>
        </w:rPr>
        <w:t>burstlet</w:t>
      </w:r>
      <w:proofErr w:type="spellEnd"/>
      <w:r w:rsidRPr="008A1433">
        <w:rPr>
          <w:lang w:eastAsia="zh-CN"/>
        </w:rPr>
        <w:t xml:space="preserve"> from port 1 and port 2 are interleaved. However, if the outgoing </w:t>
      </w:r>
      <w:r w:rsidRPr="008A1433">
        <w:rPr>
          <w:lang w:eastAsia="zh-CN"/>
        </w:rPr>
        <w:lastRenderedPageBreak/>
        <w:t xml:space="preserve">burst ID is not changed, it is impossible for the router in the next hop to identify the body and tail </w:t>
      </w:r>
      <w:proofErr w:type="spellStart"/>
      <w:r w:rsidRPr="008A1433">
        <w:rPr>
          <w:lang w:eastAsia="zh-CN"/>
        </w:rPr>
        <w:t>burstlet</w:t>
      </w:r>
      <w:proofErr w:type="spellEnd"/>
      <w:r w:rsidRPr="008A1433">
        <w:rPr>
          <w:lang w:eastAsia="zh-CN"/>
        </w:rPr>
        <w:t xml:space="preserve"> of these two bursts. </w:t>
      </w:r>
    </w:p>
    <w:p w14:paraId="0F6F3251" w14:textId="77777777" w:rsidR="008A1433" w:rsidRPr="008A1433" w:rsidRDefault="008A1433" w:rsidP="008A1433">
      <w:pPr>
        <w:jc w:val="center"/>
      </w:pPr>
      <w:r w:rsidRPr="008A1433">
        <w:rPr>
          <w:noProof/>
          <w:lang w:val="en-US" w:eastAsia="en-US"/>
        </w:rPr>
        <w:drawing>
          <wp:inline distT="0" distB="0" distL="0" distR="0" wp14:anchorId="69A06FA5" wp14:editId="4AE7FE15">
            <wp:extent cx="4320000" cy="2548142"/>
            <wp:effectExtent l="0" t="0" r="4445" b="5080"/>
            <wp:docPr id="86945" name="图片 8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548142"/>
                    </a:xfrm>
                    <a:prstGeom prst="rect">
                      <a:avLst/>
                    </a:prstGeom>
                  </pic:spPr>
                </pic:pic>
              </a:graphicData>
            </a:graphic>
          </wp:inline>
        </w:drawing>
      </w:r>
    </w:p>
    <w:p w14:paraId="37EA125C" w14:textId="77777777" w:rsidR="008A1433" w:rsidRPr="008A1433" w:rsidRDefault="008A1433" w:rsidP="008A1433">
      <w:pPr>
        <w:spacing w:before="0" w:after="200"/>
        <w:jc w:val="center"/>
        <w:rPr>
          <w:rFonts w:eastAsia="Times New Roman"/>
          <w:b/>
          <w:bCs/>
          <w:lang w:val="en-US" w:eastAsia="en-US"/>
        </w:rPr>
      </w:pPr>
      <w:bookmarkStart w:id="474" w:name="_Ref36318959"/>
      <w:bookmarkStart w:id="475" w:name="_Toc39854041"/>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74</w:t>
      </w:r>
      <w:r w:rsidRPr="008A1433">
        <w:rPr>
          <w:rFonts w:eastAsia="Times New Roman"/>
          <w:b/>
          <w:bCs/>
          <w:lang w:val="en-US" w:eastAsia="en-US"/>
        </w:rPr>
        <w:fldChar w:fldCharType="end"/>
      </w:r>
      <w:bookmarkEnd w:id="474"/>
      <w:r w:rsidRPr="008A1433">
        <w:rPr>
          <w:rFonts w:eastAsia="Times New Roman"/>
          <w:b/>
          <w:bCs/>
          <w:lang w:val="en-US" w:eastAsia="en-US"/>
        </w:rPr>
        <w:t xml:space="preserve">. </w:t>
      </w:r>
      <w:proofErr w:type="spellStart"/>
      <w:r w:rsidRPr="008A1433">
        <w:rPr>
          <w:rFonts w:eastAsia="Times New Roman"/>
          <w:b/>
          <w:bCs/>
          <w:lang w:val="en-US" w:eastAsia="en-US"/>
        </w:rPr>
        <w:t>Burstlet</w:t>
      </w:r>
      <w:proofErr w:type="spellEnd"/>
      <w:r w:rsidRPr="008A1433">
        <w:rPr>
          <w:rFonts w:eastAsia="Times New Roman"/>
          <w:b/>
          <w:bCs/>
          <w:lang w:val="en-US" w:eastAsia="en-US"/>
        </w:rPr>
        <w:t xml:space="preserve"> forwarding procedure</w:t>
      </w:r>
      <w:bookmarkEnd w:id="475"/>
    </w:p>
    <w:p w14:paraId="29CF3175" w14:textId="77777777" w:rsidR="008A1433" w:rsidRPr="008A1433" w:rsidRDefault="008A1433" w:rsidP="008A1433">
      <w:pPr>
        <w:jc w:val="both"/>
        <w:rPr>
          <w:lang w:eastAsia="zh-CN"/>
        </w:rPr>
      </w:pPr>
      <w:r w:rsidRPr="008A1433">
        <w:rPr>
          <w:lang w:eastAsia="zh-CN"/>
        </w:rPr>
        <w:t xml:space="preserve">The virtual channel in the burst forwarding router is destroyed after the complete burst has been forwarded. As shown in </w:t>
      </w:r>
      <w:r w:rsidRPr="008A1433">
        <w:rPr>
          <w:lang w:eastAsia="zh-CN"/>
        </w:rPr>
        <w:fldChar w:fldCharType="begin"/>
      </w:r>
      <w:r w:rsidRPr="008A1433">
        <w:rPr>
          <w:lang w:eastAsia="zh-CN"/>
        </w:rPr>
        <w:instrText xml:space="preserve"> REF _Ref38625803 \h  \* MERGEFORMAT </w:instrText>
      </w:r>
      <w:r w:rsidRPr="008A1433">
        <w:rPr>
          <w:lang w:eastAsia="zh-CN"/>
        </w:rPr>
      </w:r>
      <w:r w:rsidRPr="008A1433">
        <w:rPr>
          <w:lang w:eastAsia="zh-CN"/>
        </w:rPr>
        <w:fldChar w:fldCharType="separate"/>
      </w:r>
      <w:r w:rsidRPr="008A1433">
        <w:rPr>
          <w:rFonts w:eastAsia="Times New Roman"/>
          <w:b/>
          <w:bCs/>
          <w:iCs/>
          <w:lang w:val="en-US" w:eastAsia="en-US"/>
        </w:rPr>
        <w:t>Figure 79</w:t>
      </w:r>
      <w:r w:rsidRPr="008A1433">
        <w:rPr>
          <w:lang w:eastAsia="zh-CN"/>
        </w:rPr>
        <w:fldChar w:fldCharType="end"/>
      </w:r>
      <w:r w:rsidRPr="008A1433">
        <w:rPr>
          <w:lang w:eastAsia="zh-CN"/>
        </w:rPr>
        <w:t xml:space="preserve">, when the tail </w:t>
      </w:r>
      <w:proofErr w:type="spellStart"/>
      <w:r w:rsidRPr="008A1433">
        <w:rPr>
          <w:lang w:eastAsia="zh-CN"/>
        </w:rPr>
        <w:t>burstlet</w:t>
      </w:r>
      <w:proofErr w:type="spellEnd"/>
      <w:r w:rsidRPr="008A1433">
        <w:rPr>
          <w:lang w:eastAsia="zh-CN"/>
        </w:rPr>
        <w:t xml:space="preserve"> is received by the router, the egress port is checked in the ID forwarding table. In the second step, the previously allocated ID in the resource list is released. Finally</w:t>
      </w:r>
      <w:r w:rsidRPr="008A1433">
        <w:rPr>
          <w:rFonts w:hint="eastAsia"/>
          <w:lang w:eastAsia="zh-CN"/>
        </w:rPr>
        <w:t>,</w:t>
      </w:r>
      <w:r w:rsidRPr="008A1433">
        <w:rPr>
          <w:lang w:eastAsia="zh-CN"/>
        </w:rPr>
        <w:t xml:space="preserve"> in step 3, the forwarding table entry is removed after the tail </w:t>
      </w:r>
      <w:proofErr w:type="spellStart"/>
      <w:r w:rsidRPr="008A1433">
        <w:rPr>
          <w:lang w:eastAsia="zh-CN"/>
        </w:rPr>
        <w:t>burstlet</w:t>
      </w:r>
      <w:proofErr w:type="spellEnd"/>
      <w:r w:rsidRPr="008A1433">
        <w:rPr>
          <w:lang w:eastAsia="zh-CN"/>
        </w:rPr>
        <w:t xml:space="preserve"> forwarding.</w:t>
      </w:r>
    </w:p>
    <w:p w14:paraId="0CA92DC6" w14:textId="77777777" w:rsidR="008A1433" w:rsidRPr="008A1433" w:rsidRDefault="008A1433" w:rsidP="008A1433">
      <w:pPr>
        <w:keepNext/>
        <w:jc w:val="both"/>
      </w:pPr>
      <w:r w:rsidRPr="008A1433">
        <w:rPr>
          <w:noProof/>
          <w:lang w:val="en-US" w:eastAsia="en-US"/>
        </w:rPr>
        <w:drawing>
          <wp:inline distT="0" distB="0" distL="0" distR="0" wp14:anchorId="410B501C" wp14:editId="6A0D0BE6">
            <wp:extent cx="6120765" cy="4146550"/>
            <wp:effectExtent l="0" t="0" r="0" b="635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765" cy="4146550"/>
                    </a:xfrm>
                    <a:prstGeom prst="rect">
                      <a:avLst/>
                    </a:prstGeom>
                  </pic:spPr>
                </pic:pic>
              </a:graphicData>
            </a:graphic>
          </wp:inline>
        </w:drawing>
      </w:r>
    </w:p>
    <w:p w14:paraId="514DB75B" w14:textId="77777777" w:rsidR="008A1433" w:rsidRPr="008A1433" w:rsidRDefault="008A1433" w:rsidP="008A1433">
      <w:pPr>
        <w:spacing w:before="0" w:after="200"/>
        <w:jc w:val="center"/>
        <w:rPr>
          <w:rFonts w:eastAsia="Times New Roman"/>
          <w:b/>
          <w:bCs/>
          <w:lang w:val="en-US" w:eastAsia="en-US"/>
        </w:rPr>
      </w:pPr>
      <w:bookmarkStart w:id="476" w:name="_Ref38625803"/>
      <w:bookmarkStart w:id="477" w:name="_Toc3985404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75</w:t>
      </w:r>
      <w:r w:rsidRPr="008A1433">
        <w:rPr>
          <w:rFonts w:eastAsia="Times New Roman"/>
          <w:b/>
          <w:bCs/>
          <w:lang w:val="en-US" w:eastAsia="en-US"/>
        </w:rPr>
        <w:fldChar w:fldCharType="end"/>
      </w:r>
      <w:bookmarkEnd w:id="476"/>
      <w:r w:rsidRPr="008A1433">
        <w:rPr>
          <w:rFonts w:eastAsia="Times New Roman"/>
          <w:b/>
          <w:bCs/>
          <w:lang w:val="en-US" w:eastAsia="en-US"/>
        </w:rPr>
        <w:t>. Virtual channel tear down procedure</w:t>
      </w:r>
      <w:bookmarkEnd w:id="477"/>
    </w:p>
    <w:p w14:paraId="2D800144" w14:textId="0C74294C"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78" w:name="_Toc37365655"/>
      <w:bookmarkStart w:id="479" w:name="_Toc39853945"/>
      <w:r>
        <w:rPr>
          <w:rFonts w:eastAsia="SimSun"/>
          <w:b/>
          <w:szCs w:val="20"/>
          <w:lang w:eastAsia="en-US"/>
        </w:rPr>
        <w:t>9</w:t>
      </w:r>
      <w:r w:rsidR="00AC5332">
        <w:rPr>
          <w:rFonts w:eastAsia="SimSun"/>
          <w:b/>
          <w:szCs w:val="20"/>
          <w:lang w:eastAsia="en-US"/>
        </w:rPr>
        <w:t>.3.5</w:t>
      </w:r>
      <w:r w:rsidR="008A1433" w:rsidRPr="008A1433">
        <w:rPr>
          <w:rFonts w:eastAsia="SimSun"/>
          <w:b/>
          <w:szCs w:val="20"/>
          <w:lang w:eastAsia="en-US"/>
        </w:rPr>
        <w:t xml:space="preserve"> Host side design</w:t>
      </w:r>
      <w:bookmarkEnd w:id="478"/>
      <w:bookmarkEnd w:id="479"/>
    </w:p>
    <w:p w14:paraId="22BD5410" w14:textId="77777777" w:rsidR="008A1433" w:rsidRPr="008A1433" w:rsidRDefault="008A1433" w:rsidP="008A1433">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The burst forwarding network requires the end host to send each burst using NIC line rate</w:t>
      </w:r>
      <w:r w:rsidRPr="008A1433">
        <w:rPr>
          <w:rFonts w:eastAsia="SimSun" w:hint="eastAsia"/>
          <w:szCs w:val="20"/>
          <w:lang w:eastAsia="zh-CN"/>
        </w:rPr>
        <w:t>.</w:t>
      </w:r>
      <w:r w:rsidRPr="008A1433">
        <w:rPr>
          <w:rFonts w:eastAsia="SimSun"/>
          <w:szCs w:val="20"/>
          <w:lang w:eastAsia="zh-CN"/>
        </w:rPr>
        <w:t xml:space="preserve"> However, the current socket interface only support sending data as a stream (TCP) or as a datagram (UDP). TCP is used by most of the application because of the reliable transmission and self-tuning transmission rate control. Other popular transport protocol, e.g., QUIC, is built on top of UDP. The flow management, reliability and security features are developed in the user space. Both TCP and QUIC send application data as data stream. As shown in </w:t>
      </w:r>
      <w:r w:rsidRPr="008A1433">
        <w:rPr>
          <w:rFonts w:eastAsia="SimSun"/>
          <w:szCs w:val="20"/>
          <w:lang w:eastAsia="zh-CN"/>
        </w:rPr>
        <w:fldChar w:fldCharType="begin"/>
      </w:r>
      <w:r w:rsidRPr="008A1433">
        <w:rPr>
          <w:rFonts w:eastAsia="SimSun"/>
          <w:szCs w:val="20"/>
          <w:lang w:eastAsia="zh-CN"/>
        </w:rPr>
        <w:instrText xml:space="preserve"> REF _Ref38466096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i/>
          <w:iCs/>
          <w:noProof/>
          <w:lang w:val="en-US" w:eastAsia="en-US"/>
        </w:rPr>
        <w:t>78</w:t>
      </w:r>
      <w:r w:rsidRPr="008A1433">
        <w:rPr>
          <w:rFonts w:eastAsia="SimSun"/>
          <w:szCs w:val="20"/>
          <w:lang w:eastAsia="zh-CN"/>
        </w:rPr>
        <w:fldChar w:fldCharType="end"/>
      </w:r>
      <w:r w:rsidRPr="008A1433">
        <w:rPr>
          <w:rFonts w:eastAsia="SimSun"/>
          <w:szCs w:val="20"/>
          <w:lang w:eastAsia="en-US"/>
        </w:rPr>
        <w:t xml:space="preserve">, the end host OS that supports burst forwarding should provide a new socket function. The new socket interface </w:t>
      </w:r>
      <w:r w:rsidRPr="008A1433">
        <w:rPr>
          <w:rFonts w:eastAsia="SimSun"/>
          <w:szCs w:val="20"/>
          <w:lang w:eastAsia="en-US"/>
        </w:rPr>
        <w:lastRenderedPageBreak/>
        <w:t xml:space="preserve">should support the burst sending at NIC line rate. The transmission speed should not be limited by any flow control algorithm. </w:t>
      </w:r>
    </w:p>
    <w:p w14:paraId="544EB2CB"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However, sending uncoordinated burst to the network is dangerous. It can easily create network congestion and packet loss. The burst forwarding host first ask for the transmission permission. Once the transmission is granted, the burst can be transmitted. Instead of implementing self-maintained congestion control algorithm, the burst forwarding host cooperates with the flow control function of the network to ensure congestion free. The burst forwarding host keeps monitoring the received traffic information. If the received data is too much to handle by the host, a </w:t>
      </w:r>
      <w:proofErr w:type="gramStart"/>
      <w:r w:rsidRPr="008A1433">
        <w:rPr>
          <w:rFonts w:eastAsia="SimSun"/>
          <w:szCs w:val="20"/>
          <w:lang w:eastAsia="en-US"/>
        </w:rPr>
        <w:t>back pressure</w:t>
      </w:r>
      <w:proofErr w:type="gramEnd"/>
      <w:r w:rsidRPr="008A1433">
        <w:rPr>
          <w:rFonts w:eastAsia="SimSun"/>
          <w:szCs w:val="20"/>
          <w:lang w:eastAsia="en-US"/>
        </w:rPr>
        <w:t xml:space="preserve"> message should be issued to the application and block the burst transmission.</w:t>
      </w:r>
    </w:p>
    <w:p w14:paraId="6A2DEC70"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18E6C92" wp14:editId="1FE7D3BD">
            <wp:extent cx="3240000" cy="1913023"/>
            <wp:effectExtent l="0" t="0" r="0" b="0"/>
            <wp:docPr id="869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0000" cy="1913023"/>
                    </a:xfrm>
                    <a:prstGeom prst="rect">
                      <a:avLst/>
                    </a:prstGeom>
                  </pic:spPr>
                </pic:pic>
              </a:graphicData>
            </a:graphic>
          </wp:inline>
        </w:drawing>
      </w:r>
    </w:p>
    <w:p w14:paraId="7ED46498" w14:textId="77777777" w:rsidR="008A1433" w:rsidRPr="008A1433" w:rsidRDefault="008A1433" w:rsidP="008A1433">
      <w:pPr>
        <w:spacing w:before="0" w:after="200"/>
        <w:jc w:val="center"/>
        <w:rPr>
          <w:rFonts w:eastAsia="Times New Roman"/>
          <w:b/>
          <w:bCs/>
          <w:lang w:val="en-US" w:eastAsia="en-US"/>
        </w:rPr>
      </w:pPr>
      <w:bookmarkStart w:id="480" w:name="_Ref38466096"/>
      <w:bookmarkStart w:id="481" w:name="_Toc3985404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76</w:t>
      </w:r>
      <w:r w:rsidRPr="008A1433">
        <w:rPr>
          <w:rFonts w:eastAsia="Times New Roman"/>
          <w:b/>
          <w:bCs/>
          <w:lang w:val="en-US" w:eastAsia="en-US"/>
        </w:rPr>
        <w:fldChar w:fldCharType="end"/>
      </w:r>
      <w:bookmarkEnd w:id="480"/>
      <w:r w:rsidRPr="008A1433">
        <w:rPr>
          <w:rFonts w:eastAsia="Times New Roman"/>
          <w:b/>
          <w:bCs/>
          <w:lang w:val="en-US" w:eastAsia="en-US"/>
        </w:rPr>
        <w:t>- Burst forwarding host data transmission and flow control interface</w:t>
      </w:r>
      <w:bookmarkEnd w:id="481"/>
    </w:p>
    <w:p w14:paraId="3524083E" w14:textId="2806DA68" w:rsidR="008A1433" w:rsidRPr="008A1433" w:rsidRDefault="009E4BD2" w:rsidP="008A1433">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482" w:name="_Ref36455617"/>
      <w:bookmarkStart w:id="483" w:name="_Toc37365656"/>
      <w:bookmarkStart w:id="484" w:name="_Toc39853946"/>
      <w:r>
        <w:rPr>
          <w:rFonts w:eastAsia="SimSun"/>
          <w:b/>
          <w:szCs w:val="20"/>
          <w:lang w:eastAsia="en-US"/>
        </w:rPr>
        <w:t>9</w:t>
      </w:r>
      <w:r w:rsidR="005C7715">
        <w:rPr>
          <w:rFonts w:eastAsia="SimSun"/>
          <w:b/>
          <w:szCs w:val="20"/>
          <w:lang w:eastAsia="en-US"/>
        </w:rPr>
        <w:t>.3.6</w:t>
      </w:r>
      <w:r w:rsidR="008A1433" w:rsidRPr="008A1433">
        <w:rPr>
          <w:rFonts w:eastAsia="SimSun"/>
          <w:b/>
          <w:szCs w:val="20"/>
          <w:lang w:eastAsia="en-US"/>
        </w:rPr>
        <w:t xml:space="preserve"> Flow control functions</w:t>
      </w:r>
      <w:bookmarkEnd w:id="482"/>
      <w:bookmarkEnd w:id="483"/>
      <w:bookmarkEnd w:id="484"/>
    </w:p>
    <w:p w14:paraId="425CF117"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The flow control function of the burst forwarding network mainly serves two purposes, to ensure the network congestion free and to arrange the burst transmission in sequence. The burst forwarding network does not bind with any specific flow control functions. If the burst forwarding router has very shallow buffer or the application requires extremely low end to end latency, global TDMA-like scheduling can be utilized. However</w:t>
      </w:r>
      <w:r w:rsidRPr="008A1433">
        <w:rPr>
          <w:rFonts w:eastAsia="SimSun" w:hint="eastAsia"/>
          <w:szCs w:val="20"/>
          <w:lang w:eastAsia="zh-CN"/>
        </w:rPr>
        <w:t>,</w:t>
      </w:r>
      <w:r w:rsidRPr="008A1433">
        <w:rPr>
          <w:rFonts w:eastAsia="SimSun"/>
          <w:szCs w:val="20"/>
          <w:lang w:eastAsia="zh-CN"/>
        </w:rPr>
        <w:t xml:space="preserve"> </w:t>
      </w:r>
      <w:r w:rsidRPr="008A1433">
        <w:rPr>
          <w:rFonts w:eastAsia="SimSun" w:hint="eastAsia"/>
          <w:szCs w:val="20"/>
          <w:lang w:eastAsia="zh-CN"/>
        </w:rPr>
        <w:t>such</w:t>
      </w:r>
      <w:r w:rsidRPr="008A1433">
        <w:rPr>
          <w:rFonts w:eastAsia="SimSun"/>
          <w:szCs w:val="20"/>
          <w:lang w:eastAsia="zh-CN"/>
        </w:rPr>
        <w:t xml:space="preserve"> </w:t>
      </w:r>
      <w:r w:rsidRPr="008A1433">
        <w:rPr>
          <w:rFonts w:eastAsia="SimSun" w:hint="eastAsia"/>
          <w:szCs w:val="20"/>
          <w:lang w:eastAsia="zh-CN"/>
        </w:rPr>
        <w:t>method</w:t>
      </w:r>
      <w:r w:rsidRPr="008A1433">
        <w:rPr>
          <w:rFonts w:eastAsia="SimSun"/>
          <w:szCs w:val="20"/>
          <w:lang w:eastAsia="en-US"/>
        </w:rPr>
        <w:t xml:space="preserve"> could sacrifice the bandwidth which depends on the network scale and time synchronization accuracy. Another possible approach could be based on transmission token. Only the data sources with the token can start the burst transmission. The total number of </w:t>
      </w:r>
      <w:proofErr w:type="gramStart"/>
      <w:r w:rsidRPr="008A1433">
        <w:rPr>
          <w:rFonts w:eastAsia="SimSun"/>
          <w:szCs w:val="20"/>
          <w:lang w:eastAsia="en-US"/>
        </w:rPr>
        <w:t>token</w:t>
      </w:r>
      <w:proofErr w:type="gramEnd"/>
      <w:r w:rsidRPr="008A1433">
        <w:rPr>
          <w:rFonts w:eastAsia="SimSun"/>
          <w:szCs w:val="20"/>
          <w:lang w:eastAsia="en-US"/>
        </w:rPr>
        <w:t xml:space="preserve"> depends on the egress port bandwidth. However</w:t>
      </w:r>
      <w:r w:rsidRPr="008A1433">
        <w:rPr>
          <w:rFonts w:eastAsia="SimSun" w:hint="eastAsia"/>
          <w:szCs w:val="20"/>
          <w:lang w:eastAsia="zh-CN"/>
        </w:rPr>
        <w:t>,</w:t>
      </w:r>
      <w:r w:rsidRPr="008A1433">
        <w:rPr>
          <w:rFonts w:eastAsia="SimSun"/>
          <w:szCs w:val="20"/>
          <w:lang w:eastAsia="zh-CN"/>
        </w:rPr>
        <w:t xml:space="preserve"> this method usually works best in the application with aggregation tree</w:t>
      </w:r>
      <w:r w:rsidRPr="008A1433">
        <w:rPr>
          <w:rFonts w:eastAsia="SimSun"/>
          <w:szCs w:val="20"/>
          <w:lang w:eastAsia="en-US"/>
        </w:rPr>
        <w:t xml:space="preserve"> topology where the message destination is centralized, e.g., cloud access service.</w:t>
      </w:r>
    </w:p>
    <w:p w14:paraId="0299CC89"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If the burst forwarding network can tolerate some buffer usage, the Quantum Flow Control (QFC) mechanism can be utilized. Different from traditional </w:t>
      </w:r>
      <w:proofErr w:type="gramStart"/>
      <w:r w:rsidRPr="008A1433">
        <w:rPr>
          <w:rFonts w:eastAsia="SimSun"/>
          <w:szCs w:val="20"/>
          <w:lang w:eastAsia="en-US"/>
        </w:rPr>
        <w:t>host based</w:t>
      </w:r>
      <w:proofErr w:type="gramEnd"/>
      <w:r w:rsidRPr="008A1433">
        <w:rPr>
          <w:rFonts w:eastAsia="SimSun"/>
          <w:szCs w:val="20"/>
          <w:lang w:eastAsia="en-US"/>
        </w:rPr>
        <w:t xml:space="preserve"> congestion control algorithm, QFC is a distributed port based credit flow control algorithm. By using QFC, the amount of packet that can be sent from the egress port to the next hop ingress port is explicitly calculated. In order to accommodate burst forwarding, the algorithm is updated to support virtual channel creation.</w:t>
      </w:r>
    </w:p>
    <w:p w14:paraId="61485AB1" w14:textId="77777777" w:rsidR="008A1433" w:rsidRPr="008A1433" w:rsidRDefault="008A1433" w:rsidP="008A1433">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BB2C411" wp14:editId="341881D0">
            <wp:extent cx="6120765" cy="2123440"/>
            <wp:effectExtent l="0" t="0" r="0" b="0"/>
            <wp:docPr id="869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123440"/>
                    </a:xfrm>
                    <a:prstGeom prst="rect">
                      <a:avLst/>
                    </a:prstGeom>
                  </pic:spPr>
                </pic:pic>
              </a:graphicData>
            </a:graphic>
          </wp:inline>
        </w:drawing>
      </w:r>
    </w:p>
    <w:p w14:paraId="2FCC179D" w14:textId="77777777" w:rsidR="008A1433" w:rsidRPr="008A1433" w:rsidRDefault="008A1433" w:rsidP="008A1433">
      <w:pPr>
        <w:spacing w:before="0" w:after="200"/>
        <w:jc w:val="center"/>
        <w:rPr>
          <w:rFonts w:eastAsia="Times New Roman"/>
          <w:b/>
          <w:bCs/>
          <w:lang w:val="en-US" w:eastAsia="en-US"/>
        </w:rPr>
      </w:pPr>
      <w:bookmarkStart w:id="485" w:name="_Ref38466446"/>
      <w:bookmarkStart w:id="486" w:name="_Toc3985404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77</w:t>
      </w:r>
      <w:r w:rsidRPr="008A1433">
        <w:rPr>
          <w:rFonts w:eastAsia="Times New Roman"/>
          <w:b/>
          <w:bCs/>
          <w:lang w:val="en-US" w:eastAsia="en-US"/>
        </w:rPr>
        <w:fldChar w:fldCharType="end"/>
      </w:r>
      <w:bookmarkEnd w:id="485"/>
      <w:r w:rsidRPr="008A1433">
        <w:rPr>
          <w:rFonts w:eastAsia="Times New Roman"/>
          <w:b/>
          <w:bCs/>
          <w:lang w:val="en-US" w:eastAsia="en-US"/>
        </w:rPr>
        <w:t>- QFC flow control algorithm for burst forwarding network</w:t>
      </w:r>
      <w:bookmarkEnd w:id="486"/>
    </w:p>
    <w:p w14:paraId="43B2AE50" w14:textId="77777777" w:rsidR="008A1433" w:rsidRPr="008A1433" w:rsidRDefault="008A1433" w:rsidP="008A1433">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The burst forwarding QFC mechanism is described in </w:t>
      </w:r>
      <w:r w:rsidRPr="008A1433">
        <w:rPr>
          <w:rFonts w:eastAsia="SimSun"/>
          <w:szCs w:val="20"/>
          <w:lang w:eastAsia="en-US"/>
        </w:rPr>
        <w:fldChar w:fldCharType="begin"/>
      </w:r>
      <w:r w:rsidRPr="008A1433">
        <w:rPr>
          <w:rFonts w:eastAsia="SimSun"/>
          <w:szCs w:val="20"/>
          <w:lang w:eastAsia="en-US"/>
        </w:rPr>
        <w:instrText xml:space="preserve"> REF _Ref38466446 \h  \* MERGEFORMAT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iCs/>
          <w:lang w:val="en-US" w:eastAsia="en-US"/>
        </w:rPr>
        <w:t>Figure 81</w:t>
      </w:r>
      <w:r w:rsidRPr="008A1433">
        <w:rPr>
          <w:rFonts w:eastAsia="SimSun"/>
          <w:szCs w:val="20"/>
          <w:lang w:eastAsia="en-US"/>
        </w:rPr>
        <w:fldChar w:fldCharType="end"/>
      </w:r>
      <w:r w:rsidRPr="008A1433">
        <w:rPr>
          <w:rFonts w:eastAsia="SimSun"/>
          <w:szCs w:val="20"/>
          <w:lang w:eastAsia="en-US"/>
        </w:rPr>
        <w:t>. The ID marked in the connection link is the created virtual channel ID. In the ingress port side, a burst buffer is allocated for each virtual channel. During the initialization phase, the capacity of the burst buffer of the ingress port is sent to the egress port via BSL-</w:t>
      </w:r>
      <w:r w:rsidRPr="008A1433">
        <w:rPr>
          <w:rFonts w:eastAsia="SimSun" w:hint="eastAsia"/>
          <w:szCs w:val="20"/>
          <w:lang w:eastAsia="zh-CN"/>
        </w:rPr>
        <w:t>I</w:t>
      </w:r>
      <w:r w:rsidRPr="008A1433">
        <w:rPr>
          <w:rFonts w:eastAsia="SimSun"/>
          <w:szCs w:val="20"/>
          <w:lang w:eastAsia="zh-CN"/>
        </w:rPr>
        <w:t xml:space="preserve"> message. </w:t>
      </w:r>
      <w:r w:rsidRPr="008A1433">
        <w:rPr>
          <w:rFonts w:eastAsia="SimSun" w:hint="eastAsia"/>
          <w:szCs w:val="20"/>
          <w:lang w:eastAsia="zh-CN"/>
        </w:rPr>
        <w:t>Th</w:t>
      </w:r>
      <w:r w:rsidRPr="008A1433">
        <w:rPr>
          <w:rFonts w:eastAsia="SimSun"/>
          <w:szCs w:val="20"/>
          <w:lang w:eastAsia="zh-CN"/>
        </w:rPr>
        <w:t xml:space="preserve">is message is confirmed by the BSL-C message. During the run time, the burst buffer utilization can be </w:t>
      </w:r>
      <w:r w:rsidRPr="008A1433">
        <w:rPr>
          <w:rFonts w:eastAsia="SimSun"/>
          <w:szCs w:val="20"/>
          <w:lang w:eastAsia="zh-CN"/>
        </w:rPr>
        <w:lastRenderedPageBreak/>
        <w:t xml:space="preserve">calculated by subtracting </w:t>
      </w:r>
      <w:proofErr w:type="spellStart"/>
      <w:r w:rsidRPr="008A1433">
        <w:rPr>
          <w:rFonts w:eastAsia="SimSun"/>
          <w:szCs w:val="20"/>
          <w:lang w:eastAsia="zh-CN"/>
        </w:rPr>
        <w:t>fwd_counter</w:t>
      </w:r>
      <w:proofErr w:type="spellEnd"/>
      <w:r w:rsidRPr="008A1433">
        <w:rPr>
          <w:rFonts w:eastAsia="SimSun"/>
          <w:szCs w:val="20"/>
          <w:lang w:eastAsia="zh-CN"/>
        </w:rPr>
        <w:t xml:space="preserve"> from </w:t>
      </w:r>
      <w:proofErr w:type="spellStart"/>
      <w:r w:rsidRPr="008A1433">
        <w:rPr>
          <w:rFonts w:eastAsia="SimSun"/>
          <w:szCs w:val="20"/>
          <w:lang w:eastAsia="zh-CN"/>
        </w:rPr>
        <w:t>rx_counter</w:t>
      </w:r>
      <w:proofErr w:type="spellEnd"/>
      <w:r w:rsidRPr="008A1433">
        <w:rPr>
          <w:rFonts w:eastAsia="SimSun"/>
          <w:szCs w:val="20"/>
          <w:lang w:eastAsia="zh-CN"/>
        </w:rPr>
        <w:t xml:space="preserve"> value. In order to avoid buffer overflow, the ingress port keeps posting the </w:t>
      </w:r>
      <w:proofErr w:type="spellStart"/>
      <w:r w:rsidRPr="008A1433">
        <w:rPr>
          <w:rFonts w:eastAsia="SimSun"/>
          <w:szCs w:val="20"/>
          <w:lang w:eastAsia="zh-CN"/>
        </w:rPr>
        <w:t>fwd_counter</w:t>
      </w:r>
      <w:proofErr w:type="spellEnd"/>
      <w:r w:rsidRPr="008A1433">
        <w:rPr>
          <w:rFonts w:eastAsia="SimSun"/>
          <w:szCs w:val="20"/>
          <w:lang w:eastAsia="zh-CN"/>
        </w:rPr>
        <w:t xml:space="preserve"> value using the BSU message to the egress port device.  On receiving the BSU message, the egress port device calculates the available buffer of the ingress port using</w:t>
      </w:r>
      <m:oMath>
        <m:r>
          <m:rPr>
            <m:sty m:val="p"/>
          </m:rPr>
          <w:rPr>
            <w:rFonts w:ascii="Cambria Math" w:eastAsia="SimSun" w:hAnsi="Cambria Math"/>
            <w:szCs w:val="20"/>
            <w:lang w:eastAsia="en-US"/>
          </w:rPr>
          <m:t>BufferLimit</m:t>
        </m:r>
        <m:r>
          <w:rPr>
            <w:rFonts w:ascii="Cambria Math" w:eastAsia="SimSun" w:hAnsi="Cambria Math"/>
            <w:szCs w:val="20"/>
            <w:lang w:eastAsia="en-US"/>
          </w:rPr>
          <m:t>-</m:t>
        </m:r>
        <m:d>
          <m:dPr>
            <m:ctrlPr>
              <w:rPr>
                <w:rFonts w:ascii="Cambria Math" w:eastAsia="SimSun" w:hAnsi="Cambria Math"/>
                <w:i/>
                <w:szCs w:val="20"/>
                <w:lang w:eastAsia="en-US"/>
              </w:rPr>
            </m:ctrlPr>
          </m:dPr>
          <m:e>
            <m:r>
              <w:rPr>
                <w:rFonts w:ascii="Cambria Math" w:eastAsia="SimSun" w:hAnsi="Cambria Math"/>
                <w:szCs w:val="20"/>
                <w:lang w:eastAsia="en-US"/>
              </w:rPr>
              <m:t>TxCounter-FwdCounter</m:t>
            </m:r>
          </m:e>
        </m:d>
      </m:oMath>
      <w:r w:rsidRPr="008A1433">
        <w:rPr>
          <w:rFonts w:eastAsia="SimSun"/>
          <w:szCs w:val="20"/>
          <w:lang w:eastAsia="en-US"/>
        </w:rPr>
        <w:t xml:space="preserve">. </w:t>
      </w:r>
      <w:r w:rsidRPr="008A1433">
        <w:rPr>
          <w:rFonts w:eastAsia="SimSun"/>
          <w:szCs w:val="20"/>
          <w:lang w:eastAsia="zh-CN"/>
        </w:rPr>
        <w:t xml:space="preserve">The result is called credit balance. Meanwhile, the egress port periodically sends the BSC message to correct the possible mismatch between </w:t>
      </w:r>
      <w:proofErr w:type="spellStart"/>
      <w:r w:rsidRPr="008A1433">
        <w:rPr>
          <w:rFonts w:eastAsia="SimSun"/>
          <w:szCs w:val="20"/>
          <w:lang w:eastAsia="zh-CN"/>
        </w:rPr>
        <w:t>tx_counter</w:t>
      </w:r>
      <w:proofErr w:type="spellEnd"/>
      <w:r w:rsidRPr="008A1433">
        <w:rPr>
          <w:rFonts w:eastAsia="SimSun"/>
          <w:szCs w:val="20"/>
          <w:lang w:eastAsia="zh-CN"/>
        </w:rPr>
        <w:t xml:space="preserve"> and </w:t>
      </w:r>
      <w:proofErr w:type="spellStart"/>
      <w:r w:rsidRPr="008A1433">
        <w:rPr>
          <w:rFonts w:eastAsia="SimSun"/>
          <w:szCs w:val="20"/>
          <w:lang w:eastAsia="zh-CN"/>
        </w:rPr>
        <w:t>rx_counter</w:t>
      </w:r>
      <w:proofErr w:type="spellEnd"/>
      <w:r w:rsidRPr="008A1433">
        <w:rPr>
          <w:rFonts w:eastAsia="SimSun"/>
          <w:szCs w:val="20"/>
          <w:lang w:eastAsia="zh-CN"/>
        </w:rPr>
        <w:t xml:space="preserve"> due to packet transmission error. Since the egress port only sends data which can be stored in the ingress port buffer, the link is lossless from buffer overflow.</w:t>
      </w:r>
    </w:p>
    <w:p w14:paraId="38D60975" w14:textId="4B524FF5" w:rsidR="008A1433" w:rsidRPr="00117FA7" w:rsidRDefault="009E4BD2" w:rsidP="008A1433">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lang w:eastAsia="zh-CN"/>
        </w:rPr>
      </w:pPr>
      <w:bookmarkStart w:id="487" w:name="_Toc37365657"/>
      <w:bookmarkStart w:id="488" w:name="_Toc39853947"/>
      <w:r>
        <w:rPr>
          <w:rFonts w:eastAsia="SimSun"/>
          <w:b/>
          <w:szCs w:val="20"/>
          <w:lang w:eastAsia="en-US"/>
        </w:rPr>
        <w:t>9</w:t>
      </w:r>
      <w:r w:rsidR="008A1433" w:rsidRPr="008A1433">
        <w:rPr>
          <w:rFonts w:eastAsia="SimSun"/>
          <w:b/>
          <w:szCs w:val="20"/>
          <w:lang w:eastAsia="en-US"/>
        </w:rPr>
        <w:t xml:space="preserve">.4 </w:t>
      </w:r>
      <w:r w:rsidR="008A1433" w:rsidRPr="00117FA7">
        <w:rPr>
          <w:rFonts w:eastAsia="SimSun"/>
          <w:b/>
          <w:lang w:eastAsia="en-US"/>
        </w:rPr>
        <w:t>Summary</w:t>
      </w:r>
      <w:bookmarkEnd w:id="487"/>
      <w:bookmarkEnd w:id="488"/>
    </w:p>
    <w:p w14:paraId="064BEE42" w14:textId="3DFD9E71" w:rsidR="00850CDE" w:rsidRDefault="008A1433" w:rsidP="00E660F5">
      <w:pPr>
        <w:overflowPunct w:val="0"/>
        <w:autoSpaceDE w:val="0"/>
        <w:autoSpaceDN w:val="0"/>
        <w:adjustRightInd w:val="0"/>
        <w:jc w:val="both"/>
        <w:textAlignment w:val="baseline"/>
        <w:rPr>
          <w:rFonts w:eastAsia="SimSun"/>
          <w:lang w:eastAsia="zh-CN"/>
        </w:rPr>
      </w:pPr>
      <w:r w:rsidRPr="00117FA7">
        <w:rPr>
          <w:rFonts w:eastAsia="SimSun"/>
          <w:lang w:eastAsia="zh-CN"/>
        </w:rPr>
        <w:t xml:space="preserve">This document describes the burst forwarding technology, an </w:t>
      </w:r>
      <w:proofErr w:type="gramStart"/>
      <w:r w:rsidRPr="00117FA7">
        <w:rPr>
          <w:rFonts w:eastAsia="SimSun"/>
          <w:lang w:eastAsia="zh-CN"/>
        </w:rPr>
        <w:t>application oriented</w:t>
      </w:r>
      <w:proofErr w:type="gramEnd"/>
      <w:r w:rsidRPr="00117FA7">
        <w:rPr>
          <w:rFonts w:eastAsia="SimSun"/>
          <w:lang w:eastAsia="zh-CN"/>
        </w:rPr>
        <w:t xml:space="preserve"> data forwarding mechanism. A burst is a basic application process unit. The size of the burst depends on the application type. The burst forwarding host sends the burst using line rate of the NIC. The burst forwarding network forwards the burst with the same speed as it is injected into the network. If the concurrent data transmission </w:t>
      </w:r>
      <w:proofErr w:type="gramStart"/>
      <w:r w:rsidRPr="00117FA7">
        <w:rPr>
          <w:rFonts w:eastAsia="SimSun"/>
          <w:lang w:eastAsia="zh-CN"/>
        </w:rPr>
        <w:t>excess</w:t>
      </w:r>
      <w:proofErr w:type="gramEnd"/>
      <w:r w:rsidRPr="00117FA7">
        <w:rPr>
          <w:rFonts w:eastAsia="SimSun"/>
          <w:lang w:eastAsia="zh-CN"/>
        </w:rPr>
        <w:t xml:space="preserve"> the network capacity, the extra transmission is blocked until the previous burst transmission finishes. Since the entire burst is forward by the network from the data source to the destination, the averaged application data transmission time is much shorter. The application in the destination node can immediately start processing the data once the burst is received, thus the utilization efficiency of the compute resource is optimized. </w:t>
      </w:r>
    </w:p>
    <w:p w14:paraId="45B437BB" w14:textId="77777777" w:rsidR="00E660F5" w:rsidRDefault="00E660F5" w:rsidP="00E660F5">
      <w:pPr>
        <w:overflowPunct w:val="0"/>
        <w:autoSpaceDE w:val="0"/>
        <w:autoSpaceDN w:val="0"/>
        <w:adjustRightInd w:val="0"/>
        <w:jc w:val="both"/>
        <w:textAlignment w:val="baseline"/>
        <w:rPr>
          <w:rFonts w:eastAsia="SimSun"/>
          <w:lang w:eastAsia="zh-CN"/>
        </w:rPr>
      </w:pPr>
    </w:p>
    <w:p w14:paraId="0D05EC7B" w14:textId="77777777" w:rsidR="00003AF2" w:rsidRDefault="00003AF2" w:rsidP="00E660F5">
      <w:pPr>
        <w:overflowPunct w:val="0"/>
        <w:autoSpaceDE w:val="0"/>
        <w:autoSpaceDN w:val="0"/>
        <w:adjustRightInd w:val="0"/>
        <w:jc w:val="both"/>
        <w:textAlignment w:val="baseline"/>
        <w:rPr>
          <w:rFonts w:eastAsia="SimSun"/>
          <w:lang w:eastAsia="zh-CN"/>
        </w:rPr>
      </w:pPr>
    </w:p>
    <w:p w14:paraId="3CDCB6F1" w14:textId="77777777" w:rsidR="00174B28" w:rsidRDefault="00174B28" w:rsidP="00174B28">
      <w:pPr>
        <w:spacing w:before="240"/>
        <w:ind w:left="360"/>
        <w:rPr>
          <w:rFonts w:eastAsia="Times New Roman"/>
          <w:lang w:val="en-US" w:eastAsia="en-US"/>
        </w:rPr>
      </w:pPr>
    </w:p>
    <w:p w14:paraId="17BA3118" w14:textId="77777777" w:rsidR="00F80337" w:rsidRDefault="00F80337" w:rsidP="003E06C4">
      <w:pPr>
        <w:pStyle w:val="ListParagraph"/>
        <w:numPr>
          <w:ilvl w:val="0"/>
          <w:numId w:val="85"/>
        </w:numPr>
        <w:ind w:left="475" w:hanging="475"/>
        <w:outlineLvl w:val="0"/>
        <w:rPr>
          <w:rFonts w:asciiTheme="majorBidi" w:hAnsiTheme="majorBidi" w:cstheme="majorBidi"/>
          <w:b/>
        </w:rPr>
      </w:pPr>
      <w:bookmarkStart w:id="489" w:name="_Toc39853948"/>
      <w:r>
        <w:rPr>
          <w:rFonts w:asciiTheme="majorBidi" w:hAnsiTheme="majorBidi" w:cstheme="majorBidi"/>
          <w:b/>
        </w:rPr>
        <w:t>Network Slicing Architecture</w:t>
      </w:r>
      <w:bookmarkEnd w:id="489"/>
    </w:p>
    <w:p w14:paraId="7FFF11DD" w14:textId="77777777" w:rsidR="00F80337" w:rsidRDefault="00F80337" w:rsidP="00F80337">
      <w:pPr>
        <w:outlineLvl w:val="0"/>
        <w:rPr>
          <w:rFonts w:asciiTheme="majorBidi" w:hAnsiTheme="majorBidi" w:cstheme="majorBidi"/>
          <w:b/>
        </w:rPr>
      </w:pPr>
    </w:p>
    <w:p w14:paraId="79AA13C2" w14:textId="77777777" w:rsidR="00F80337" w:rsidRPr="00F80337" w:rsidRDefault="00F80337" w:rsidP="00F80337">
      <w:pPr>
        <w:outlineLvl w:val="0"/>
        <w:rPr>
          <w:rFonts w:asciiTheme="majorBidi" w:hAnsiTheme="majorBidi" w:cstheme="majorBidi"/>
          <w:b/>
        </w:rPr>
      </w:pPr>
    </w:p>
    <w:p w14:paraId="7A6307D3" w14:textId="77777777" w:rsidR="00174B28" w:rsidRDefault="00174B28" w:rsidP="003E06C4">
      <w:pPr>
        <w:pStyle w:val="ListParagraph"/>
        <w:numPr>
          <w:ilvl w:val="0"/>
          <w:numId w:val="85"/>
        </w:numPr>
        <w:ind w:left="475" w:hanging="475"/>
        <w:outlineLvl w:val="0"/>
        <w:rPr>
          <w:rFonts w:asciiTheme="majorBidi" w:hAnsiTheme="majorBidi" w:cstheme="majorBidi"/>
          <w:b/>
        </w:rPr>
      </w:pPr>
      <w:bookmarkStart w:id="490" w:name="_Toc39853949"/>
      <w:r>
        <w:rPr>
          <w:rFonts w:asciiTheme="majorBidi" w:hAnsiTheme="majorBidi" w:cstheme="majorBidi"/>
          <w:b/>
        </w:rPr>
        <w:t xml:space="preserve">Network Management (Alex </w:t>
      </w:r>
      <w:proofErr w:type="spellStart"/>
      <w:r>
        <w:rPr>
          <w:rFonts w:asciiTheme="majorBidi" w:hAnsiTheme="majorBidi" w:cstheme="majorBidi"/>
          <w:b/>
        </w:rPr>
        <w:t>Galis</w:t>
      </w:r>
      <w:proofErr w:type="spellEnd"/>
      <w:r>
        <w:rPr>
          <w:rFonts w:asciiTheme="majorBidi" w:hAnsiTheme="majorBidi" w:cstheme="majorBidi"/>
          <w:b/>
        </w:rPr>
        <w:t>, et al)</w:t>
      </w:r>
      <w:bookmarkEnd w:id="490"/>
    </w:p>
    <w:p w14:paraId="44302668" w14:textId="77777777" w:rsidR="00174B28" w:rsidRDefault="00174B28" w:rsidP="00174B28">
      <w:pPr>
        <w:spacing w:before="240"/>
        <w:ind w:left="360"/>
        <w:rPr>
          <w:rFonts w:eastAsia="Times New Roman"/>
          <w:lang w:val="en-US" w:eastAsia="en-US"/>
        </w:rPr>
      </w:pPr>
    </w:p>
    <w:p w14:paraId="063E4E42" w14:textId="29C585E0" w:rsidR="00174B28" w:rsidRPr="007F6B58" w:rsidRDefault="00174B28" w:rsidP="003E06C4">
      <w:pPr>
        <w:pStyle w:val="ListParagraph"/>
        <w:numPr>
          <w:ilvl w:val="1"/>
          <w:numId w:val="86"/>
        </w:numPr>
        <w:spacing w:before="240"/>
        <w:rPr>
          <w:rFonts w:eastAsia="Times New Roman"/>
          <w:b/>
          <w:lang w:val="en-US" w:eastAsia="en-US"/>
        </w:rPr>
      </w:pPr>
      <w:r w:rsidRPr="007F6B58">
        <w:rPr>
          <w:rFonts w:eastAsia="Times New Roman"/>
          <w:b/>
          <w:lang w:val="en-US" w:eastAsia="en-US"/>
        </w:rPr>
        <w:t>Introduction</w:t>
      </w:r>
    </w:p>
    <w:p w14:paraId="1F4CF1BA" w14:textId="77777777" w:rsidR="00174B28" w:rsidRDefault="00174B28" w:rsidP="00174B28">
      <w:pPr>
        <w:spacing w:before="240"/>
        <w:ind w:left="360"/>
        <w:rPr>
          <w:rFonts w:eastAsia="Times New Roman"/>
          <w:lang w:val="en-US" w:eastAsia="en-US"/>
        </w:rPr>
      </w:pPr>
    </w:p>
    <w:p w14:paraId="65E22570" w14:textId="77777777" w:rsidR="00174B28" w:rsidRPr="005E7AB2" w:rsidRDefault="00174B28" w:rsidP="00174B28">
      <w:pPr>
        <w:ind w:left="360"/>
        <w:outlineLvl w:val="0"/>
        <w:rPr>
          <w:rFonts w:asciiTheme="majorBidi" w:hAnsiTheme="majorBidi" w:cstheme="majorBidi"/>
          <w:b/>
        </w:rPr>
      </w:pPr>
    </w:p>
    <w:p w14:paraId="2FC334B9" w14:textId="7BCB9D3A" w:rsidR="00174B28" w:rsidRDefault="00174B28" w:rsidP="003E06C4">
      <w:pPr>
        <w:pStyle w:val="ListParagraph"/>
        <w:numPr>
          <w:ilvl w:val="1"/>
          <w:numId w:val="86"/>
        </w:numPr>
        <w:outlineLvl w:val="0"/>
        <w:rPr>
          <w:rFonts w:asciiTheme="majorBidi" w:hAnsiTheme="majorBidi" w:cstheme="majorBidi"/>
          <w:b/>
        </w:rPr>
      </w:pPr>
      <w:bookmarkStart w:id="491" w:name="_Toc39853950"/>
      <w:r>
        <w:rPr>
          <w:rFonts w:asciiTheme="majorBidi" w:hAnsiTheme="majorBidi" w:cstheme="majorBidi"/>
          <w:b/>
        </w:rPr>
        <w:t>Management Requirements</w:t>
      </w:r>
      <w:bookmarkEnd w:id="491"/>
    </w:p>
    <w:p w14:paraId="6ECA5A6C" w14:textId="77777777" w:rsidR="00174B28" w:rsidRDefault="00174B28" w:rsidP="00174B28">
      <w:pPr>
        <w:ind w:left="720"/>
        <w:rPr>
          <w:rFonts w:asciiTheme="majorBidi" w:hAnsiTheme="majorBidi" w:cstheme="majorBidi"/>
          <w:b/>
        </w:rPr>
      </w:pPr>
    </w:p>
    <w:p w14:paraId="63FBCA6F" w14:textId="77777777" w:rsidR="00174B28" w:rsidRDefault="00174B28" w:rsidP="003E06C4">
      <w:pPr>
        <w:pStyle w:val="ListParagraph"/>
        <w:numPr>
          <w:ilvl w:val="2"/>
          <w:numId w:val="86"/>
        </w:numPr>
        <w:outlineLvl w:val="1"/>
        <w:rPr>
          <w:rFonts w:asciiTheme="majorBidi" w:hAnsiTheme="majorBidi" w:cstheme="majorBidi"/>
          <w:b/>
        </w:rPr>
      </w:pPr>
      <w:bookmarkStart w:id="492" w:name="_Toc39853951"/>
      <w:r>
        <w:rPr>
          <w:rFonts w:asciiTheme="majorBidi" w:hAnsiTheme="majorBidi" w:cstheme="majorBidi"/>
          <w:b/>
        </w:rPr>
        <w:t>C</w:t>
      </w:r>
      <w:r w:rsidRPr="00C338D2">
        <w:rPr>
          <w:rFonts w:asciiTheme="majorBidi" w:hAnsiTheme="majorBidi" w:cstheme="majorBidi"/>
          <w:b/>
        </w:rPr>
        <w:t xml:space="preserve">omputing </w:t>
      </w:r>
      <w:r>
        <w:rPr>
          <w:rFonts w:asciiTheme="majorBidi" w:hAnsiTheme="majorBidi" w:cstheme="majorBidi"/>
          <w:b/>
        </w:rPr>
        <w:t>R</w:t>
      </w:r>
      <w:r w:rsidRPr="00C338D2">
        <w:rPr>
          <w:rFonts w:asciiTheme="majorBidi" w:hAnsiTheme="majorBidi" w:cstheme="majorBidi"/>
          <w:b/>
        </w:rPr>
        <w:t>esources</w:t>
      </w:r>
      <w:bookmarkEnd w:id="492"/>
      <w:r>
        <w:rPr>
          <w:rFonts w:asciiTheme="majorBidi" w:hAnsiTheme="majorBidi" w:cstheme="majorBidi"/>
          <w:b/>
        </w:rPr>
        <w:t xml:space="preserve"> </w:t>
      </w:r>
    </w:p>
    <w:p w14:paraId="4D91DF10"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Driven by new technologies such as artificial intelligence, big data and the Internet of things, the future applications are more diversified, and their requirements of computing resources are much differentiated. At the same time, more and more heterogeneous data is generated at the edge and the heterogeneous computing is arising to better serve personalized computing needs. In future networks, the unified management of heterogeneous computing resources and heterogeneous data is needed. The main purpose is fulfilling diverse services requirements on computing and storage resources with the view of improving user experience, network efficiency and resource utilization.</w:t>
      </w:r>
    </w:p>
    <w:p w14:paraId="70274160"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 xml:space="preserve">In order to meet the needs of computation diversification, new hardware resources such as GPU, FPGA and other hardware for acceleration are introduced. </w:t>
      </w:r>
    </w:p>
    <w:p w14:paraId="2D03F48A"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 xml:space="preserve">With the computation- intensive machine learning model training based on a large amount of data, AI proposes higher demand towards the data processing and computing power. As such the future edge deployment of AI needs heterogeneous computing hardware to support the resource-limited edge stations. </w:t>
      </w:r>
    </w:p>
    <w:p w14:paraId="0BC924EF"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p>
    <w:p w14:paraId="3E9A8D49" w14:textId="77777777" w:rsidR="00174B28" w:rsidRPr="00E406F5" w:rsidRDefault="00174B28" w:rsidP="00174B28">
      <w:pPr>
        <w:overflowPunct w:val="0"/>
        <w:autoSpaceDE w:val="0"/>
        <w:autoSpaceDN w:val="0"/>
        <w:adjustRightInd w:val="0"/>
        <w:ind w:left="360"/>
        <w:jc w:val="center"/>
        <w:textAlignment w:val="baseline"/>
        <w:rPr>
          <w:rFonts w:eastAsia="Times New Roman"/>
          <w:lang w:val="en-US" w:eastAsia="zh-CN"/>
        </w:rPr>
      </w:pPr>
      <w:r w:rsidRPr="00E406F5">
        <w:rPr>
          <w:rFonts w:eastAsia="Times New Roman"/>
          <w:noProof/>
          <w:lang w:val="en-US" w:eastAsia="en-US"/>
        </w:rPr>
        <w:lastRenderedPageBreak/>
        <w:drawing>
          <wp:inline distT="0" distB="0" distL="0" distR="0" wp14:anchorId="7017428E" wp14:editId="47613174">
            <wp:extent cx="3893128" cy="1184811"/>
            <wp:effectExtent l="0" t="0" r="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srcRect b="23052"/>
                    <a:stretch>
                      <a:fillRect/>
                    </a:stretch>
                  </pic:blipFill>
                  <pic:spPr bwMode="auto">
                    <a:xfrm>
                      <a:off x="0" y="0"/>
                      <a:ext cx="3919410" cy="1192810"/>
                    </a:xfrm>
                    <a:prstGeom prst="rect">
                      <a:avLst/>
                    </a:prstGeom>
                    <a:noFill/>
                  </pic:spPr>
                </pic:pic>
              </a:graphicData>
            </a:graphic>
          </wp:inline>
        </w:drawing>
      </w:r>
    </w:p>
    <w:p w14:paraId="4A2B06A8" w14:textId="77777777" w:rsidR="00174B28" w:rsidRPr="00E406F5" w:rsidRDefault="00174B28" w:rsidP="00174B28">
      <w:pPr>
        <w:overflowPunct w:val="0"/>
        <w:autoSpaceDE w:val="0"/>
        <w:autoSpaceDN w:val="0"/>
        <w:adjustRightInd w:val="0"/>
        <w:spacing w:before="0" w:after="200"/>
        <w:ind w:left="360"/>
        <w:jc w:val="center"/>
        <w:textAlignment w:val="baseline"/>
        <w:rPr>
          <w:rFonts w:eastAsia="Times New Roman"/>
          <w:b/>
          <w:bCs/>
          <w:i/>
          <w:iCs/>
          <w:color w:val="000000" w:themeColor="text1"/>
          <w:lang w:val="en-US" w:eastAsia="zh-CN"/>
        </w:rPr>
      </w:pPr>
      <w:bookmarkStart w:id="493" w:name="_Toc39854045"/>
      <w:r w:rsidRPr="00AF5326">
        <w:rPr>
          <w:rFonts w:eastAsia="Times New Roman"/>
          <w:b/>
          <w:bCs/>
          <w:lang w:val="en-US" w:eastAsia="en-US"/>
        </w:rPr>
        <w:t xml:space="preserve">Figure </w:t>
      </w:r>
      <w:r w:rsidRPr="00AF5326">
        <w:rPr>
          <w:rFonts w:eastAsia="Times New Roman"/>
          <w:b/>
          <w:bCs/>
          <w:lang w:val="en-US" w:eastAsia="en-US"/>
        </w:rPr>
        <w:fldChar w:fldCharType="begin"/>
      </w:r>
      <w:r w:rsidRPr="00AF5326">
        <w:rPr>
          <w:rFonts w:eastAsia="Times New Roman"/>
          <w:b/>
          <w:bCs/>
          <w:lang w:val="en-US" w:eastAsia="en-US"/>
        </w:rPr>
        <w:instrText xml:space="preserve"> SEQ Figure \* ARABIC </w:instrText>
      </w:r>
      <w:r w:rsidRPr="00AF5326">
        <w:rPr>
          <w:rFonts w:eastAsia="Times New Roman"/>
          <w:b/>
          <w:bCs/>
          <w:lang w:val="en-US" w:eastAsia="en-US"/>
        </w:rPr>
        <w:fldChar w:fldCharType="separate"/>
      </w:r>
      <w:r w:rsidR="007B21F3">
        <w:rPr>
          <w:rFonts w:eastAsia="Times New Roman"/>
          <w:b/>
          <w:bCs/>
          <w:noProof/>
          <w:lang w:val="en-US" w:eastAsia="en-US"/>
        </w:rPr>
        <w:t>78</w:t>
      </w:r>
      <w:r w:rsidRPr="00AF5326">
        <w:rPr>
          <w:rFonts w:eastAsia="Times New Roman"/>
          <w:b/>
          <w:bCs/>
          <w:lang w:val="en-US" w:eastAsia="en-US"/>
        </w:rPr>
        <w:fldChar w:fldCharType="end"/>
      </w:r>
      <w:r w:rsidRPr="00AF5326">
        <w:rPr>
          <w:rFonts w:eastAsia="Times New Roman"/>
          <w:b/>
          <w:bCs/>
          <w:lang w:val="en-US" w:eastAsia="en-US"/>
        </w:rPr>
        <w:t>-</w:t>
      </w:r>
      <w:r w:rsidRPr="00AF5326">
        <w:rPr>
          <w:rFonts w:eastAsia="Times New Roman"/>
          <w:bCs/>
          <w:lang w:val="en-US" w:eastAsia="en-US"/>
        </w:rPr>
        <w:t xml:space="preserve"> </w:t>
      </w:r>
      <w:r w:rsidRPr="00E406F5">
        <w:rPr>
          <w:rFonts w:eastAsia="Times New Roman"/>
          <w:b/>
          <w:bCs/>
          <w:i/>
          <w:iCs/>
          <w:color w:val="000000" w:themeColor="text1"/>
          <w:lang w:val="en-US" w:eastAsia="en-US"/>
        </w:rPr>
        <w:t xml:space="preserve">- </w:t>
      </w:r>
      <w:r w:rsidRPr="00E406F5">
        <w:rPr>
          <w:rFonts w:eastAsia="Times New Roman"/>
          <w:b/>
          <w:bCs/>
          <w:iCs/>
          <w:color w:val="000000" w:themeColor="text1"/>
          <w:lang w:val="en-US" w:eastAsia="zh-CN"/>
        </w:rPr>
        <w:t>Heterogeneous computing hardware</w:t>
      </w:r>
      <w:bookmarkEnd w:id="493"/>
    </w:p>
    <w:p w14:paraId="6FAB2C67"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 xml:space="preserve">It is necessary to research on the unified measurement of heterogeneous resources and build a unified resource view. What’s more, the real-time update of the resource view is also required to achieve the timely and comprehensively aware of heterogeneous resources. </w:t>
      </w:r>
    </w:p>
    <w:p w14:paraId="14D34F4D"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 xml:space="preserve">The centralized or distributed control and intelligent management over heterogeneous hardware could perform as the on-demand resource scheduling and data migration. </w:t>
      </w:r>
    </w:p>
    <w:p w14:paraId="0995F566" w14:textId="77777777" w:rsidR="00174B28" w:rsidRPr="00E406F5" w:rsidRDefault="00174B28" w:rsidP="003E06C4">
      <w:pPr>
        <w:numPr>
          <w:ilvl w:val="0"/>
          <w:numId w:val="14"/>
        </w:numPr>
        <w:overflowPunct w:val="0"/>
        <w:autoSpaceDE w:val="0"/>
        <w:autoSpaceDN w:val="0"/>
        <w:adjustRightInd w:val="0"/>
        <w:ind w:left="720"/>
        <w:contextualSpacing/>
        <w:jc w:val="both"/>
        <w:textAlignment w:val="baseline"/>
        <w:rPr>
          <w:rFonts w:eastAsia="Times New Roman"/>
          <w:lang w:val="en-US" w:eastAsia="zh-CN"/>
        </w:rPr>
      </w:pPr>
      <w:r w:rsidRPr="00E406F5">
        <w:rPr>
          <w:rFonts w:eastAsia="Times New Roman"/>
          <w:lang w:val="en-US" w:eastAsia="zh-CN"/>
        </w:rPr>
        <w:t xml:space="preserve">Computing Resource measurement </w:t>
      </w:r>
    </w:p>
    <w:p w14:paraId="58F3F4EA" w14:textId="77777777" w:rsidR="00174B28" w:rsidRPr="00E406F5" w:rsidRDefault="00174B28" w:rsidP="00174B28">
      <w:pPr>
        <w:overflowPunct w:val="0"/>
        <w:autoSpaceDE w:val="0"/>
        <w:autoSpaceDN w:val="0"/>
        <w:adjustRightInd w:val="0"/>
        <w:ind w:left="720"/>
        <w:jc w:val="both"/>
        <w:textAlignment w:val="baseline"/>
        <w:rPr>
          <w:rFonts w:eastAsia="Times New Roman"/>
          <w:lang w:val="en-US" w:eastAsia="zh-CN"/>
        </w:rPr>
      </w:pPr>
      <w:r w:rsidRPr="00E406F5">
        <w:rPr>
          <w:rFonts w:eastAsia="Times New Roman"/>
          <w:lang w:val="en-US" w:eastAsia="zh-CN"/>
        </w:rPr>
        <w:t>On the one hand, in the face of heterogeneous computing, the dimension of computing power’s representation need to be studied to realize the perceptive and measurable computing power of the network and applications; on the other hand, how to measure the computing and storage power needed for specific application or service also needs to be studied.</w:t>
      </w:r>
    </w:p>
    <w:p w14:paraId="22078AF4" w14:textId="77777777" w:rsidR="00174B28" w:rsidRPr="00E406F5" w:rsidRDefault="00174B28" w:rsidP="003E06C4">
      <w:pPr>
        <w:numPr>
          <w:ilvl w:val="0"/>
          <w:numId w:val="13"/>
        </w:numPr>
        <w:overflowPunct w:val="0"/>
        <w:autoSpaceDE w:val="0"/>
        <w:autoSpaceDN w:val="0"/>
        <w:adjustRightInd w:val="0"/>
        <w:ind w:left="720"/>
        <w:contextualSpacing/>
        <w:jc w:val="both"/>
        <w:textAlignment w:val="baseline"/>
        <w:rPr>
          <w:rFonts w:eastAsia="Times New Roman"/>
          <w:lang w:val="en-US" w:eastAsia="zh-CN"/>
        </w:rPr>
      </w:pPr>
      <w:r w:rsidRPr="00E406F5">
        <w:rPr>
          <w:rFonts w:eastAsia="Times New Roman"/>
          <w:lang w:val="en-US" w:eastAsia="zh-CN"/>
        </w:rPr>
        <w:t>Computing Resource modelling</w:t>
      </w:r>
    </w:p>
    <w:p w14:paraId="166A733B" w14:textId="77777777" w:rsidR="00174B28" w:rsidRPr="00E406F5"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The network node establishes the information of currently deployed services and the performance and status of current computing resources and updates the maintenance in real time. The modeling method of computing resource performance and status needs to be studied. OK, but what can we say now? Can you provide examples?</w:t>
      </w:r>
    </w:p>
    <w:p w14:paraId="0CD367F1" w14:textId="77777777" w:rsidR="00174B28" w:rsidRPr="00E406F5" w:rsidRDefault="00174B28" w:rsidP="003E06C4">
      <w:pPr>
        <w:numPr>
          <w:ilvl w:val="0"/>
          <w:numId w:val="13"/>
        </w:numPr>
        <w:overflowPunct w:val="0"/>
        <w:autoSpaceDE w:val="0"/>
        <w:autoSpaceDN w:val="0"/>
        <w:adjustRightInd w:val="0"/>
        <w:contextualSpacing/>
        <w:jc w:val="both"/>
        <w:textAlignment w:val="baseline"/>
        <w:rPr>
          <w:rFonts w:eastAsia="Times New Roman"/>
          <w:lang w:val="en-US" w:eastAsia="zh-CN"/>
        </w:rPr>
      </w:pPr>
      <w:r w:rsidRPr="00E406F5">
        <w:rPr>
          <w:rFonts w:eastAsia="Times New Roman"/>
          <w:lang w:val="en-US" w:eastAsia="zh-CN"/>
        </w:rPr>
        <w:t xml:space="preserve">Computing Resource notification </w:t>
      </w:r>
    </w:p>
    <w:p w14:paraId="2547434C" w14:textId="77777777" w:rsidR="00174B28" w:rsidRPr="00AF5326" w:rsidRDefault="00174B28" w:rsidP="00174B28">
      <w:pPr>
        <w:overflowPunct w:val="0"/>
        <w:autoSpaceDE w:val="0"/>
        <w:autoSpaceDN w:val="0"/>
        <w:adjustRightInd w:val="0"/>
        <w:ind w:left="360"/>
        <w:jc w:val="both"/>
        <w:textAlignment w:val="baseline"/>
        <w:rPr>
          <w:rFonts w:eastAsia="Times New Roman"/>
          <w:lang w:val="en-US" w:eastAsia="zh-CN"/>
        </w:rPr>
      </w:pPr>
      <w:r w:rsidRPr="00E406F5">
        <w:rPr>
          <w:rFonts w:eastAsia="Times New Roman"/>
          <w:lang w:val="en-US" w:eastAsia="zh-CN"/>
        </w:rPr>
        <w:t xml:space="preserve">It is necessary to share and periodically update available computing power in network nodes so that other nodes in the network are aware of the specific configuration and real-time status of computing power. </w:t>
      </w:r>
    </w:p>
    <w:p w14:paraId="39ED7DAC" w14:textId="77777777" w:rsidR="00174B28" w:rsidRPr="00E406F5" w:rsidRDefault="00174B28" w:rsidP="003E06C4">
      <w:pPr>
        <w:numPr>
          <w:ilvl w:val="0"/>
          <w:numId w:val="13"/>
        </w:numPr>
        <w:overflowPunct w:val="0"/>
        <w:autoSpaceDE w:val="0"/>
        <w:autoSpaceDN w:val="0"/>
        <w:adjustRightInd w:val="0"/>
        <w:contextualSpacing/>
        <w:jc w:val="both"/>
        <w:textAlignment w:val="baseline"/>
        <w:rPr>
          <w:rFonts w:eastAsia="Times New Roman"/>
          <w:lang w:val="en-US" w:eastAsia="zh-CN"/>
        </w:rPr>
      </w:pPr>
      <w:r w:rsidRPr="00E406F5">
        <w:rPr>
          <w:rFonts w:eastAsia="Times New Roman"/>
          <w:lang w:val="en-US" w:eastAsia="zh-CN"/>
        </w:rPr>
        <w:t xml:space="preserve">Coordination between Computing Resource and network resource </w:t>
      </w:r>
    </w:p>
    <w:p w14:paraId="66FAF8C3" w14:textId="77777777" w:rsidR="00174B28" w:rsidRPr="00E406F5" w:rsidRDefault="00174B28" w:rsidP="00174B28">
      <w:pPr>
        <w:overflowPunct w:val="0"/>
        <w:autoSpaceDE w:val="0"/>
        <w:autoSpaceDN w:val="0"/>
        <w:adjustRightInd w:val="0"/>
        <w:ind w:left="360"/>
        <w:contextualSpacing/>
        <w:jc w:val="both"/>
        <w:textAlignment w:val="baseline"/>
        <w:rPr>
          <w:rFonts w:eastAsia="Times New Roman"/>
          <w:lang w:val="en-US" w:eastAsia="zh-CN"/>
        </w:rPr>
      </w:pPr>
    </w:p>
    <w:p w14:paraId="45264368" w14:textId="77777777" w:rsidR="00174B28" w:rsidRPr="00E406F5" w:rsidRDefault="00174B28" w:rsidP="00174B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360"/>
        <w:jc w:val="both"/>
        <w:rPr>
          <w:rFonts w:eastAsia="SimSun"/>
          <w:bCs/>
          <w:color w:val="212121"/>
          <w:lang w:val="en-US" w:eastAsia="zh-CN"/>
        </w:rPr>
      </w:pPr>
      <w:r w:rsidRPr="00E406F5">
        <w:rPr>
          <w:color w:val="212121"/>
          <w:lang w:val="en-US" w:eastAsia="zh-CN"/>
        </w:rPr>
        <w:t>The research includes how to realize flexible traffic scheduling based on the coordination of network resources and computing resources, and to achieve the best</w:t>
      </w:r>
      <w:r w:rsidRPr="00E406F5">
        <w:rPr>
          <w:bCs/>
          <w:color w:val="212121"/>
          <w:lang w:val="en-US" w:eastAsia="zh-CN"/>
        </w:rPr>
        <w:t xml:space="preserve"> user experience</w:t>
      </w:r>
      <w:r w:rsidRPr="00E406F5">
        <w:rPr>
          <w:rFonts w:eastAsia="SimSun"/>
          <w:bCs/>
          <w:color w:val="212121"/>
          <w:lang w:val="en-US" w:eastAsia="zh-CN"/>
        </w:rPr>
        <w:t xml:space="preserve">, computing resources utilization and network efficiency. </w:t>
      </w:r>
    </w:p>
    <w:p w14:paraId="67F4BC34" w14:textId="77777777" w:rsidR="00174B28" w:rsidRPr="00E406F5" w:rsidRDefault="00174B28" w:rsidP="00174B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360"/>
        <w:jc w:val="both"/>
        <w:rPr>
          <w:rFonts w:eastAsia="SimSun"/>
          <w:bCs/>
          <w:color w:val="212121"/>
          <w:lang w:val="en-US" w:eastAsia="zh-CN"/>
        </w:rPr>
      </w:pPr>
      <w:r w:rsidRPr="00E406F5">
        <w:rPr>
          <w:rFonts w:eastAsia="SimSun"/>
          <w:bCs/>
          <w:color w:val="212121"/>
          <w:lang w:val="en-US" w:eastAsia="zh-CN"/>
        </w:rPr>
        <w:t xml:space="preserve">. </w:t>
      </w:r>
    </w:p>
    <w:p w14:paraId="32E50569" w14:textId="77777777" w:rsidR="00174B28" w:rsidRDefault="00174B28" w:rsidP="003E06C4">
      <w:pPr>
        <w:pStyle w:val="ListParagraph"/>
        <w:numPr>
          <w:ilvl w:val="2"/>
          <w:numId w:val="86"/>
        </w:numPr>
        <w:outlineLvl w:val="1"/>
        <w:rPr>
          <w:rFonts w:asciiTheme="majorBidi" w:hAnsiTheme="majorBidi" w:cstheme="majorBidi"/>
          <w:b/>
        </w:rPr>
      </w:pPr>
      <w:bookmarkStart w:id="494" w:name="_Toc39853952"/>
      <w:r w:rsidRPr="00CE48BE">
        <w:rPr>
          <w:rFonts w:asciiTheme="majorBidi" w:hAnsiTheme="majorBidi" w:cstheme="majorBidi"/>
          <w:b/>
        </w:rPr>
        <w:t>Service Management</w:t>
      </w:r>
      <w:r>
        <w:rPr>
          <w:rFonts w:asciiTheme="majorBidi" w:hAnsiTheme="majorBidi" w:cstheme="majorBidi"/>
          <w:b/>
        </w:rPr>
        <w:t xml:space="preserve"> (Alex </w:t>
      </w:r>
      <w:proofErr w:type="spellStart"/>
      <w:r>
        <w:rPr>
          <w:rFonts w:asciiTheme="majorBidi" w:hAnsiTheme="majorBidi" w:cstheme="majorBidi"/>
          <w:b/>
        </w:rPr>
        <w:t>Galis</w:t>
      </w:r>
      <w:proofErr w:type="spellEnd"/>
      <w:r>
        <w:rPr>
          <w:rFonts w:asciiTheme="majorBidi" w:hAnsiTheme="majorBidi" w:cstheme="majorBidi"/>
          <w:b/>
        </w:rPr>
        <w:t>, et al)</w:t>
      </w:r>
      <w:bookmarkEnd w:id="494"/>
    </w:p>
    <w:p w14:paraId="170D63EA" w14:textId="77777777" w:rsidR="00174B28" w:rsidRDefault="00174B28" w:rsidP="00174B28">
      <w:pPr>
        <w:rPr>
          <w:rFonts w:asciiTheme="majorBidi" w:hAnsiTheme="majorBidi" w:cstheme="majorBidi"/>
          <w:b/>
        </w:rPr>
      </w:pPr>
    </w:p>
    <w:p w14:paraId="77BEC885" w14:textId="77777777" w:rsidR="00174B28" w:rsidRPr="00E406F5" w:rsidRDefault="00174B28" w:rsidP="00174B28">
      <w:pPr>
        <w:overflowPunct w:val="0"/>
        <w:autoSpaceDE w:val="0"/>
        <w:autoSpaceDN w:val="0"/>
        <w:adjustRightInd w:val="0"/>
        <w:ind w:left="360"/>
        <w:textAlignment w:val="baseline"/>
        <w:rPr>
          <w:rFonts w:eastAsia="Times New Roman"/>
          <w:lang w:val="en-US" w:eastAsia="en-US"/>
        </w:rPr>
      </w:pPr>
      <w:r w:rsidRPr="00E406F5">
        <w:rPr>
          <w:rFonts w:eastAsia="Times New Roman"/>
          <w:lang w:val="en-US" w:eastAsia="en-US"/>
        </w:rPr>
        <w:t>Network 2030 identifies a number of newly emerging networking services, which will, in turn enable newly emerging applications. Specifically, these services include new foundational services:</w:t>
      </w:r>
    </w:p>
    <w:p w14:paraId="6D1F7F37" w14:textId="77777777" w:rsidR="00174B28" w:rsidRPr="00E406F5" w:rsidRDefault="00174B28" w:rsidP="003E06C4">
      <w:pPr>
        <w:numPr>
          <w:ilvl w:val="0"/>
          <w:numId w:val="15"/>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In-time and on-time services such as Manufacturing automation Remote surgery</w:t>
      </w:r>
    </w:p>
    <w:p w14:paraId="6C604635" w14:textId="77777777" w:rsidR="00174B28" w:rsidRPr="00E406F5" w:rsidRDefault="00174B28" w:rsidP="003E06C4">
      <w:pPr>
        <w:numPr>
          <w:ilvl w:val="0"/>
          <w:numId w:val="15"/>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Coordinated services such as Multi-sense communication Autonomous Traffic communication</w:t>
      </w:r>
    </w:p>
    <w:p w14:paraId="44724861" w14:textId="77777777" w:rsidR="00174B28" w:rsidRPr="00E406F5" w:rsidRDefault="00174B28" w:rsidP="003E06C4">
      <w:pPr>
        <w:numPr>
          <w:ilvl w:val="0"/>
          <w:numId w:val="15"/>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Qualitative communication services such as High throughput multimedia such as Holographic applications </w:t>
      </w:r>
    </w:p>
    <w:p w14:paraId="6F4F8515" w14:textId="77777777" w:rsidR="00174B28" w:rsidRPr="00E406F5" w:rsidRDefault="00174B28" w:rsidP="00174B28">
      <w:pPr>
        <w:spacing w:before="0" w:after="160" w:line="259" w:lineRule="auto"/>
        <w:ind w:left="720"/>
        <w:rPr>
          <w:rFonts w:eastAsia="Times New Roman"/>
          <w:lang w:val="en-US" w:eastAsia="en-US"/>
        </w:rPr>
      </w:pPr>
      <w:r w:rsidRPr="00E406F5">
        <w:rPr>
          <w:rFonts w:eastAsia="Times New Roman"/>
          <w:lang w:val="en-US" w:eastAsia="en-US"/>
        </w:rPr>
        <w:t>The services also include a number of compound services, composed of multiple foundational and other services:</w:t>
      </w:r>
    </w:p>
    <w:p w14:paraId="58B15A48" w14:textId="77777777" w:rsidR="00174B28" w:rsidRPr="00E406F5" w:rsidRDefault="00174B28" w:rsidP="003E06C4">
      <w:pPr>
        <w:numPr>
          <w:ilvl w:val="0"/>
          <w:numId w:val="16"/>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Haptic communications services</w:t>
      </w:r>
    </w:p>
    <w:p w14:paraId="26E16C7A" w14:textId="77777777" w:rsidR="00174B28" w:rsidRPr="00E406F5" w:rsidRDefault="00174B28" w:rsidP="003E06C4">
      <w:pPr>
        <w:numPr>
          <w:ilvl w:val="0"/>
          <w:numId w:val="16"/>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Holographic-type communications services (HTC)</w:t>
      </w:r>
    </w:p>
    <w:p w14:paraId="310B4283" w14:textId="77777777" w:rsidR="00174B28" w:rsidRPr="00E406F5" w:rsidRDefault="00174B28" w:rsidP="00174B28">
      <w:pPr>
        <w:overflowPunct w:val="0"/>
        <w:autoSpaceDE w:val="0"/>
        <w:autoSpaceDN w:val="0"/>
        <w:adjustRightInd w:val="0"/>
        <w:ind w:left="720"/>
        <w:textAlignment w:val="baseline"/>
        <w:rPr>
          <w:rFonts w:eastAsia="Times New Roman"/>
          <w:lang w:val="en-US" w:eastAsia="en-US"/>
        </w:rPr>
      </w:pPr>
      <w:r w:rsidRPr="00E406F5">
        <w:rPr>
          <w:rFonts w:eastAsia="Times New Roman"/>
          <w:lang w:val="en-US" w:eastAsia="en-US"/>
        </w:rPr>
        <w:t xml:space="preserve">In order to successfully deploy and operate those services, network providers will need to be able to manage them: i.e. fulfill those services (configure the network in ways such that the service can be provided, and provision instances of the service for individual users), provide service assurance (monitor whether services are functioning properly and taking preventative or remedial actions as required to address any issues), and provide billing. </w:t>
      </w:r>
    </w:p>
    <w:p w14:paraId="18036C4A" w14:textId="77777777" w:rsidR="00174B28" w:rsidRPr="00E406F5" w:rsidRDefault="00174B28" w:rsidP="00174B28">
      <w:pPr>
        <w:overflowPunct w:val="0"/>
        <w:autoSpaceDE w:val="0"/>
        <w:autoSpaceDN w:val="0"/>
        <w:adjustRightInd w:val="0"/>
        <w:ind w:left="720"/>
        <w:textAlignment w:val="baseline"/>
        <w:rPr>
          <w:rFonts w:eastAsia="Times New Roman"/>
          <w:lang w:val="en-US" w:eastAsia="en-US"/>
        </w:rPr>
      </w:pPr>
      <w:r w:rsidRPr="00E406F5">
        <w:rPr>
          <w:rFonts w:eastAsia="Times New Roman"/>
          <w:lang w:val="en-US" w:eastAsia="en-US"/>
        </w:rPr>
        <w:lastRenderedPageBreak/>
        <w:t xml:space="preserve">This will require addressing aspects of those services which are new and unique, i.e. aspects that differentiate and set them apart from other existing and legacy services, which will continue to need to be managed. Network 2030 services are characterized by the following properties which stand out: </w:t>
      </w:r>
    </w:p>
    <w:p w14:paraId="565E1E69" w14:textId="77777777" w:rsidR="00174B28" w:rsidRPr="00E406F5" w:rsidRDefault="00174B28" w:rsidP="00174B28">
      <w:pPr>
        <w:overflowPunct w:val="0"/>
        <w:autoSpaceDE w:val="0"/>
        <w:autoSpaceDN w:val="0"/>
        <w:adjustRightInd w:val="0"/>
        <w:ind w:left="720"/>
        <w:textAlignment w:val="baseline"/>
        <w:rPr>
          <w:rFonts w:eastAsia="Times New Roman"/>
          <w:lang w:val="en-US" w:eastAsia="en-US"/>
        </w:rPr>
      </w:pPr>
    </w:p>
    <w:p w14:paraId="73C17F94" w14:textId="77777777" w:rsidR="00174B28" w:rsidRPr="00E406F5" w:rsidRDefault="00174B28" w:rsidP="003E06C4">
      <w:pPr>
        <w:numPr>
          <w:ilvl w:val="0"/>
          <w:numId w:val="17"/>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High Precision. Most Network 2030 services are characterized as “High Precision” services that have stringent Service Level Objectives (SLOs). The implication for management is that service-level management takes front and center stage. It is no longer sufficient to merely “optimize” SLOs. Instead, there are specific SLO targets that must be met. </w:t>
      </w:r>
    </w:p>
    <w:p w14:paraId="61483E02" w14:textId="77777777" w:rsidR="00174B28" w:rsidRPr="00E406F5" w:rsidRDefault="00174B28" w:rsidP="003E06C4">
      <w:pPr>
        <w:numPr>
          <w:ilvl w:val="0"/>
          <w:numId w:val="17"/>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No graceful degradation. Traditional network services degrade gracefully when service levels deteriorate. For example, when latency and/or jitter increase gradually or slightly, the Quality of Experience will be negatively affected and decrease by some degree – for example, video resolution of color depth of video may be reduced or drops in Mean Opinion Scores may be observed. However, even in the presence of slight deterioration, the service as a whole and applications relying on it will still fundamentally be usable. In contrast, Network 2030 services may not degrade gracefully; instead, even a slight deterioration may rapidly lead to a complete breakdown of the Quality of Experience which renders associated applications unusable. An example concerns haptic communications services, where extended latency may result in a loss of the illusion of haptic control needed to operate remote machinery confidently. </w:t>
      </w:r>
    </w:p>
    <w:p w14:paraId="2B7FCCA3" w14:textId="77777777" w:rsidR="00174B28" w:rsidRPr="00E406F5" w:rsidRDefault="00174B28" w:rsidP="003E06C4">
      <w:pPr>
        <w:numPr>
          <w:ilvl w:val="0"/>
          <w:numId w:val="17"/>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Mission criticality. Many use cases for Network 2030 services are for mission-critical services for which occasional failure is not an option. For example, loss of control when operating remote machinery may result in risks for public safety. This implies that there may be possible legal ramifications when operating such services as well potential liability concerns. </w:t>
      </w:r>
    </w:p>
    <w:p w14:paraId="60DA50FF" w14:textId="77777777" w:rsidR="00174B28" w:rsidRPr="00E406F5" w:rsidRDefault="00174B28" w:rsidP="00174B28">
      <w:pPr>
        <w:overflowPunct w:val="0"/>
        <w:autoSpaceDE w:val="0"/>
        <w:autoSpaceDN w:val="0"/>
        <w:adjustRightInd w:val="0"/>
        <w:ind w:left="720"/>
        <w:textAlignment w:val="baseline"/>
        <w:rPr>
          <w:rFonts w:eastAsia="Times New Roman"/>
          <w:b/>
          <w:bCs/>
          <w:lang w:val="en-US" w:eastAsia="en-US"/>
        </w:rPr>
      </w:pPr>
      <w:r w:rsidRPr="00E406F5">
        <w:rPr>
          <w:rFonts w:eastAsia="Times New Roman"/>
          <w:lang w:val="en-US" w:eastAsia="en-US"/>
        </w:rPr>
        <w:t xml:space="preserve">From these properties follow a number of management requirements for Network 2030 services which have essentially been minor considerations (if at all) in the past, but which will become much more important in the future. These include specifically Service Level Management and high-precision service assurance: </w:t>
      </w:r>
    </w:p>
    <w:p w14:paraId="326220ED" w14:textId="77777777" w:rsidR="00174B28" w:rsidRPr="00E406F5" w:rsidRDefault="00174B28" w:rsidP="003E06C4">
      <w:pPr>
        <w:numPr>
          <w:ilvl w:val="0"/>
          <w:numId w:val="18"/>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High-accuracy measurements: High-precision service level requirements impose the need to be able to measure those service levels with high accuracy and in real-time. </w:t>
      </w:r>
    </w:p>
    <w:p w14:paraId="7995F937" w14:textId="77777777" w:rsidR="00174B28" w:rsidRPr="00E406F5" w:rsidRDefault="00174B28" w:rsidP="003E06C4">
      <w:pPr>
        <w:numPr>
          <w:ilvl w:val="0"/>
          <w:numId w:val="18"/>
        </w:numPr>
        <w:overflowPunct w:val="0"/>
        <w:autoSpaceDE w:val="0"/>
        <w:autoSpaceDN w:val="0"/>
        <w:adjustRightInd w:val="0"/>
        <w:spacing w:before="0" w:after="160" w:line="259" w:lineRule="auto"/>
        <w:contextualSpacing/>
        <w:textAlignment w:val="baseline"/>
        <w:rPr>
          <w:rFonts w:eastAsia="Times New Roman"/>
          <w:lang w:val="en-US" w:eastAsia="en-US"/>
        </w:rPr>
      </w:pPr>
      <w:r w:rsidRPr="00E406F5">
        <w:rPr>
          <w:rFonts w:eastAsia="Times New Roman"/>
          <w:lang w:val="en-US" w:eastAsia="en-US"/>
        </w:rPr>
        <w:t xml:space="preserve">Tamper-proof service level validation: The mission criticality (and lack of graceful degradation) of many associated services implies that such services will be under increased scrutiny and potentially subject to regulation and litigation. This will require validation of service levels and proof of delivery according to service level objectives in ways that are trusted and tamperproof, i.e. whose correctness can be independently verified and whose records will potentially hold up also in the case of litigation. </w:t>
      </w:r>
    </w:p>
    <w:p w14:paraId="09869A03" w14:textId="77777777" w:rsidR="00174B28" w:rsidRDefault="00174B28" w:rsidP="00174B28">
      <w:pPr>
        <w:ind w:left="360"/>
        <w:rPr>
          <w:rFonts w:eastAsia="Times New Roman"/>
          <w:lang w:val="en-US" w:eastAsia="en-US"/>
        </w:rPr>
      </w:pPr>
    </w:p>
    <w:p w14:paraId="0BCF0F47" w14:textId="77777777" w:rsidR="00174B28" w:rsidRPr="00103DE5" w:rsidRDefault="00174B28" w:rsidP="00174B28">
      <w:pPr>
        <w:ind w:left="360"/>
        <w:rPr>
          <w:rFonts w:asciiTheme="majorBidi" w:hAnsiTheme="majorBidi" w:cstheme="majorBidi"/>
          <w:b/>
        </w:rPr>
      </w:pPr>
      <w:r w:rsidRPr="00E406F5">
        <w:rPr>
          <w:rFonts w:eastAsia="Times New Roman"/>
          <w:lang w:val="en-US" w:eastAsia="en-US"/>
        </w:rPr>
        <w:t xml:space="preserve">No reliance on “best effort” management techniques such as statistical sampling: By the same token as the previous bullet item, service assurance will not be able to rely as much on statistical sampling as in the past. Instead, coverage and assurance of each service instance must be provided throughout the duration or lifetime of the service </w:t>
      </w:r>
      <w:proofErr w:type="gramStart"/>
      <w:r w:rsidRPr="00E406F5">
        <w:rPr>
          <w:rFonts w:eastAsia="Times New Roman"/>
          <w:lang w:val="en-US" w:eastAsia="en-US"/>
        </w:rPr>
        <w:t>instance..</w:t>
      </w:r>
      <w:proofErr w:type="gramEnd"/>
    </w:p>
    <w:p w14:paraId="2189D463" w14:textId="77777777" w:rsidR="00174B28" w:rsidRDefault="00174B28" w:rsidP="003E06C4">
      <w:pPr>
        <w:pStyle w:val="ListParagraph"/>
        <w:numPr>
          <w:ilvl w:val="2"/>
          <w:numId w:val="86"/>
        </w:numPr>
        <w:outlineLvl w:val="1"/>
        <w:rPr>
          <w:rFonts w:asciiTheme="majorBidi" w:hAnsiTheme="majorBidi" w:cstheme="majorBidi"/>
          <w:b/>
        </w:rPr>
      </w:pPr>
      <w:bookmarkStart w:id="495" w:name="_Toc39853953"/>
      <w:r>
        <w:rPr>
          <w:rFonts w:asciiTheme="majorBidi" w:hAnsiTheme="majorBidi" w:cstheme="majorBidi"/>
          <w:b/>
        </w:rPr>
        <w:t>M</w:t>
      </w:r>
      <w:r w:rsidRPr="00DF2CF7">
        <w:rPr>
          <w:rFonts w:asciiTheme="majorBidi" w:hAnsiTheme="majorBidi" w:cstheme="majorBidi"/>
          <w:b/>
        </w:rPr>
        <w:t xml:space="preserve">anageability for </w:t>
      </w:r>
      <w:proofErr w:type="spellStart"/>
      <w:r w:rsidRPr="00DF2CF7">
        <w:rPr>
          <w:rFonts w:asciiTheme="majorBidi" w:hAnsiTheme="majorBidi" w:cstheme="majorBidi"/>
          <w:b/>
        </w:rPr>
        <w:t>fulfillment</w:t>
      </w:r>
      <w:proofErr w:type="spellEnd"/>
      <w:r w:rsidRPr="00DF2CF7">
        <w:rPr>
          <w:rFonts w:asciiTheme="majorBidi" w:hAnsiTheme="majorBidi" w:cstheme="majorBidi"/>
          <w:b/>
        </w:rPr>
        <w:t xml:space="preserve"> and “operation-at-scale” of Network 2030 services</w:t>
      </w:r>
      <w:bookmarkEnd w:id="495"/>
    </w:p>
    <w:p w14:paraId="3FA59948" w14:textId="77777777" w:rsidR="00174B28" w:rsidRDefault="00174B28" w:rsidP="00174B28">
      <w:pPr>
        <w:rPr>
          <w:rFonts w:asciiTheme="majorBidi" w:hAnsiTheme="majorBidi" w:cstheme="majorBidi"/>
          <w:b/>
        </w:rPr>
      </w:pPr>
    </w:p>
    <w:p w14:paraId="4EF6254A" w14:textId="77777777" w:rsidR="00174B28" w:rsidRPr="00E406F5" w:rsidRDefault="00174B28" w:rsidP="00174B28">
      <w:pPr>
        <w:overflowPunct w:val="0"/>
        <w:autoSpaceDE w:val="0"/>
        <w:autoSpaceDN w:val="0"/>
        <w:adjustRightInd w:val="0"/>
        <w:ind w:left="360"/>
        <w:textAlignment w:val="baseline"/>
        <w:rPr>
          <w:rFonts w:eastAsia="Times New Roman"/>
          <w:lang w:val="en-US" w:eastAsia="en-US"/>
        </w:rPr>
      </w:pPr>
      <w:r w:rsidRPr="00E406F5">
        <w:rPr>
          <w:rFonts w:eastAsia="Times New Roman"/>
          <w:lang w:val="en-US" w:eastAsia="en-US"/>
        </w:rPr>
        <w:t xml:space="preserve">Another challenge will involve enabling operators and users to manage network 2030 including the software-defined networks ate scale. This will require further automation and the closing of management control loops. In the past, where possible and where routine tasks are involved, human operators have been increasingly taken out of the loop and replaced with management systems and controllers that were in most cases hosted in a central location or in the cloud. The ever-increasing need for shorter control loops means that management services will increasingly need to migrate closer to the edge of the network and indeed into devices themselves. </w:t>
      </w:r>
    </w:p>
    <w:p w14:paraId="54016252" w14:textId="77777777" w:rsidR="00174B28" w:rsidRPr="00E406F5" w:rsidRDefault="00174B28" w:rsidP="00174B28">
      <w:pPr>
        <w:overflowPunct w:val="0"/>
        <w:autoSpaceDE w:val="0"/>
        <w:autoSpaceDN w:val="0"/>
        <w:adjustRightInd w:val="0"/>
        <w:ind w:left="360"/>
        <w:textAlignment w:val="baseline"/>
        <w:rPr>
          <w:rFonts w:eastAsia="Times New Roman"/>
          <w:lang w:val="en-US" w:eastAsia="en-US"/>
        </w:rPr>
      </w:pPr>
      <w:r w:rsidRPr="00E406F5">
        <w:rPr>
          <w:rFonts w:eastAsia="Times New Roman"/>
          <w:lang w:val="en-US" w:eastAsia="en-US"/>
        </w:rPr>
        <w:t xml:space="preserve">However, despite all those advances, networks will not become clairvoyant and need to be given guidance for certain tasks and require some degree of human interaction. For this reason, advances in abstractions will be required to facilitate the ways in which operators can interact with networks. These abstractions are </w:t>
      </w:r>
      <w:r w:rsidRPr="00E406F5">
        <w:rPr>
          <w:rFonts w:eastAsia="Times New Roman"/>
          <w:lang w:val="en-US" w:eastAsia="en-US"/>
        </w:rPr>
        <w:lastRenderedPageBreak/>
        <w:t xml:space="preserve">needed for productivity reasons (operate at greater scale) and to constrain complexity (greater heterogeneity, growing number of interdependencies which are becoming less understood, etc.). </w:t>
      </w:r>
    </w:p>
    <w:p w14:paraId="5425C6D8" w14:textId="77777777" w:rsidR="00174B28" w:rsidRPr="00E406F5" w:rsidRDefault="00174B28" w:rsidP="00174B28">
      <w:pPr>
        <w:tabs>
          <w:tab w:val="left" w:pos="4536"/>
        </w:tabs>
        <w:overflowPunct w:val="0"/>
        <w:autoSpaceDE w:val="0"/>
        <w:autoSpaceDN w:val="0"/>
        <w:adjustRightInd w:val="0"/>
        <w:ind w:left="360"/>
        <w:textAlignment w:val="baseline"/>
        <w:rPr>
          <w:rFonts w:eastAsia="Times New Roman"/>
          <w:lang w:val="en-US" w:eastAsia="en-US"/>
        </w:rPr>
      </w:pPr>
      <w:r w:rsidRPr="00E406F5">
        <w:rPr>
          <w:rFonts w:eastAsia="Times New Roman"/>
          <w:lang w:val="en-US" w:eastAsia="en-US"/>
        </w:rPr>
        <w:t xml:space="preserve">Technologies such as Intent-Based Networking, which will allow networks to be managed by defining outcomes rather than prescribing rules or procedures, are expected to provide significant contributions here. While vendors frequently tout their controller interfaces and policy frameworks as “intent interfaces”, true intent technology is still in its infancy. For example, intent technology will require novel human/machine interfaces that allow to iteratively infer and refine intent. It will also require advances in the application of AI and Machine Learning technology that are able to automatically define and continuously refine plans of actions that generate desired outcomes. </w:t>
      </w:r>
    </w:p>
    <w:p w14:paraId="484A2B41" w14:textId="77777777" w:rsidR="00174B28" w:rsidRPr="006C3159" w:rsidRDefault="00174B28" w:rsidP="00174B28">
      <w:pPr>
        <w:ind w:left="360"/>
        <w:rPr>
          <w:rFonts w:asciiTheme="majorBidi" w:hAnsiTheme="majorBidi" w:cstheme="majorBidi"/>
          <w:b/>
        </w:rPr>
      </w:pPr>
      <w:r w:rsidRPr="00E406F5">
        <w:rPr>
          <w:rFonts w:eastAsia="Times New Roman"/>
          <w:lang w:val="en-US" w:eastAsia="en-US"/>
        </w:rPr>
        <w:t>Furthermore, in order to meet scalability challenges, novel management architectures may need to be supported that support greater management functionality in distributed or decentralized manner across the network, as opposed to relying solely on centralized management systems and controllers as predominantly the case today</w:t>
      </w:r>
    </w:p>
    <w:p w14:paraId="606A2DD5" w14:textId="77777777" w:rsidR="00174B28" w:rsidRDefault="00174B28" w:rsidP="00174B28">
      <w:pPr>
        <w:ind w:left="360"/>
        <w:outlineLvl w:val="1"/>
        <w:rPr>
          <w:rFonts w:asciiTheme="majorBidi" w:hAnsiTheme="majorBidi" w:cstheme="majorBidi"/>
          <w:b/>
        </w:rPr>
      </w:pPr>
    </w:p>
    <w:p w14:paraId="646D40AF" w14:textId="77777777" w:rsidR="00174B28" w:rsidRPr="00D723D7" w:rsidRDefault="00174B28" w:rsidP="003E06C4">
      <w:pPr>
        <w:pStyle w:val="ListParagraph"/>
        <w:numPr>
          <w:ilvl w:val="2"/>
          <w:numId w:val="86"/>
        </w:numPr>
        <w:outlineLvl w:val="1"/>
        <w:rPr>
          <w:rFonts w:asciiTheme="majorBidi" w:hAnsiTheme="majorBidi" w:cstheme="majorBidi"/>
          <w:b/>
        </w:rPr>
      </w:pPr>
      <w:bookmarkStart w:id="496" w:name="_Toc39853954"/>
      <w:r w:rsidRPr="00D723D7">
        <w:rPr>
          <w:rFonts w:asciiTheme="majorBidi" w:hAnsiTheme="majorBidi" w:cstheme="majorBidi"/>
          <w:b/>
        </w:rPr>
        <w:t xml:space="preserve">Assuring QoS and </w:t>
      </w:r>
      <w:proofErr w:type="gramStart"/>
      <w:r w:rsidRPr="00D723D7">
        <w:rPr>
          <w:rFonts w:asciiTheme="majorBidi" w:hAnsiTheme="majorBidi" w:cstheme="majorBidi"/>
          <w:b/>
        </w:rPr>
        <w:t>Resilience  (</w:t>
      </w:r>
      <w:proofErr w:type="gramEnd"/>
      <w:r w:rsidRPr="00D723D7">
        <w:rPr>
          <w:rFonts w:asciiTheme="majorBidi" w:hAnsiTheme="majorBidi" w:cstheme="majorBidi"/>
          <w:b/>
        </w:rPr>
        <w:t xml:space="preserve">Alex </w:t>
      </w:r>
      <w:proofErr w:type="spellStart"/>
      <w:r w:rsidRPr="00D723D7">
        <w:rPr>
          <w:rFonts w:asciiTheme="majorBidi" w:hAnsiTheme="majorBidi" w:cstheme="majorBidi"/>
          <w:b/>
        </w:rPr>
        <w:t>Galis</w:t>
      </w:r>
      <w:proofErr w:type="spellEnd"/>
      <w:r w:rsidRPr="00D723D7">
        <w:rPr>
          <w:rFonts w:asciiTheme="majorBidi" w:hAnsiTheme="majorBidi" w:cstheme="majorBidi"/>
          <w:b/>
        </w:rPr>
        <w:t>, et al)</w:t>
      </w:r>
      <w:bookmarkEnd w:id="496"/>
    </w:p>
    <w:p w14:paraId="4E576086" w14:textId="77777777" w:rsidR="00174B28" w:rsidRDefault="00174B28" w:rsidP="00174B28">
      <w:pPr>
        <w:rPr>
          <w:rFonts w:asciiTheme="majorBidi" w:hAnsiTheme="majorBidi" w:cstheme="majorBidi"/>
          <w:b/>
        </w:rPr>
      </w:pPr>
    </w:p>
    <w:p w14:paraId="091EE48D"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In Network 2030 we envision new and networked applications – such as remote surgery, and multi-party holographic communications – that will demand fast resource management. At the same time, the network</w:t>
      </w:r>
      <w:r w:rsidRPr="00E406F5">
        <w:rPr>
          <w:rFonts w:eastAsia="Calibri"/>
          <w:spacing w:val="-5"/>
          <w:lang w:val="en-US" w:eastAsia="en-US" w:bidi="en-US"/>
        </w:rPr>
        <w:t xml:space="preserve"> </w:t>
      </w:r>
      <w:r w:rsidRPr="00E406F5">
        <w:rPr>
          <w:rFonts w:eastAsia="Calibri"/>
          <w:lang w:val="en-US" w:eastAsia="en-US" w:bidi="en-US"/>
        </w:rPr>
        <w:t>will</w:t>
      </w:r>
      <w:r w:rsidRPr="00E406F5">
        <w:rPr>
          <w:rFonts w:eastAsia="Calibri"/>
          <w:spacing w:val="-4"/>
          <w:lang w:val="en-US" w:eastAsia="en-US" w:bidi="en-US"/>
        </w:rPr>
        <w:t xml:space="preserve"> </w:t>
      </w:r>
      <w:r w:rsidRPr="00E406F5">
        <w:rPr>
          <w:rFonts w:eastAsia="Calibri"/>
          <w:lang w:val="en-US" w:eastAsia="en-US" w:bidi="en-US"/>
        </w:rPr>
        <w:t>increasingly</w:t>
      </w:r>
      <w:r w:rsidRPr="00E406F5">
        <w:rPr>
          <w:rFonts w:eastAsia="Calibri"/>
          <w:spacing w:val="-3"/>
          <w:lang w:val="en-US" w:eastAsia="en-US" w:bidi="en-US"/>
        </w:rPr>
        <w:t xml:space="preserve"> </w:t>
      </w:r>
      <w:r w:rsidRPr="00E406F5">
        <w:rPr>
          <w:rFonts w:eastAsia="Calibri"/>
          <w:lang w:val="en-US" w:eastAsia="en-US" w:bidi="en-US"/>
        </w:rPr>
        <w:t>be</w:t>
      </w:r>
      <w:r w:rsidRPr="00E406F5">
        <w:rPr>
          <w:rFonts w:eastAsia="Calibri"/>
          <w:spacing w:val="-3"/>
          <w:lang w:val="en-US" w:eastAsia="en-US" w:bidi="en-US"/>
        </w:rPr>
        <w:t xml:space="preserve"> </w:t>
      </w:r>
      <w:r w:rsidRPr="00E406F5">
        <w:rPr>
          <w:rFonts w:eastAsia="Calibri"/>
          <w:lang w:val="en-US" w:eastAsia="en-US" w:bidi="en-US"/>
        </w:rPr>
        <w:t>seen</w:t>
      </w:r>
      <w:r w:rsidRPr="00E406F5">
        <w:rPr>
          <w:rFonts w:eastAsia="Calibri"/>
          <w:spacing w:val="-6"/>
          <w:lang w:val="en-US" w:eastAsia="en-US" w:bidi="en-US"/>
        </w:rPr>
        <w:t xml:space="preserve"> </w:t>
      </w:r>
      <w:r w:rsidRPr="00E406F5">
        <w:rPr>
          <w:rFonts w:eastAsia="Calibri"/>
          <w:lang w:val="en-US" w:eastAsia="en-US" w:bidi="en-US"/>
        </w:rPr>
        <w:t>as</w:t>
      </w:r>
      <w:r w:rsidRPr="00E406F5">
        <w:rPr>
          <w:rFonts w:eastAsia="Calibri"/>
          <w:spacing w:val="-3"/>
          <w:lang w:val="en-US" w:eastAsia="en-US" w:bidi="en-US"/>
        </w:rPr>
        <w:t xml:space="preserve"> </w:t>
      </w:r>
      <w:r w:rsidRPr="00E406F5">
        <w:rPr>
          <w:rFonts w:eastAsia="Calibri"/>
          <w:lang w:val="en-US" w:eastAsia="en-US" w:bidi="en-US"/>
        </w:rPr>
        <w:t>a</w:t>
      </w:r>
      <w:r w:rsidRPr="00E406F5">
        <w:rPr>
          <w:rFonts w:eastAsia="Calibri"/>
          <w:spacing w:val="-3"/>
          <w:lang w:val="en-US" w:eastAsia="en-US" w:bidi="en-US"/>
        </w:rPr>
        <w:t xml:space="preserve"> </w:t>
      </w:r>
      <w:r w:rsidRPr="00E406F5">
        <w:rPr>
          <w:rFonts w:eastAsia="Calibri"/>
          <w:lang w:val="en-US" w:eastAsia="en-US" w:bidi="en-US"/>
        </w:rPr>
        <w:t>critical</w:t>
      </w:r>
      <w:r w:rsidRPr="00E406F5">
        <w:rPr>
          <w:rFonts w:eastAsia="Calibri"/>
          <w:spacing w:val="-4"/>
          <w:lang w:val="en-US" w:eastAsia="en-US" w:bidi="en-US"/>
        </w:rPr>
        <w:t xml:space="preserve"> </w:t>
      </w:r>
      <w:r w:rsidRPr="00E406F5">
        <w:rPr>
          <w:rFonts w:eastAsia="Calibri"/>
          <w:lang w:val="en-US" w:eastAsia="en-US" w:bidi="en-US"/>
        </w:rPr>
        <w:t>infrastructure</w:t>
      </w:r>
      <w:r w:rsidRPr="00E406F5">
        <w:rPr>
          <w:rFonts w:eastAsia="Calibri"/>
          <w:spacing w:val="-3"/>
          <w:lang w:val="en-US" w:eastAsia="en-US" w:bidi="en-US"/>
        </w:rPr>
        <w:t xml:space="preserve"> </w:t>
      </w:r>
      <w:r w:rsidRPr="00E406F5">
        <w:rPr>
          <w:rFonts w:eastAsia="Calibri"/>
          <w:lang w:val="en-US" w:eastAsia="en-US" w:bidi="en-US"/>
        </w:rPr>
        <w:t>that</w:t>
      </w:r>
      <w:r w:rsidRPr="00E406F5">
        <w:rPr>
          <w:rFonts w:eastAsia="Calibri"/>
          <w:spacing w:val="-6"/>
          <w:lang w:val="en-US" w:eastAsia="en-US" w:bidi="en-US"/>
        </w:rPr>
        <w:t xml:space="preserve"> </w:t>
      </w:r>
      <w:r w:rsidRPr="00E406F5">
        <w:rPr>
          <w:rFonts w:eastAsia="Calibri"/>
          <w:lang w:val="en-US" w:eastAsia="en-US" w:bidi="en-US"/>
        </w:rPr>
        <w:t>needs</w:t>
      </w:r>
      <w:r w:rsidRPr="00E406F5">
        <w:rPr>
          <w:rFonts w:eastAsia="Calibri"/>
          <w:spacing w:val="-6"/>
          <w:lang w:val="en-US" w:eastAsia="en-US" w:bidi="en-US"/>
        </w:rPr>
        <w:t xml:space="preserve"> </w:t>
      </w:r>
      <w:r w:rsidRPr="00E406F5">
        <w:rPr>
          <w:rFonts w:eastAsia="Calibri"/>
          <w:lang w:val="en-US" w:eastAsia="en-US" w:bidi="en-US"/>
        </w:rPr>
        <w:t>to</w:t>
      </w:r>
      <w:r w:rsidRPr="00E406F5">
        <w:rPr>
          <w:rFonts w:eastAsia="Calibri"/>
          <w:spacing w:val="-4"/>
          <w:lang w:val="en-US" w:eastAsia="en-US" w:bidi="en-US"/>
        </w:rPr>
        <w:t xml:space="preserve"> </w:t>
      </w:r>
      <w:r w:rsidRPr="00E406F5">
        <w:rPr>
          <w:rFonts w:eastAsia="Calibri"/>
          <w:lang w:val="en-US" w:eastAsia="en-US" w:bidi="en-US"/>
        </w:rPr>
        <w:t>offer</w:t>
      </w:r>
      <w:r w:rsidRPr="00E406F5">
        <w:rPr>
          <w:rFonts w:eastAsia="Calibri"/>
          <w:spacing w:val="-2"/>
          <w:lang w:val="en-US" w:eastAsia="en-US" w:bidi="en-US"/>
        </w:rPr>
        <w:t xml:space="preserve"> an </w:t>
      </w:r>
      <w:r w:rsidRPr="00E406F5">
        <w:rPr>
          <w:rFonts w:eastAsia="Calibri"/>
          <w:lang w:val="en-US" w:eastAsia="en-US" w:bidi="en-US"/>
        </w:rPr>
        <w:t>uninterrupted</w:t>
      </w:r>
      <w:r w:rsidRPr="00E406F5">
        <w:rPr>
          <w:rFonts w:eastAsia="Calibri"/>
          <w:spacing w:val="-4"/>
          <w:lang w:val="en-US" w:eastAsia="en-US" w:bidi="en-US"/>
        </w:rPr>
        <w:t xml:space="preserve"> </w:t>
      </w:r>
      <w:r w:rsidRPr="00E406F5">
        <w:rPr>
          <w:rFonts w:eastAsia="Calibri"/>
          <w:lang w:val="en-US" w:eastAsia="en-US" w:bidi="en-US"/>
        </w:rPr>
        <w:t>service. The</w:t>
      </w:r>
      <w:r w:rsidRPr="00E406F5">
        <w:rPr>
          <w:rFonts w:eastAsia="Calibri"/>
          <w:spacing w:val="-6"/>
          <w:lang w:val="en-US" w:eastAsia="en-US" w:bidi="en-US"/>
        </w:rPr>
        <w:t xml:space="preserve"> </w:t>
      </w:r>
      <w:r w:rsidRPr="00E406F5">
        <w:rPr>
          <w:rFonts w:eastAsia="Calibri"/>
          <w:lang w:val="en-US" w:eastAsia="en-US" w:bidi="en-US"/>
        </w:rPr>
        <w:t>network</w:t>
      </w:r>
      <w:r w:rsidRPr="00E406F5">
        <w:rPr>
          <w:rFonts w:eastAsia="Calibri"/>
          <w:spacing w:val="-4"/>
          <w:lang w:val="en-US" w:eastAsia="en-US" w:bidi="en-US"/>
        </w:rPr>
        <w:t xml:space="preserve"> </w:t>
      </w:r>
      <w:r w:rsidRPr="00E406F5">
        <w:rPr>
          <w:rFonts w:eastAsia="Calibri"/>
          <w:lang w:val="en-US" w:eastAsia="en-US" w:bidi="en-US"/>
        </w:rPr>
        <w:t>and</w:t>
      </w:r>
      <w:r w:rsidRPr="00E406F5">
        <w:rPr>
          <w:rFonts w:eastAsia="Calibri"/>
          <w:spacing w:val="-6"/>
          <w:lang w:val="en-US" w:eastAsia="en-US" w:bidi="en-US"/>
        </w:rPr>
        <w:t xml:space="preserve"> </w:t>
      </w:r>
      <w:r w:rsidRPr="00E406F5">
        <w:rPr>
          <w:rFonts w:eastAsia="Calibri"/>
          <w:lang w:val="en-US" w:eastAsia="en-US" w:bidi="en-US"/>
        </w:rPr>
        <w:t>the</w:t>
      </w:r>
      <w:r w:rsidRPr="00E406F5">
        <w:rPr>
          <w:rFonts w:eastAsia="Calibri"/>
          <w:spacing w:val="-5"/>
          <w:lang w:val="en-US" w:eastAsia="en-US" w:bidi="en-US"/>
        </w:rPr>
        <w:t xml:space="preserve"> </w:t>
      </w:r>
      <w:r w:rsidRPr="00E406F5">
        <w:rPr>
          <w:rFonts w:eastAsia="Calibri"/>
          <w:lang w:val="en-US" w:eastAsia="en-US" w:bidi="en-US"/>
        </w:rPr>
        <w:t>services</w:t>
      </w:r>
      <w:r w:rsidRPr="00E406F5">
        <w:rPr>
          <w:rFonts w:eastAsia="Calibri"/>
          <w:spacing w:val="-4"/>
          <w:lang w:val="en-US" w:eastAsia="en-US" w:bidi="en-US"/>
        </w:rPr>
        <w:t xml:space="preserve"> </w:t>
      </w:r>
      <w:r w:rsidRPr="00E406F5">
        <w:rPr>
          <w:rFonts w:eastAsia="Calibri"/>
          <w:lang w:val="en-US" w:eastAsia="en-US" w:bidi="en-US"/>
        </w:rPr>
        <w:t>that</w:t>
      </w:r>
      <w:r w:rsidRPr="00E406F5">
        <w:rPr>
          <w:rFonts w:eastAsia="Calibri"/>
          <w:spacing w:val="-6"/>
          <w:lang w:val="en-US" w:eastAsia="en-US" w:bidi="en-US"/>
        </w:rPr>
        <w:t xml:space="preserve"> </w:t>
      </w:r>
      <w:r w:rsidRPr="00E406F5">
        <w:rPr>
          <w:rFonts w:eastAsia="Calibri"/>
          <w:lang w:val="en-US" w:eastAsia="en-US" w:bidi="en-US"/>
        </w:rPr>
        <w:t>run</w:t>
      </w:r>
      <w:r w:rsidRPr="00E406F5">
        <w:rPr>
          <w:rFonts w:eastAsia="Calibri"/>
          <w:spacing w:val="-8"/>
          <w:lang w:val="en-US" w:eastAsia="en-US" w:bidi="en-US"/>
        </w:rPr>
        <w:t xml:space="preserve"> </w:t>
      </w:r>
      <w:r w:rsidRPr="00E406F5">
        <w:rPr>
          <w:rFonts w:eastAsia="Calibri"/>
          <w:lang w:val="en-US" w:eastAsia="en-US" w:bidi="en-US"/>
        </w:rPr>
        <w:t>on</w:t>
      </w:r>
      <w:r w:rsidRPr="00E406F5">
        <w:rPr>
          <w:rFonts w:eastAsia="Calibri"/>
          <w:spacing w:val="-6"/>
          <w:lang w:val="en-US" w:eastAsia="en-US" w:bidi="en-US"/>
        </w:rPr>
        <w:t xml:space="preserve"> </w:t>
      </w:r>
      <w:r w:rsidRPr="00E406F5">
        <w:rPr>
          <w:rFonts w:eastAsia="Calibri"/>
          <w:lang w:val="en-US" w:eastAsia="en-US" w:bidi="en-US"/>
        </w:rPr>
        <w:t>it</w:t>
      </w:r>
      <w:r w:rsidRPr="00E406F5">
        <w:rPr>
          <w:rFonts w:eastAsia="Calibri"/>
          <w:spacing w:val="-5"/>
          <w:lang w:val="en-US" w:eastAsia="en-US" w:bidi="en-US"/>
        </w:rPr>
        <w:t xml:space="preserve"> </w:t>
      </w:r>
      <w:r w:rsidRPr="00E406F5">
        <w:rPr>
          <w:rFonts w:eastAsia="Calibri"/>
          <w:lang w:val="en-US" w:eastAsia="en-US" w:bidi="en-US"/>
        </w:rPr>
        <w:t>–</w:t>
      </w:r>
      <w:r w:rsidRPr="00E406F5">
        <w:rPr>
          <w:rFonts w:eastAsia="Calibri"/>
          <w:spacing w:val="-4"/>
          <w:lang w:val="en-US" w:eastAsia="en-US" w:bidi="en-US"/>
        </w:rPr>
        <w:t xml:space="preserve"> </w:t>
      </w:r>
      <w:r w:rsidRPr="00E406F5">
        <w:rPr>
          <w:rFonts w:eastAsia="Calibri"/>
          <w:lang w:val="en-US" w:eastAsia="en-US" w:bidi="en-US"/>
        </w:rPr>
        <w:t>supporting</w:t>
      </w:r>
      <w:r w:rsidRPr="00E406F5">
        <w:rPr>
          <w:rFonts w:eastAsia="Calibri"/>
          <w:spacing w:val="-6"/>
          <w:lang w:val="en-US" w:eastAsia="en-US" w:bidi="en-US"/>
        </w:rPr>
        <w:t xml:space="preserve"> </w:t>
      </w:r>
      <w:r w:rsidRPr="00E406F5">
        <w:rPr>
          <w:rFonts w:eastAsia="Calibri"/>
          <w:lang w:val="en-US" w:eastAsia="en-US" w:bidi="en-US"/>
        </w:rPr>
        <w:t>these</w:t>
      </w:r>
      <w:r w:rsidRPr="00E406F5">
        <w:rPr>
          <w:rFonts w:eastAsia="Calibri"/>
          <w:spacing w:val="-4"/>
          <w:lang w:val="en-US" w:eastAsia="en-US" w:bidi="en-US"/>
        </w:rPr>
        <w:t xml:space="preserve"> </w:t>
      </w:r>
      <w:r w:rsidRPr="00E406F5">
        <w:rPr>
          <w:rFonts w:eastAsia="Calibri"/>
          <w:lang w:val="en-US" w:eastAsia="en-US" w:bidi="en-US"/>
        </w:rPr>
        <w:t>new</w:t>
      </w:r>
      <w:r w:rsidRPr="00E406F5">
        <w:rPr>
          <w:rFonts w:eastAsia="Calibri"/>
          <w:spacing w:val="-5"/>
          <w:lang w:val="en-US" w:eastAsia="en-US" w:bidi="en-US"/>
        </w:rPr>
        <w:t xml:space="preserve"> </w:t>
      </w:r>
      <w:r w:rsidRPr="00E406F5">
        <w:rPr>
          <w:rFonts w:eastAsia="Calibri"/>
          <w:lang w:val="en-US" w:eastAsia="en-US" w:bidi="en-US"/>
        </w:rPr>
        <w:t>and</w:t>
      </w:r>
      <w:r w:rsidRPr="00E406F5">
        <w:rPr>
          <w:rFonts w:eastAsia="Calibri"/>
          <w:spacing w:val="-5"/>
          <w:lang w:val="en-US" w:eastAsia="en-US" w:bidi="en-US"/>
        </w:rPr>
        <w:t xml:space="preserve"> </w:t>
      </w:r>
      <w:r w:rsidRPr="00E406F5">
        <w:rPr>
          <w:rFonts w:eastAsia="Calibri"/>
          <w:lang w:val="en-US" w:eastAsia="en-US" w:bidi="en-US"/>
        </w:rPr>
        <w:t>demanding</w:t>
      </w:r>
      <w:r w:rsidRPr="00E406F5">
        <w:rPr>
          <w:rFonts w:eastAsia="Calibri"/>
          <w:spacing w:val="-5"/>
          <w:lang w:val="en-US" w:eastAsia="en-US" w:bidi="en-US"/>
        </w:rPr>
        <w:t xml:space="preserve"> </w:t>
      </w:r>
      <w:r w:rsidRPr="00E406F5">
        <w:rPr>
          <w:rFonts w:eastAsia="Calibri"/>
          <w:lang w:val="en-US" w:eastAsia="en-US" w:bidi="en-US"/>
        </w:rPr>
        <w:t>applications</w:t>
      </w:r>
      <w:r w:rsidRPr="00E406F5">
        <w:rPr>
          <w:rFonts w:eastAsia="Calibri"/>
          <w:spacing w:val="-5"/>
          <w:lang w:val="en-US" w:eastAsia="en-US" w:bidi="en-US"/>
        </w:rPr>
        <w:t xml:space="preserve"> </w:t>
      </w:r>
      <w:r w:rsidRPr="00E406F5">
        <w:rPr>
          <w:rFonts w:eastAsia="Calibri"/>
          <w:lang w:val="en-US" w:eastAsia="en-US" w:bidi="en-US"/>
        </w:rPr>
        <w:t>–</w:t>
      </w:r>
      <w:r w:rsidRPr="00E406F5">
        <w:rPr>
          <w:rFonts w:eastAsia="Calibri"/>
          <w:spacing w:val="-7"/>
          <w:lang w:val="en-US" w:eastAsia="en-US" w:bidi="en-US"/>
        </w:rPr>
        <w:t xml:space="preserve"> </w:t>
      </w:r>
      <w:r w:rsidRPr="00E406F5">
        <w:rPr>
          <w:rFonts w:eastAsia="Calibri"/>
          <w:lang w:val="en-US" w:eastAsia="en-US" w:bidi="en-US"/>
        </w:rPr>
        <w:t>will demand</w:t>
      </w:r>
      <w:r w:rsidRPr="00E406F5">
        <w:rPr>
          <w:rFonts w:eastAsia="Calibri"/>
          <w:spacing w:val="-14"/>
          <w:lang w:val="en-US" w:eastAsia="en-US" w:bidi="en-US"/>
        </w:rPr>
        <w:t xml:space="preserve"> </w:t>
      </w:r>
      <w:r w:rsidRPr="00E406F5">
        <w:rPr>
          <w:rFonts w:eastAsia="Calibri"/>
          <w:lang w:val="en-US" w:eastAsia="en-US" w:bidi="en-US"/>
        </w:rPr>
        <w:t>autonomic</w:t>
      </w:r>
      <w:r w:rsidRPr="00E406F5">
        <w:rPr>
          <w:rFonts w:eastAsia="Calibri"/>
          <w:spacing w:val="-14"/>
          <w:lang w:val="en-US" w:eastAsia="en-US" w:bidi="en-US"/>
        </w:rPr>
        <w:t xml:space="preserve"> </w:t>
      </w:r>
      <w:r w:rsidRPr="00E406F5">
        <w:rPr>
          <w:rFonts w:eastAsia="Calibri"/>
          <w:lang w:val="en-US" w:eastAsia="en-US" w:bidi="en-US"/>
        </w:rPr>
        <w:t>management,</w:t>
      </w:r>
      <w:r w:rsidRPr="00E406F5">
        <w:rPr>
          <w:rFonts w:eastAsia="Calibri"/>
          <w:spacing w:val="-12"/>
          <w:lang w:val="en-US" w:eastAsia="en-US" w:bidi="en-US"/>
        </w:rPr>
        <w:t xml:space="preserve"> </w:t>
      </w:r>
      <w:r w:rsidRPr="00E406F5">
        <w:rPr>
          <w:rFonts w:eastAsia="Calibri"/>
          <w:lang w:val="en-US" w:eastAsia="en-US" w:bidi="en-US"/>
        </w:rPr>
        <w:t>i.e.</w:t>
      </w:r>
      <w:r w:rsidRPr="00E406F5">
        <w:rPr>
          <w:rFonts w:eastAsia="Calibri"/>
          <w:spacing w:val="-12"/>
          <w:lang w:val="en-US" w:eastAsia="en-US" w:bidi="en-US"/>
        </w:rPr>
        <w:t xml:space="preserve"> </w:t>
      </w:r>
      <w:r w:rsidRPr="00E406F5">
        <w:rPr>
          <w:rFonts w:eastAsia="Calibri"/>
          <w:lang w:val="en-US" w:eastAsia="en-US" w:bidi="en-US"/>
        </w:rPr>
        <w:t>management</w:t>
      </w:r>
      <w:r w:rsidRPr="00E406F5">
        <w:rPr>
          <w:rFonts w:eastAsia="Calibri"/>
          <w:spacing w:val="-12"/>
          <w:lang w:val="en-US" w:eastAsia="en-US" w:bidi="en-US"/>
        </w:rPr>
        <w:t xml:space="preserve"> </w:t>
      </w:r>
      <w:r w:rsidRPr="00E406F5">
        <w:rPr>
          <w:rFonts w:eastAsia="Calibri"/>
          <w:lang w:val="en-US" w:eastAsia="en-US" w:bidi="en-US"/>
        </w:rPr>
        <w:t>that</w:t>
      </w:r>
      <w:r w:rsidRPr="00E406F5">
        <w:rPr>
          <w:rFonts w:eastAsia="Calibri"/>
          <w:spacing w:val="-12"/>
          <w:lang w:val="en-US" w:eastAsia="en-US" w:bidi="en-US"/>
        </w:rPr>
        <w:t xml:space="preserve"> </w:t>
      </w:r>
      <w:r w:rsidRPr="00E406F5">
        <w:rPr>
          <w:rFonts w:eastAsia="Calibri"/>
          <w:lang w:val="en-US" w:eastAsia="en-US" w:bidi="en-US"/>
        </w:rPr>
        <w:t>contains</w:t>
      </w:r>
      <w:r w:rsidRPr="00E406F5">
        <w:rPr>
          <w:rFonts w:eastAsia="Calibri"/>
          <w:spacing w:val="-12"/>
          <w:lang w:val="en-US" w:eastAsia="en-US" w:bidi="en-US"/>
        </w:rPr>
        <w:t xml:space="preserve"> </w:t>
      </w:r>
      <w:r w:rsidRPr="00E406F5">
        <w:rPr>
          <w:rFonts w:eastAsia="Calibri"/>
          <w:lang w:val="en-US" w:eastAsia="en-US" w:bidi="en-US"/>
        </w:rPr>
        <w:t>closed</w:t>
      </w:r>
      <w:r w:rsidRPr="00E406F5">
        <w:rPr>
          <w:rFonts w:eastAsia="Calibri"/>
          <w:spacing w:val="-13"/>
          <w:lang w:val="en-US" w:eastAsia="en-US" w:bidi="en-US"/>
        </w:rPr>
        <w:t xml:space="preserve"> </w:t>
      </w:r>
      <w:r w:rsidRPr="00E406F5">
        <w:rPr>
          <w:rFonts w:eastAsia="Calibri"/>
          <w:lang w:val="en-US" w:eastAsia="en-US" w:bidi="en-US"/>
        </w:rPr>
        <w:t>management</w:t>
      </w:r>
      <w:r w:rsidRPr="00E406F5">
        <w:rPr>
          <w:rFonts w:eastAsia="Calibri"/>
          <w:spacing w:val="-11"/>
          <w:lang w:val="en-US" w:eastAsia="en-US" w:bidi="en-US"/>
        </w:rPr>
        <w:t xml:space="preserve"> </w:t>
      </w:r>
      <w:r w:rsidRPr="00E406F5">
        <w:rPr>
          <w:rFonts w:eastAsia="Calibri"/>
          <w:lang w:val="en-US" w:eastAsia="en-US" w:bidi="en-US"/>
        </w:rPr>
        <w:t>loops</w:t>
      </w:r>
      <w:r w:rsidRPr="00E406F5">
        <w:rPr>
          <w:rFonts w:eastAsia="Calibri"/>
          <w:spacing w:val="-15"/>
          <w:lang w:val="en-US" w:eastAsia="en-US" w:bidi="en-US"/>
        </w:rPr>
        <w:t xml:space="preserve"> </w:t>
      </w:r>
      <w:r w:rsidRPr="00E406F5">
        <w:rPr>
          <w:rFonts w:eastAsia="Calibri"/>
          <w:lang w:val="en-US" w:eastAsia="en-US" w:bidi="en-US"/>
        </w:rPr>
        <w:t>operating at very fast timescales. Autonomic management will not be necessary or appropriate for all services or</w:t>
      </w:r>
      <w:r w:rsidRPr="00E406F5">
        <w:rPr>
          <w:rFonts w:eastAsia="Calibri"/>
          <w:spacing w:val="-8"/>
          <w:lang w:val="en-US" w:eastAsia="en-US" w:bidi="en-US"/>
        </w:rPr>
        <w:t xml:space="preserve"> </w:t>
      </w:r>
      <w:r w:rsidRPr="00E406F5">
        <w:rPr>
          <w:rFonts w:eastAsia="Calibri"/>
          <w:lang w:val="en-US" w:eastAsia="en-US" w:bidi="en-US"/>
        </w:rPr>
        <w:t>even</w:t>
      </w:r>
      <w:r w:rsidRPr="00E406F5">
        <w:rPr>
          <w:rFonts w:eastAsia="Calibri"/>
          <w:spacing w:val="-8"/>
          <w:lang w:val="en-US" w:eastAsia="en-US" w:bidi="en-US"/>
        </w:rPr>
        <w:t xml:space="preserve"> </w:t>
      </w:r>
      <w:r w:rsidRPr="00E406F5">
        <w:rPr>
          <w:rFonts w:eastAsia="Calibri"/>
          <w:lang w:val="en-US" w:eastAsia="en-US" w:bidi="en-US"/>
        </w:rPr>
        <w:t>for</w:t>
      </w:r>
      <w:r w:rsidRPr="00E406F5">
        <w:rPr>
          <w:rFonts w:eastAsia="Calibri"/>
          <w:spacing w:val="-7"/>
          <w:lang w:val="en-US" w:eastAsia="en-US" w:bidi="en-US"/>
        </w:rPr>
        <w:t xml:space="preserve"> </w:t>
      </w:r>
      <w:r w:rsidRPr="00E406F5">
        <w:rPr>
          <w:rFonts w:eastAsia="Calibri"/>
          <w:lang w:val="en-US" w:eastAsia="en-US" w:bidi="en-US"/>
        </w:rPr>
        <w:t>all</w:t>
      </w:r>
      <w:r w:rsidRPr="00E406F5">
        <w:rPr>
          <w:rFonts w:eastAsia="Calibri"/>
          <w:spacing w:val="-9"/>
          <w:lang w:val="en-US" w:eastAsia="en-US" w:bidi="en-US"/>
        </w:rPr>
        <w:t xml:space="preserve"> </w:t>
      </w:r>
      <w:r w:rsidRPr="00E406F5">
        <w:rPr>
          <w:rFonts w:eastAsia="Calibri"/>
          <w:lang w:val="en-US" w:eastAsia="en-US" w:bidi="en-US"/>
        </w:rPr>
        <w:t>parts</w:t>
      </w:r>
      <w:r w:rsidRPr="00E406F5">
        <w:rPr>
          <w:rFonts w:eastAsia="Calibri"/>
          <w:spacing w:val="-9"/>
          <w:lang w:val="en-US" w:eastAsia="en-US" w:bidi="en-US"/>
        </w:rPr>
        <w:t xml:space="preserve"> </w:t>
      </w:r>
      <w:r w:rsidRPr="00E406F5">
        <w:rPr>
          <w:rFonts w:eastAsia="Calibri"/>
          <w:lang w:val="en-US" w:eastAsia="en-US" w:bidi="en-US"/>
        </w:rPr>
        <w:t>of</w:t>
      </w:r>
      <w:r w:rsidRPr="00E406F5">
        <w:rPr>
          <w:rFonts w:eastAsia="Calibri"/>
          <w:spacing w:val="-8"/>
          <w:lang w:val="en-US" w:eastAsia="en-US" w:bidi="en-US"/>
        </w:rPr>
        <w:t xml:space="preserve"> </w:t>
      </w:r>
      <w:r w:rsidRPr="00E406F5">
        <w:rPr>
          <w:rFonts w:eastAsia="Calibri"/>
          <w:lang w:val="en-US" w:eastAsia="en-US" w:bidi="en-US"/>
        </w:rPr>
        <w:t>the</w:t>
      </w:r>
      <w:r w:rsidRPr="00E406F5">
        <w:rPr>
          <w:rFonts w:eastAsia="Calibri"/>
          <w:spacing w:val="-6"/>
          <w:lang w:val="en-US" w:eastAsia="en-US" w:bidi="en-US"/>
        </w:rPr>
        <w:t xml:space="preserve"> </w:t>
      </w:r>
      <w:r w:rsidRPr="00E406F5">
        <w:rPr>
          <w:rFonts w:eastAsia="Calibri"/>
          <w:lang w:val="en-US" w:eastAsia="en-US" w:bidi="en-US"/>
        </w:rPr>
        <w:t>(highly interconnected)</w:t>
      </w:r>
      <w:r w:rsidRPr="00E406F5">
        <w:rPr>
          <w:rFonts w:eastAsia="Calibri"/>
          <w:spacing w:val="-10"/>
          <w:lang w:val="en-US" w:eastAsia="en-US" w:bidi="en-US"/>
        </w:rPr>
        <w:t xml:space="preserve"> </w:t>
      </w:r>
      <w:r w:rsidRPr="00E406F5">
        <w:rPr>
          <w:rFonts w:eastAsia="Calibri"/>
          <w:lang w:val="en-US" w:eastAsia="en-US" w:bidi="en-US"/>
        </w:rPr>
        <w:t>network.</w:t>
      </w:r>
      <w:r w:rsidRPr="00E406F5">
        <w:rPr>
          <w:rFonts w:eastAsia="Calibri"/>
          <w:spacing w:val="-7"/>
          <w:lang w:val="en-US" w:eastAsia="en-US" w:bidi="en-US"/>
        </w:rPr>
        <w:t xml:space="preserve"> </w:t>
      </w:r>
      <w:r w:rsidRPr="00E406F5">
        <w:rPr>
          <w:rFonts w:eastAsia="Calibri"/>
          <w:lang w:val="en-US" w:eastAsia="en-US" w:bidi="en-US"/>
        </w:rPr>
        <w:t>There</w:t>
      </w:r>
      <w:r w:rsidRPr="00E406F5">
        <w:rPr>
          <w:rFonts w:eastAsia="Calibri"/>
          <w:spacing w:val="-7"/>
          <w:lang w:val="en-US" w:eastAsia="en-US" w:bidi="en-US"/>
        </w:rPr>
        <w:t xml:space="preserve"> </w:t>
      </w:r>
      <w:r w:rsidRPr="00E406F5">
        <w:rPr>
          <w:rFonts w:eastAsia="Calibri"/>
          <w:lang w:val="en-US" w:eastAsia="en-US" w:bidi="en-US"/>
        </w:rPr>
        <w:t>will</w:t>
      </w:r>
      <w:r w:rsidRPr="00E406F5">
        <w:rPr>
          <w:rFonts w:eastAsia="Calibri"/>
          <w:spacing w:val="-8"/>
          <w:lang w:val="en-US" w:eastAsia="en-US" w:bidi="en-US"/>
        </w:rPr>
        <w:t xml:space="preserve"> </w:t>
      </w:r>
      <w:r w:rsidRPr="00E406F5">
        <w:rPr>
          <w:rFonts w:eastAsia="Calibri"/>
          <w:lang w:val="en-US" w:eastAsia="en-US" w:bidi="en-US"/>
        </w:rPr>
        <w:t>be</w:t>
      </w:r>
      <w:r w:rsidRPr="00E406F5">
        <w:rPr>
          <w:rFonts w:eastAsia="Calibri"/>
          <w:spacing w:val="-10"/>
          <w:lang w:val="en-US" w:eastAsia="en-US" w:bidi="en-US"/>
        </w:rPr>
        <w:t xml:space="preserve"> </w:t>
      </w:r>
      <w:r w:rsidRPr="00E406F5">
        <w:rPr>
          <w:rFonts w:eastAsia="Calibri"/>
          <w:lang w:val="en-US" w:eastAsia="en-US" w:bidi="en-US"/>
        </w:rPr>
        <w:t>applications</w:t>
      </w:r>
      <w:r w:rsidRPr="00E406F5">
        <w:rPr>
          <w:rFonts w:eastAsia="Calibri"/>
          <w:spacing w:val="-7"/>
          <w:lang w:val="en-US" w:eastAsia="en-US" w:bidi="en-US"/>
        </w:rPr>
        <w:t xml:space="preserve"> </w:t>
      </w:r>
      <w:r w:rsidRPr="00E406F5">
        <w:rPr>
          <w:rFonts w:eastAsia="Calibri"/>
          <w:lang w:val="en-US" w:eastAsia="en-US" w:bidi="en-US"/>
        </w:rPr>
        <w:t>for</w:t>
      </w:r>
      <w:r w:rsidRPr="00E406F5">
        <w:rPr>
          <w:rFonts w:eastAsia="Calibri"/>
          <w:spacing w:val="-11"/>
          <w:lang w:val="en-US" w:eastAsia="en-US" w:bidi="en-US"/>
        </w:rPr>
        <w:t xml:space="preserve"> </w:t>
      </w:r>
      <w:r w:rsidRPr="00E406F5">
        <w:rPr>
          <w:rFonts w:eastAsia="Calibri"/>
          <w:lang w:val="en-US" w:eastAsia="en-US" w:bidi="en-US"/>
        </w:rPr>
        <w:t>which</w:t>
      </w:r>
      <w:r w:rsidRPr="00E406F5">
        <w:rPr>
          <w:rFonts w:eastAsia="Calibri"/>
          <w:spacing w:val="-8"/>
          <w:lang w:val="en-US" w:eastAsia="en-US" w:bidi="en-US"/>
        </w:rPr>
        <w:t xml:space="preserve"> </w:t>
      </w:r>
      <w:r w:rsidRPr="00E406F5">
        <w:rPr>
          <w:rFonts w:eastAsia="Calibri"/>
          <w:lang w:val="en-US" w:eastAsia="en-US" w:bidi="en-US"/>
        </w:rPr>
        <w:t>“best</w:t>
      </w:r>
      <w:r w:rsidRPr="00E406F5">
        <w:rPr>
          <w:rFonts w:eastAsia="Calibri"/>
          <w:spacing w:val="-8"/>
          <w:lang w:val="en-US" w:eastAsia="en-US" w:bidi="en-US"/>
        </w:rPr>
        <w:t xml:space="preserve"> </w:t>
      </w:r>
      <w:r w:rsidRPr="00E406F5">
        <w:rPr>
          <w:rFonts w:eastAsia="Calibri"/>
          <w:lang w:val="en-US" w:eastAsia="en-US" w:bidi="en-US"/>
        </w:rPr>
        <w:t>effort” will always be appropriate – and in such cases there is no need to devote extra resources to ensuring their Quality of Service (QoS). Also, there will always be aspects of management – for example for longer-term resource planning and deployment – for which closed /fast loops are not necessary; in these situations, a human expert or team will be closing the loop (Dobson, 2019).</w:t>
      </w:r>
    </w:p>
    <w:p w14:paraId="0132AFF8" w14:textId="77777777" w:rsidR="00174B28" w:rsidRPr="00E406F5" w:rsidRDefault="00174B28" w:rsidP="00174B28">
      <w:pPr>
        <w:widowControl w:val="0"/>
        <w:autoSpaceDE w:val="0"/>
        <w:autoSpaceDN w:val="0"/>
        <w:spacing w:before="5"/>
        <w:ind w:left="360"/>
        <w:rPr>
          <w:rFonts w:eastAsia="Calibri"/>
          <w:lang w:val="en-US" w:eastAsia="en-US" w:bidi="en-US"/>
        </w:rPr>
      </w:pPr>
    </w:p>
    <w:p w14:paraId="10958028"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A great deal of</w:t>
      </w:r>
      <w:r w:rsidRPr="00E406F5">
        <w:rPr>
          <w:rFonts w:eastAsia="Calibri"/>
          <w:spacing w:val="-6"/>
          <w:lang w:val="en-US" w:eastAsia="en-US" w:bidi="en-US"/>
        </w:rPr>
        <w:t xml:space="preserve"> </w:t>
      </w:r>
      <w:r w:rsidRPr="00E406F5">
        <w:rPr>
          <w:rFonts w:eastAsia="Calibri"/>
          <w:lang w:val="en-US" w:eastAsia="en-US" w:bidi="en-US"/>
        </w:rPr>
        <w:t>prior</w:t>
      </w:r>
      <w:r w:rsidRPr="00E406F5">
        <w:rPr>
          <w:rFonts w:eastAsia="Calibri"/>
          <w:spacing w:val="-5"/>
          <w:lang w:val="en-US" w:eastAsia="en-US" w:bidi="en-US"/>
        </w:rPr>
        <w:t xml:space="preserve"> </w:t>
      </w:r>
      <w:r w:rsidRPr="00E406F5">
        <w:rPr>
          <w:rFonts w:eastAsia="Calibri"/>
          <w:lang w:val="en-US" w:eastAsia="en-US" w:bidi="en-US"/>
        </w:rPr>
        <w:t>work</w:t>
      </w:r>
      <w:r w:rsidRPr="00E406F5">
        <w:rPr>
          <w:rFonts w:eastAsia="Calibri"/>
          <w:spacing w:val="-4"/>
          <w:lang w:val="en-US" w:eastAsia="en-US" w:bidi="en-US"/>
        </w:rPr>
        <w:t xml:space="preserve"> </w:t>
      </w:r>
      <w:r w:rsidRPr="00E406F5">
        <w:rPr>
          <w:rFonts w:eastAsia="Calibri"/>
          <w:lang w:val="en-US" w:eastAsia="en-US" w:bidi="en-US"/>
        </w:rPr>
        <w:t>has</w:t>
      </w:r>
      <w:r w:rsidRPr="00E406F5">
        <w:rPr>
          <w:rFonts w:eastAsia="Calibri"/>
          <w:spacing w:val="-6"/>
          <w:lang w:val="en-US" w:eastAsia="en-US" w:bidi="en-US"/>
        </w:rPr>
        <w:t xml:space="preserve"> </w:t>
      </w:r>
      <w:r w:rsidRPr="00E406F5">
        <w:rPr>
          <w:rFonts w:eastAsia="Calibri"/>
          <w:lang w:val="en-US" w:eastAsia="en-US" w:bidi="en-US"/>
        </w:rPr>
        <w:t>been</w:t>
      </w:r>
      <w:r w:rsidRPr="00E406F5">
        <w:rPr>
          <w:rFonts w:eastAsia="Calibri"/>
          <w:spacing w:val="-9"/>
          <w:lang w:val="en-US" w:eastAsia="en-US" w:bidi="en-US"/>
        </w:rPr>
        <w:t xml:space="preserve"> </w:t>
      </w:r>
      <w:r w:rsidRPr="00E406F5">
        <w:rPr>
          <w:rFonts w:eastAsia="Calibri"/>
          <w:lang w:val="en-US" w:eastAsia="en-US" w:bidi="en-US"/>
        </w:rPr>
        <w:t>on</w:t>
      </w:r>
      <w:r w:rsidRPr="00E406F5">
        <w:rPr>
          <w:rFonts w:eastAsia="Calibri"/>
          <w:spacing w:val="-5"/>
          <w:lang w:val="en-US" w:eastAsia="en-US" w:bidi="en-US"/>
        </w:rPr>
        <w:t xml:space="preserve"> </w:t>
      </w:r>
      <w:r w:rsidRPr="00E406F5">
        <w:rPr>
          <w:rFonts w:eastAsia="Calibri"/>
          <w:lang w:val="en-US" w:eastAsia="en-US" w:bidi="en-US"/>
        </w:rPr>
        <w:t>network</w:t>
      </w:r>
      <w:r w:rsidRPr="00E406F5">
        <w:rPr>
          <w:rFonts w:eastAsia="Calibri"/>
          <w:spacing w:val="-5"/>
          <w:lang w:val="en-US" w:eastAsia="en-US" w:bidi="en-US"/>
        </w:rPr>
        <w:t xml:space="preserve"> </w:t>
      </w:r>
      <w:r w:rsidRPr="00E406F5">
        <w:rPr>
          <w:rFonts w:eastAsia="Calibri"/>
          <w:lang w:val="en-US" w:eastAsia="en-US" w:bidi="en-US"/>
        </w:rPr>
        <w:t>and</w:t>
      </w:r>
      <w:r w:rsidRPr="00E406F5">
        <w:rPr>
          <w:rFonts w:eastAsia="Calibri"/>
          <w:spacing w:val="-6"/>
          <w:lang w:val="en-US" w:eastAsia="en-US" w:bidi="en-US"/>
        </w:rPr>
        <w:t xml:space="preserve"> </w:t>
      </w:r>
      <w:r w:rsidRPr="00E406F5">
        <w:rPr>
          <w:rFonts w:eastAsia="Calibri"/>
          <w:lang w:val="en-US" w:eastAsia="en-US" w:bidi="en-US"/>
        </w:rPr>
        <w:t>service</w:t>
      </w:r>
      <w:r w:rsidRPr="00E406F5">
        <w:rPr>
          <w:rFonts w:eastAsia="Calibri"/>
          <w:spacing w:val="-6"/>
          <w:lang w:val="en-US" w:eastAsia="en-US" w:bidi="en-US"/>
        </w:rPr>
        <w:t xml:space="preserve"> </w:t>
      </w:r>
      <w:r w:rsidRPr="00E406F5">
        <w:rPr>
          <w:rFonts w:eastAsia="Calibri"/>
          <w:lang w:val="en-US" w:eastAsia="en-US" w:bidi="en-US"/>
        </w:rPr>
        <w:t>management,</w:t>
      </w:r>
      <w:r w:rsidRPr="00E406F5">
        <w:rPr>
          <w:rFonts w:eastAsia="Calibri"/>
          <w:spacing w:val="-5"/>
          <w:lang w:val="en-US" w:eastAsia="en-US" w:bidi="en-US"/>
        </w:rPr>
        <w:t xml:space="preserve"> </w:t>
      </w:r>
      <w:r w:rsidRPr="00E406F5">
        <w:rPr>
          <w:rFonts w:eastAsia="Calibri"/>
          <w:lang w:val="en-US" w:eastAsia="en-US" w:bidi="en-US"/>
        </w:rPr>
        <w:t>not</w:t>
      </w:r>
      <w:r w:rsidRPr="00E406F5">
        <w:rPr>
          <w:rFonts w:eastAsia="Calibri"/>
          <w:spacing w:val="-5"/>
          <w:lang w:val="en-US" w:eastAsia="en-US" w:bidi="en-US"/>
        </w:rPr>
        <w:t xml:space="preserve"> </w:t>
      </w:r>
      <w:r w:rsidRPr="00E406F5">
        <w:rPr>
          <w:rFonts w:eastAsia="Calibri"/>
          <w:lang w:val="en-US" w:eastAsia="en-US" w:bidi="en-US"/>
        </w:rPr>
        <w:t>least</w:t>
      </w:r>
      <w:r w:rsidRPr="00E406F5">
        <w:rPr>
          <w:rFonts w:eastAsia="Calibri"/>
          <w:spacing w:val="-4"/>
          <w:lang w:val="en-US" w:eastAsia="en-US" w:bidi="en-US"/>
        </w:rPr>
        <w:t xml:space="preserve"> </w:t>
      </w:r>
      <w:r w:rsidRPr="00E406F5">
        <w:rPr>
          <w:rFonts w:eastAsia="Calibri"/>
          <w:lang w:val="en-US" w:eastAsia="en-US" w:bidi="en-US"/>
        </w:rPr>
        <w:t>within</w:t>
      </w:r>
      <w:r w:rsidRPr="00E406F5">
        <w:rPr>
          <w:rFonts w:eastAsia="Calibri"/>
          <w:spacing w:val="-6"/>
          <w:lang w:val="en-US" w:eastAsia="en-US" w:bidi="en-US"/>
        </w:rPr>
        <w:t xml:space="preserve"> </w:t>
      </w:r>
      <w:r w:rsidRPr="00E406F5">
        <w:rPr>
          <w:rFonts w:eastAsia="Calibri"/>
          <w:lang w:val="en-US" w:eastAsia="en-US" w:bidi="en-US"/>
        </w:rPr>
        <w:t>ITU</w:t>
      </w:r>
      <w:r w:rsidRPr="00E406F5">
        <w:rPr>
          <w:rFonts w:eastAsia="Calibri"/>
          <w:spacing w:val="-6"/>
          <w:lang w:val="en-US" w:eastAsia="en-US" w:bidi="en-US"/>
        </w:rPr>
        <w:t xml:space="preserve"> </w:t>
      </w:r>
      <w:r w:rsidRPr="00E406F5">
        <w:rPr>
          <w:rFonts w:eastAsia="Calibri"/>
          <w:lang w:val="en-US" w:eastAsia="en-US" w:bidi="en-US"/>
        </w:rPr>
        <w:t>standardization, so in this document and section we focus on new and future requirements and on mechanisms that will be needed for the Network 2030</w:t>
      </w:r>
      <w:r w:rsidRPr="00E406F5">
        <w:rPr>
          <w:rFonts w:eastAsia="Calibri"/>
          <w:spacing w:val="-2"/>
          <w:lang w:val="en-US" w:eastAsia="en-US" w:bidi="en-US"/>
        </w:rPr>
        <w:t xml:space="preserve"> </w:t>
      </w:r>
      <w:r w:rsidRPr="00E406F5">
        <w:rPr>
          <w:rFonts w:eastAsia="Calibri"/>
          <w:lang w:val="en-US" w:eastAsia="en-US" w:bidi="en-US"/>
        </w:rPr>
        <w:t xml:space="preserve">context. Support for QoS assurance via management is a vital and integral part of what follows. </w:t>
      </w:r>
    </w:p>
    <w:p w14:paraId="526247D0" w14:textId="77777777" w:rsidR="00174B28" w:rsidRPr="00E406F5" w:rsidRDefault="00174B28" w:rsidP="00174B28">
      <w:pPr>
        <w:widowControl w:val="0"/>
        <w:autoSpaceDE w:val="0"/>
        <w:autoSpaceDN w:val="0"/>
        <w:spacing w:before="4"/>
        <w:ind w:left="360"/>
        <w:rPr>
          <w:rFonts w:eastAsia="Calibri"/>
          <w:lang w:val="en-US" w:eastAsia="en-US" w:bidi="en-US"/>
        </w:rPr>
      </w:pPr>
    </w:p>
    <w:p w14:paraId="1F69CE45"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In</w:t>
      </w:r>
      <w:r w:rsidRPr="00E406F5">
        <w:rPr>
          <w:rFonts w:eastAsia="Calibri"/>
          <w:spacing w:val="-4"/>
          <w:lang w:val="en-US" w:eastAsia="en-US" w:bidi="en-US"/>
        </w:rPr>
        <w:t xml:space="preserve"> </w:t>
      </w:r>
      <w:r w:rsidRPr="00E406F5">
        <w:rPr>
          <w:rFonts w:eastAsia="Calibri"/>
          <w:lang w:val="en-US" w:eastAsia="en-US" w:bidi="en-US"/>
        </w:rPr>
        <w:t>this</w:t>
      </w:r>
      <w:r w:rsidRPr="00E406F5">
        <w:rPr>
          <w:rFonts w:eastAsia="Calibri"/>
          <w:spacing w:val="-2"/>
          <w:lang w:val="en-US" w:eastAsia="en-US" w:bidi="en-US"/>
        </w:rPr>
        <w:t xml:space="preserve"> </w:t>
      </w:r>
      <w:r w:rsidRPr="00E406F5">
        <w:rPr>
          <w:rFonts w:eastAsia="Calibri"/>
          <w:lang w:val="en-US" w:eastAsia="en-US" w:bidi="en-US"/>
        </w:rPr>
        <w:t>section</w:t>
      </w:r>
      <w:r w:rsidRPr="00E406F5">
        <w:rPr>
          <w:rFonts w:eastAsia="Calibri"/>
          <w:spacing w:val="-3"/>
          <w:lang w:val="en-US" w:eastAsia="en-US" w:bidi="en-US"/>
        </w:rPr>
        <w:t xml:space="preserve"> </w:t>
      </w:r>
      <w:r w:rsidRPr="00E406F5">
        <w:rPr>
          <w:rFonts w:eastAsia="Calibri"/>
          <w:lang w:val="en-US" w:eastAsia="en-US" w:bidi="en-US"/>
        </w:rPr>
        <w:t>we</w:t>
      </w:r>
      <w:r w:rsidRPr="00E406F5">
        <w:rPr>
          <w:rFonts w:eastAsia="Calibri"/>
          <w:spacing w:val="-2"/>
          <w:lang w:val="en-US" w:eastAsia="en-US" w:bidi="en-US"/>
        </w:rPr>
        <w:t xml:space="preserve"> </w:t>
      </w:r>
      <w:r w:rsidRPr="00E406F5">
        <w:rPr>
          <w:rFonts w:eastAsia="Calibri"/>
          <w:lang w:val="en-US" w:eastAsia="en-US" w:bidi="en-US"/>
        </w:rPr>
        <w:t>focus</w:t>
      </w:r>
      <w:r w:rsidRPr="00E406F5">
        <w:rPr>
          <w:rFonts w:eastAsia="Calibri"/>
          <w:spacing w:val="-5"/>
          <w:lang w:val="en-US" w:eastAsia="en-US" w:bidi="en-US"/>
        </w:rPr>
        <w:t xml:space="preserve"> </w:t>
      </w:r>
      <w:r w:rsidRPr="00E406F5">
        <w:rPr>
          <w:rFonts w:eastAsia="Calibri"/>
          <w:lang w:val="en-US" w:eastAsia="en-US" w:bidi="en-US"/>
        </w:rPr>
        <w:t>on</w:t>
      </w:r>
      <w:r w:rsidRPr="00E406F5">
        <w:rPr>
          <w:rFonts w:eastAsia="Calibri"/>
          <w:spacing w:val="-4"/>
          <w:lang w:val="en-US" w:eastAsia="en-US" w:bidi="en-US"/>
        </w:rPr>
        <w:t xml:space="preserve"> </w:t>
      </w:r>
      <w:r w:rsidRPr="00E406F5">
        <w:rPr>
          <w:rFonts w:eastAsia="Calibri"/>
          <w:lang w:val="en-US" w:eastAsia="en-US" w:bidi="en-US"/>
        </w:rPr>
        <w:t>–</w:t>
      </w:r>
      <w:r w:rsidRPr="00E406F5">
        <w:rPr>
          <w:rFonts w:eastAsia="Calibri"/>
          <w:spacing w:val="-1"/>
          <w:lang w:val="en-US" w:eastAsia="en-US" w:bidi="en-US"/>
        </w:rPr>
        <w:t xml:space="preserve"> </w:t>
      </w:r>
      <w:r w:rsidRPr="00E406F5">
        <w:rPr>
          <w:rFonts w:eastAsia="Calibri"/>
          <w:lang w:val="en-US" w:eastAsia="en-US" w:bidi="en-US"/>
        </w:rPr>
        <w:t>and</w:t>
      </w:r>
      <w:r w:rsidRPr="00E406F5">
        <w:rPr>
          <w:rFonts w:eastAsia="Calibri"/>
          <w:spacing w:val="-3"/>
          <w:lang w:val="en-US" w:eastAsia="en-US" w:bidi="en-US"/>
        </w:rPr>
        <w:t xml:space="preserve"> </w:t>
      </w:r>
      <w:r w:rsidRPr="00E406F5">
        <w:rPr>
          <w:rFonts w:eastAsia="Calibri"/>
          <w:lang w:val="en-US" w:eastAsia="en-US" w:bidi="en-US"/>
        </w:rPr>
        <w:t>emphasize</w:t>
      </w:r>
      <w:r w:rsidRPr="00E406F5">
        <w:rPr>
          <w:rFonts w:eastAsia="Calibri"/>
          <w:spacing w:val="-4"/>
          <w:lang w:val="en-US" w:eastAsia="en-US" w:bidi="en-US"/>
        </w:rPr>
        <w:t xml:space="preserve"> </w:t>
      </w:r>
      <w:r w:rsidRPr="00E406F5">
        <w:rPr>
          <w:rFonts w:eastAsia="Calibri"/>
          <w:lang w:val="en-US" w:eastAsia="en-US" w:bidi="en-US"/>
        </w:rPr>
        <w:t>the</w:t>
      </w:r>
      <w:r w:rsidRPr="00E406F5">
        <w:rPr>
          <w:rFonts w:eastAsia="Calibri"/>
          <w:spacing w:val="-2"/>
          <w:lang w:val="en-US" w:eastAsia="en-US" w:bidi="en-US"/>
        </w:rPr>
        <w:t xml:space="preserve"> </w:t>
      </w:r>
      <w:r w:rsidRPr="00E406F5">
        <w:rPr>
          <w:rFonts w:eastAsia="Calibri"/>
          <w:lang w:val="en-US" w:eastAsia="en-US" w:bidi="en-US"/>
        </w:rPr>
        <w:t>need</w:t>
      </w:r>
      <w:r w:rsidRPr="00E406F5">
        <w:rPr>
          <w:rFonts w:eastAsia="Calibri"/>
          <w:spacing w:val="-2"/>
          <w:lang w:val="en-US" w:eastAsia="en-US" w:bidi="en-US"/>
        </w:rPr>
        <w:t xml:space="preserve"> </w:t>
      </w:r>
      <w:r w:rsidRPr="00E406F5">
        <w:rPr>
          <w:rFonts w:eastAsia="Calibri"/>
          <w:lang w:val="en-US" w:eastAsia="en-US" w:bidi="en-US"/>
        </w:rPr>
        <w:t>for</w:t>
      </w:r>
      <w:r w:rsidRPr="00E406F5">
        <w:rPr>
          <w:rFonts w:eastAsia="Calibri"/>
          <w:spacing w:val="-2"/>
          <w:lang w:val="en-US" w:eastAsia="en-US" w:bidi="en-US"/>
        </w:rPr>
        <w:t xml:space="preserve"> </w:t>
      </w:r>
      <w:r w:rsidRPr="00E406F5">
        <w:rPr>
          <w:rFonts w:eastAsia="Calibri"/>
          <w:lang w:val="en-US" w:eastAsia="en-US" w:bidi="en-US"/>
        </w:rPr>
        <w:t>–</w:t>
      </w:r>
      <w:r w:rsidRPr="00E406F5">
        <w:rPr>
          <w:rFonts w:eastAsia="Calibri"/>
          <w:spacing w:val="-2"/>
          <w:lang w:val="en-US" w:eastAsia="en-US" w:bidi="en-US"/>
        </w:rPr>
        <w:t xml:space="preserve"> a new approach, namely </w:t>
      </w:r>
      <w:r w:rsidRPr="00E406F5">
        <w:rPr>
          <w:rFonts w:eastAsia="Calibri"/>
          <w:lang w:val="en-US" w:eastAsia="en-US" w:bidi="en-US"/>
        </w:rPr>
        <w:t>resilience</w:t>
      </w:r>
      <w:r w:rsidRPr="00E406F5">
        <w:rPr>
          <w:rFonts w:eastAsia="Calibri"/>
          <w:spacing w:val="-4"/>
          <w:lang w:val="en-US" w:eastAsia="en-US" w:bidi="en-US"/>
        </w:rPr>
        <w:t xml:space="preserve"> </w:t>
      </w:r>
      <w:r w:rsidRPr="00E406F5">
        <w:rPr>
          <w:rFonts w:eastAsia="Calibri"/>
          <w:lang w:val="en-US" w:eastAsia="en-US" w:bidi="en-US"/>
        </w:rPr>
        <w:t>management,</w:t>
      </w:r>
      <w:r w:rsidRPr="00E406F5">
        <w:rPr>
          <w:rFonts w:eastAsia="Calibri"/>
          <w:spacing w:val="-2"/>
          <w:lang w:val="en-US" w:eastAsia="en-US" w:bidi="en-US"/>
        </w:rPr>
        <w:t xml:space="preserve"> </w:t>
      </w:r>
      <w:r w:rsidRPr="00E406F5">
        <w:rPr>
          <w:rFonts w:eastAsia="Calibri"/>
          <w:lang w:val="en-US" w:eastAsia="en-US" w:bidi="en-US"/>
        </w:rPr>
        <w:t>which</w:t>
      </w:r>
      <w:r w:rsidRPr="00E406F5">
        <w:rPr>
          <w:rFonts w:eastAsia="Calibri"/>
          <w:spacing w:val="-4"/>
          <w:lang w:val="en-US" w:eastAsia="en-US" w:bidi="en-US"/>
        </w:rPr>
        <w:t xml:space="preserve"> </w:t>
      </w:r>
      <w:r w:rsidRPr="00E406F5">
        <w:rPr>
          <w:rFonts w:eastAsia="Calibri"/>
          <w:lang w:val="en-US" w:eastAsia="en-US" w:bidi="en-US"/>
        </w:rPr>
        <w:t>is</w:t>
      </w:r>
      <w:r w:rsidRPr="00E406F5">
        <w:rPr>
          <w:rFonts w:eastAsia="Calibri"/>
          <w:spacing w:val="-2"/>
          <w:lang w:val="en-US" w:eastAsia="en-US" w:bidi="en-US"/>
        </w:rPr>
        <w:t xml:space="preserve"> </w:t>
      </w:r>
      <w:r w:rsidRPr="00E406F5">
        <w:rPr>
          <w:rFonts w:eastAsia="Calibri"/>
          <w:lang w:val="en-US" w:eastAsia="en-US" w:bidi="en-US"/>
        </w:rPr>
        <w:t>currently or not</w:t>
      </w:r>
      <w:r w:rsidRPr="00E406F5">
        <w:rPr>
          <w:rFonts w:eastAsia="Calibri"/>
          <w:spacing w:val="-10"/>
          <w:lang w:val="en-US" w:eastAsia="en-US" w:bidi="en-US"/>
        </w:rPr>
        <w:t xml:space="preserve"> </w:t>
      </w:r>
      <w:r w:rsidRPr="00E406F5">
        <w:rPr>
          <w:rFonts w:eastAsia="Calibri"/>
          <w:lang w:val="en-US" w:eastAsia="en-US" w:bidi="en-US"/>
        </w:rPr>
        <w:t>typically</w:t>
      </w:r>
      <w:r w:rsidRPr="00E406F5">
        <w:rPr>
          <w:rFonts w:eastAsia="Calibri"/>
          <w:spacing w:val="-12"/>
          <w:lang w:val="en-US" w:eastAsia="en-US" w:bidi="en-US"/>
        </w:rPr>
        <w:t xml:space="preserve"> </w:t>
      </w:r>
      <w:r w:rsidRPr="00E406F5">
        <w:rPr>
          <w:rFonts w:eastAsia="Calibri"/>
          <w:lang w:val="en-US" w:eastAsia="en-US" w:bidi="en-US"/>
        </w:rPr>
        <w:t>offered</w:t>
      </w:r>
      <w:r w:rsidRPr="00E406F5">
        <w:rPr>
          <w:rFonts w:eastAsia="Calibri"/>
          <w:spacing w:val="-10"/>
          <w:lang w:val="en-US" w:eastAsia="en-US" w:bidi="en-US"/>
        </w:rPr>
        <w:t xml:space="preserve"> </w:t>
      </w:r>
      <w:r w:rsidRPr="00E406F5">
        <w:rPr>
          <w:rFonts w:eastAsia="Calibri"/>
          <w:lang w:val="en-US" w:eastAsia="en-US" w:bidi="en-US"/>
        </w:rPr>
        <w:t>in</w:t>
      </w:r>
      <w:r w:rsidRPr="00E406F5">
        <w:rPr>
          <w:rFonts w:eastAsia="Calibri"/>
          <w:spacing w:val="-11"/>
          <w:lang w:val="en-US" w:eastAsia="en-US" w:bidi="en-US"/>
        </w:rPr>
        <w:t xml:space="preserve"> </w:t>
      </w:r>
      <w:r w:rsidRPr="00E406F5">
        <w:rPr>
          <w:rFonts w:eastAsia="Calibri"/>
          <w:lang w:val="en-US" w:eastAsia="en-US" w:bidi="en-US"/>
        </w:rPr>
        <w:t>network</w:t>
      </w:r>
      <w:r w:rsidRPr="00E406F5">
        <w:rPr>
          <w:rFonts w:eastAsia="Calibri"/>
          <w:spacing w:val="-13"/>
          <w:lang w:val="en-US" w:eastAsia="en-US" w:bidi="en-US"/>
        </w:rPr>
        <w:t xml:space="preserve"> </w:t>
      </w:r>
      <w:r w:rsidRPr="00E406F5">
        <w:rPr>
          <w:rFonts w:eastAsia="Calibri"/>
          <w:lang w:val="en-US" w:eastAsia="en-US" w:bidi="en-US"/>
        </w:rPr>
        <w:t>management</w:t>
      </w:r>
      <w:r w:rsidRPr="00E406F5">
        <w:rPr>
          <w:rFonts w:eastAsia="Calibri"/>
          <w:spacing w:val="-10"/>
          <w:lang w:val="en-US" w:eastAsia="en-US" w:bidi="en-US"/>
        </w:rPr>
        <w:t xml:space="preserve"> </w:t>
      </w:r>
      <w:r w:rsidRPr="00E406F5">
        <w:rPr>
          <w:rFonts w:eastAsia="Calibri"/>
          <w:lang w:val="en-US" w:eastAsia="en-US" w:bidi="en-US"/>
        </w:rPr>
        <w:t>solutions.</w:t>
      </w:r>
      <w:r w:rsidRPr="00E406F5">
        <w:rPr>
          <w:rFonts w:eastAsia="Calibri"/>
          <w:spacing w:val="-10"/>
          <w:lang w:val="en-US" w:eastAsia="en-US" w:bidi="en-US"/>
        </w:rPr>
        <w:t xml:space="preserve"> </w:t>
      </w:r>
      <w:r w:rsidRPr="00E406F5">
        <w:rPr>
          <w:rFonts w:eastAsia="Calibri"/>
          <w:lang w:val="en-US" w:eastAsia="en-US" w:bidi="en-US"/>
        </w:rPr>
        <w:t>In</w:t>
      </w:r>
      <w:r w:rsidRPr="00E406F5">
        <w:rPr>
          <w:rFonts w:eastAsia="Calibri"/>
          <w:spacing w:val="-11"/>
          <w:lang w:val="en-US" w:eastAsia="en-US" w:bidi="en-US"/>
        </w:rPr>
        <w:t xml:space="preserve"> </w:t>
      </w:r>
      <w:r w:rsidRPr="00E406F5">
        <w:rPr>
          <w:rFonts w:eastAsia="Calibri"/>
          <w:lang w:val="en-US" w:eastAsia="en-US" w:bidi="en-US"/>
        </w:rPr>
        <w:t>this section,</w:t>
      </w:r>
      <w:r w:rsidRPr="00E406F5">
        <w:rPr>
          <w:rFonts w:eastAsia="Calibri"/>
          <w:spacing w:val="-10"/>
          <w:lang w:val="en-US" w:eastAsia="en-US" w:bidi="en-US"/>
        </w:rPr>
        <w:t xml:space="preserve"> </w:t>
      </w:r>
      <w:r w:rsidRPr="00E406F5">
        <w:rPr>
          <w:rFonts w:eastAsia="Calibri"/>
          <w:lang w:val="en-US" w:eastAsia="en-US" w:bidi="en-US"/>
        </w:rPr>
        <w:t>we</w:t>
      </w:r>
      <w:r w:rsidRPr="00E406F5">
        <w:rPr>
          <w:rFonts w:eastAsia="Calibri"/>
          <w:spacing w:val="-10"/>
          <w:lang w:val="en-US" w:eastAsia="en-US" w:bidi="en-US"/>
        </w:rPr>
        <w:t xml:space="preserve"> </w:t>
      </w:r>
      <w:r w:rsidRPr="00E406F5">
        <w:rPr>
          <w:rFonts w:eastAsia="Calibri"/>
          <w:lang w:val="en-US" w:eastAsia="en-US" w:bidi="en-US"/>
        </w:rPr>
        <w:t>first</w:t>
      </w:r>
      <w:r w:rsidRPr="00E406F5">
        <w:rPr>
          <w:rFonts w:eastAsia="Calibri"/>
          <w:spacing w:val="-12"/>
          <w:lang w:val="en-US" w:eastAsia="en-US" w:bidi="en-US"/>
        </w:rPr>
        <w:t xml:space="preserve"> </w:t>
      </w:r>
      <w:r w:rsidRPr="00E406F5">
        <w:rPr>
          <w:rFonts w:eastAsia="Calibri"/>
          <w:lang w:val="en-US" w:eastAsia="en-US" w:bidi="en-US"/>
        </w:rPr>
        <w:t>outline</w:t>
      </w:r>
      <w:r w:rsidRPr="00E406F5">
        <w:rPr>
          <w:rFonts w:eastAsia="Calibri"/>
          <w:spacing w:val="-9"/>
          <w:lang w:val="en-US" w:eastAsia="en-US" w:bidi="en-US"/>
        </w:rPr>
        <w:t xml:space="preserve"> </w:t>
      </w:r>
      <w:r w:rsidRPr="00E406F5">
        <w:rPr>
          <w:rFonts w:eastAsia="Calibri"/>
          <w:lang w:val="en-US" w:eastAsia="en-US" w:bidi="en-US"/>
        </w:rPr>
        <w:t>what</w:t>
      </w:r>
      <w:r w:rsidRPr="00E406F5">
        <w:rPr>
          <w:rFonts w:eastAsia="Calibri"/>
          <w:spacing w:val="-10"/>
          <w:lang w:val="en-US" w:eastAsia="en-US" w:bidi="en-US"/>
        </w:rPr>
        <w:t xml:space="preserve"> </w:t>
      </w:r>
      <w:r w:rsidRPr="00E406F5">
        <w:rPr>
          <w:rFonts w:eastAsia="Calibri"/>
          <w:lang w:val="en-US" w:eastAsia="en-US" w:bidi="en-US"/>
        </w:rPr>
        <w:t>is</w:t>
      </w:r>
      <w:r w:rsidRPr="00E406F5">
        <w:rPr>
          <w:rFonts w:eastAsia="Calibri"/>
          <w:spacing w:val="-13"/>
          <w:lang w:val="en-US" w:eastAsia="en-US" w:bidi="en-US"/>
        </w:rPr>
        <w:t xml:space="preserve"> </w:t>
      </w:r>
      <w:r w:rsidRPr="00E406F5">
        <w:rPr>
          <w:rFonts w:eastAsia="Calibri"/>
          <w:lang w:val="en-US" w:eastAsia="en-US" w:bidi="en-US"/>
        </w:rPr>
        <w:t>meant by resilience, then provide a brief rationale for its adoption, and finally we describe a framework in which structural</w:t>
      </w:r>
      <w:r w:rsidRPr="00E406F5">
        <w:rPr>
          <w:rFonts w:eastAsia="Calibri"/>
          <w:spacing w:val="-4"/>
          <w:lang w:val="en-US" w:eastAsia="en-US" w:bidi="en-US"/>
        </w:rPr>
        <w:t xml:space="preserve"> </w:t>
      </w:r>
      <w:r w:rsidRPr="00E406F5">
        <w:rPr>
          <w:rFonts w:eastAsia="Calibri"/>
          <w:lang w:val="en-US" w:eastAsia="en-US" w:bidi="en-US"/>
        </w:rPr>
        <w:t>and</w:t>
      </w:r>
      <w:r w:rsidRPr="00E406F5">
        <w:rPr>
          <w:rFonts w:eastAsia="Calibri"/>
          <w:spacing w:val="-4"/>
          <w:lang w:val="en-US" w:eastAsia="en-US" w:bidi="en-US"/>
        </w:rPr>
        <w:t xml:space="preserve"> </w:t>
      </w:r>
      <w:r w:rsidRPr="00E406F5">
        <w:rPr>
          <w:rFonts w:eastAsia="Calibri"/>
          <w:lang w:val="en-US" w:eastAsia="en-US" w:bidi="en-US"/>
        </w:rPr>
        <w:t>operational</w:t>
      </w:r>
      <w:r w:rsidRPr="00E406F5">
        <w:rPr>
          <w:rFonts w:eastAsia="Calibri"/>
          <w:spacing w:val="-3"/>
          <w:lang w:val="en-US" w:eastAsia="en-US" w:bidi="en-US"/>
        </w:rPr>
        <w:t xml:space="preserve"> </w:t>
      </w:r>
      <w:r w:rsidRPr="00E406F5">
        <w:rPr>
          <w:rFonts w:eastAsia="Calibri"/>
          <w:lang w:val="en-US" w:eastAsia="en-US" w:bidi="en-US"/>
        </w:rPr>
        <w:t>resilience</w:t>
      </w:r>
      <w:r w:rsidRPr="00E406F5">
        <w:rPr>
          <w:rFonts w:eastAsia="Calibri"/>
          <w:spacing w:val="-3"/>
          <w:lang w:val="en-US" w:eastAsia="en-US" w:bidi="en-US"/>
        </w:rPr>
        <w:t xml:space="preserve"> </w:t>
      </w:r>
      <w:r w:rsidRPr="00E406F5">
        <w:rPr>
          <w:rFonts w:eastAsia="Calibri"/>
          <w:lang w:val="en-US" w:eastAsia="en-US" w:bidi="en-US"/>
        </w:rPr>
        <w:t>can</w:t>
      </w:r>
      <w:r w:rsidRPr="00E406F5">
        <w:rPr>
          <w:rFonts w:eastAsia="Calibri"/>
          <w:spacing w:val="-5"/>
          <w:lang w:val="en-US" w:eastAsia="en-US" w:bidi="en-US"/>
        </w:rPr>
        <w:t xml:space="preserve"> </w:t>
      </w:r>
      <w:r w:rsidRPr="00E406F5">
        <w:rPr>
          <w:rFonts w:eastAsia="Calibri"/>
          <w:lang w:val="en-US" w:eastAsia="en-US" w:bidi="en-US"/>
        </w:rPr>
        <w:t>be</w:t>
      </w:r>
      <w:r w:rsidRPr="00E406F5">
        <w:rPr>
          <w:rFonts w:eastAsia="Calibri"/>
          <w:spacing w:val="-3"/>
          <w:lang w:val="en-US" w:eastAsia="en-US" w:bidi="en-US"/>
        </w:rPr>
        <w:t xml:space="preserve"> </w:t>
      </w:r>
      <w:r w:rsidRPr="00E406F5">
        <w:rPr>
          <w:rFonts w:eastAsia="Calibri"/>
          <w:lang w:val="en-US" w:eastAsia="en-US" w:bidi="en-US"/>
        </w:rPr>
        <w:t>realized.</w:t>
      </w:r>
      <w:r w:rsidRPr="00E406F5">
        <w:rPr>
          <w:rFonts w:eastAsia="Calibri"/>
          <w:spacing w:val="-5"/>
          <w:lang w:val="en-US" w:eastAsia="en-US" w:bidi="en-US"/>
        </w:rPr>
        <w:t xml:space="preserve"> </w:t>
      </w:r>
      <w:r w:rsidRPr="00E406F5">
        <w:rPr>
          <w:rFonts w:eastAsia="Calibri"/>
          <w:lang w:val="en-US" w:eastAsia="en-US" w:bidi="en-US"/>
        </w:rPr>
        <w:t>The</w:t>
      </w:r>
      <w:r w:rsidRPr="00E406F5">
        <w:rPr>
          <w:rFonts w:eastAsia="Calibri"/>
          <w:spacing w:val="-2"/>
          <w:lang w:val="en-US" w:eastAsia="en-US" w:bidi="en-US"/>
        </w:rPr>
        <w:t xml:space="preserve"> </w:t>
      </w:r>
      <w:r w:rsidRPr="00E406F5">
        <w:rPr>
          <w:rFonts w:eastAsia="Calibri"/>
          <w:lang w:val="en-US" w:eastAsia="en-US" w:bidi="en-US"/>
        </w:rPr>
        <w:t>traditional</w:t>
      </w:r>
      <w:r w:rsidRPr="00E406F5">
        <w:rPr>
          <w:rFonts w:eastAsia="Calibri"/>
          <w:spacing w:val="-1"/>
          <w:lang w:val="en-US" w:eastAsia="en-US" w:bidi="en-US"/>
        </w:rPr>
        <w:t xml:space="preserve"> </w:t>
      </w:r>
      <w:r w:rsidRPr="00E406F5">
        <w:rPr>
          <w:rFonts w:eastAsia="Calibri"/>
          <w:lang w:val="en-US" w:eastAsia="en-US" w:bidi="en-US"/>
        </w:rPr>
        <w:t>“FCAPS”</w:t>
      </w:r>
      <w:r w:rsidRPr="00E406F5">
        <w:rPr>
          <w:rFonts w:eastAsia="Calibri"/>
          <w:spacing w:val="1"/>
          <w:lang w:val="en-US" w:eastAsia="en-US" w:bidi="en-US"/>
        </w:rPr>
        <w:t xml:space="preserve"> </w:t>
      </w:r>
      <w:r w:rsidRPr="00E406F5">
        <w:rPr>
          <w:rFonts w:eastAsia="Calibri"/>
          <w:lang w:val="en-US" w:eastAsia="en-US" w:bidi="en-US"/>
        </w:rPr>
        <w:t>approach to</w:t>
      </w:r>
      <w:r w:rsidRPr="00E406F5">
        <w:rPr>
          <w:rFonts w:eastAsia="Calibri"/>
          <w:spacing w:val="-7"/>
          <w:lang w:val="en-US" w:eastAsia="en-US" w:bidi="en-US"/>
        </w:rPr>
        <w:t xml:space="preserve"> </w:t>
      </w:r>
      <w:r w:rsidRPr="00E406F5">
        <w:rPr>
          <w:rFonts w:eastAsia="Calibri"/>
          <w:lang w:val="en-US" w:eastAsia="en-US" w:bidi="en-US"/>
        </w:rPr>
        <w:t>network</w:t>
      </w:r>
      <w:r w:rsidRPr="00E406F5">
        <w:rPr>
          <w:rFonts w:eastAsia="Calibri"/>
          <w:spacing w:val="-13"/>
          <w:lang w:val="en-US" w:eastAsia="en-US" w:bidi="en-US"/>
        </w:rPr>
        <w:t xml:space="preserve"> </w:t>
      </w:r>
      <w:r w:rsidRPr="00E406F5">
        <w:rPr>
          <w:rFonts w:eastAsia="Calibri"/>
          <w:lang w:val="en-US" w:eastAsia="en-US" w:bidi="en-US"/>
        </w:rPr>
        <w:t>management</w:t>
      </w:r>
      <w:r w:rsidRPr="00E406F5">
        <w:rPr>
          <w:rFonts w:eastAsia="Calibri"/>
          <w:spacing w:val="-8"/>
          <w:lang w:val="en-US" w:eastAsia="en-US" w:bidi="en-US"/>
        </w:rPr>
        <w:t xml:space="preserve"> urgently </w:t>
      </w:r>
      <w:r w:rsidRPr="00E406F5">
        <w:rPr>
          <w:rFonts w:eastAsia="Calibri"/>
          <w:lang w:val="en-US" w:eastAsia="en-US" w:bidi="en-US"/>
        </w:rPr>
        <w:t>needs</w:t>
      </w:r>
      <w:r w:rsidRPr="00E406F5">
        <w:rPr>
          <w:rFonts w:eastAsia="Calibri"/>
          <w:spacing w:val="-8"/>
          <w:lang w:val="en-US" w:eastAsia="en-US" w:bidi="en-US"/>
        </w:rPr>
        <w:t xml:space="preserve"> </w:t>
      </w:r>
      <w:r w:rsidRPr="00E406F5">
        <w:rPr>
          <w:rFonts w:eastAsia="Calibri"/>
          <w:lang w:val="en-US" w:eastAsia="en-US" w:bidi="en-US"/>
        </w:rPr>
        <w:t>to</w:t>
      </w:r>
      <w:r w:rsidRPr="00E406F5">
        <w:rPr>
          <w:rFonts w:eastAsia="Calibri"/>
          <w:spacing w:val="-9"/>
          <w:lang w:val="en-US" w:eastAsia="en-US" w:bidi="en-US"/>
        </w:rPr>
        <w:t xml:space="preserve"> </w:t>
      </w:r>
      <w:r w:rsidRPr="00E406F5">
        <w:rPr>
          <w:rFonts w:eastAsia="Calibri"/>
          <w:lang w:val="en-US" w:eastAsia="en-US" w:bidi="en-US"/>
        </w:rPr>
        <w:t>be</w:t>
      </w:r>
      <w:r w:rsidRPr="00E406F5">
        <w:rPr>
          <w:rFonts w:eastAsia="Calibri"/>
          <w:spacing w:val="-9"/>
          <w:lang w:val="en-US" w:eastAsia="en-US" w:bidi="en-US"/>
        </w:rPr>
        <w:t xml:space="preserve"> </w:t>
      </w:r>
      <w:r w:rsidRPr="00E406F5">
        <w:rPr>
          <w:rFonts w:eastAsia="Calibri"/>
          <w:lang w:val="en-US" w:eastAsia="en-US" w:bidi="en-US"/>
        </w:rPr>
        <w:t>modernized</w:t>
      </w:r>
      <w:r w:rsidRPr="00E406F5">
        <w:rPr>
          <w:rFonts w:eastAsia="Calibri"/>
          <w:spacing w:val="-8"/>
          <w:lang w:val="en-US" w:eastAsia="en-US" w:bidi="en-US"/>
        </w:rPr>
        <w:t xml:space="preserve"> </w:t>
      </w:r>
      <w:r w:rsidRPr="00E406F5">
        <w:rPr>
          <w:rFonts w:eastAsia="Calibri"/>
          <w:lang w:val="en-US" w:eastAsia="en-US" w:bidi="en-US"/>
        </w:rPr>
        <w:t>to</w:t>
      </w:r>
      <w:r w:rsidRPr="00E406F5">
        <w:rPr>
          <w:rFonts w:eastAsia="Calibri"/>
          <w:spacing w:val="-7"/>
          <w:lang w:val="en-US" w:eastAsia="en-US" w:bidi="en-US"/>
        </w:rPr>
        <w:t xml:space="preserve"> </w:t>
      </w:r>
      <w:r w:rsidRPr="00E406F5">
        <w:rPr>
          <w:rFonts w:eastAsia="Calibri"/>
          <w:lang w:val="en-US" w:eastAsia="en-US" w:bidi="en-US"/>
        </w:rPr>
        <w:t>become</w:t>
      </w:r>
      <w:r w:rsidRPr="00E406F5">
        <w:rPr>
          <w:rFonts w:eastAsia="Calibri"/>
          <w:spacing w:val="-10"/>
          <w:lang w:val="en-US" w:eastAsia="en-US" w:bidi="en-US"/>
        </w:rPr>
        <w:t xml:space="preserve"> </w:t>
      </w:r>
      <w:r w:rsidRPr="00E406F5">
        <w:rPr>
          <w:rFonts w:eastAsia="Calibri"/>
          <w:lang w:val="en-US" w:eastAsia="en-US" w:bidi="en-US"/>
        </w:rPr>
        <w:t>“RCAPS”,</w:t>
      </w:r>
      <w:r w:rsidRPr="00E406F5">
        <w:rPr>
          <w:rFonts w:eastAsia="Calibri"/>
          <w:spacing w:val="-10"/>
          <w:lang w:val="en-US" w:eastAsia="en-US" w:bidi="en-US"/>
        </w:rPr>
        <w:t xml:space="preserve"> </w:t>
      </w:r>
      <w:r w:rsidRPr="00E406F5">
        <w:rPr>
          <w:rFonts w:eastAsia="Calibri"/>
          <w:lang w:val="en-US" w:eastAsia="en-US" w:bidi="en-US"/>
        </w:rPr>
        <w:t>where</w:t>
      </w:r>
      <w:r w:rsidRPr="00E406F5">
        <w:rPr>
          <w:rFonts w:eastAsia="Calibri"/>
          <w:spacing w:val="-10"/>
          <w:lang w:val="en-US" w:eastAsia="en-US" w:bidi="en-US"/>
        </w:rPr>
        <w:t xml:space="preserve"> </w:t>
      </w:r>
      <w:r w:rsidRPr="00E406F5">
        <w:rPr>
          <w:rFonts w:eastAsia="Calibri"/>
          <w:lang w:val="en-US" w:eastAsia="en-US" w:bidi="en-US"/>
        </w:rPr>
        <w:t>Resilience (R)</w:t>
      </w:r>
      <w:r w:rsidRPr="00E406F5">
        <w:rPr>
          <w:rFonts w:eastAsia="Calibri"/>
          <w:spacing w:val="-8"/>
          <w:lang w:val="en-US" w:eastAsia="en-US" w:bidi="en-US"/>
        </w:rPr>
        <w:t xml:space="preserve"> </w:t>
      </w:r>
      <w:r w:rsidRPr="00E406F5">
        <w:rPr>
          <w:rFonts w:eastAsia="Calibri"/>
          <w:lang w:val="en-US" w:eastAsia="en-US" w:bidi="en-US"/>
        </w:rPr>
        <w:t>replaces</w:t>
      </w:r>
      <w:r w:rsidRPr="00E406F5">
        <w:rPr>
          <w:rFonts w:eastAsia="Calibri"/>
          <w:spacing w:val="-10"/>
          <w:lang w:val="en-US" w:eastAsia="en-US" w:bidi="en-US"/>
        </w:rPr>
        <w:t xml:space="preserve"> </w:t>
      </w:r>
      <w:r w:rsidRPr="00E406F5">
        <w:rPr>
          <w:rFonts w:eastAsia="Calibri"/>
          <w:lang w:val="en-US" w:eastAsia="en-US" w:bidi="en-US"/>
        </w:rPr>
        <w:t>Fault (F) because networks (as critical infrastructures in the modern world) are subject to many more sources and sorts of challenges than simply faults.</w:t>
      </w:r>
    </w:p>
    <w:p w14:paraId="391AE4D0" w14:textId="77777777" w:rsidR="00174B28" w:rsidRPr="00E406F5" w:rsidRDefault="00174B28" w:rsidP="00174B28">
      <w:pPr>
        <w:widowControl w:val="0"/>
        <w:autoSpaceDE w:val="0"/>
        <w:autoSpaceDN w:val="0"/>
        <w:spacing w:before="5"/>
        <w:ind w:left="360"/>
        <w:rPr>
          <w:rFonts w:eastAsia="Calibri"/>
          <w:lang w:val="en-US" w:eastAsia="en-US" w:bidi="en-US"/>
        </w:rPr>
      </w:pPr>
    </w:p>
    <w:p w14:paraId="57C8DECC"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Resilience is the ability of a network or system to provide and maintain an acceptable level of service in the face of any failure or challenge to normal operations (e.g. a natural disaster or a cyber-attack). At the network (topology) level, resilience amounts to preserving throughput, loss, jitter, and latency as successfully as possible for a given service — all these Quality of Service (QoS) aspects can be compromised if failures/attacks occur, and especially if there is a lack of resilience mechanisms to remediate/mitigate them. At the service level, the important aspects that need to be maintained include, most importantly, service availability and service reliability (Hutchison, 2018).</w:t>
      </w:r>
    </w:p>
    <w:p w14:paraId="50180CC7" w14:textId="77777777" w:rsidR="00174B28" w:rsidRPr="00E406F5" w:rsidRDefault="00174B28" w:rsidP="00174B28">
      <w:pPr>
        <w:widowControl w:val="0"/>
        <w:autoSpaceDE w:val="0"/>
        <w:autoSpaceDN w:val="0"/>
        <w:spacing w:before="0"/>
        <w:ind w:left="360"/>
        <w:rPr>
          <w:rFonts w:eastAsia="Calibri"/>
          <w:lang w:val="en-US" w:eastAsia="en-US" w:bidi="en-US"/>
        </w:rPr>
      </w:pPr>
    </w:p>
    <w:p w14:paraId="45AF11DF"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Resilience</w:t>
      </w:r>
      <w:r w:rsidRPr="00E406F5">
        <w:rPr>
          <w:rFonts w:eastAsia="Calibri"/>
          <w:spacing w:val="-10"/>
          <w:lang w:val="en-US" w:eastAsia="en-US" w:bidi="en-US"/>
        </w:rPr>
        <w:t xml:space="preserve"> </w:t>
      </w:r>
      <w:r w:rsidRPr="00E406F5">
        <w:rPr>
          <w:rFonts w:eastAsia="Calibri"/>
          <w:lang w:val="en-US" w:eastAsia="en-US" w:bidi="en-US"/>
        </w:rPr>
        <w:t>takes</w:t>
      </w:r>
      <w:r w:rsidRPr="00E406F5">
        <w:rPr>
          <w:rFonts w:eastAsia="Calibri"/>
          <w:spacing w:val="-7"/>
          <w:lang w:val="en-US" w:eastAsia="en-US" w:bidi="en-US"/>
        </w:rPr>
        <w:t xml:space="preserve"> </w:t>
      </w:r>
      <w:r w:rsidRPr="00E406F5">
        <w:rPr>
          <w:rFonts w:eastAsia="Calibri"/>
          <w:lang w:val="en-US" w:eastAsia="en-US" w:bidi="en-US"/>
        </w:rPr>
        <w:t>on</w:t>
      </w:r>
      <w:r w:rsidRPr="00E406F5">
        <w:rPr>
          <w:rFonts w:eastAsia="Calibri"/>
          <w:spacing w:val="-8"/>
          <w:lang w:val="en-US" w:eastAsia="en-US" w:bidi="en-US"/>
        </w:rPr>
        <w:t xml:space="preserve"> </w:t>
      </w:r>
      <w:r w:rsidRPr="00E406F5">
        <w:rPr>
          <w:rFonts w:eastAsia="Calibri"/>
          <w:lang w:val="en-US" w:eastAsia="en-US" w:bidi="en-US"/>
        </w:rPr>
        <w:t>additional</w:t>
      </w:r>
      <w:r w:rsidRPr="00E406F5">
        <w:rPr>
          <w:rFonts w:eastAsia="Calibri"/>
          <w:spacing w:val="-8"/>
          <w:lang w:val="en-US" w:eastAsia="en-US" w:bidi="en-US"/>
        </w:rPr>
        <w:t xml:space="preserve"> </w:t>
      </w:r>
      <w:r w:rsidRPr="00E406F5">
        <w:rPr>
          <w:rFonts w:eastAsia="Calibri"/>
          <w:lang w:val="en-US" w:eastAsia="en-US" w:bidi="en-US"/>
        </w:rPr>
        <w:t>importance</w:t>
      </w:r>
      <w:r w:rsidRPr="00E406F5">
        <w:rPr>
          <w:rFonts w:eastAsia="Calibri"/>
          <w:spacing w:val="-7"/>
          <w:lang w:val="en-US" w:eastAsia="en-US" w:bidi="en-US"/>
        </w:rPr>
        <w:t xml:space="preserve"> </w:t>
      </w:r>
      <w:r w:rsidRPr="00E406F5">
        <w:rPr>
          <w:rFonts w:eastAsia="Calibri"/>
          <w:lang w:val="en-US" w:eastAsia="en-US" w:bidi="en-US"/>
        </w:rPr>
        <w:t>for</w:t>
      </w:r>
      <w:r w:rsidRPr="00E406F5">
        <w:rPr>
          <w:rFonts w:eastAsia="Calibri"/>
          <w:spacing w:val="-7"/>
          <w:lang w:val="en-US" w:eastAsia="en-US" w:bidi="en-US"/>
        </w:rPr>
        <w:t xml:space="preserve"> </w:t>
      </w:r>
      <w:r w:rsidRPr="00E406F5">
        <w:rPr>
          <w:rFonts w:eastAsia="Calibri"/>
          <w:lang w:val="en-US" w:eastAsia="en-US" w:bidi="en-US"/>
        </w:rPr>
        <w:t>future</w:t>
      </w:r>
      <w:r w:rsidRPr="00E406F5">
        <w:rPr>
          <w:rFonts w:eastAsia="Calibri"/>
          <w:spacing w:val="-6"/>
          <w:lang w:val="en-US" w:eastAsia="en-US" w:bidi="en-US"/>
        </w:rPr>
        <w:t xml:space="preserve"> </w:t>
      </w:r>
      <w:r w:rsidRPr="00E406F5">
        <w:rPr>
          <w:rFonts w:eastAsia="Calibri"/>
          <w:lang w:val="en-US" w:eastAsia="en-US" w:bidi="en-US"/>
        </w:rPr>
        <w:t>networked</w:t>
      </w:r>
      <w:r w:rsidRPr="00E406F5">
        <w:rPr>
          <w:rFonts w:eastAsia="Calibri"/>
          <w:spacing w:val="-7"/>
          <w:lang w:val="en-US" w:eastAsia="en-US" w:bidi="en-US"/>
        </w:rPr>
        <w:t xml:space="preserve"> </w:t>
      </w:r>
      <w:r w:rsidRPr="00E406F5">
        <w:rPr>
          <w:rFonts w:eastAsia="Calibri"/>
          <w:lang w:val="en-US" w:eastAsia="en-US" w:bidi="en-US"/>
        </w:rPr>
        <w:t>services,</w:t>
      </w:r>
      <w:r w:rsidRPr="00E406F5">
        <w:rPr>
          <w:rFonts w:eastAsia="Calibri"/>
          <w:spacing w:val="-8"/>
          <w:lang w:val="en-US" w:eastAsia="en-US" w:bidi="en-US"/>
        </w:rPr>
        <w:t xml:space="preserve"> </w:t>
      </w:r>
      <w:r w:rsidRPr="00E406F5">
        <w:rPr>
          <w:rFonts w:eastAsia="Calibri"/>
          <w:lang w:val="en-US" w:eastAsia="en-US" w:bidi="en-US"/>
        </w:rPr>
        <w:t>because</w:t>
      </w:r>
      <w:r w:rsidRPr="00E406F5">
        <w:rPr>
          <w:rFonts w:eastAsia="Calibri"/>
          <w:spacing w:val="-9"/>
          <w:lang w:val="en-US" w:eastAsia="en-US" w:bidi="en-US"/>
        </w:rPr>
        <w:t xml:space="preserve"> </w:t>
      </w:r>
      <w:r w:rsidRPr="00E406F5">
        <w:rPr>
          <w:rFonts w:eastAsia="Calibri"/>
          <w:lang w:val="en-US" w:eastAsia="en-US" w:bidi="en-US"/>
        </w:rPr>
        <w:t>in</w:t>
      </w:r>
      <w:r w:rsidRPr="00E406F5">
        <w:rPr>
          <w:rFonts w:eastAsia="Calibri"/>
          <w:spacing w:val="-8"/>
          <w:lang w:val="en-US" w:eastAsia="en-US" w:bidi="en-US"/>
        </w:rPr>
        <w:t xml:space="preserve"> </w:t>
      </w:r>
      <w:r w:rsidRPr="00E406F5">
        <w:rPr>
          <w:rFonts w:eastAsia="Calibri"/>
          <w:lang w:val="en-US" w:eastAsia="en-US" w:bidi="en-US"/>
        </w:rPr>
        <w:t>many</w:t>
      </w:r>
      <w:r w:rsidRPr="00E406F5">
        <w:rPr>
          <w:rFonts w:eastAsia="Calibri"/>
          <w:spacing w:val="-6"/>
          <w:lang w:val="en-US" w:eastAsia="en-US" w:bidi="en-US"/>
        </w:rPr>
        <w:t xml:space="preserve"> </w:t>
      </w:r>
      <w:r w:rsidRPr="00E406F5">
        <w:rPr>
          <w:rFonts w:eastAsia="Calibri"/>
          <w:lang w:val="en-US" w:eastAsia="en-US" w:bidi="en-US"/>
        </w:rPr>
        <w:t>cases</w:t>
      </w:r>
      <w:r w:rsidRPr="00E406F5">
        <w:rPr>
          <w:rFonts w:eastAsia="Calibri"/>
          <w:spacing w:val="-10"/>
          <w:lang w:val="en-US" w:eastAsia="en-US" w:bidi="en-US"/>
        </w:rPr>
        <w:t xml:space="preserve"> </w:t>
      </w:r>
      <w:r w:rsidRPr="00E406F5">
        <w:rPr>
          <w:rFonts w:eastAsia="Calibri"/>
          <w:lang w:val="en-US" w:eastAsia="en-US" w:bidi="en-US"/>
        </w:rPr>
        <w:t>these services are used for mission-critical applications and require high precision, and certainly moving beyond the “best effort” that was acceptable for the support of many applications in the</w:t>
      </w:r>
      <w:r w:rsidRPr="00E406F5">
        <w:rPr>
          <w:rFonts w:eastAsia="Calibri"/>
          <w:spacing w:val="-15"/>
          <w:lang w:val="en-US" w:eastAsia="en-US" w:bidi="en-US"/>
        </w:rPr>
        <w:t xml:space="preserve"> </w:t>
      </w:r>
      <w:r w:rsidRPr="00E406F5">
        <w:rPr>
          <w:rFonts w:eastAsia="Calibri"/>
          <w:lang w:val="en-US" w:eastAsia="en-US" w:bidi="en-US"/>
        </w:rPr>
        <w:t>past.</w:t>
      </w:r>
    </w:p>
    <w:p w14:paraId="684D8135" w14:textId="77777777" w:rsidR="00174B28" w:rsidRPr="00E406F5" w:rsidRDefault="00174B28" w:rsidP="003E06C4">
      <w:pPr>
        <w:widowControl w:val="0"/>
        <w:numPr>
          <w:ilvl w:val="1"/>
          <w:numId w:val="21"/>
        </w:numPr>
        <w:tabs>
          <w:tab w:val="left" w:pos="821"/>
        </w:tabs>
        <w:overflowPunct w:val="0"/>
        <w:autoSpaceDE w:val="0"/>
        <w:autoSpaceDN w:val="0"/>
        <w:adjustRightInd w:val="0"/>
        <w:textAlignment w:val="baseline"/>
        <w:rPr>
          <w:rFonts w:eastAsia="Times New Roman"/>
          <w:lang w:val="en-US" w:eastAsia="en-US"/>
        </w:rPr>
      </w:pPr>
      <w:r w:rsidRPr="00E406F5">
        <w:rPr>
          <w:rFonts w:eastAsia="Times New Roman"/>
          <w:lang w:val="en-US" w:eastAsia="en-US"/>
        </w:rPr>
        <w:t>Future</w:t>
      </w:r>
      <w:r w:rsidRPr="00E406F5">
        <w:rPr>
          <w:rFonts w:eastAsia="Times New Roman"/>
          <w:spacing w:val="-4"/>
          <w:lang w:val="en-US" w:eastAsia="en-US"/>
        </w:rPr>
        <w:t xml:space="preserve"> </w:t>
      </w:r>
      <w:r w:rsidRPr="00E406F5">
        <w:rPr>
          <w:rFonts w:eastAsia="Times New Roman"/>
          <w:lang w:val="en-US" w:eastAsia="en-US"/>
        </w:rPr>
        <w:t>networked</w:t>
      </w:r>
      <w:r w:rsidRPr="00E406F5">
        <w:rPr>
          <w:rFonts w:eastAsia="Times New Roman"/>
          <w:spacing w:val="-3"/>
          <w:lang w:val="en-US" w:eastAsia="en-US"/>
        </w:rPr>
        <w:t xml:space="preserve"> </w:t>
      </w:r>
      <w:r w:rsidRPr="00E406F5">
        <w:rPr>
          <w:rFonts w:eastAsia="Times New Roman"/>
          <w:lang w:val="en-US" w:eastAsia="en-US"/>
        </w:rPr>
        <w:t>services</w:t>
      </w:r>
      <w:r w:rsidRPr="00E406F5">
        <w:rPr>
          <w:rFonts w:eastAsia="Times New Roman"/>
          <w:spacing w:val="-5"/>
          <w:lang w:val="en-US" w:eastAsia="en-US"/>
        </w:rPr>
        <w:t xml:space="preserve"> </w:t>
      </w:r>
      <w:r w:rsidRPr="00E406F5">
        <w:rPr>
          <w:rFonts w:eastAsia="Times New Roman"/>
          <w:lang w:val="en-US" w:eastAsia="en-US"/>
        </w:rPr>
        <w:t>will</w:t>
      </w:r>
      <w:r w:rsidRPr="00E406F5">
        <w:rPr>
          <w:rFonts w:eastAsia="Times New Roman"/>
          <w:spacing w:val="-4"/>
          <w:lang w:val="en-US" w:eastAsia="en-US"/>
        </w:rPr>
        <w:t xml:space="preserve"> </w:t>
      </w:r>
      <w:r w:rsidRPr="00E406F5">
        <w:rPr>
          <w:rFonts w:eastAsia="Times New Roman"/>
          <w:lang w:val="en-US" w:eastAsia="en-US"/>
        </w:rPr>
        <w:t>be</w:t>
      </w:r>
      <w:r w:rsidRPr="00E406F5">
        <w:rPr>
          <w:rFonts w:eastAsia="Times New Roman"/>
          <w:spacing w:val="-2"/>
          <w:lang w:val="en-US" w:eastAsia="en-US"/>
        </w:rPr>
        <w:t xml:space="preserve"> </w:t>
      </w:r>
      <w:r w:rsidRPr="00E406F5">
        <w:rPr>
          <w:rFonts w:eastAsia="Times New Roman"/>
          <w:lang w:val="en-US" w:eastAsia="en-US"/>
        </w:rPr>
        <w:t>characterized</w:t>
      </w:r>
      <w:r w:rsidRPr="00E406F5">
        <w:rPr>
          <w:rFonts w:eastAsia="Times New Roman"/>
          <w:spacing w:val="-3"/>
          <w:lang w:val="en-US" w:eastAsia="en-US"/>
        </w:rPr>
        <w:t xml:space="preserve"> </w:t>
      </w:r>
      <w:r w:rsidRPr="00E406F5">
        <w:rPr>
          <w:rFonts w:eastAsia="Times New Roman"/>
          <w:lang w:val="en-US" w:eastAsia="en-US"/>
        </w:rPr>
        <w:t>by</w:t>
      </w:r>
      <w:r w:rsidRPr="00E406F5">
        <w:rPr>
          <w:rFonts w:eastAsia="Times New Roman"/>
          <w:spacing w:val="-5"/>
          <w:lang w:val="en-US" w:eastAsia="en-US"/>
        </w:rPr>
        <w:t xml:space="preserve"> </w:t>
      </w:r>
      <w:r w:rsidRPr="00E406F5">
        <w:rPr>
          <w:rFonts w:eastAsia="Times New Roman"/>
          <w:lang w:val="en-US" w:eastAsia="en-US"/>
        </w:rPr>
        <w:t>the</w:t>
      </w:r>
      <w:r w:rsidRPr="00E406F5">
        <w:rPr>
          <w:rFonts w:eastAsia="Times New Roman"/>
          <w:spacing w:val="-5"/>
          <w:lang w:val="en-US" w:eastAsia="en-US"/>
        </w:rPr>
        <w:t xml:space="preserve"> </w:t>
      </w:r>
      <w:r w:rsidRPr="00E406F5">
        <w:rPr>
          <w:rFonts w:eastAsia="Times New Roman"/>
          <w:lang w:val="en-US" w:eastAsia="en-US"/>
        </w:rPr>
        <w:t>need</w:t>
      </w:r>
      <w:r w:rsidRPr="00E406F5">
        <w:rPr>
          <w:rFonts w:eastAsia="Times New Roman"/>
          <w:spacing w:val="-4"/>
          <w:lang w:val="en-US" w:eastAsia="en-US"/>
        </w:rPr>
        <w:t xml:space="preserve"> </w:t>
      </w:r>
      <w:r w:rsidRPr="00E406F5">
        <w:rPr>
          <w:rFonts w:eastAsia="Times New Roman"/>
          <w:lang w:val="en-US" w:eastAsia="en-US"/>
        </w:rPr>
        <w:t>for</w:t>
      </w:r>
      <w:r w:rsidRPr="00E406F5">
        <w:rPr>
          <w:rFonts w:eastAsia="Times New Roman"/>
          <w:spacing w:val="-3"/>
          <w:lang w:val="en-US" w:eastAsia="en-US"/>
        </w:rPr>
        <w:t xml:space="preserve"> </w:t>
      </w:r>
      <w:r w:rsidRPr="00E406F5">
        <w:rPr>
          <w:rFonts w:eastAsia="Times New Roman"/>
          <w:lang w:val="en-US" w:eastAsia="en-US"/>
        </w:rPr>
        <w:t>highly precise</w:t>
      </w:r>
      <w:r w:rsidRPr="00E406F5">
        <w:rPr>
          <w:rFonts w:eastAsia="Times New Roman"/>
          <w:spacing w:val="-2"/>
          <w:lang w:val="en-US" w:eastAsia="en-US"/>
        </w:rPr>
        <w:t xml:space="preserve"> </w:t>
      </w:r>
      <w:r w:rsidRPr="00E406F5">
        <w:rPr>
          <w:rFonts w:eastAsia="Times New Roman"/>
          <w:lang w:val="en-US" w:eastAsia="en-US"/>
        </w:rPr>
        <w:t>timing</w:t>
      </w:r>
      <w:r w:rsidRPr="00E406F5">
        <w:rPr>
          <w:rFonts w:eastAsia="Times New Roman"/>
          <w:spacing w:val="-4"/>
          <w:lang w:val="en-US" w:eastAsia="en-US"/>
        </w:rPr>
        <w:t xml:space="preserve"> </w:t>
      </w:r>
      <w:r w:rsidRPr="00E406F5">
        <w:rPr>
          <w:rFonts w:eastAsia="Times New Roman"/>
          <w:lang w:val="en-US" w:eastAsia="en-US"/>
        </w:rPr>
        <w:t>(e.g.</w:t>
      </w:r>
      <w:r w:rsidRPr="00E406F5">
        <w:rPr>
          <w:rFonts w:eastAsia="Times New Roman"/>
          <w:spacing w:val="-4"/>
          <w:lang w:val="en-US" w:eastAsia="en-US"/>
        </w:rPr>
        <w:t xml:space="preserve"> </w:t>
      </w:r>
      <w:r w:rsidRPr="00E406F5">
        <w:rPr>
          <w:rFonts w:eastAsia="Times New Roman"/>
          <w:lang w:val="en-US" w:eastAsia="en-US"/>
        </w:rPr>
        <w:t>in- time</w:t>
      </w:r>
      <w:r w:rsidRPr="00E406F5">
        <w:rPr>
          <w:rFonts w:eastAsia="Times New Roman"/>
          <w:spacing w:val="-7"/>
          <w:lang w:val="en-US" w:eastAsia="en-US"/>
        </w:rPr>
        <w:t xml:space="preserve"> </w:t>
      </w:r>
      <w:r w:rsidRPr="00E406F5">
        <w:rPr>
          <w:rFonts w:eastAsia="Times New Roman"/>
          <w:lang w:val="en-US" w:eastAsia="en-US"/>
        </w:rPr>
        <w:t>and</w:t>
      </w:r>
      <w:r w:rsidRPr="00E406F5">
        <w:rPr>
          <w:rFonts w:eastAsia="Times New Roman"/>
          <w:spacing w:val="-11"/>
          <w:lang w:val="en-US" w:eastAsia="en-US"/>
        </w:rPr>
        <w:t xml:space="preserve"> </w:t>
      </w:r>
      <w:r w:rsidRPr="00E406F5">
        <w:rPr>
          <w:rFonts w:eastAsia="Times New Roman"/>
          <w:lang w:val="en-US" w:eastAsia="en-US"/>
        </w:rPr>
        <w:lastRenderedPageBreak/>
        <w:t>on-time</w:t>
      </w:r>
      <w:r w:rsidRPr="00E406F5">
        <w:rPr>
          <w:rFonts w:eastAsia="Times New Roman"/>
          <w:spacing w:val="-6"/>
          <w:lang w:val="en-US" w:eastAsia="en-US"/>
        </w:rPr>
        <w:t xml:space="preserve"> </w:t>
      </w:r>
      <w:r w:rsidRPr="00E406F5">
        <w:rPr>
          <w:rFonts w:eastAsia="Times New Roman"/>
          <w:lang w:val="en-US" w:eastAsia="en-US"/>
        </w:rPr>
        <w:t>services)</w:t>
      </w:r>
      <w:r w:rsidRPr="00E406F5">
        <w:rPr>
          <w:rFonts w:eastAsia="Times New Roman"/>
          <w:spacing w:val="-10"/>
          <w:lang w:val="en-US" w:eastAsia="en-US"/>
        </w:rPr>
        <w:t xml:space="preserve"> </w:t>
      </w:r>
      <w:r w:rsidRPr="00E406F5">
        <w:rPr>
          <w:rFonts w:eastAsia="Times New Roman"/>
          <w:lang w:val="en-US" w:eastAsia="en-US"/>
        </w:rPr>
        <w:t>and</w:t>
      </w:r>
      <w:r w:rsidRPr="00E406F5">
        <w:rPr>
          <w:rFonts w:eastAsia="Times New Roman"/>
          <w:spacing w:val="-9"/>
          <w:lang w:val="en-US" w:eastAsia="en-US"/>
        </w:rPr>
        <w:t xml:space="preserve"> </w:t>
      </w:r>
      <w:r w:rsidRPr="00E406F5">
        <w:rPr>
          <w:rFonts w:eastAsia="Times New Roman"/>
          <w:lang w:val="en-US" w:eastAsia="en-US"/>
        </w:rPr>
        <w:t>synchronization</w:t>
      </w:r>
      <w:r w:rsidRPr="00E406F5">
        <w:rPr>
          <w:rFonts w:eastAsia="Times New Roman"/>
          <w:spacing w:val="-8"/>
          <w:lang w:val="en-US" w:eastAsia="en-US"/>
        </w:rPr>
        <w:t xml:space="preserve"> </w:t>
      </w:r>
      <w:r w:rsidRPr="00E406F5">
        <w:rPr>
          <w:rFonts w:eastAsia="Times New Roman"/>
          <w:lang w:val="en-US" w:eastAsia="en-US"/>
        </w:rPr>
        <w:t>between</w:t>
      </w:r>
      <w:r w:rsidRPr="00E406F5">
        <w:rPr>
          <w:rFonts w:eastAsia="Times New Roman"/>
          <w:spacing w:val="-8"/>
          <w:lang w:val="en-US" w:eastAsia="en-US"/>
        </w:rPr>
        <w:t xml:space="preserve"> </w:t>
      </w:r>
      <w:r w:rsidRPr="00E406F5">
        <w:rPr>
          <w:rFonts w:eastAsia="Times New Roman"/>
          <w:lang w:val="en-US" w:eastAsia="en-US"/>
        </w:rPr>
        <w:t>large</w:t>
      </w:r>
      <w:r w:rsidRPr="00E406F5">
        <w:rPr>
          <w:rFonts w:eastAsia="Times New Roman"/>
          <w:spacing w:val="-7"/>
          <w:lang w:val="en-US" w:eastAsia="en-US"/>
        </w:rPr>
        <w:t xml:space="preserve"> </w:t>
      </w:r>
      <w:r w:rsidRPr="00E406F5">
        <w:rPr>
          <w:rFonts w:eastAsia="Times New Roman"/>
          <w:lang w:val="en-US" w:eastAsia="en-US"/>
        </w:rPr>
        <w:t>numbers</w:t>
      </w:r>
      <w:r w:rsidRPr="00E406F5">
        <w:rPr>
          <w:rFonts w:eastAsia="Times New Roman"/>
          <w:spacing w:val="-9"/>
          <w:lang w:val="en-US" w:eastAsia="en-US"/>
        </w:rPr>
        <w:t xml:space="preserve"> </w:t>
      </w:r>
      <w:r w:rsidRPr="00E406F5">
        <w:rPr>
          <w:rFonts w:eastAsia="Times New Roman"/>
          <w:lang w:val="en-US" w:eastAsia="en-US"/>
        </w:rPr>
        <w:t>of</w:t>
      </w:r>
      <w:r w:rsidRPr="00E406F5">
        <w:rPr>
          <w:rFonts w:eastAsia="Times New Roman"/>
          <w:spacing w:val="-8"/>
          <w:lang w:val="en-US" w:eastAsia="en-US"/>
        </w:rPr>
        <w:t xml:space="preserve"> </w:t>
      </w:r>
      <w:r w:rsidRPr="00E406F5">
        <w:rPr>
          <w:rFonts w:eastAsia="Times New Roman"/>
          <w:lang w:val="en-US" w:eastAsia="en-US"/>
        </w:rPr>
        <w:t>flows</w:t>
      </w:r>
      <w:r w:rsidRPr="00E406F5">
        <w:rPr>
          <w:rFonts w:eastAsia="Times New Roman"/>
          <w:spacing w:val="-7"/>
          <w:lang w:val="en-US" w:eastAsia="en-US"/>
        </w:rPr>
        <w:t xml:space="preserve"> </w:t>
      </w:r>
      <w:r w:rsidRPr="00E406F5">
        <w:rPr>
          <w:rFonts w:eastAsia="Times New Roman"/>
          <w:lang w:val="en-US" w:eastAsia="en-US"/>
        </w:rPr>
        <w:t>(coordinated services). Any degradation puts these services in jeopardy and makes the applications that rely on them</w:t>
      </w:r>
      <w:r w:rsidRPr="00E406F5">
        <w:rPr>
          <w:rFonts w:eastAsia="Times New Roman"/>
          <w:spacing w:val="-1"/>
          <w:lang w:val="en-US" w:eastAsia="en-US"/>
        </w:rPr>
        <w:t xml:space="preserve"> </w:t>
      </w:r>
      <w:r w:rsidRPr="00E406F5">
        <w:rPr>
          <w:rFonts w:eastAsia="Times New Roman"/>
          <w:lang w:val="en-US" w:eastAsia="en-US"/>
        </w:rPr>
        <w:t>infeasible.</w:t>
      </w:r>
    </w:p>
    <w:p w14:paraId="0062CF5C" w14:textId="77777777" w:rsidR="00174B28" w:rsidRPr="00E406F5" w:rsidRDefault="00174B28" w:rsidP="003E06C4">
      <w:pPr>
        <w:widowControl w:val="0"/>
        <w:numPr>
          <w:ilvl w:val="1"/>
          <w:numId w:val="21"/>
        </w:numPr>
        <w:tabs>
          <w:tab w:val="left" w:pos="821"/>
        </w:tabs>
        <w:overflowPunct w:val="0"/>
        <w:autoSpaceDE w:val="0"/>
        <w:autoSpaceDN w:val="0"/>
        <w:adjustRightInd w:val="0"/>
        <w:textAlignment w:val="baseline"/>
        <w:rPr>
          <w:rFonts w:eastAsia="Times New Roman"/>
          <w:lang w:val="en-US" w:eastAsia="en-US"/>
        </w:rPr>
      </w:pPr>
      <w:r w:rsidRPr="00E406F5">
        <w:rPr>
          <w:rFonts w:eastAsia="Times New Roman"/>
          <w:lang w:val="en-US" w:eastAsia="en-US"/>
        </w:rPr>
        <w:t>Where degradations are acceptable, the mechanisms and extent of degradation need to be controlled more precisely than today (e.g. qualitative services). Hence there will be much higher demands on resilience (and how resilience is integrated into the network</w:t>
      </w:r>
      <w:r w:rsidRPr="00E406F5">
        <w:rPr>
          <w:rFonts w:eastAsia="Times New Roman"/>
          <w:spacing w:val="-15"/>
          <w:lang w:val="en-US" w:eastAsia="en-US"/>
        </w:rPr>
        <w:t xml:space="preserve"> </w:t>
      </w:r>
      <w:r w:rsidRPr="00E406F5">
        <w:rPr>
          <w:rFonts w:eastAsia="Times New Roman"/>
          <w:lang w:val="en-US" w:eastAsia="en-US"/>
        </w:rPr>
        <w:t>service).</w:t>
      </w:r>
    </w:p>
    <w:p w14:paraId="69B9AE9F" w14:textId="77777777" w:rsidR="00174B28" w:rsidRPr="00E406F5" w:rsidRDefault="00174B28" w:rsidP="00174B28">
      <w:pPr>
        <w:widowControl w:val="0"/>
        <w:tabs>
          <w:tab w:val="left" w:pos="821"/>
        </w:tabs>
        <w:autoSpaceDE w:val="0"/>
        <w:autoSpaceDN w:val="0"/>
        <w:spacing w:before="0"/>
        <w:ind w:left="360"/>
        <w:rPr>
          <w:rFonts w:eastAsia="Times New Roman"/>
          <w:lang w:val="en-US" w:eastAsia="en-US"/>
        </w:rPr>
      </w:pPr>
    </w:p>
    <w:p w14:paraId="136CFE6E"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 xml:space="preserve">The ultra-low-latency requirements, and the huge increase of bandwidth demands of future networked services such as holographic type communication services and vehicle-to-vehicle communications, </w:t>
      </w:r>
      <w:r w:rsidRPr="00E406F5">
        <w:rPr>
          <w:rFonts w:eastAsia="Calibri"/>
          <w:color w:val="221F1F"/>
          <w:lang w:val="en-US" w:eastAsia="en-US" w:bidi="en-US"/>
        </w:rPr>
        <w:t>make an unrecovered failure a significant loss for network operators. Therefore, network resilience is of paramount importance to maintain the network QoS and high availability and reliability of these new and extremely demanding services. The assurance of QoS has a fairly long history (notably [Campbell] [Yeadon]), but it deserves renewed attention in Network 2030, and this is particularly relevant and important because of the symbiotic relationship between QoS and resilience in the context of autonomic network management, as outlined in this document.</w:t>
      </w:r>
    </w:p>
    <w:p w14:paraId="57697CB4" w14:textId="77777777" w:rsidR="00174B28" w:rsidRPr="00E406F5" w:rsidRDefault="00174B28" w:rsidP="00174B28">
      <w:pPr>
        <w:widowControl w:val="0"/>
        <w:autoSpaceDE w:val="0"/>
        <w:autoSpaceDN w:val="0"/>
        <w:spacing w:before="2"/>
        <w:ind w:left="360"/>
        <w:rPr>
          <w:rFonts w:eastAsia="Calibri"/>
          <w:lang w:val="en-US" w:eastAsia="en-US" w:bidi="en-US"/>
        </w:rPr>
      </w:pPr>
    </w:p>
    <w:p w14:paraId="04E1EED2"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color w:val="221F1F"/>
          <w:lang w:val="en-US" w:eastAsia="en-US" w:bidi="en-US"/>
        </w:rPr>
        <w:t xml:space="preserve">The definition of network resilience subsumes several related disciplines that aim to address faults and challenges. </w:t>
      </w:r>
      <w:proofErr w:type="spellStart"/>
      <w:r w:rsidRPr="00E406F5">
        <w:rPr>
          <w:rFonts w:eastAsia="Calibri"/>
          <w:color w:val="221F1F"/>
          <w:lang w:val="en-US" w:eastAsia="en-US" w:bidi="en-US"/>
        </w:rPr>
        <w:t>Sterbenz</w:t>
      </w:r>
      <w:proofErr w:type="spellEnd"/>
      <w:r w:rsidRPr="00E406F5">
        <w:rPr>
          <w:rFonts w:eastAsia="Calibri"/>
          <w:color w:val="221F1F"/>
          <w:lang w:val="en-US" w:eastAsia="en-US" w:bidi="en-US"/>
        </w:rPr>
        <w:t xml:space="preserve"> et al. (</w:t>
      </w:r>
      <w:proofErr w:type="spellStart"/>
      <w:r w:rsidRPr="00E406F5">
        <w:rPr>
          <w:rFonts w:eastAsia="Calibri"/>
          <w:color w:val="221F1F"/>
          <w:lang w:val="en-US" w:eastAsia="en-US" w:bidi="en-US"/>
        </w:rPr>
        <w:t>Sterbenz</w:t>
      </w:r>
      <w:proofErr w:type="spellEnd"/>
      <w:r w:rsidRPr="00E406F5">
        <w:rPr>
          <w:rFonts w:eastAsia="Calibri"/>
          <w:color w:val="221F1F"/>
          <w:lang w:val="en-US" w:eastAsia="en-US" w:bidi="en-US"/>
        </w:rPr>
        <w:t xml:space="preserve">, 2010) have defined an organization of these disciplines, which places them into two categories: </w:t>
      </w:r>
      <w:proofErr w:type="spellStart"/>
      <w:r w:rsidRPr="00E406F5">
        <w:rPr>
          <w:rFonts w:eastAsia="Calibri"/>
          <w:color w:val="221F1F"/>
          <w:lang w:val="en-US" w:eastAsia="en-US" w:bidi="en-US"/>
        </w:rPr>
        <w:t>i</w:t>
      </w:r>
      <w:proofErr w:type="spellEnd"/>
      <w:r w:rsidRPr="00E406F5">
        <w:rPr>
          <w:rFonts w:eastAsia="Calibri"/>
          <w:color w:val="221F1F"/>
          <w:lang w:val="en-US" w:eastAsia="en-US" w:bidi="en-US"/>
        </w:rPr>
        <w:t xml:space="preserve">) those related to </w:t>
      </w:r>
      <w:r w:rsidRPr="00E406F5">
        <w:rPr>
          <w:rFonts w:eastAsia="Calibri"/>
          <w:i/>
          <w:color w:val="221F1F"/>
          <w:lang w:val="en-US" w:eastAsia="en-US" w:bidi="en-US"/>
        </w:rPr>
        <w:t>challenge tolerance</w:t>
      </w:r>
      <w:r w:rsidRPr="00E406F5">
        <w:rPr>
          <w:rFonts w:eastAsia="Calibri"/>
          <w:color w:val="221F1F"/>
          <w:lang w:val="en-US" w:eastAsia="en-US" w:bidi="en-US"/>
        </w:rPr>
        <w:t xml:space="preserve">, which address the design and engineering of resilient networks; and ii) </w:t>
      </w:r>
      <w:r w:rsidRPr="00E406F5">
        <w:rPr>
          <w:rFonts w:eastAsia="Calibri"/>
          <w:i/>
          <w:color w:val="221F1F"/>
          <w:lang w:val="en-US" w:eastAsia="en-US" w:bidi="en-US"/>
        </w:rPr>
        <w:t xml:space="preserve">trustworthiness </w:t>
      </w:r>
      <w:r w:rsidRPr="00E406F5">
        <w:rPr>
          <w:rFonts w:eastAsia="Calibri"/>
          <w:color w:val="221F1F"/>
          <w:lang w:val="en-US" w:eastAsia="en-US" w:bidi="en-US"/>
        </w:rPr>
        <w:t>disciplines that provide ways to describe the resilience of a networked system.</w:t>
      </w:r>
    </w:p>
    <w:p w14:paraId="6A939134" w14:textId="77777777" w:rsidR="00174B28" w:rsidRPr="00E406F5" w:rsidRDefault="00174B28" w:rsidP="00174B28">
      <w:pPr>
        <w:widowControl w:val="0"/>
        <w:autoSpaceDE w:val="0"/>
        <w:autoSpaceDN w:val="0"/>
        <w:spacing w:before="0"/>
        <w:ind w:left="360"/>
        <w:rPr>
          <w:rFonts w:eastAsia="Calibri"/>
          <w:lang w:val="en-US" w:eastAsia="en-US" w:bidi="en-US"/>
        </w:rPr>
      </w:pPr>
    </w:p>
    <w:p w14:paraId="3A366A75"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There are many methods for designing network resilience. The first is to provide redundancy and diversity of logical and physical entities. Logical entities can include network paths as well as functional entities such as policing, classification, and scheduling. Physical entities include ports, routers, and router line cards. The second is to use protocols to provide quick re- convergence and to maintain high availability of existing connections after a failure event occurs in the network. Among the other techniques is the use of packet replication or network coding to overcome packet loss, and also error correction techniques.</w:t>
      </w:r>
    </w:p>
    <w:p w14:paraId="549ED9ED" w14:textId="77777777" w:rsidR="00174B28" w:rsidRPr="00E406F5" w:rsidRDefault="00174B28" w:rsidP="00174B28">
      <w:pPr>
        <w:widowControl w:val="0"/>
        <w:autoSpaceDE w:val="0"/>
        <w:autoSpaceDN w:val="0"/>
        <w:spacing w:before="2"/>
        <w:ind w:left="360"/>
        <w:rPr>
          <w:rFonts w:eastAsia="Calibri"/>
          <w:lang w:val="en-US" w:eastAsia="en-US" w:bidi="en-US"/>
        </w:rPr>
      </w:pPr>
    </w:p>
    <w:p w14:paraId="6D1B479D"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lang w:val="en-US" w:eastAsia="en-US" w:bidi="en-US"/>
        </w:rPr>
        <w:t>Although</w:t>
      </w:r>
      <w:r w:rsidRPr="00E406F5">
        <w:rPr>
          <w:rFonts w:eastAsia="Calibri"/>
          <w:spacing w:val="-10"/>
          <w:lang w:val="en-US" w:eastAsia="en-US" w:bidi="en-US"/>
        </w:rPr>
        <w:t xml:space="preserve"> </w:t>
      </w:r>
      <w:r w:rsidRPr="00E406F5">
        <w:rPr>
          <w:rFonts w:eastAsia="Calibri"/>
          <w:lang w:val="en-US" w:eastAsia="en-US" w:bidi="en-US"/>
        </w:rPr>
        <w:t>redundancy</w:t>
      </w:r>
      <w:r w:rsidRPr="00E406F5">
        <w:rPr>
          <w:rFonts w:eastAsia="Calibri"/>
          <w:spacing w:val="-10"/>
          <w:lang w:val="en-US" w:eastAsia="en-US" w:bidi="en-US"/>
        </w:rPr>
        <w:t xml:space="preserve"> </w:t>
      </w:r>
      <w:r w:rsidRPr="00E406F5">
        <w:rPr>
          <w:rFonts w:eastAsia="Calibri"/>
          <w:lang w:val="en-US" w:eastAsia="en-US" w:bidi="en-US"/>
        </w:rPr>
        <w:t>and</w:t>
      </w:r>
      <w:r w:rsidRPr="00E406F5">
        <w:rPr>
          <w:rFonts w:eastAsia="Calibri"/>
          <w:spacing w:val="-14"/>
          <w:lang w:val="en-US" w:eastAsia="en-US" w:bidi="en-US"/>
        </w:rPr>
        <w:t xml:space="preserve"> </w:t>
      </w:r>
      <w:r w:rsidRPr="00E406F5">
        <w:rPr>
          <w:rFonts w:eastAsia="Calibri"/>
          <w:lang w:val="en-US" w:eastAsia="en-US" w:bidi="en-US"/>
        </w:rPr>
        <w:t>diversity</w:t>
      </w:r>
      <w:r w:rsidRPr="00E406F5">
        <w:rPr>
          <w:rFonts w:eastAsia="Calibri"/>
          <w:spacing w:val="-9"/>
          <w:lang w:val="en-US" w:eastAsia="en-US" w:bidi="en-US"/>
        </w:rPr>
        <w:t xml:space="preserve"> </w:t>
      </w:r>
      <w:r w:rsidRPr="00E406F5">
        <w:rPr>
          <w:rFonts w:eastAsia="Calibri"/>
          <w:lang w:val="en-US" w:eastAsia="en-US" w:bidi="en-US"/>
        </w:rPr>
        <w:t>enable</w:t>
      </w:r>
      <w:r w:rsidRPr="00E406F5">
        <w:rPr>
          <w:rFonts w:eastAsia="Calibri"/>
          <w:spacing w:val="-10"/>
          <w:lang w:val="en-US" w:eastAsia="en-US" w:bidi="en-US"/>
        </w:rPr>
        <w:t xml:space="preserve"> </w:t>
      </w:r>
      <w:r w:rsidRPr="00E406F5">
        <w:rPr>
          <w:rFonts w:eastAsia="Calibri"/>
          <w:lang w:val="en-US" w:eastAsia="en-US" w:bidi="en-US"/>
        </w:rPr>
        <w:t>high</w:t>
      </w:r>
      <w:r w:rsidRPr="00E406F5">
        <w:rPr>
          <w:rFonts w:eastAsia="Calibri"/>
          <w:spacing w:val="-9"/>
          <w:lang w:val="en-US" w:eastAsia="en-US" w:bidi="en-US"/>
        </w:rPr>
        <w:t xml:space="preserve"> </w:t>
      </w:r>
      <w:r w:rsidRPr="00E406F5">
        <w:rPr>
          <w:rFonts w:eastAsia="Calibri"/>
          <w:lang w:val="en-US" w:eastAsia="en-US" w:bidi="en-US"/>
        </w:rPr>
        <w:t>availability</w:t>
      </w:r>
      <w:r w:rsidRPr="00E406F5">
        <w:rPr>
          <w:rFonts w:eastAsia="Calibri"/>
          <w:spacing w:val="-7"/>
          <w:lang w:val="en-US" w:eastAsia="en-US" w:bidi="en-US"/>
        </w:rPr>
        <w:t xml:space="preserve"> </w:t>
      </w:r>
      <w:r w:rsidRPr="00E406F5">
        <w:rPr>
          <w:rFonts w:eastAsia="Calibri"/>
          <w:lang w:val="en-US" w:eastAsia="en-US" w:bidi="en-US"/>
        </w:rPr>
        <w:t>and</w:t>
      </w:r>
      <w:r w:rsidRPr="00E406F5">
        <w:rPr>
          <w:rFonts w:eastAsia="Calibri"/>
          <w:spacing w:val="-11"/>
          <w:lang w:val="en-US" w:eastAsia="en-US" w:bidi="en-US"/>
        </w:rPr>
        <w:t xml:space="preserve"> </w:t>
      </w:r>
      <w:r w:rsidRPr="00E406F5">
        <w:rPr>
          <w:rFonts w:eastAsia="Calibri"/>
          <w:lang w:val="en-US" w:eastAsia="en-US" w:bidi="en-US"/>
        </w:rPr>
        <w:t>reliability,</w:t>
      </w:r>
      <w:r w:rsidRPr="00E406F5">
        <w:rPr>
          <w:rFonts w:eastAsia="Calibri"/>
          <w:spacing w:val="-10"/>
          <w:lang w:val="en-US" w:eastAsia="en-US" w:bidi="en-US"/>
        </w:rPr>
        <w:t xml:space="preserve"> </w:t>
      </w:r>
      <w:r w:rsidRPr="00E406F5">
        <w:rPr>
          <w:rFonts w:eastAsia="Calibri"/>
          <w:lang w:val="en-US" w:eastAsia="en-US" w:bidi="en-US"/>
        </w:rPr>
        <w:t>they</w:t>
      </w:r>
      <w:r w:rsidRPr="00E406F5">
        <w:rPr>
          <w:rFonts w:eastAsia="Calibri"/>
          <w:spacing w:val="-8"/>
          <w:lang w:val="en-US" w:eastAsia="en-US" w:bidi="en-US"/>
        </w:rPr>
        <w:t xml:space="preserve"> </w:t>
      </w:r>
      <w:r w:rsidRPr="00E406F5">
        <w:rPr>
          <w:rFonts w:eastAsia="Calibri"/>
          <w:lang w:val="en-US" w:eastAsia="en-US" w:bidi="en-US"/>
        </w:rPr>
        <w:t>impose</w:t>
      </w:r>
      <w:r w:rsidRPr="00E406F5">
        <w:rPr>
          <w:rFonts w:eastAsia="Calibri"/>
          <w:spacing w:val="-10"/>
          <w:lang w:val="en-US" w:eastAsia="en-US" w:bidi="en-US"/>
        </w:rPr>
        <w:t xml:space="preserve"> </w:t>
      </w:r>
      <w:r w:rsidRPr="00E406F5">
        <w:rPr>
          <w:rFonts w:eastAsia="Calibri"/>
          <w:lang w:val="en-US" w:eastAsia="en-US" w:bidi="en-US"/>
        </w:rPr>
        <w:t>higher</w:t>
      </w:r>
      <w:r w:rsidRPr="00E406F5">
        <w:rPr>
          <w:rFonts w:eastAsia="Calibri"/>
          <w:spacing w:val="-10"/>
          <w:lang w:val="en-US" w:eastAsia="en-US" w:bidi="en-US"/>
        </w:rPr>
        <w:t xml:space="preserve"> </w:t>
      </w:r>
      <w:r w:rsidRPr="00E406F5">
        <w:rPr>
          <w:rFonts w:eastAsia="Calibri"/>
          <w:lang w:val="en-US" w:eastAsia="en-US" w:bidi="en-US"/>
        </w:rPr>
        <w:t>costs</w:t>
      </w:r>
      <w:r w:rsidRPr="00E406F5">
        <w:rPr>
          <w:rFonts w:eastAsia="Calibri"/>
          <w:spacing w:val="-10"/>
          <w:lang w:val="en-US" w:eastAsia="en-US" w:bidi="en-US"/>
        </w:rPr>
        <w:t xml:space="preserve"> </w:t>
      </w:r>
      <w:r w:rsidRPr="00E406F5">
        <w:rPr>
          <w:rFonts w:eastAsia="Calibri"/>
          <w:lang w:val="en-US" w:eastAsia="en-US" w:bidi="en-US"/>
        </w:rPr>
        <w:t>for realization of the network service. In order to keep such costs at an acceptable level, the addition of redundant instances must be driven by the target resilience, keeping in mind cost limitations that apply to a network service implementation. Also, applying redundancy and diversity might impose additional complexity of managing the redundant instances and updating their states in order to keep them ready for taking over the functionality of faulty</w:t>
      </w:r>
      <w:r w:rsidRPr="00E406F5">
        <w:rPr>
          <w:rFonts w:eastAsia="Calibri"/>
          <w:spacing w:val="-1"/>
          <w:lang w:val="en-US" w:eastAsia="en-US" w:bidi="en-US"/>
        </w:rPr>
        <w:t xml:space="preserve"> </w:t>
      </w:r>
      <w:r w:rsidRPr="00E406F5">
        <w:rPr>
          <w:rFonts w:eastAsia="Calibri"/>
          <w:lang w:val="en-US" w:eastAsia="en-US" w:bidi="en-US"/>
        </w:rPr>
        <w:t>instances.</w:t>
      </w:r>
    </w:p>
    <w:p w14:paraId="4A974F2A" w14:textId="77777777" w:rsidR="00174B28" w:rsidRPr="00E406F5" w:rsidRDefault="00174B28" w:rsidP="00174B28">
      <w:pPr>
        <w:widowControl w:val="0"/>
        <w:autoSpaceDE w:val="0"/>
        <w:autoSpaceDN w:val="0"/>
        <w:spacing w:before="0"/>
        <w:ind w:left="360"/>
        <w:rPr>
          <w:rFonts w:eastAsia="Calibri"/>
          <w:lang w:val="en-US" w:eastAsia="en-US" w:bidi="en-US"/>
        </w:rPr>
      </w:pPr>
    </w:p>
    <w:p w14:paraId="29C4E549" w14:textId="77777777" w:rsidR="00174B28" w:rsidRDefault="00174B28" w:rsidP="00174B28">
      <w:pPr>
        <w:widowControl w:val="0"/>
        <w:autoSpaceDE w:val="0"/>
        <w:autoSpaceDN w:val="0"/>
        <w:spacing w:before="0"/>
        <w:ind w:left="360"/>
        <w:rPr>
          <w:rFonts w:eastAsia="Calibri"/>
          <w:color w:val="221F1F"/>
          <w:lang w:val="en-US" w:eastAsia="en-US" w:bidi="en-US"/>
        </w:rPr>
      </w:pPr>
      <w:r w:rsidRPr="00E406F5">
        <w:rPr>
          <w:rFonts w:eastAsia="Calibri"/>
          <w:lang w:val="en-US" w:eastAsia="en-US" w:bidi="en-US"/>
        </w:rPr>
        <w:t xml:space="preserve">Service Level Agreements (SLAs) for future networks will be expected to cover appropriate resilience objectives of availability and reliability as well as </w:t>
      </w:r>
      <w:r w:rsidRPr="00E406F5">
        <w:rPr>
          <w:rFonts w:eastAsia="Calibri"/>
          <w:color w:val="221F1F"/>
          <w:lang w:val="en-US" w:eastAsia="en-US" w:bidi="en-US"/>
        </w:rPr>
        <w:t>QoS</w:t>
      </w:r>
      <w:r w:rsidRPr="00E406F5">
        <w:rPr>
          <w:rFonts w:eastAsia="Calibri"/>
          <w:color w:val="221F1F"/>
          <w:spacing w:val="-4"/>
          <w:lang w:val="en-US" w:eastAsia="en-US" w:bidi="en-US"/>
        </w:rPr>
        <w:t xml:space="preserve"> </w:t>
      </w:r>
      <w:r w:rsidRPr="00E406F5">
        <w:rPr>
          <w:rFonts w:eastAsia="Calibri"/>
          <w:color w:val="221F1F"/>
          <w:lang w:val="en-US" w:eastAsia="en-US" w:bidi="en-US"/>
        </w:rPr>
        <w:t xml:space="preserve">specifications in terms of required performance (throughput, latency, and jitter); these will all need to be monitored and controlled by the management system. </w:t>
      </w:r>
      <w:r w:rsidRPr="00E406F5">
        <w:rPr>
          <w:rFonts w:eastAsia="Calibri"/>
          <w:lang w:val="en-US" w:eastAsia="en-US" w:bidi="en-US"/>
        </w:rPr>
        <w:t>This statement of intent will be mapped into the appropriate resilience and QoS measures and mechanisms to avoid violating</w:t>
      </w:r>
      <w:r w:rsidRPr="00E406F5">
        <w:rPr>
          <w:rFonts w:eastAsia="Calibri"/>
          <w:spacing w:val="-5"/>
          <w:lang w:val="en-US" w:eastAsia="en-US" w:bidi="en-US"/>
        </w:rPr>
        <w:t xml:space="preserve"> </w:t>
      </w:r>
      <w:r w:rsidRPr="00E406F5">
        <w:rPr>
          <w:rFonts w:eastAsia="Calibri"/>
          <w:lang w:val="en-US" w:eastAsia="en-US" w:bidi="en-US"/>
        </w:rPr>
        <w:t>the</w:t>
      </w:r>
      <w:r w:rsidRPr="00E406F5">
        <w:rPr>
          <w:rFonts w:eastAsia="Calibri"/>
          <w:spacing w:val="-3"/>
          <w:lang w:val="en-US" w:eastAsia="en-US" w:bidi="en-US"/>
        </w:rPr>
        <w:t xml:space="preserve"> </w:t>
      </w:r>
      <w:r w:rsidRPr="00E406F5">
        <w:rPr>
          <w:rFonts w:eastAsia="Calibri"/>
          <w:lang w:val="en-US" w:eastAsia="en-US" w:bidi="en-US"/>
        </w:rPr>
        <w:t>SLA.</w:t>
      </w:r>
      <w:r w:rsidRPr="00E406F5">
        <w:rPr>
          <w:rFonts w:eastAsia="Calibri"/>
          <w:spacing w:val="-4"/>
          <w:lang w:val="en-US" w:eastAsia="en-US" w:bidi="en-US"/>
        </w:rPr>
        <w:t xml:space="preserve"> </w:t>
      </w:r>
      <w:r w:rsidRPr="00E406F5">
        <w:rPr>
          <w:rFonts w:eastAsia="Calibri"/>
          <w:color w:val="221F1F"/>
          <w:lang w:val="en-US" w:eastAsia="en-US" w:bidi="en-US"/>
        </w:rPr>
        <w:t>Since</w:t>
      </w:r>
      <w:r w:rsidRPr="00E406F5">
        <w:rPr>
          <w:rFonts w:eastAsia="Calibri"/>
          <w:color w:val="221F1F"/>
          <w:spacing w:val="-7"/>
          <w:lang w:val="en-US" w:eastAsia="en-US" w:bidi="en-US"/>
        </w:rPr>
        <w:t xml:space="preserve"> </w:t>
      </w:r>
      <w:r w:rsidRPr="00E406F5">
        <w:rPr>
          <w:rFonts w:eastAsia="Calibri"/>
          <w:color w:val="221F1F"/>
          <w:lang w:val="en-US" w:eastAsia="en-US" w:bidi="en-US"/>
        </w:rPr>
        <w:t>network</w:t>
      </w:r>
      <w:r w:rsidRPr="00E406F5">
        <w:rPr>
          <w:rFonts w:eastAsia="Calibri"/>
          <w:color w:val="221F1F"/>
          <w:spacing w:val="-10"/>
          <w:lang w:val="en-US" w:eastAsia="en-US" w:bidi="en-US"/>
        </w:rPr>
        <w:t xml:space="preserve"> </w:t>
      </w:r>
      <w:r w:rsidRPr="00E406F5">
        <w:rPr>
          <w:rFonts w:eastAsia="Calibri"/>
          <w:color w:val="221F1F"/>
          <w:lang w:val="en-US" w:eastAsia="en-US" w:bidi="en-US"/>
        </w:rPr>
        <w:t>or</w:t>
      </w:r>
      <w:r w:rsidRPr="00E406F5">
        <w:rPr>
          <w:rFonts w:eastAsia="Calibri"/>
          <w:color w:val="221F1F"/>
          <w:spacing w:val="-9"/>
          <w:lang w:val="en-US" w:eastAsia="en-US" w:bidi="en-US"/>
        </w:rPr>
        <w:t xml:space="preserve"> </w:t>
      </w:r>
      <w:r w:rsidRPr="00E406F5">
        <w:rPr>
          <w:rFonts w:eastAsia="Calibri"/>
          <w:color w:val="221F1F"/>
          <w:lang w:val="en-US" w:eastAsia="en-US" w:bidi="en-US"/>
        </w:rPr>
        <w:t>application/service</w:t>
      </w:r>
      <w:r w:rsidRPr="00E406F5">
        <w:rPr>
          <w:rFonts w:eastAsia="Calibri"/>
          <w:color w:val="221F1F"/>
          <w:spacing w:val="-8"/>
          <w:lang w:val="en-US" w:eastAsia="en-US" w:bidi="en-US"/>
        </w:rPr>
        <w:t xml:space="preserve"> </w:t>
      </w:r>
      <w:r w:rsidRPr="00E406F5">
        <w:rPr>
          <w:rFonts w:eastAsia="Calibri"/>
          <w:color w:val="221F1F"/>
          <w:lang w:val="en-US" w:eastAsia="en-US" w:bidi="en-US"/>
        </w:rPr>
        <w:t>failures</w:t>
      </w:r>
      <w:r w:rsidRPr="00E406F5">
        <w:rPr>
          <w:rFonts w:eastAsia="Calibri"/>
          <w:color w:val="221F1F"/>
          <w:spacing w:val="-8"/>
          <w:lang w:val="en-US" w:eastAsia="en-US" w:bidi="en-US"/>
        </w:rPr>
        <w:t xml:space="preserve"> </w:t>
      </w:r>
      <w:r w:rsidRPr="00E406F5">
        <w:rPr>
          <w:rFonts w:eastAsia="Calibri"/>
          <w:color w:val="221F1F"/>
          <w:lang w:val="en-US" w:eastAsia="en-US" w:bidi="en-US"/>
        </w:rPr>
        <w:t>can also</w:t>
      </w:r>
      <w:r w:rsidRPr="00E406F5">
        <w:rPr>
          <w:rFonts w:eastAsia="Calibri"/>
          <w:color w:val="221F1F"/>
          <w:spacing w:val="-3"/>
          <w:lang w:val="en-US" w:eastAsia="en-US" w:bidi="en-US"/>
        </w:rPr>
        <w:t xml:space="preserve"> </w:t>
      </w:r>
      <w:r w:rsidRPr="00E406F5">
        <w:rPr>
          <w:rFonts w:eastAsia="Calibri"/>
          <w:color w:val="221F1F"/>
          <w:lang w:val="en-US" w:eastAsia="en-US" w:bidi="en-US"/>
        </w:rPr>
        <w:t>be</w:t>
      </w:r>
      <w:r w:rsidRPr="00E406F5">
        <w:rPr>
          <w:rFonts w:eastAsia="Calibri"/>
          <w:color w:val="221F1F"/>
          <w:spacing w:val="-3"/>
          <w:lang w:val="en-US" w:eastAsia="en-US" w:bidi="en-US"/>
        </w:rPr>
        <w:t xml:space="preserve"> </w:t>
      </w:r>
      <w:r w:rsidRPr="00E406F5">
        <w:rPr>
          <w:rFonts w:eastAsia="Calibri"/>
          <w:color w:val="221F1F"/>
          <w:lang w:val="en-US" w:eastAsia="en-US" w:bidi="en-US"/>
        </w:rPr>
        <w:t>caused</w:t>
      </w:r>
      <w:r w:rsidRPr="00E406F5">
        <w:rPr>
          <w:rFonts w:eastAsia="Calibri"/>
          <w:color w:val="221F1F"/>
          <w:spacing w:val="-3"/>
          <w:lang w:val="en-US" w:eastAsia="en-US" w:bidi="en-US"/>
        </w:rPr>
        <w:t xml:space="preserve"> </w:t>
      </w:r>
      <w:r w:rsidRPr="00E406F5">
        <w:rPr>
          <w:rFonts w:eastAsia="Calibri"/>
          <w:color w:val="221F1F"/>
          <w:lang w:val="en-US" w:eastAsia="en-US" w:bidi="en-US"/>
        </w:rPr>
        <w:t>by</w:t>
      </w:r>
      <w:r w:rsidRPr="00E406F5">
        <w:rPr>
          <w:rFonts w:eastAsia="Calibri"/>
          <w:color w:val="221F1F"/>
          <w:spacing w:val="-5"/>
          <w:lang w:val="en-US" w:eastAsia="en-US" w:bidi="en-US"/>
        </w:rPr>
        <w:t xml:space="preserve"> cyber </w:t>
      </w:r>
      <w:r w:rsidRPr="00E406F5">
        <w:rPr>
          <w:rFonts w:eastAsia="Calibri"/>
          <w:color w:val="221F1F"/>
          <w:lang w:val="en-US" w:eastAsia="en-US" w:bidi="en-US"/>
        </w:rPr>
        <w:t>security</w:t>
      </w:r>
      <w:r w:rsidRPr="00E406F5">
        <w:rPr>
          <w:rFonts w:eastAsia="Calibri"/>
          <w:color w:val="221F1F"/>
          <w:spacing w:val="-7"/>
          <w:lang w:val="en-US" w:eastAsia="en-US" w:bidi="en-US"/>
        </w:rPr>
        <w:t xml:space="preserve"> </w:t>
      </w:r>
      <w:r w:rsidRPr="00E406F5">
        <w:rPr>
          <w:rFonts w:eastAsia="Calibri"/>
          <w:color w:val="221F1F"/>
          <w:lang w:val="en-US" w:eastAsia="en-US" w:bidi="en-US"/>
        </w:rPr>
        <w:t>attacks,</w:t>
      </w:r>
      <w:r w:rsidRPr="00E406F5">
        <w:rPr>
          <w:rFonts w:eastAsia="Calibri"/>
          <w:color w:val="221F1F"/>
          <w:spacing w:val="-2"/>
          <w:lang w:val="en-US" w:eastAsia="en-US" w:bidi="en-US"/>
        </w:rPr>
        <w:t xml:space="preserve"> </w:t>
      </w:r>
      <w:r w:rsidRPr="00E406F5">
        <w:rPr>
          <w:rFonts w:eastAsia="Calibri"/>
          <w:color w:val="221F1F"/>
          <w:lang w:val="en-US" w:eastAsia="en-US" w:bidi="en-US"/>
        </w:rPr>
        <w:t>the</w:t>
      </w:r>
      <w:r w:rsidRPr="00E406F5">
        <w:rPr>
          <w:rFonts w:eastAsia="Calibri"/>
          <w:color w:val="221F1F"/>
          <w:spacing w:val="-3"/>
          <w:lang w:val="en-US" w:eastAsia="en-US" w:bidi="en-US"/>
        </w:rPr>
        <w:t xml:space="preserve"> </w:t>
      </w:r>
      <w:r w:rsidRPr="00E406F5">
        <w:rPr>
          <w:rFonts w:eastAsia="Calibri"/>
          <w:color w:val="221F1F"/>
          <w:lang w:val="en-US" w:eastAsia="en-US" w:bidi="en-US"/>
        </w:rPr>
        <w:t>network</w:t>
      </w:r>
      <w:r w:rsidRPr="00E406F5">
        <w:rPr>
          <w:rFonts w:eastAsia="Calibri"/>
          <w:color w:val="221F1F"/>
          <w:spacing w:val="-5"/>
          <w:lang w:val="en-US" w:eastAsia="en-US" w:bidi="en-US"/>
        </w:rPr>
        <w:t xml:space="preserve"> </w:t>
      </w:r>
      <w:r w:rsidRPr="00E406F5">
        <w:rPr>
          <w:rFonts w:eastAsia="Calibri"/>
          <w:color w:val="221F1F"/>
          <w:lang w:val="en-US" w:eastAsia="en-US" w:bidi="en-US"/>
        </w:rPr>
        <w:t>operator</w:t>
      </w:r>
      <w:r w:rsidRPr="00E406F5">
        <w:rPr>
          <w:rFonts w:eastAsia="Calibri"/>
          <w:color w:val="221F1F"/>
          <w:spacing w:val="-3"/>
          <w:lang w:val="en-US" w:eastAsia="en-US" w:bidi="en-US"/>
        </w:rPr>
        <w:t xml:space="preserve"> </w:t>
      </w:r>
      <w:r w:rsidRPr="00E406F5">
        <w:rPr>
          <w:rFonts w:eastAsia="Calibri"/>
          <w:color w:val="221F1F"/>
          <w:lang w:val="en-US" w:eastAsia="en-US" w:bidi="en-US"/>
        </w:rPr>
        <w:t>needs</w:t>
      </w:r>
      <w:r w:rsidRPr="00E406F5">
        <w:rPr>
          <w:rFonts w:eastAsia="Calibri"/>
          <w:color w:val="221F1F"/>
          <w:spacing w:val="-6"/>
          <w:lang w:val="en-US" w:eastAsia="en-US" w:bidi="en-US"/>
        </w:rPr>
        <w:t xml:space="preserve"> </w:t>
      </w:r>
      <w:r w:rsidRPr="00E406F5">
        <w:rPr>
          <w:rFonts w:eastAsia="Calibri"/>
          <w:color w:val="221F1F"/>
          <w:lang w:val="en-US" w:eastAsia="en-US" w:bidi="en-US"/>
        </w:rPr>
        <w:t>to</w:t>
      </w:r>
      <w:r w:rsidRPr="00E406F5">
        <w:rPr>
          <w:rFonts w:eastAsia="Calibri"/>
          <w:color w:val="221F1F"/>
          <w:spacing w:val="-3"/>
          <w:lang w:val="en-US" w:eastAsia="en-US" w:bidi="en-US"/>
        </w:rPr>
        <w:t xml:space="preserve"> </w:t>
      </w:r>
      <w:r w:rsidRPr="00E406F5">
        <w:rPr>
          <w:rFonts w:eastAsia="Calibri"/>
          <w:color w:val="221F1F"/>
          <w:lang w:val="en-US" w:eastAsia="en-US" w:bidi="en-US"/>
        </w:rPr>
        <w:t>apply</w:t>
      </w:r>
      <w:r w:rsidRPr="00E406F5">
        <w:rPr>
          <w:rFonts w:eastAsia="Calibri"/>
          <w:color w:val="221F1F"/>
          <w:spacing w:val="-5"/>
          <w:lang w:val="en-US" w:eastAsia="en-US" w:bidi="en-US"/>
        </w:rPr>
        <w:t xml:space="preserve"> </w:t>
      </w:r>
      <w:r w:rsidRPr="00E406F5">
        <w:rPr>
          <w:rFonts w:eastAsia="Calibri"/>
          <w:color w:val="221F1F"/>
          <w:lang w:val="en-US" w:eastAsia="en-US" w:bidi="en-US"/>
        </w:rPr>
        <w:t>relevant</w:t>
      </w:r>
      <w:r w:rsidRPr="00E406F5">
        <w:rPr>
          <w:rFonts w:eastAsia="Calibri"/>
          <w:color w:val="221F1F"/>
          <w:spacing w:val="-7"/>
          <w:lang w:val="en-US" w:eastAsia="en-US" w:bidi="en-US"/>
        </w:rPr>
        <w:t xml:space="preserve"> </w:t>
      </w:r>
      <w:r w:rsidRPr="00E406F5">
        <w:rPr>
          <w:rFonts w:eastAsia="Calibri"/>
          <w:color w:val="221F1F"/>
          <w:lang w:val="en-US" w:eastAsia="en-US" w:bidi="en-US"/>
        </w:rPr>
        <w:t>security</w:t>
      </w:r>
      <w:r w:rsidRPr="00E406F5">
        <w:rPr>
          <w:rFonts w:eastAsia="Calibri"/>
          <w:color w:val="221F1F"/>
          <w:spacing w:val="-5"/>
          <w:lang w:val="en-US" w:eastAsia="en-US" w:bidi="en-US"/>
        </w:rPr>
        <w:t xml:space="preserve"> </w:t>
      </w:r>
      <w:r w:rsidRPr="00E406F5">
        <w:rPr>
          <w:rFonts w:eastAsia="Calibri"/>
          <w:color w:val="221F1F"/>
          <w:lang w:val="en-US" w:eastAsia="en-US" w:bidi="en-US"/>
        </w:rPr>
        <w:t>policies</w:t>
      </w:r>
      <w:r w:rsidRPr="00E406F5">
        <w:rPr>
          <w:rFonts w:eastAsia="Calibri"/>
          <w:color w:val="221F1F"/>
          <w:spacing w:val="-5"/>
          <w:lang w:val="en-US" w:eastAsia="en-US" w:bidi="en-US"/>
        </w:rPr>
        <w:t xml:space="preserve"> </w:t>
      </w:r>
      <w:r w:rsidRPr="00E406F5">
        <w:rPr>
          <w:rFonts w:eastAsia="Calibri"/>
          <w:color w:val="221F1F"/>
          <w:lang w:val="en-US" w:eastAsia="en-US" w:bidi="en-US"/>
        </w:rPr>
        <w:t>and provide necessary tools to detect and mitigate these attacks, or to prevent</w:t>
      </w:r>
      <w:r w:rsidRPr="00E406F5">
        <w:rPr>
          <w:rFonts w:eastAsia="Calibri"/>
          <w:color w:val="221F1F"/>
          <w:spacing w:val="-22"/>
          <w:lang w:val="en-US" w:eastAsia="en-US" w:bidi="en-US"/>
        </w:rPr>
        <w:t xml:space="preserve"> </w:t>
      </w:r>
      <w:r w:rsidRPr="00E406F5">
        <w:rPr>
          <w:rFonts w:eastAsia="Calibri"/>
          <w:color w:val="221F1F"/>
          <w:lang w:val="en-US" w:eastAsia="en-US" w:bidi="en-US"/>
        </w:rPr>
        <w:t>them.</w:t>
      </w:r>
    </w:p>
    <w:p w14:paraId="019CF1FF" w14:textId="77777777" w:rsidR="00174B28" w:rsidRDefault="00174B28" w:rsidP="00174B28">
      <w:pPr>
        <w:widowControl w:val="0"/>
        <w:autoSpaceDE w:val="0"/>
        <w:autoSpaceDN w:val="0"/>
        <w:spacing w:before="0"/>
        <w:ind w:left="360"/>
        <w:rPr>
          <w:rFonts w:eastAsia="Calibri"/>
          <w:color w:val="221F1F"/>
          <w:lang w:val="en-US" w:eastAsia="en-US" w:bidi="en-US"/>
        </w:rPr>
      </w:pPr>
    </w:p>
    <w:p w14:paraId="7CFC7A42" w14:textId="77777777" w:rsidR="00174B28" w:rsidRDefault="00174B28" w:rsidP="00174B28">
      <w:pPr>
        <w:widowControl w:val="0"/>
        <w:autoSpaceDE w:val="0"/>
        <w:autoSpaceDN w:val="0"/>
        <w:spacing w:before="0"/>
        <w:ind w:left="360"/>
        <w:rPr>
          <w:rFonts w:eastAsia="Calibri"/>
          <w:color w:val="221F1F"/>
          <w:lang w:val="en-US" w:eastAsia="en-US" w:bidi="en-US"/>
        </w:rPr>
      </w:pPr>
      <w:r w:rsidRPr="00E406F5">
        <w:rPr>
          <w:rFonts w:eastAsia="Calibri"/>
          <w:color w:val="221F1F"/>
          <w:lang w:val="en-US" w:eastAsia="en-US" w:bidi="en-US"/>
        </w:rPr>
        <w:tab/>
      </w:r>
    </w:p>
    <w:p w14:paraId="7CEB1FC6" w14:textId="77777777" w:rsidR="00174B28" w:rsidRPr="00B858FE" w:rsidRDefault="00174B28" w:rsidP="00174B28">
      <w:pPr>
        <w:widowControl w:val="0"/>
        <w:autoSpaceDE w:val="0"/>
        <w:autoSpaceDN w:val="0"/>
        <w:spacing w:before="0"/>
        <w:ind w:left="360"/>
        <w:rPr>
          <w:rFonts w:ascii="Calibri" w:eastAsia="Calibri" w:hAnsi="Calibri" w:cs="Calibri"/>
          <w:sz w:val="20"/>
          <w:szCs w:val="20"/>
          <w:lang w:val="en-US" w:eastAsia="en-US" w:bidi="en-US"/>
        </w:rPr>
      </w:pP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eastAsia="Calibri"/>
          <w:color w:val="221F1F"/>
          <w:sz w:val="20"/>
          <w:szCs w:val="22"/>
          <w:lang w:val="en-US" w:eastAsia="en-US" w:bidi="en-US"/>
        </w:rPr>
        <w:tab/>
      </w:r>
      <w:r w:rsidRPr="00B858FE">
        <w:rPr>
          <w:rFonts w:ascii="Calibri" w:eastAsia="Calibri" w:hAnsi="Calibri" w:cs="Calibri"/>
          <w:noProof/>
          <w:sz w:val="22"/>
          <w:szCs w:val="22"/>
          <w:lang w:val="en-US" w:eastAsia="en-US"/>
        </w:rPr>
        <mc:AlternateContent>
          <mc:Choice Requires="wpg">
            <w:drawing>
              <wp:inline distT="0" distB="0" distL="0" distR="0" wp14:anchorId="76B31052" wp14:editId="4E860A2E">
                <wp:extent cx="1901952" cy="1901952"/>
                <wp:effectExtent l="0" t="0" r="22225" b="22225"/>
                <wp:docPr id="86937" name="Group 86937"/>
                <wp:cNvGraphicFramePr/>
                <a:graphic xmlns:a="http://schemas.openxmlformats.org/drawingml/2006/main">
                  <a:graphicData uri="http://schemas.microsoft.com/office/word/2010/wordprocessingGroup">
                    <wpg:wgp>
                      <wpg:cNvGrpSpPr/>
                      <wpg:grpSpPr>
                        <a:xfrm>
                          <a:off x="0" y="0"/>
                          <a:ext cx="1901952" cy="1901952"/>
                          <a:chOff x="0" y="0"/>
                          <a:chExt cx="1899920" cy="1901253"/>
                        </a:xfrm>
                      </wpg:grpSpPr>
                      <wps:wsp>
                        <wps:cNvPr id="2867" name="Shape 2867"/>
                        <wps:cNvSpPr/>
                        <wps:spPr>
                          <a:xfrm>
                            <a:off x="0" y="0"/>
                            <a:ext cx="1899920" cy="1901253"/>
                          </a:xfrm>
                          <a:custGeom>
                            <a:avLst/>
                            <a:gdLst/>
                            <a:ahLst/>
                            <a:cxnLst/>
                            <a:rect l="0" t="0" r="0" b="0"/>
                            <a:pathLst>
                              <a:path w="1899920" h="1901253">
                                <a:moveTo>
                                  <a:pt x="950074" y="0"/>
                                </a:moveTo>
                                <a:cubicBezTo>
                                  <a:pt x="1474788" y="0"/>
                                  <a:pt x="1899920" y="425780"/>
                                  <a:pt x="1899920" y="950811"/>
                                </a:cubicBezTo>
                                <a:cubicBezTo>
                                  <a:pt x="1899920" y="1475575"/>
                                  <a:pt x="1474788" y="1901253"/>
                                  <a:pt x="950074" y="1901253"/>
                                </a:cubicBezTo>
                                <a:cubicBezTo>
                                  <a:pt x="425374" y="1901253"/>
                                  <a:pt x="0" y="1475575"/>
                                  <a:pt x="0" y="950811"/>
                                </a:cubicBezTo>
                                <a:cubicBezTo>
                                  <a:pt x="0" y="425780"/>
                                  <a:pt x="425374" y="0"/>
                                  <a:pt x="950074" y="0"/>
                                </a:cubicBezTo>
                                <a:close/>
                              </a:path>
                            </a:pathLst>
                          </a:custGeom>
                          <a:solidFill>
                            <a:srgbClr val="FFFF99"/>
                          </a:solidFill>
                          <a:ln w="0" cap="flat">
                            <a:noFill/>
                            <a:miter lim="127000"/>
                          </a:ln>
                          <a:effectLst/>
                        </wps:spPr>
                        <wps:bodyPr/>
                      </wps:wsp>
                      <wps:wsp>
                        <wps:cNvPr id="2869" name="Shape 2869"/>
                        <wps:cNvSpPr/>
                        <wps:spPr>
                          <a:xfrm>
                            <a:off x="0" y="0"/>
                            <a:ext cx="1899920" cy="1901253"/>
                          </a:xfrm>
                          <a:custGeom>
                            <a:avLst/>
                            <a:gdLst/>
                            <a:ahLst/>
                            <a:cxnLst/>
                            <a:rect l="0" t="0" r="0" b="0"/>
                            <a:pathLst>
                              <a:path w="1899920" h="1901253">
                                <a:moveTo>
                                  <a:pt x="0" y="950811"/>
                                </a:moveTo>
                                <a:cubicBezTo>
                                  <a:pt x="0" y="425780"/>
                                  <a:pt x="425374" y="0"/>
                                  <a:pt x="950074" y="0"/>
                                </a:cubicBezTo>
                                <a:cubicBezTo>
                                  <a:pt x="1474788" y="0"/>
                                  <a:pt x="1899920" y="425780"/>
                                  <a:pt x="1899920" y="950811"/>
                                </a:cubicBezTo>
                                <a:cubicBezTo>
                                  <a:pt x="1899920" y="1475575"/>
                                  <a:pt x="1474788" y="1901253"/>
                                  <a:pt x="950074" y="1901253"/>
                                </a:cubicBezTo>
                                <a:cubicBezTo>
                                  <a:pt x="425374" y="1901253"/>
                                  <a:pt x="0" y="1475575"/>
                                  <a:pt x="0" y="950811"/>
                                </a:cubicBezTo>
                                <a:close/>
                              </a:path>
                            </a:pathLst>
                          </a:custGeom>
                          <a:noFill/>
                          <a:ln w="11951" cap="flat" cmpd="sng" algn="ctr">
                            <a:solidFill>
                              <a:srgbClr val="000000"/>
                            </a:solidFill>
                            <a:prstDash val="solid"/>
                            <a:round/>
                          </a:ln>
                          <a:effectLst/>
                        </wps:spPr>
                        <wps:bodyPr/>
                      </wps:wsp>
                      <wps:wsp>
                        <wps:cNvPr id="2870" name="Shape 2870"/>
                        <wps:cNvSpPr/>
                        <wps:spPr>
                          <a:xfrm>
                            <a:off x="186652" y="186779"/>
                            <a:ext cx="1526959" cy="1527785"/>
                          </a:xfrm>
                          <a:custGeom>
                            <a:avLst/>
                            <a:gdLst/>
                            <a:ahLst/>
                            <a:cxnLst/>
                            <a:rect l="0" t="0" r="0" b="0"/>
                            <a:pathLst>
                              <a:path w="1526959" h="1527785">
                                <a:moveTo>
                                  <a:pt x="763422" y="0"/>
                                </a:moveTo>
                                <a:cubicBezTo>
                                  <a:pt x="1185050" y="0"/>
                                  <a:pt x="1526959" y="342151"/>
                                  <a:pt x="1526959" y="764032"/>
                                </a:cubicBezTo>
                                <a:cubicBezTo>
                                  <a:pt x="1526959" y="1185913"/>
                                  <a:pt x="1185050" y="1527785"/>
                                  <a:pt x="763422" y="1527785"/>
                                </a:cubicBezTo>
                                <a:cubicBezTo>
                                  <a:pt x="341821" y="1527785"/>
                                  <a:pt x="0" y="1185913"/>
                                  <a:pt x="0" y="764032"/>
                                </a:cubicBezTo>
                                <a:cubicBezTo>
                                  <a:pt x="0" y="342151"/>
                                  <a:pt x="341821" y="0"/>
                                  <a:pt x="763422" y="0"/>
                                </a:cubicBezTo>
                                <a:close/>
                              </a:path>
                            </a:pathLst>
                          </a:custGeom>
                          <a:solidFill>
                            <a:srgbClr val="FFFFFF"/>
                          </a:solidFill>
                          <a:ln w="0" cap="flat">
                            <a:noFill/>
                            <a:miter lim="127000"/>
                          </a:ln>
                          <a:effectLst/>
                        </wps:spPr>
                        <wps:bodyPr/>
                      </wps:wsp>
                      <wps:wsp>
                        <wps:cNvPr id="2871" name="Shape 2871"/>
                        <wps:cNvSpPr/>
                        <wps:spPr>
                          <a:xfrm>
                            <a:off x="186652" y="186779"/>
                            <a:ext cx="1526959" cy="1527785"/>
                          </a:xfrm>
                          <a:custGeom>
                            <a:avLst/>
                            <a:gdLst/>
                            <a:ahLst/>
                            <a:cxnLst/>
                            <a:rect l="0" t="0" r="0" b="0"/>
                            <a:pathLst>
                              <a:path w="1526959" h="1527785">
                                <a:moveTo>
                                  <a:pt x="0" y="764032"/>
                                </a:moveTo>
                                <a:cubicBezTo>
                                  <a:pt x="0" y="342151"/>
                                  <a:pt x="341821" y="0"/>
                                  <a:pt x="763422" y="0"/>
                                </a:cubicBezTo>
                                <a:cubicBezTo>
                                  <a:pt x="1185050" y="0"/>
                                  <a:pt x="1526959" y="342151"/>
                                  <a:pt x="1526959" y="764032"/>
                                </a:cubicBezTo>
                                <a:cubicBezTo>
                                  <a:pt x="1526959" y="1185913"/>
                                  <a:pt x="1185050" y="1527785"/>
                                  <a:pt x="763422" y="1527785"/>
                                </a:cubicBezTo>
                                <a:cubicBezTo>
                                  <a:pt x="341821" y="1527785"/>
                                  <a:pt x="0" y="1185913"/>
                                  <a:pt x="0" y="764032"/>
                                </a:cubicBezTo>
                                <a:close/>
                              </a:path>
                            </a:pathLst>
                          </a:custGeom>
                          <a:noFill/>
                          <a:ln w="11951" cap="flat" cmpd="sng" algn="ctr">
                            <a:solidFill>
                              <a:srgbClr val="000000"/>
                            </a:solidFill>
                            <a:prstDash val="solid"/>
                            <a:round/>
                          </a:ln>
                          <a:effectLst/>
                        </wps:spPr>
                        <wps:bodyPr/>
                      </wps:wsp>
                      <wps:wsp>
                        <wps:cNvPr id="2872" name="Shape 2872"/>
                        <wps:cNvSpPr/>
                        <wps:spPr>
                          <a:xfrm>
                            <a:off x="815493" y="1769821"/>
                            <a:ext cx="32531" cy="80239"/>
                          </a:xfrm>
                          <a:custGeom>
                            <a:avLst/>
                            <a:gdLst/>
                            <a:ahLst/>
                            <a:cxnLst/>
                            <a:rect l="0" t="0" r="0" b="0"/>
                            <a:pathLst>
                              <a:path w="32531" h="80239">
                                <a:moveTo>
                                  <a:pt x="0" y="0"/>
                                </a:moveTo>
                                <a:lnTo>
                                  <a:pt x="32531" y="0"/>
                                </a:lnTo>
                                <a:lnTo>
                                  <a:pt x="32531" y="13664"/>
                                </a:lnTo>
                                <a:lnTo>
                                  <a:pt x="28816" y="13576"/>
                                </a:lnTo>
                                <a:lnTo>
                                  <a:pt x="16180" y="13576"/>
                                </a:lnTo>
                                <a:lnTo>
                                  <a:pt x="16180" y="33934"/>
                                </a:lnTo>
                                <a:lnTo>
                                  <a:pt x="28156" y="33934"/>
                                </a:lnTo>
                                <a:lnTo>
                                  <a:pt x="32531" y="33637"/>
                                </a:lnTo>
                                <a:lnTo>
                                  <a:pt x="32531" y="51039"/>
                                </a:lnTo>
                                <a:lnTo>
                                  <a:pt x="32486" y="50978"/>
                                </a:lnTo>
                                <a:cubicBezTo>
                                  <a:pt x="30950" y="49352"/>
                                  <a:pt x="29324" y="48247"/>
                                  <a:pt x="27610" y="47650"/>
                                </a:cubicBezTo>
                                <a:cubicBezTo>
                                  <a:pt x="25895" y="47041"/>
                                  <a:pt x="23177" y="46736"/>
                                  <a:pt x="19469" y="46736"/>
                                </a:cubicBezTo>
                                <a:lnTo>
                                  <a:pt x="16180" y="46736"/>
                                </a:lnTo>
                                <a:lnTo>
                                  <a:pt x="16180" y="80239"/>
                                </a:lnTo>
                                <a:lnTo>
                                  <a:pt x="0" y="80239"/>
                                </a:lnTo>
                                <a:lnTo>
                                  <a:pt x="0" y="0"/>
                                </a:lnTo>
                                <a:close/>
                              </a:path>
                            </a:pathLst>
                          </a:custGeom>
                          <a:solidFill>
                            <a:srgbClr val="602000"/>
                          </a:solidFill>
                          <a:ln w="0" cap="flat">
                            <a:noFill/>
                            <a:round/>
                          </a:ln>
                          <a:effectLst/>
                        </wps:spPr>
                        <wps:bodyPr/>
                      </wps:wsp>
                      <wps:wsp>
                        <wps:cNvPr id="2873" name="Shape 2873"/>
                        <wps:cNvSpPr/>
                        <wps:spPr>
                          <a:xfrm>
                            <a:off x="848023" y="1769821"/>
                            <a:ext cx="39541" cy="80239"/>
                          </a:xfrm>
                          <a:custGeom>
                            <a:avLst/>
                            <a:gdLst/>
                            <a:ahLst/>
                            <a:cxnLst/>
                            <a:rect l="0" t="0" r="0" b="0"/>
                            <a:pathLst>
                              <a:path w="39541" h="80239">
                                <a:moveTo>
                                  <a:pt x="0" y="0"/>
                                </a:moveTo>
                                <a:lnTo>
                                  <a:pt x="1530" y="0"/>
                                </a:lnTo>
                                <a:cubicBezTo>
                                  <a:pt x="10103" y="0"/>
                                  <a:pt x="16326" y="724"/>
                                  <a:pt x="20212" y="2172"/>
                                </a:cubicBezTo>
                                <a:cubicBezTo>
                                  <a:pt x="24098" y="3607"/>
                                  <a:pt x="27210" y="6172"/>
                                  <a:pt x="29534" y="9855"/>
                                </a:cubicBezTo>
                                <a:cubicBezTo>
                                  <a:pt x="31871" y="13538"/>
                                  <a:pt x="33039" y="17755"/>
                                  <a:pt x="33039" y="22504"/>
                                </a:cubicBezTo>
                                <a:cubicBezTo>
                                  <a:pt x="33039" y="28511"/>
                                  <a:pt x="31274" y="33490"/>
                                  <a:pt x="27730" y="37414"/>
                                </a:cubicBezTo>
                                <a:cubicBezTo>
                                  <a:pt x="24200" y="41338"/>
                                  <a:pt x="18904" y="43802"/>
                                  <a:pt x="11868" y="44818"/>
                                </a:cubicBezTo>
                                <a:cubicBezTo>
                                  <a:pt x="15373" y="46876"/>
                                  <a:pt x="18269" y="49111"/>
                                  <a:pt x="20542" y="51562"/>
                                </a:cubicBezTo>
                                <a:cubicBezTo>
                                  <a:pt x="22828" y="54000"/>
                                  <a:pt x="25889" y="58344"/>
                                  <a:pt x="29750" y="64579"/>
                                </a:cubicBezTo>
                                <a:lnTo>
                                  <a:pt x="39541" y="80239"/>
                                </a:lnTo>
                                <a:lnTo>
                                  <a:pt x="20187" y="80239"/>
                                </a:lnTo>
                                <a:lnTo>
                                  <a:pt x="8477" y="62776"/>
                                </a:lnTo>
                                <a:lnTo>
                                  <a:pt x="0" y="51039"/>
                                </a:lnTo>
                                <a:lnTo>
                                  <a:pt x="0" y="33637"/>
                                </a:lnTo>
                                <a:lnTo>
                                  <a:pt x="10179" y="32944"/>
                                </a:lnTo>
                                <a:cubicBezTo>
                                  <a:pt x="12109" y="32296"/>
                                  <a:pt x="13620" y="31166"/>
                                  <a:pt x="14713" y="29553"/>
                                </a:cubicBezTo>
                                <a:cubicBezTo>
                                  <a:pt x="15805" y="27953"/>
                                  <a:pt x="16351" y="25946"/>
                                  <a:pt x="16351" y="23533"/>
                                </a:cubicBezTo>
                                <a:cubicBezTo>
                                  <a:pt x="16351" y="20841"/>
                                  <a:pt x="15640" y="18656"/>
                                  <a:pt x="14192" y="17005"/>
                                </a:cubicBezTo>
                                <a:cubicBezTo>
                                  <a:pt x="12757" y="15342"/>
                                  <a:pt x="10725" y="14288"/>
                                  <a:pt x="8096" y="13856"/>
                                </a:cubicBezTo>
                                <a:lnTo>
                                  <a:pt x="0" y="13664"/>
                                </a:lnTo>
                                <a:lnTo>
                                  <a:pt x="0" y="0"/>
                                </a:lnTo>
                                <a:close/>
                              </a:path>
                            </a:pathLst>
                          </a:custGeom>
                          <a:solidFill>
                            <a:srgbClr val="602000"/>
                          </a:solidFill>
                          <a:ln w="0" cap="flat">
                            <a:noFill/>
                            <a:round/>
                          </a:ln>
                          <a:effectLst/>
                        </wps:spPr>
                        <wps:bodyPr/>
                      </wps:wsp>
                      <wps:wsp>
                        <wps:cNvPr id="2874" name="Shape 2874"/>
                        <wps:cNvSpPr/>
                        <wps:spPr>
                          <a:xfrm>
                            <a:off x="892201" y="179004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75" name="Shape 2875"/>
                        <wps:cNvSpPr/>
                        <wps:spPr>
                          <a:xfrm>
                            <a:off x="919029" y="1831683"/>
                            <a:ext cx="25711" cy="19974"/>
                          </a:xfrm>
                          <a:custGeom>
                            <a:avLst/>
                            <a:gdLst/>
                            <a:ahLst/>
                            <a:cxnLst/>
                            <a:rect l="0" t="0" r="0" b="0"/>
                            <a:pathLst>
                              <a:path w="25711" h="19974">
                                <a:moveTo>
                                  <a:pt x="15843" y="0"/>
                                </a:moveTo>
                                <a:lnTo>
                                  <a:pt x="25711" y="0"/>
                                </a:lnTo>
                                <a:cubicBezTo>
                                  <a:pt x="25368" y="2807"/>
                                  <a:pt x="22689" y="11087"/>
                                  <a:pt x="15297" y="16028"/>
                                </a:cubicBezTo>
                                <a:cubicBezTo>
                                  <a:pt x="13945" y="16923"/>
                                  <a:pt x="12319" y="17929"/>
                                  <a:pt x="9855" y="18712"/>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876" name="Shape 2876"/>
                        <wps:cNvSpPr/>
                        <wps:spPr>
                          <a:xfrm>
                            <a:off x="919029" y="1789786"/>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877" name="Shape 2877"/>
                        <wps:cNvSpPr/>
                        <wps:spPr>
                          <a:xfrm>
                            <a:off x="951459" y="1768513"/>
                            <a:ext cx="27775" cy="81547"/>
                          </a:xfrm>
                          <a:custGeom>
                            <a:avLst/>
                            <a:gdLst/>
                            <a:ahLst/>
                            <a:cxnLst/>
                            <a:rect l="0" t="0" r="0" b="0"/>
                            <a:pathLst>
                              <a:path w="27775" h="81547">
                                <a:moveTo>
                                  <a:pt x="23292" y="0"/>
                                </a:moveTo>
                                <a:cubicBezTo>
                                  <a:pt x="24752" y="0"/>
                                  <a:pt x="26213" y="114"/>
                                  <a:pt x="27775" y="228"/>
                                </a:cubicBezTo>
                                <a:lnTo>
                                  <a:pt x="27775" y="9080"/>
                                </a:lnTo>
                                <a:cubicBezTo>
                                  <a:pt x="26543" y="8966"/>
                                  <a:pt x="24981" y="8839"/>
                                  <a:pt x="23737" y="8839"/>
                                </a:cubicBezTo>
                                <a:cubicBezTo>
                                  <a:pt x="19495" y="8839"/>
                                  <a:pt x="17920" y="10973"/>
                                  <a:pt x="17920" y="15685"/>
                                </a:cubicBezTo>
                                <a:lnTo>
                                  <a:pt x="17920" y="22962"/>
                                </a:lnTo>
                                <a:lnTo>
                                  <a:pt x="27775" y="22962"/>
                                </a:lnTo>
                                <a:lnTo>
                                  <a:pt x="27775" y="31140"/>
                                </a:lnTo>
                                <a:lnTo>
                                  <a:pt x="17920" y="31140"/>
                                </a:lnTo>
                                <a:lnTo>
                                  <a:pt x="17920" y="81547"/>
                                </a:lnTo>
                                <a:lnTo>
                                  <a:pt x="8065" y="81547"/>
                                </a:lnTo>
                                <a:lnTo>
                                  <a:pt x="8065" y="31140"/>
                                </a:lnTo>
                                <a:lnTo>
                                  <a:pt x="0" y="31140"/>
                                </a:lnTo>
                                <a:lnTo>
                                  <a:pt x="0" y="22962"/>
                                </a:lnTo>
                                <a:lnTo>
                                  <a:pt x="8065" y="22962"/>
                                </a:lnTo>
                                <a:lnTo>
                                  <a:pt x="8065" y="12878"/>
                                </a:lnTo>
                                <a:cubicBezTo>
                                  <a:pt x="8065" y="4039"/>
                                  <a:pt x="13665" y="0"/>
                                  <a:pt x="23292" y="0"/>
                                </a:cubicBezTo>
                                <a:close/>
                              </a:path>
                            </a:pathLst>
                          </a:custGeom>
                          <a:solidFill>
                            <a:srgbClr val="602000"/>
                          </a:solidFill>
                          <a:ln w="0" cap="flat">
                            <a:noFill/>
                            <a:round/>
                          </a:ln>
                          <a:effectLst/>
                        </wps:spPr>
                        <wps:bodyPr/>
                      </wps:wsp>
                      <wps:wsp>
                        <wps:cNvPr id="89890" name="Shape 89890"/>
                        <wps:cNvSpPr/>
                        <wps:spPr>
                          <a:xfrm>
                            <a:off x="988894" y="1791475"/>
                            <a:ext cx="9860" cy="58585"/>
                          </a:xfrm>
                          <a:custGeom>
                            <a:avLst/>
                            <a:gdLst/>
                            <a:ahLst/>
                            <a:cxnLst/>
                            <a:rect l="0" t="0" r="0" b="0"/>
                            <a:pathLst>
                              <a:path w="9860" h="58585">
                                <a:moveTo>
                                  <a:pt x="0" y="0"/>
                                </a:moveTo>
                                <a:lnTo>
                                  <a:pt x="9860" y="0"/>
                                </a:lnTo>
                                <a:lnTo>
                                  <a:pt x="9860" y="58585"/>
                                </a:lnTo>
                                <a:lnTo>
                                  <a:pt x="0" y="58585"/>
                                </a:lnTo>
                                <a:lnTo>
                                  <a:pt x="0" y="0"/>
                                </a:lnTo>
                              </a:path>
                            </a:pathLst>
                          </a:custGeom>
                          <a:solidFill>
                            <a:srgbClr val="602000"/>
                          </a:solidFill>
                          <a:ln w="0" cap="flat">
                            <a:noFill/>
                            <a:round/>
                          </a:ln>
                          <a:effectLst/>
                        </wps:spPr>
                        <wps:bodyPr/>
                      </wps:wsp>
                      <wps:wsp>
                        <wps:cNvPr id="2879" name="Shape 2879"/>
                        <wps:cNvSpPr/>
                        <wps:spPr>
                          <a:xfrm>
                            <a:off x="988894" y="1769631"/>
                            <a:ext cx="9860" cy="11201"/>
                          </a:xfrm>
                          <a:custGeom>
                            <a:avLst/>
                            <a:gdLst/>
                            <a:ahLst/>
                            <a:cxnLst/>
                            <a:rect l="0" t="0" r="0" b="0"/>
                            <a:pathLst>
                              <a:path w="9860" h="11201">
                                <a:moveTo>
                                  <a:pt x="0" y="0"/>
                                </a:moveTo>
                                <a:lnTo>
                                  <a:pt x="9860" y="0"/>
                                </a:lnTo>
                                <a:lnTo>
                                  <a:pt x="9860" y="11201"/>
                                </a:lnTo>
                                <a:lnTo>
                                  <a:pt x="5" y="11201"/>
                                </a:lnTo>
                                <a:lnTo>
                                  <a:pt x="0" y="11201"/>
                                </a:lnTo>
                                <a:lnTo>
                                  <a:pt x="0" y="0"/>
                                </a:lnTo>
                                <a:close/>
                              </a:path>
                            </a:pathLst>
                          </a:custGeom>
                          <a:solidFill>
                            <a:srgbClr val="602000"/>
                          </a:solidFill>
                          <a:ln w="0" cap="flat">
                            <a:noFill/>
                            <a:round/>
                          </a:ln>
                          <a:effectLst/>
                        </wps:spPr>
                        <wps:bodyPr/>
                      </wps:wsp>
                      <wps:wsp>
                        <wps:cNvPr id="2880" name="Shape 2880"/>
                        <wps:cNvSpPr/>
                        <wps:spPr>
                          <a:xfrm>
                            <a:off x="1013536" y="1789786"/>
                            <a:ext cx="47714" cy="60274"/>
                          </a:xfrm>
                          <a:custGeom>
                            <a:avLst/>
                            <a:gdLst/>
                            <a:ahLst/>
                            <a:cxnLst/>
                            <a:rect l="0" t="0" r="0" b="0"/>
                            <a:pathLst>
                              <a:path w="47714" h="60274">
                                <a:moveTo>
                                  <a:pt x="27216" y="0"/>
                                </a:moveTo>
                                <a:cubicBezTo>
                                  <a:pt x="36284" y="0"/>
                                  <a:pt x="47714" y="3696"/>
                                  <a:pt x="47714" y="20396"/>
                                </a:cubicBezTo>
                                <a:lnTo>
                                  <a:pt x="47714" y="60274"/>
                                </a:lnTo>
                                <a:lnTo>
                                  <a:pt x="37859" y="60274"/>
                                </a:lnTo>
                                <a:lnTo>
                                  <a:pt x="37859" y="24206"/>
                                </a:lnTo>
                                <a:cubicBezTo>
                                  <a:pt x="37859" y="14008"/>
                                  <a:pt x="34950" y="8852"/>
                                  <a:pt x="25311" y="8852"/>
                                </a:cubicBezTo>
                                <a:cubicBezTo>
                                  <a:pt x="19710" y="8852"/>
                                  <a:pt x="9855" y="12433"/>
                                  <a:pt x="9855" y="28346"/>
                                </a:cubicBezTo>
                                <a:lnTo>
                                  <a:pt x="9855" y="60274"/>
                                </a:lnTo>
                                <a:lnTo>
                                  <a:pt x="0" y="60274"/>
                                </a:lnTo>
                                <a:lnTo>
                                  <a:pt x="0" y="1689"/>
                                </a:lnTo>
                                <a:lnTo>
                                  <a:pt x="9296" y="1689"/>
                                </a:lnTo>
                                <a:lnTo>
                                  <a:pt x="9296" y="9982"/>
                                </a:lnTo>
                                <a:lnTo>
                                  <a:pt x="9512" y="9982"/>
                                </a:lnTo>
                                <a:cubicBezTo>
                                  <a:pt x="11646" y="6845"/>
                                  <a:pt x="17132" y="0"/>
                                  <a:pt x="27216" y="0"/>
                                </a:cubicBezTo>
                                <a:close/>
                              </a:path>
                            </a:pathLst>
                          </a:custGeom>
                          <a:solidFill>
                            <a:srgbClr val="602000"/>
                          </a:solidFill>
                          <a:ln w="0" cap="flat">
                            <a:noFill/>
                            <a:round/>
                          </a:ln>
                          <a:effectLst/>
                        </wps:spPr>
                        <wps:bodyPr/>
                      </wps:wsp>
                      <wps:wsp>
                        <wps:cNvPr id="2881" name="Shape 2881"/>
                        <wps:cNvSpPr/>
                        <wps:spPr>
                          <a:xfrm>
                            <a:off x="1072782" y="179004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82" name="Shape 2882"/>
                        <wps:cNvSpPr/>
                        <wps:spPr>
                          <a:xfrm>
                            <a:off x="1099610" y="1831683"/>
                            <a:ext cx="25711" cy="19974"/>
                          </a:xfrm>
                          <a:custGeom>
                            <a:avLst/>
                            <a:gdLst/>
                            <a:ahLst/>
                            <a:cxnLst/>
                            <a:rect l="0" t="0" r="0" b="0"/>
                            <a:pathLst>
                              <a:path w="25711" h="19974">
                                <a:moveTo>
                                  <a:pt x="15843" y="0"/>
                                </a:moveTo>
                                <a:lnTo>
                                  <a:pt x="25711" y="0"/>
                                </a:lnTo>
                                <a:cubicBezTo>
                                  <a:pt x="25368" y="2807"/>
                                  <a:pt x="22676" y="11087"/>
                                  <a:pt x="15285" y="16028"/>
                                </a:cubicBezTo>
                                <a:cubicBezTo>
                                  <a:pt x="13939" y="16923"/>
                                  <a:pt x="12316" y="17929"/>
                                  <a:pt x="9854" y="18712"/>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883" name="Shape 2883"/>
                        <wps:cNvSpPr/>
                        <wps:spPr>
                          <a:xfrm>
                            <a:off x="1099610" y="1789786"/>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884" name="Shape 2884"/>
                        <wps:cNvSpPr/>
                        <wps:spPr>
                          <a:xfrm>
                            <a:off x="740563" y="54851"/>
                            <a:ext cx="33338" cy="80239"/>
                          </a:xfrm>
                          <a:custGeom>
                            <a:avLst/>
                            <a:gdLst/>
                            <a:ahLst/>
                            <a:cxnLst/>
                            <a:rect l="0" t="0" r="0" b="0"/>
                            <a:pathLst>
                              <a:path w="33338" h="80239">
                                <a:moveTo>
                                  <a:pt x="0" y="0"/>
                                </a:moveTo>
                                <a:lnTo>
                                  <a:pt x="29591" y="0"/>
                                </a:lnTo>
                                <a:lnTo>
                                  <a:pt x="33338" y="377"/>
                                </a:lnTo>
                                <a:lnTo>
                                  <a:pt x="33338" y="14152"/>
                                </a:lnTo>
                                <a:lnTo>
                                  <a:pt x="23469" y="13576"/>
                                </a:lnTo>
                                <a:lnTo>
                                  <a:pt x="16192" y="13576"/>
                                </a:lnTo>
                                <a:lnTo>
                                  <a:pt x="16192" y="66713"/>
                                </a:lnTo>
                                <a:lnTo>
                                  <a:pt x="28283" y="66713"/>
                                </a:lnTo>
                                <a:lnTo>
                                  <a:pt x="33338" y="66320"/>
                                </a:lnTo>
                                <a:lnTo>
                                  <a:pt x="33338" y="79898"/>
                                </a:lnTo>
                                <a:lnTo>
                                  <a:pt x="30467" y="80239"/>
                                </a:lnTo>
                                <a:lnTo>
                                  <a:pt x="0" y="80239"/>
                                </a:lnTo>
                                <a:lnTo>
                                  <a:pt x="0" y="0"/>
                                </a:lnTo>
                                <a:close/>
                              </a:path>
                            </a:pathLst>
                          </a:custGeom>
                          <a:solidFill>
                            <a:srgbClr val="602000"/>
                          </a:solidFill>
                          <a:ln w="0" cap="flat">
                            <a:noFill/>
                            <a:round/>
                          </a:ln>
                          <a:effectLst/>
                        </wps:spPr>
                        <wps:bodyPr/>
                      </wps:wsp>
                      <wps:wsp>
                        <wps:cNvPr id="2885" name="Shape 2885"/>
                        <wps:cNvSpPr/>
                        <wps:spPr>
                          <a:xfrm>
                            <a:off x="773900" y="55229"/>
                            <a:ext cx="33884" cy="79520"/>
                          </a:xfrm>
                          <a:custGeom>
                            <a:avLst/>
                            <a:gdLst/>
                            <a:ahLst/>
                            <a:cxnLst/>
                            <a:rect l="0" t="0" r="0" b="0"/>
                            <a:pathLst>
                              <a:path w="33884" h="79520">
                                <a:moveTo>
                                  <a:pt x="0" y="0"/>
                                </a:moveTo>
                                <a:lnTo>
                                  <a:pt x="11506" y="1159"/>
                                </a:lnTo>
                                <a:cubicBezTo>
                                  <a:pt x="16218" y="2544"/>
                                  <a:pt x="20244" y="5007"/>
                                  <a:pt x="23597" y="8551"/>
                                </a:cubicBezTo>
                                <a:cubicBezTo>
                                  <a:pt x="26949" y="12094"/>
                                  <a:pt x="29502" y="16412"/>
                                  <a:pt x="31255" y="21543"/>
                                </a:cubicBezTo>
                                <a:cubicBezTo>
                                  <a:pt x="33007" y="26674"/>
                                  <a:pt x="33884" y="32998"/>
                                  <a:pt x="33884" y="40504"/>
                                </a:cubicBezTo>
                                <a:cubicBezTo>
                                  <a:pt x="33884" y="47108"/>
                                  <a:pt x="33058" y="52810"/>
                                  <a:pt x="31420" y="57585"/>
                                </a:cubicBezTo>
                                <a:cubicBezTo>
                                  <a:pt x="29413" y="63427"/>
                                  <a:pt x="26543" y="68139"/>
                                  <a:pt x="22835" y="71759"/>
                                </a:cubicBezTo>
                                <a:cubicBezTo>
                                  <a:pt x="20028" y="74489"/>
                                  <a:pt x="16230" y="76623"/>
                                  <a:pt x="11456" y="78159"/>
                                </a:cubicBezTo>
                                <a:lnTo>
                                  <a:pt x="0" y="79520"/>
                                </a:lnTo>
                                <a:lnTo>
                                  <a:pt x="0" y="65942"/>
                                </a:lnTo>
                                <a:lnTo>
                                  <a:pt x="4737" y="65574"/>
                                </a:lnTo>
                                <a:cubicBezTo>
                                  <a:pt x="7353" y="64913"/>
                                  <a:pt x="9538" y="63796"/>
                                  <a:pt x="11265" y="62234"/>
                                </a:cubicBezTo>
                                <a:cubicBezTo>
                                  <a:pt x="13005" y="60659"/>
                                  <a:pt x="14414" y="58081"/>
                                  <a:pt x="15507" y="54499"/>
                                </a:cubicBezTo>
                                <a:cubicBezTo>
                                  <a:pt x="16599" y="50892"/>
                                  <a:pt x="17145" y="46003"/>
                                  <a:pt x="17145" y="39793"/>
                                </a:cubicBezTo>
                                <a:cubicBezTo>
                                  <a:pt x="17145" y="33595"/>
                                  <a:pt x="16599" y="28833"/>
                                  <a:pt x="15507" y="25518"/>
                                </a:cubicBezTo>
                                <a:cubicBezTo>
                                  <a:pt x="14414" y="22190"/>
                                  <a:pt x="12878" y="19600"/>
                                  <a:pt x="10909" y="17745"/>
                                </a:cubicBezTo>
                                <a:cubicBezTo>
                                  <a:pt x="8941" y="15879"/>
                                  <a:pt x="6439" y="14621"/>
                                  <a:pt x="3416" y="13974"/>
                                </a:cubicBezTo>
                                <a:lnTo>
                                  <a:pt x="0" y="13774"/>
                                </a:lnTo>
                                <a:lnTo>
                                  <a:pt x="0" y="0"/>
                                </a:lnTo>
                                <a:close/>
                              </a:path>
                            </a:pathLst>
                          </a:custGeom>
                          <a:solidFill>
                            <a:srgbClr val="602000"/>
                          </a:solidFill>
                          <a:ln w="0" cap="flat">
                            <a:noFill/>
                            <a:round/>
                          </a:ln>
                          <a:effectLst/>
                        </wps:spPr>
                        <wps:bodyPr/>
                      </wps:wsp>
                      <wps:wsp>
                        <wps:cNvPr id="89891" name="Shape 89891"/>
                        <wps:cNvSpPr/>
                        <wps:spPr>
                          <a:xfrm>
                            <a:off x="820415" y="76493"/>
                            <a:ext cx="9860" cy="58584"/>
                          </a:xfrm>
                          <a:custGeom>
                            <a:avLst/>
                            <a:gdLst/>
                            <a:ahLst/>
                            <a:cxnLst/>
                            <a:rect l="0" t="0" r="0" b="0"/>
                            <a:pathLst>
                              <a:path w="9860" h="58584">
                                <a:moveTo>
                                  <a:pt x="0" y="0"/>
                                </a:moveTo>
                                <a:lnTo>
                                  <a:pt x="9860" y="0"/>
                                </a:lnTo>
                                <a:lnTo>
                                  <a:pt x="9860" y="58584"/>
                                </a:lnTo>
                                <a:lnTo>
                                  <a:pt x="0" y="58584"/>
                                </a:lnTo>
                                <a:lnTo>
                                  <a:pt x="0" y="0"/>
                                </a:lnTo>
                              </a:path>
                            </a:pathLst>
                          </a:custGeom>
                          <a:solidFill>
                            <a:srgbClr val="602000"/>
                          </a:solidFill>
                          <a:ln w="0" cap="flat">
                            <a:noFill/>
                            <a:round/>
                          </a:ln>
                          <a:effectLst/>
                        </wps:spPr>
                        <wps:bodyPr/>
                      </wps:wsp>
                      <wps:wsp>
                        <wps:cNvPr id="2887" name="Shape 2887"/>
                        <wps:cNvSpPr/>
                        <wps:spPr>
                          <a:xfrm>
                            <a:off x="820415" y="54650"/>
                            <a:ext cx="9860" cy="11199"/>
                          </a:xfrm>
                          <a:custGeom>
                            <a:avLst/>
                            <a:gdLst/>
                            <a:ahLst/>
                            <a:cxnLst/>
                            <a:rect l="0" t="0" r="0" b="0"/>
                            <a:pathLst>
                              <a:path w="9860" h="11199">
                                <a:moveTo>
                                  <a:pt x="0" y="0"/>
                                </a:moveTo>
                                <a:lnTo>
                                  <a:pt x="9860" y="0"/>
                                </a:lnTo>
                                <a:lnTo>
                                  <a:pt x="9860" y="11199"/>
                                </a:lnTo>
                                <a:lnTo>
                                  <a:pt x="5" y="11199"/>
                                </a:lnTo>
                                <a:lnTo>
                                  <a:pt x="0" y="11199"/>
                                </a:lnTo>
                                <a:lnTo>
                                  <a:pt x="0" y="0"/>
                                </a:lnTo>
                                <a:close/>
                              </a:path>
                            </a:pathLst>
                          </a:custGeom>
                          <a:solidFill>
                            <a:srgbClr val="602000"/>
                          </a:solidFill>
                          <a:ln w="0" cap="flat">
                            <a:noFill/>
                            <a:round/>
                          </a:ln>
                          <a:effectLst/>
                        </wps:spPr>
                        <wps:bodyPr/>
                      </wps:wsp>
                      <wps:wsp>
                        <wps:cNvPr id="2888" name="Shape 2888"/>
                        <wps:cNvSpPr/>
                        <wps:spPr>
                          <a:xfrm>
                            <a:off x="841807" y="100631"/>
                            <a:ext cx="24581" cy="36123"/>
                          </a:xfrm>
                          <a:custGeom>
                            <a:avLst/>
                            <a:gdLst/>
                            <a:ahLst/>
                            <a:cxnLst/>
                            <a:rect l="0" t="0" r="0" b="0"/>
                            <a:pathLst>
                              <a:path w="24581" h="36123">
                                <a:moveTo>
                                  <a:pt x="24581" y="0"/>
                                </a:moveTo>
                                <a:lnTo>
                                  <a:pt x="24581" y="7932"/>
                                </a:lnTo>
                                <a:lnTo>
                                  <a:pt x="22733" y="8234"/>
                                </a:lnTo>
                                <a:cubicBezTo>
                                  <a:pt x="17920" y="8907"/>
                                  <a:pt x="10185" y="10367"/>
                                  <a:pt x="10185" y="17759"/>
                                </a:cubicBezTo>
                                <a:cubicBezTo>
                                  <a:pt x="10185" y="24147"/>
                                  <a:pt x="13437" y="27944"/>
                                  <a:pt x="20828" y="27944"/>
                                </a:cubicBezTo>
                                <a:lnTo>
                                  <a:pt x="24581" y="26762"/>
                                </a:lnTo>
                                <a:lnTo>
                                  <a:pt x="24581" y="34641"/>
                                </a:lnTo>
                                <a:lnTo>
                                  <a:pt x="18364" y="36123"/>
                                </a:lnTo>
                                <a:cubicBezTo>
                                  <a:pt x="7607" y="36123"/>
                                  <a:pt x="0" y="29290"/>
                                  <a:pt x="0" y="19219"/>
                                </a:cubicBezTo>
                                <a:cubicBezTo>
                                  <a:pt x="0" y="14292"/>
                                  <a:pt x="1448" y="2862"/>
                                  <a:pt x="17806" y="842"/>
                                </a:cubicBezTo>
                                <a:lnTo>
                                  <a:pt x="24581" y="0"/>
                                </a:lnTo>
                                <a:close/>
                              </a:path>
                            </a:pathLst>
                          </a:custGeom>
                          <a:solidFill>
                            <a:srgbClr val="602000"/>
                          </a:solidFill>
                          <a:ln w="0" cap="flat">
                            <a:noFill/>
                            <a:round/>
                          </a:ln>
                          <a:effectLst/>
                        </wps:spPr>
                        <wps:bodyPr/>
                      </wps:wsp>
                      <wps:wsp>
                        <wps:cNvPr id="2889" name="Shape 2889"/>
                        <wps:cNvSpPr/>
                        <wps:spPr>
                          <a:xfrm>
                            <a:off x="844715" y="75469"/>
                            <a:ext cx="21672" cy="18841"/>
                          </a:xfrm>
                          <a:custGeom>
                            <a:avLst/>
                            <a:gdLst/>
                            <a:ahLst/>
                            <a:cxnLst/>
                            <a:rect l="0" t="0" r="0" b="0"/>
                            <a:pathLst>
                              <a:path w="21672" h="18841">
                                <a:moveTo>
                                  <a:pt x="21672" y="0"/>
                                </a:moveTo>
                                <a:lnTo>
                                  <a:pt x="21672" y="7841"/>
                                </a:lnTo>
                                <a:lnTo>
                                  <a:pt x="11846" y="11502"/>
                                </a:lnTo>
                                <a:cubicBezTo>
                                  <a:pt x="9970" y="13771"/>
                                  <a:pt x="9411" y="16600"/>
                                  <a:pt x="9080" y="18841"/>
                                </a:cubicBezTo>
                                <a:lnTo>
                                  <a:pt x="0" y="18841"/>
                                </a:lnTo>
                                <a:cubicBezTo>
                                  <a:pt x="222" y="11837"/>
                                  <a:pt x="2658" y="6964"/>
                                  <a:pt x="6844" y="3841"/>
                                </a:cubicBezTo>
                                <a:lnTo>
                                  <a:pt x="21672" y="0"/>
                                </a:lnTo>
                                <a:close/>
                              </a:path>
                            </a:pathLst>
                          </a:custGeom>
                          <a:solidFill>
                            <a:srgbClr val="602000"/>
                          </a:solidFill>
                          <a:ln w="0" cap="flat">
                            <a:noFill/>
                            <a:round/>
                          </a:ln>
                          <a:effectLst/>
                        </wps:spPr>
                        <wps:bodyPr/>
                      </wps:wsp>
                      <wps:wsp>
                        <wps:cNvPr id="2890" name="Shape 2890"/>
                        <wps:cNvSpPr/>
                        <wps:spPr>
                          <a:xfrm>
                            <a:off x="866387" y="74816"/>
                            <a:ext cx="30753" cy="61379"/>
                          </a:xfrm>
                          <a:custGeom>
                            <a:avLst/>
                            <a:gdLst/>
                            <a:ahLst/>
                            <a:cxnLst/>
                            <a:rect l="0" t="0" r="0" b="0"/>
                            <a:pathLst>
                              <a:path w="30753" h="61379">
                                <a:moveTo>
                                  <a:pt x="2521" y="0"/>
                                </a:moveTo>
                                <a:cubicBezTo>
                                  <a:pt x="7233" y="0"/>
                                  <a:pt x="24251" y="1346"/>
                                  <a:pt x="24251" y="16358"/>
                                </a:cubicBezTo>
                                <a:lnTo>
                                  <a:pt x="24251" y="50063"/>
                                </a:lnTo>
                                <a:cubicBezTo>
                                  <a:pt x="24251" y="52540"/>
                                  <a:pt x="25483" y="53543"/>
                                  <a:pt x="27502" y="53543"/>
                                </a:cubicBezTo>
                                <a:cubicBezTo>
                                  <a:pt x="28404" y="53543"/>
                                  <a:pt x="29623" y="53315"/>
                                  <a:pt x="30753" y="53099"/>
                                </a:cubicBezTo>
                                <a:lnTo>
                                  <a:pt x="30753" y="60262"/>
                                </a:lnTo>
                                <a:cubicBezTo>
                                  <a:pt x="29064" y="60706"/>
                                  <a:pt x="27616" y="61379"/>
                                  <a:pt x="25369" y="61379"/>
                                </a:cubicBezTo>
                                <a:cubicBezTo>
                                  <a:pt x="16631" y="61379"/>
                                  <a:pt x="15285" y="56896"/>
                                  <a:pt x="14955" y="52426"/>
                                </a:cubicBezTo>
                                <a:cubicBezTo>
                                  <a:pt x="13050" y="54496"/>
                                  <a:pt x="10614" y="56874"/>
                                  <a:pt x="7227" y="58734"/>
                                </a:cubicBezTo>
                                <a:lnTo>
                                  <a:pt x="0" y="60456"/>
                                </a:lnTo>
                                <a:lnTo>
                                  <a:pt x="0" y="52577"/>
                                </a:lnTo>
                                <a:lnTo>
                                  <a:pt x="8770" y="49814"/>
                                </a:lnTo>
                                <a:cubicBezTo>
                                  <a:pt x="12157" y="47352"/>
                                  <a:pt x="14396" y="43910"/>
                                  <a:pt x="14396" y="39992"/>
                                </a:cubicBezTo>
                                <a:lnTo>
                                  <a:pt x="14396" y="30353"/>
                                </a:lnTo>
                                <a:cubicBezTo>
                                  <a:pt x="13608" y="30969"/>
                                  <a:pt x="12602" y="31499"/>
                                  <a:pt x="10265" y="32072"/>
                                </a:cubicBezTo>
                                <a:lnTo>
                                  <a:pt x="0" y="33747"/>
                                </a:lnTo>
                                <a:lnTo>
                                  <a:pt x="0" y="25815"/>
                                </a:lnTo>
                                <a:lnTo>
                                  <a:pt x="9468" y="24638"/>
                                </a:lnTo>
                                <a:cubicBezTo>
                                  <a:pt x="11817" y="24422"/>
                                  <a:pt x="14624" y="23520"/>
                                  <a:pt x="14624" y="17691"/>
                                </a:cubicBezTo>
                                <a:cubicBezTo>
                                  <a:pt x="14624" y="11544"/>
                                  <a:pt x="10141" y="8179"/>
                                  <a:pt x="845" y="8179"/>
                                </a:cubicBezTo>
                                <a:lnTo>
                                  <a:pt x="0" y="8494"/>
                                </a:lnTo>
                                <a:lnTo>
                                  <a:pt x="0" y="653"/>
                                </a:lnTo>
                                <a:lnTo>
                                  <a:pt x="2521" y="0"/>
                                </a:lnTo>
                                <a:close/>
                              </a:path>
                            </a:pathLst>
                          </a:custGeom>
                          <a:solidFill>
                            <a:srgbClr val="602000"/>
                          </a:solidFill>
                          <a:ln w="0" cap="flat">
                            <a:noFill/>
                            <a:round/>
                          </a:ln>
                          <a:effectLst/>
                        </wps:spPr>
                        <wps:bodyPr/>
                      </wps:wsp>
                      <wps:wsp>
                        <wps:cNvPr id="2891" name="Shape 2891"/>
                        <wps:cNvSpPr/>
                        <wps:spPr>
                          <a:xfrm>
                            <a:off x="906094" y="142240"/>
                            <a:ext cx="24302" cy="17475"/>
                          </a:xfrm>
                          <a:custGeom>
                            <a:avLst/>
                            <a:gdLst/>
                            <a:ahLst/>
                            <a:cxnLst/>
                            <a:rect l="0" t="0" r="0" b="0"/>
                            <a:pathLst>
                              <a:path w="24302" h="17475">
                                <a:moveTo>
                                  <a:pt x="0" y="0"/>
                                </a:moveTo>
                                <a:lnTo>
                                  <a:pt x="9855" y="0"/>
                                </a:lnTo>
                                <a:cubicBezTo>
                                  <a:pt x="11646" y="9296"/>
                                  <a:pt x="20726" y="9296"/>
                                  <a:pt x="23076" y="9296"/>
                                </a:cubicBezTo>
                                <a:lnTo>
                                  <a:pt x="24302" y="9027"/>
                                </a:lnTo>
                                <a:lnTo>
                                  <a:pt x="24302" y="17061"/>
                                </a:lnTo>
                                <a:lnTo>
                                  <a:pt x="22403" y="17475"/>
                                </a:lnTo>
                                <a:cubicBezTo>
                                  <a:pt x="15456" y="17475"/>
                                  <a:pt x="1905" y="15583"/>
                                  <a:pt x="0" y="0"/>
                                </a:cubicBezTo>
                                <a:close/>
                              </a:path>
                            </a:pathLst>
                          </a:custGeom>
                          <a:solidFill>
                            <a:srgbClr val="602000"/>
                          </a:solidFill>
                          <a:ln w="0" cap="flat">
                            <a:noFill/>
                            <a:round/>
                          </a:ln>
                          <a:effectLst/>
                        </wps:spPr>
                        <wps:bodyPr/>
                      </wps:wsp>
                      <wps:wsp>
                        <wps:cNvPr id="2892" name="Shape 2892"/>
                        <wps:cNvSpPr/>
                        <wps:spPr>
                          <a:xfrm>
                            <a:off x="904304" y="74816"/>
                            <a:ext cx="26092" cy="61938"/>
                          </a:xfrm>
                          <a:custGeom>
                            <a:avLst/>
                            <a:gdLst/>
                            <a:ahLst/>
                            <a:cxnLst/>
                            <a:rect l="0" t="0" r="0" b="0"/>
                            <a:pathLst>
                              <a:path w="26092" h="61938">
                                <a:moveTo>
                                  <a:pt x="24409" y="0"/>
                                </a:moveTo>
                                <a:lnTo>
                                  <a:pt x="26092" y="538"/>
                                </a:lnTo>
                                <a:lnTo>
                                  <a:pt x="26092" y="8884"/>
                                </a:lnTo>
                                <a:lnTo>
                                  <a:pt x="17279" y="11226"/>
                                </a:lnTo>
                                <a:cubicBezTo>
                                  <a:pt x="10628" y="15639"/>
                                  <a:pt x="10185" y="25171"/>
                                  <a:pt x="10185" y="30810"/>
                                </a:cubicBezTo>
                                <a:cubicBezTo>
                                  <a:pt x="10185" y="43688"/>
                                  <a:pt x="15227" y="53429"/>
                                  <a:pt x="25984" y="53429"/>
                                </a:cubicBezTo>
                                <a:lnTo>
                                  <a:pt x="26092" y="53387"/>
                                </a:lnTo>
                                <a:lnTo>
                                  <a:pt x="26092" y="61856"/>
                                </a:lnTo>
                                <a:lnTo>
                                  <a:pt x="25755" y="61938"/>
                                </a:lnTo>
                                <a:cubicBezTo>
                                  <a:pt x="5829" y="61938"/>
                                  <a:pt x="0" y="43231"/>
                                  <a:pt x="0" y="29235"/>
                                </a:cubicBezTo>
                                <a:cubicBezTo>
                                  <a:pt x="0" y="12776"/>
                                  <a:pt x="8839" y="0"/>
                                  <a:pt x="24409" y="0"/>
                                </a:cubicBezTo>
                                <a:close/>
                              </a:path>
                            </a:pathLst>
                          </a:custGeom>
                          <a:solidFill>
                            <a:srgbClr val="602000"/>
                          </a:solidFill>
                          <a:ln w="0" cap="flat">
                            <a:noFill/>
                            <a:round/>
                          </a:ln>
                          <a:effectLst/>
                        </wps:spPr>
                        <wps:bodyPr/>
                      </wps:wsp>
                      <wps:wsp>
                        <wps:cNvPr id="2893" name="Shape 2893"/>
                        <wps:cNvSpPr/>
                        <wps:spPr>
                          <a:xfrm>
                            <a:off x="930396" y="75353"/>
                            <a:ext cx="25317" cy="83948"/>
                          </a:xfrm>
                          <a:custGeom>
                            <a:avLst/>
                            <a:gdLst/>
                            <a:ahLst/>
                            <a:cxnLst/>
                            <a:rect l="0" t="0" r="0" b="0"/>
                            <a:pathLst>
                              <a:path w="25317" h="83948">
                                <a:moveTo>
                                  <a:pt x="0" y="0"/>
                                </a:moveTo>
                                <a:lnTo>
                                  <a:pt x="10236" y="3269"/>
                                </a:lnTo>
                                <a:cubicBezTo>
                                  <a:pt x="13024" y="5397"/>
                                  <a:pt x="14789" y="7971"/>
                                  <a:pt x="16021" y="9762"/>
                                </a:cubicBezTo>
                                <a:lnTo>
                                  <a:pt x="16021" y="1139"/>
                                </a:lnTo>
                                <a:lnTo>
                                  <a:pt x="25317" y="1139"/>
                                </a:lnTo>
                                <a:lnTo>
                                  <a:pt x="25317" y="54911"/>
                                </a:lnTo>
                                <a:cubicBezTo>
                                  <a:pt x="25317" y="61207"/>
                                  <a:pt x="25253" y="74625"/>
                                  <a:pt x="13788" y="80941"/>
                                </a:cubicBezTo>
                                <a:lnTo>
                                  <a:pt x="0" y="83948"/>
                                </a:lnTo>
                                <a:lnTo>
                                  <a:pt x="0" y="75914"/>
                                </a:lnTo>
                                <a:lnTo>
                                  <a:pt x="8277" y="74095"/>
                                </a:lnTo>
                                <a:cubicBezTo>
                                  <a:pt x="15269" y="70201"/>
                                  <a:pt x="15462" y="61740"/>
                                  <a:pt x="15462" y="56359"/>
                                </a:cubicBezTo>
                                <a:lnTo>
                                  <a:pt x="15462" y="53120"/>
                                </a:lnTo>
                                <a:cubicBezTo>
                                  <a:pt x="14059" y="55470"/>
                                  <a:pt x="12071" y="57540"/>
                                  <a:pt x="9453" y="59022"/>
                                </a:cubicBezTo>
                                <a:lnTo>
                                  <a:pt x="0" y="61319"/>
                                </a:lnTo>
                                <a:lnTo>
                                  <a:pt x="0" y="52849"/>
                                </a:lnTo>
                                <a:lnTo>
                                  <a:pt x="10252" y="48875"/>
                                </a:lnTo>
                                <a:cubicBezTo>
                                  <a:pt x="13471" y="45894"/>
                                  <a:pt x="15906" y="40966"/>
                                  <a:pt x="15906" y="33181"/>
                                </a:cubicBezTo>
                                <a:cubicBezTo>
                                  <a:pt x="15906" y="23656"/>
                                  <a:pt x="14344" y="8314"/>
                                  <a:pt x="121" y="8314"/>
                                </a:cubicBezTo>
                                <a:lnTo>
                                  <a:pt x="0" y="8346"/>
                                </a:lnTo>
                                <a:lnTo>
                                  <a:pt x="0" y="0"/>
                                </a:lnTo>
                                <a:close/>
                              </a:path>
                            </a:pathLst>
                          </a:custGeom>
                          <a:solidFill>
                            <a:srgbClr val="602000"/>
                          </a:solidFill>
                          <a:ln w="0" cap="flat">
                            <a:noFill/>
                            <a:round/>
                          </a:ln>
                          <a:effectLst/>
                        </wps:spPr>
                        <wps:bodyPr/>
                      </wps:wsp>
                      <wps:wsp>
                        <wps:cNvPr id="2894" name="Shape 2894"/>
                        <wps:cNvSpPr/>
                        <wps:spPr>
                          <a:xfrm>
                            <a:off x="969378" y="74815"/>
                            <a:ext cx="47714" cy="60261"/>
                          </a:xfrm>
                          <a:custGeom>
                            <a:avLst/>
                            <a:gdLst/>
                            <a:ahLst/>
                            <a:cxnLst/>
                            <a:rect l="0" t="0" r="0" b="0"/>
                            <a:pathLst>
                              <a:path w="47714" h="60261">
                                <a:moveTo>
                                  <a:pt x="27216" y="0"/>
                                </a:moveTo>
                                <a:cubicBezTo>
                                  <a:pt x="36284" y="0"/>
                                  <a:pt x="47714" y="3696"/>
                                  <a:pt x="47714" y="20383"/>
                                </a:cubicBezTo>
                                <a:lnTo>
                                  <a:pt x="47714" y="60261"/>
                                </a:lnTo>
                                <a:lnTo>
                                  <a:pt x="37859" y="60261"/>
                                </a:lnTo>
                                <a:lnTo>
                                  <a:pt x="37859" y="24194"/>
                                </a:lnTo>
                                <a:cubicBezTo>
                                  <a:pt x="37859" y="13995"/>
                                  <a:pt x="34950" y="8852"/>
                                  <a:pt x="25311" y="8852"/>
                                </a:cubicBezTo>
                                <a:cubicBezTo>
                                  <a:pt x="19710" y="8852"/>
                                  <a:pt x="9855" y="12433"/>
                                  <a:pt x="9855" y="28334"/>
                                </a:cubicBezTo>
                                <a:lnTo>
                                  <a:pt x="9855" y="60261"/>
                                </a:lnTo>
                                <a:lnTo>
                                  <a:pt x="0" y="60261"/>
                                </a:lnTo>
                                <a:lnTo>
                                  <a:pt x="0" y="1676"/>
                                </a:lnTo>
                                <a:lnTo>
                                  <a:pt x="9296" y="1676"/>
                                </a:lnTo>
                                <a:lnTo>
                                  <a:pt x="9296" y="9969"/>
                                </a:lnTo>
                                <a:lnTo>
                                  <a:pt x="9512" y="9969"/>
                                </a:lnTo>
                                <a:cubicBezTo>
                                  <a:pt x="11646" y="6833"/>
                                  <a:pt x="17132" y="0"/>
                                  <a:pt x="27216" y="0"/>
                                </a:cubicBezTo>
                                <a:close/>
                              </a:path>
                            </a:pathLst>
                          </a:custGeom>
                          <a:solidFill>
                            <a:srgbClr val="602000"/>
                          </a:solidFill>
                          <a:ln w="0" cap="flat">
                            <a:noFill/>
                            <a:round/>
                          </a:ln>
                          <a:effectLst/>
                        </wps:spPr>
                        <wps:bodyPr/>
                      </wps:wsp>
                      <wps:wsp>
                        <wps:cNvPr id="2895" name="Shape 2895"/>
                        <wps:cNvSpPr/>
                        <wps:spPr>
                          <a:xfrm>
                            <a:off x="1028078" y="74829"/>
                            <a:ext cx="27222" cy="61824"/>
                          </a:xfrm>
                          <a:custGeom>
                            <a:avLst/>
                            <a:gdLst/>
                            <a:ahLst/>
                            <a:cxnLst/>
                            <a:rect l="0" t="0" r="0" b="0"/>
                            <a:pathLst>
                              <a:path w="27222" h="61824">
                                <a:moveTo>
                                  <a:pt x="27216" y="0"/>
                                </a:moveTo>
                                <a:lnTo>
                                  <a:pt x="27222" y="1"/>
                                </a:lnTo>
                                <a:lnTo>
                                  <a:pt x="27222" y="8511"/>
                                </a:lnTo>
                                <a:lnTo>
                                  <a:pt x="27216" y="8509"/>
                                </a:lnTo>
                                <a:cubicBezTo>
                                  <a:pt x="13107" y="8509"/>
                                  <a:pt x="10198" y="23076"/>
                                  <a:pt x="10198" y="30912"/>
                                </a:cubicBezTo>
                                <a:cubicBezTo>
                                  <a:pt x="10198" y="38760"/>
                                  <a:pt x="13107" y="53315"/>
                                  <a:pt x="27216" y="53315"/>
                                </a:cubicBezTo>
                                <a:lnTo>
                                  <a:pt x="27222" y="53313"/>
                                </a:lnTo>
                                <a:lnTo>
                                  <a:pt x="27222" y="61822"/>
                                </a:lnTo>
                                <a:lnTo>
                                  <a:pt x="27216" y="61824"/>
                                </a:lnTo>
                                <a:cubicBezTo>
                                  <a:pt x="8509" y="61824"/>
                                  <a:pt x="0" y="46038"/>
                                  <a:pt x="0" y="30912"/>
                                </a:cubicBezTo>
                                <a:cubicBezTo>
                                  <a:pt x="0" y="15786"/>
                                  <a:pt x="8509" y="0"/>
                                  <a:pt x="27216" y="0"/>
                                </a:cubicBezTo>
                                <a:close/>
                              </a:path>
                            </a:pathLst>
                          </a:custGeom>
                          <a:solidFill>
                            <a:srgbClr val="602000"/>
                          </a:solidFill>
                          <a:ln w="0" cap="flat">
                            <a:noFill/>
                            <a:round/>
                          </a:ln>
                          <a:effectLst/>
                        </wps:spPr>
                        <wps:bodyPr/>
                      </wps:wsp>
                      <wps:wsp>
                        <wps:cNvPr id="2896" name="Shape 2896"/>
                        <wps:cNvSpPr/>
                        <wps:spPr>
                          <a:xfrm>
                            <a:off x="1055300" y="74830"/>
                            <a:ext cx="27210" cy="61821"/>
                          </a:xfrm>
                          <a:custGeom>
                            <a:avLst/>
                            <a:gdLst/>
                            <a:ahLst/>
                            <a:cxnLst/>
                            <a:rect l="0" t="0" r="0" b="0"/>
                            <a:pathLst>
                              <a:path w="27210" h="61821">
                                <a:moveTo>
                                  <a:pt x="0" y="0"/>
                                </a:moveTo>
                                <a:lnTo>
                                  <a:pt x="12138" y="2702"/>
                                </a:lnTo>
                                <a:cubicBezTo>
                                  <a:pt x="22423" y="7850"/>
                                  <a:pt x="27210" y="19566"/>
                                  <a:pt x="27210" y="30910"/>
                                </a:cubicBezTo>
                                <a:cubicBezTo>
                                  <a:pt x="27210" y="42255"/>
                                  <a:pt x="22423" y="53970"/>
                                  <a:pt x="12138" y="59119"/>
                                </a:cubicBezTo>
                                <a:lnTo>
                                  <a:pt x="0" y="61821"/>
                                </a:lnTo>
                                <a:lnTo>
                                  <a:pt x="0" y="53311"/>
                                </a:lnTo>
                                <a:lnTo>
                                  <a:pt x="8607" y="50916"/>
                                </a:lnTo>
                                <a:cubicBezTo>
                                  <a:pt x="15381" y="46455"/>
                                  <a:pt x="17025" y="36797"/>
                                  <a:pt x="17025" y="30910"/>
                                </a:cubicBezTo>
                                <a:cubicBezTo>
                                  <a:pt x="17025" y="25034"/>
                                  <a:pt x="15381" y="15370"/>
                                  <a:pt x="8607" y="10906"/>
                                </a:cubicBezTo>
                                <a:lnTo>
                                  <a:pt x="0" y="8509"/>
                                </a:lnTo>
                                <a:lnTo>
                                  <a:pt x="0" y="0"/>
                                </a:lnTo>
                                <a:close/>
                              </a:path>
                            </a:pathLst>
                          </a:custGeom>
                          <a:solidFill>
                            <a:srgbClr val="602000"/>
                          </a:solidFill>
                          <a:ln w="0" cap="flat">
                            <a:noFill/>
                            <a:round/>
                          </a:ln>
                          <a:effectLst/>
                        </wps:spPr>
                        <wps:bodyPr/>
                      </wps:wsp>
                      <wps:wsp>
                        <wps:cNvPr id="2897" name="Shape 2897"/>
                        <wps:cNvSpPr/>
                        <wps:spPr>
                          <a:xfrm>
                            <a:off x="1090003" y="74816"/>
                            <a:ext cx="48387" cy="61951"/>
                          </a:xfrm>
                          <a:custGeom>
                            <a:avLst/>
                            <a:gdLst/>
                            <a:ahLst/>
                            <a:cxnLst/>
                            <a:rect l="0" t="0" r="0" b="0"/>
                            <a:pathLst>
                              <a:path w="48387" h="61951">
                                <a:moveTo>
                                  <a:pt x="24079" y="0"/>
                                </a:moveTo>
                                <a:cubicBezTo>
                                  <a:pt x="45034" y="0"/>
                                  <a:pt x="46482" y="15469"/>
                                  <a:pt x="46482" y="18377"/>
                                </a:cubicBezTo>
                                <a:lnTo>
                                  <a:pt x="36970" y="18377"/>
                                </a:lnTo>
                                <a:cubicBezTo>
                                  <a:pt x="36856" y="14681"/>
                                  <a:pt x="35509" y="8522"/>
                                  <a:pt x="23076" y="8522"/>
                                </a:cubicBezTo>
                                <a:cubicBezTo>
                                  <a:pt x="20053" y="8522"/>
                                  <a:pt x="11430" y="9525"/>
                                  <a:pt x="11430" y="16802"/>
                                </a:cubicBezTo>
                                <a:cubicBezTo>
                                  <a:pt x="11430" y="21615"/>
                                  <a:pt x="14453" y="22746"/>
                                  <a:pt x="22073" y="24651"/>
                                </a:cubicBezTo>
                                <a:lnTo>
                                  <a:pt x="31928" y="27115"/>
                                </a:lnTo>
                                <a:cubicBezTo>
                                  <a:pt x="44133" y="30137"/>
                                  <a:pt x="48387" y="34620"/>
                                  <a:pt x="48387" y="42570"/>
                                </a:cubicBezTo>
                                <a:cubicBezTo>
                                  <a:pt x="48387" y="54661"/>
                                  <a:pt x="38418" y="61951"/>
                                  <a:pt x="25210" y="61951"/>
                                </a:cubicBezTo>
                                <a:cubicBezTo>
                                  <a:pt x="2019" y="61951"/>
                                  <a:pt x="343" y="48501"/>
                                  <a:pt x="0" y="41453"/>
                                </a:cubicBezTo>
                                <a:lnTo>
                                  <a:pt x="9525" y="41453"/>
                                </a:lnTo>
                                <a:cubicBezTo>
                                  <a:pt x="9868" y="46038"/>
                                  <a:pt x="11202" y="53429"/>
                                  <a:pt x="25095" y="53429"/>
                                </a:cubicBezTo>
                                <a:cubicBezTo>
                                  <a:pt x="32157" y="53429"/>
                                  <a:pt x="38545" y="50635"/>
                                  <a:pt x="38545" y="44132"/>
                                </a:cubicBezTo>
                                <a:cubicBezTo>
                                  <a:pt x="38545" y="39433"/>
                                  <a:pt x="35294" y="37871"/>
                                  <a:pt x="26886" y="35738"/>
                                </a:cubicBezTo>
                                <a:lnTo>
                                  <a:pt x="15469" y="32931"/>
                                </a:lnTo>
                                <a:cubicBezTo>
                                  <a:pt x="7290" y="30924"/>
                                  <a:pt x="1905" y="26772"/>
                                  <a:pt x="1905" y="18707"/>
                                </a:cubicBezTo>
                                <a:cubicBezTo>
                                  <a:pt x="1905" y="5829"/>
                                  <a:pt x="12548" y="0"/>
                                  <a:pt x="24079" y="0"/>
                                </a:cubicBezTo>
                                <a:close/>
                              </a:path>
                            </a:pathLst>
                          </a:custGeom>
                          <a:solidFill>
                            <a:srgbClr val="602000"/>
                          </a:solidFill>
                          <a:ln w="0" cap="flat">
                            <a:noFill/>
                            <a:round/>
                          </a:ln>
                          <a:effectLst/>
                        </wps:spPr>
                        <wps:bodyPr/>
                      </wps:wsp>
                      <wps:wsp>
                        <wps:cNvPr id="2898" name="Shape 2898"/>
                        <wps:cNvSpPr/>
                        <wps:spPr>
                          <a:xfrm>
                            <a:off x="1146899" y="75076"/>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602000"/>
                          </a:solidFill>
                          <a:ln w="0" cap="flat">
                            <a:noFill/>
                            <a:round/>
                          </a:ln>
                          <a:effectLst/>
                        </wps:spPr>
                        <wps:bodyPr/>
                      </wps:wsp>
                      <wps:wsp>
                        <wps:cNvPr id="2899" name="Shape 2899"/>
                        <wps:cNvSpPr/>
                        <wps:spPr>
                          <a:xfrm>
                            <a:off x="1173728" y="116713"/>
                            <a:ext cx="25711" cy="19974"/>
                          </a:xfrm>
                          <a:custGeom>
                            <a:avLst/>
                            <a:gdLst/>
                            <a:ahLst/>
                            <a:cxnLst/>
                            <a:rect l="0" t="0" r="0" b="0"/>
                            <a:pathLst>
                              <a:path w="25711" h="19974">
                                <a:moveTo>
                                  <a:pt x="15843" y="0"/>
                                </a:moveTo>
                                <a:lnTo>
                                  <a:pt x="25711" y="0"/>
                                </a:lnTo>
                                <a:cubicBezTo>
                                  <a:pt x="25368" y="2794"/>
                                  <a:pt x="22689" y="11087"/>
                                  <a:pt x="15285" y="16015"/>
                                </a:cubicBezTo>
                                <a:cubicBezTo>
                                  <a:pt x="13945" y="16910"/>
                                  <a:pt x="12323" y="17920"/>
                                  <a:pt x="9859" y="18706"/>
                                </a:cubicBezTo>
                                <a:lnTo>
                                  <a:pt x="0" y="19974"/>
                                </a:lnTo>
                                <a:lnTo>
                                  <a:pt x="0" y="11243"/>
                                </a:lnTo>
                                <a:lnTo>
                                  <a:pt x="730" y="11532"/>
                                </a:lnTo>
                                <a:cubicBezTo>
                                  <a:pt x="10027" y="11532"/>
                                  <a:pt x="15513" y="4369"/>
                                  <a:pt x="15843" y="0"/>
                                </a:cubicBezTo>
                                <a:close/>
                              </a:path>
                            </a:pathLst>
                          </a:custGeom>
                          <a:solidFill>
                            <a:srgbClr val="602000"/>
                          </a:solidFill>
                          <a:ln w="0" cap="flat">
                            <a:noFill/>
                            <a:round/>
                          </a:ln>
                          <a:effectLst/>
                        </wps:spPr>
                        <wps:bodyPr/>
                      </wps:wsp>
                      <wps:wsp>
                        <wps:cNvPr id="2900" name="Shape 2900"/>
                        <wps:cNvSpPr/>
                        <wps:spPr>
                          <a:xfrm>
                            <a:off x="1173728" y="74815"/>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1" y="26327"/>
                                </a:lnTo>
                                <a:cubicBezTo>
                                  <a:pt x="16021" y="21793"/>
                                  <a:pt x="14929" y="17424"/>
                                  <a:pt x="12408" y="14189"/>
                                </a:cubicBezTo>
                                <a:lnTo>
                                  <a:pt x="0" y="8876"/>
                                </a:lnTo>
                                <a:lnTo>
                                  <a:pt x="0" y="261"/>
                                </a:lnTo>
                                <a:lnTo>
                                  <a:pt x="1289" y="0"/>
                                </a:lnTo>
                                <a:close/>
                              </a:path>
                            </a:pathLst>
                          </a:custGeom>
                          <a:solidFill>
                            <a:srgbClr val="602000"/>
                          </a:solidFill>
                          <a:ln w="0" cap="flat">
                            <a:noFill/>
                            <a:round/>
                          </a:ln>
                          <a:effectLst/>
                        </wps:spPr>
                        <wps:bodyPr/>
                      </wps:wsp>
                      <wps:wsp>
                        <wps:cNvPr id="2901" name="Shape 2901"/>
                        <wps:cNvSpPr/>
                        <wps:spPr>
                          <a:xfrm>
                            <a:off x="234442" y="298834"/>
                            <a:ext cx="1431265" cy="1368320"/>
                          </a:xfrm>
                          <a:custGeom>
                            <a:avLst/>
                            <a:gdLst/>
                            <a:ahLst/>
                            <a:cxnLst/>
                            <a:rect l="0" t="0" r="0" b="0"/>
                            <a:pathLst>
                              <a:path w="1431265" h="1368320">
                                <a:moveTo>
                                  <a:pt x="715458" y="30"/>
                                </a:moveTo>
                                <a:cubicBezTo>
                                  <a:pt x="882310" y="60"/>
                                  <a:pt x="1049179" y="63738"/>
                                  <a:pt x="1176452" y="191094"/>
                                </a:cubicBezTo>
                                <a:lnTo>
                                  <a:pt x="1176452" y="191373"/>
                                </a:lnTo>
                                <a:cubicBezTo>
                                  <a:pt x="1431036" y="446084"/>
                                  <a:pt x="1431265" y="859038"/>
                                  <a:pt x="1176718" y="1113850"/>
                                </a:cubicBezTo>
                                <a:cubicBezTo>
                                  <a:pt x="922413" y="1368320"/>
                                  <a:pt x="509448" y="1368320"/>
                                  <a:pt x="254902" y="1113342"/>
                                </a:cubicBezTo>
                                <a:cubicBezTo>
                                  <a:pt x="254" y="858517"/>
                                  <a:pt x="0" y="445564"/>
                                  <a:pt x="254559" y="190852"/>
                                </a:cubicBezTo>
                                <a:cubicBezTo>
                                  <a:pt x="381768" y="63617"/>
                                  <a:pt x="548605" y="0"/>
                                  <a:pt x="715458" y="30"/>
                                </a:cubicBezTo>
                                <a:close/>
                              </a:path>
                            </a:pathLst>
                          </a:custGeom>
                          <a:solidFill>
                            <a:srgbClr val="FFFF99"/>
                          </a:solidFill>
                          <a:ln w="0" cap="flat">
                            <a:noFill/>
                            <a:round/>
                          </a:ln>
                          <a:effectLst/>
                        </wps:spPr>
                        <wps:bodyPr/>
                      </wps:wsp>
                      <wps:wsp>
                        <wps:cNvPr id="2902" name="Shape 2902"/>
                        <wps:cNvSpPr/>
                        <wps:spPr>
                          <a:xfrm>
                            <a:off x="234442" y="235217"/>
                            <a:ext cx="1431265" cy="1431938"/>
                          </a:xfrm>
                          <a:custGeom>
                            <a:avLst/>
                            <a:gdLst/>
                            <a:ahLst/>
                            <a:cxnLst/>
                            <a:rect l="0" t="0" r="0" b="0"/>
                            <a:pathLst>
                              <a:path w="1431265" h="1431938">
                                <a:moveTo>
                                  <a:pt x="254902" y="1176960"/>
                                </a:moveTo>
                                <a:cubicBezTo>
                                  <a:pt x="254" y="922134"/>
                                  <a:pt x="0" y="509181"/>
                                  <a:pt x="254559" y="254470"/>
                                </a:cubicBezTo>
                                <a:cubicBezTo>
                                  <a:pt x="508978" y="0"/>
                                  <a:pt x="921905" y="0"/>
                                  <a:pt x="1176452" y="254711"/>
                                </a:cubicBezTo>
                                <a:lnTo>
                                  <a:pt x="1176452" y="254991"/>
                                </a:lnTo>
                                <a:cubicBezTo>
                                  <a:pt x="1431036" y="509702"/>
                                  <a:pt x="1431265" y="922655"/>
                                  <a:pt x="1176718" y="1177468"/>
                                </a:cubicBezTo>
                                <a:cubicBezTo>
                                  <a:pt x="922413" y="1431938"/>
                                  <a:pt x="509448" y="1431938"/>
                                  <a:pt x="254902" y="1176960"/>
                                </a:cubicBezTo>
                                <a:close/>
                              </a:path>
                            </a:pathLst>
                          </a:custGeom>
                          <a:noFill/>
                          <a:ln w="11951" cap="flat" cmpd="sng" algn="ctr">
                            <a:solidFill>
                              <a:srgbClr val="000000"/>
                            </a:solidFill>
                            <a:prstDash val="solid"/>
                            <a:round/>
                          </a:ln>
                          <a:effectLst/>
                        </wps:spPr>
                        <wps:bodyPr/>
                      </wps:wsp>
                      <wps:wsp>
                        <wps:cNvPr id="2903" name="Shape 2903"/>
                        <wps:cNvSpPr/>
                        <wps:spPr>
                          <a:xfrm>
                            <a:off x="439204" y="484518"/>
                            <a:ext cx="1022604" cy="977862"/>
                          </a:xfrm>
                          <a:custGeom>
                            <a:avLst/>
                            <a:gdLst/>
                            <a:ahLst/>
                            <a:cxnLst/>
                            <a:rect l="0" t="0" r="0" b="0"/>
                            <a:pathLst>
                              <a:path w="1022604" h="977862">
                                <a:moveTo>
                                  <a:pt x="511197" y="98"/>
                                </a:moveTo>
                                <a:cubicBezTo>
                                  <a:pt x="630371" y="197"/>
                                  <a:pt x="749579" y="45796"/>
                                  <a:pt x="840600" y="136855"/>
                                </a:cubicBezTo>
                                <a:cubicBezTo>
                                  <a:pt x="1022604" y="318745"/>
                                  <a:pt x="1022604" y="613994"/>
                                  <a:pt x="840829" y="795972"/>
                                </a:cubicBezTo>
                                <a:cubicBezTo>
                                  <a:pt x="659066" y="977862"/>
                                  <a:pt x="364274" y="977583"/>
                                  <a:pt x="182270" y="795465"/>
                                </a:cubicBezTo>
                                <a:cubicBezTo>
                                  <a:pt x="229" y="613474"/>
                                  <a:pt x="0" y="318262"/>
                                  <a:pt x="182004" y="136347"/>
                                </a:cubicBezTo>
                                <a:cubicBezTo>
                                  <a:pt x="272885" y="45403"/>
                                  <a:pt x="392023" y="0"/>
                                  <a:pt x="511197" y="98"/>
                                </a:cubicBezTo>
                                <a:close/>
                              </a:path>
                            </a:pathLst>
                          </a:custGeom>
                          <a:solidFill>
                            <a:srgbClr val="FFFFFF"/>
                          </a:solidFill>
                          <a:ln w="0" cap="flat">
                            <a:noFill/>
                            <a:round/>
                          </a:ln>
                          <a:effectLst/>
                        </wps:spPr>
                        <wps:bodyPr/>
                      </wps:wsp>
                      <wps:wsp>
                        <wps:cNvPr id="2904" name="Shape 2904"/>
                        <wps:cNvSpPr/>
                        <wps:spPr>
                          <a:xfrm>
                            <a:off x="439204" y="438976"/>
                            <a:ext cx="1022604" cy="1023404"/>
                          </a:xfrm>
                          <a:custGeom>
                            <a:avLst/>
                            <a:gdLst/>
                            <a:ahLst/>
                            <a:cxnLst/>
                            <a:rect l="0" t="0" r="0" b="0"/>
                            <a:pathLst>
                              <a:path w="1022604" h="1023404">
                                <a:moveTo>
                                  <a:pt x="182270" y="841007"/>
                                </a:moveTo>
                                <a:cubicBezTo>
                                  <a:pt x="229" y="659016"/>
                                  <a:pt x="0" y="363804"/>
                                  <a:pt x="182004" y="181889"/>
                                </a:cubicBezTo>
                                <a:cubicBezTo>
                                  <a:pt x="363766" y="0"/>
                                  <a:pt x="658558" y="279"/>
                                  <a:pt x="840600" y="182397"/>
                                </a:cubicBezTo>
                                <a:cubicBezTo>
                                  <a:pt x="1022604" y="364287"/>
                                  <a:pt x="1022604" y="659536"/>
                                  <a:pt x="840829" y="841515"/>
                                </a:cubicBezTo>
                                <a:cubicBezTo>
                                  <a:pt x="659066" y="1023404"/>
                                  <a:pt x="364274" y="1023125"/>
                                  <a:pt x="182270" y="841007"/>
                                </a:cubicBezTo>
                                <a:close/>
                              </a:path>
                            </a:pathLst>
                          </a:custGeom>
                          <a:noFill/>
                          <a:ln w="11951" cap="flat" cmpd="sng" algn="ctr">
                            <a:solidFill>
                              <a:srgbClr val="000000"/>
                            </a:solidFill>
                            <a:prstDash val="solid"/>
                            <a:round/>
                          </a:ln>
                          <a:effectLst/>
                        </wps:spPr>
                        <wps:bodyPr/>
                      </wps:wsp>
                      <wps:wsp>
                        <wps:cNvPr id="2905" name="Shape 2905"/>
                        <wps:cNvSpPr/>
                        <wps:spPr>
                          <a:xfrm>
                            <a:off x="1129094" y="1441210"/>
                            <a:ext cx="38560" cy="72270"/>
                          </a:xfrm>
                          <a:custGeom>
                            <a:avLst/>
                            <a:gdLst/>
                            <a:ahLst/>
                            <a:cxnLst/>
                            <a:rect l="0" t="0" r="0" b="0"/>
                            <a:pathLst>
                              <a:path w="38560" h="72270">
                                <a:moveTo>
                                  <a:pt x="38560" y="0"/>
                                </a:moveTo>
                                <a:lnTo>
                                  <a:pt x="38560" y="15784"/>
                                </a:lnTo>
                                <a:lnTo>
                                  <a:pt x="35827" y="17257"/>
                                </a:lnTo>
                                <a:lnTo>
                                  <a:pt x="21628" y="31583"/>
                                </a:lnTo>
                                <a:lnTo>
                                  <a:pt x="36602" y="46569"/>
                                </a:lnTo>
                                <a:lnTo>
                                  <a:pt x="38560" y="44625"/>
                                </a:lnTo>
                                <a:lnTo>
                                  <a:pt x="38560" y="72270"/>
                                </a:lnTo>
                                <a:lnTo>
                                  <a:pt x="0" y="33615"/>
                                </a:lnTo>
                                <a:lnTo>
                                  <a:pt x="5792" y="27710"/>
                                </a:lnTo>
                                <a:lnTo>
                                  <a:pt x="28778" y="5053"/>
                                </a:lnTo>
                                <a:lnTo>
                                  <a:pt x="38560" y="0"/>
                                </a:lnTo>
                                <a:close/>
                              </a:path>
                            </a:pathLst>
                          </a:custGeom>
                          <a:solidFill>
                            <a:srgbClr val="FF0000"/>
                          </a:solidFill>
                          <a:ln w="0" cap="flat">
                            <a:noFill/>
                            <a:round/>
                          </a:ln>
                          <a:effectLst/>
                        </wps:spPr>
                        <wps:bodyPr/>
                      </wps:wsp>
                      <wps:wsp>
                        <wps:cNvPr id="2906" name="Shape 2906"/>
                        <wps:cNvSpPr/>
                        <wps:spPr>
                          <a:xfrm>
                            <a:off x="1167654" y="1437106"/>
                            <a:ext cx="65783" cy="94805"/>
                          </a:xfrm>
                          <a:custGeom>
                            <a:avLst/>
                            <a:gdLst/>
                            <a:ahLst/>
                            <a:cxnLst/>
                            <a:rect l="0" t="0" r="0" b="0"/>
                            <a:pathLst>
                              <a:path w="65783" h="94805">
                                <a:moveTo>
                                  <a:pt x="7477" y="241"/>
                                </a:moveTo>
                                <a:cubicBezTo>
                                  <a:pt x="13840" y="0"/>
                                  <a:pt x="19238" y="1994"/>
                                  <a:pt x="24051" y="6883"/>
                                </a:cubicBezTo>
                                <a:cubicBezTo>
                                  <a:pt x="29398" y="12205"/>
                                  <a:pt x="31709" y="18110"/>
                                  <a:pt x="30426" y="24486"/>
                                </a:cubicBezTo>
                                <a:cubicBezTo>
                                  <a:pt x="30185" y="26010"/>
                                  <a:pt x="29677" y="27775"/>
                                  <a:pt x="28928" y="29299"/>
                                </a:cubicBezTo>
                                <a:cubicBezTo>
                                  <a:pt x="29918" y="29032"/>
                                  <a:pt x="30693" y="28791"/>
                                  <a:pt x="31709" y="28524"/>
                                </a:cubicBezTo>
                                <a:cubicBezTo>
                                  <a:pt x="36726" y="27267"/>
                                  <a:pt x="41882" y="28791"/>
                                  <a:pt x="46416" y="33071"/>
                                </a:cubicBezTo>
                                <a:lnTo>
                                  <a:pt x="56080" y="42266"/>
                                </a:lnTo>
                                <a:cubicBezTo>
                                  <a:pt x="57884" y="44132"/>
                                  <a:pt x="59471" y="45110"/>
                                  <a:pt x="60729" y="45618"/>
                                </a:cubicBezTo>
                                <a:cubicBezTo>
                                  <a:pt x="61745" y="46126"/>
                                  <a:pt x="63002" y="46126"/>
                                  <a:pt x="64526" y="45390"/>
                                </a:cubicBezTo>
                                <a:lnTo>
                                  <a:pt x="65783" y="46914"/>
                                </a:lnTo>
                                <a:lnTo>
                                  <a:pt x="52829" y="60109"/>
                                </a:lnTo>
                                <a:cubicBezTo>
                                  <a:pt x="52055" y="59868"/>
                                  <a:pt x="50289" y="58852"/>
                                  <a:pt x="48181" y="57086"/>
                                </a:cubicBezTo>
                                <a:cubicBezTo>
                                  <a:pt x="45908" y="55563"/>
                                  <a:pt x="43876" y="53454"/>
                                  <a:pt x="41374" y="51181"/>
                                </a:cubicBezTo>
                                <a:lnTo>
                                  <a:pt x="36256" y="46126"/>
                                </a:lnTo>
                                <a:cubicBezTo>
                                  <a:pt x="33474" y="43523"/>
                                  <a:pt x="30935" y="42532"/>
                                  <a:pt x="28318" y="42774"/>
                                </a:cubicBezTo>
                                <a:cubicBezTo>
                                  <a:pt x="25816" y="43281"/>
                                  <a:pt x="23035" y="45110"/>
                                  <a:pt x="19746" y="48400"/>
                                </a:cubicBezTo>
                                <a:lnTo>
                                  <a:pt x="7706" y="60376"/>
                                </a:lnTo>
                                <a:lnTo>
                                  <a:pt x="30185" y="82766"/>
                                </a:lnTo>
                                <a:lnTo>
                                  <a:pt x="24292" y="88671"/>
                                </a:lnTo>
                                <a:lnTo>
                                  <a:pt x="18387" y="94805"/>
                                </a:lnTo>
                                <a:lnTo>
                                  <a:pt x="0" y="76374"/>
                                </a:lnTo>
                                <a:lnTo>
                                  <a:pt x="0" y="48729"/>
                                </a:lnTo>
                                <a:lnTo>
                                  <a:pt x="11846" y="36970"/>
                                </a:lnTo>
                                <a:cubicBezTo>
                                  <a:pt x="15098" y="33922"/>
                                  <a:pt x="16621" y="31064"/>
                                  <a:pt x="16901" y="28283"/>
                                </a:cubicBezTo>
                                <a:cubicBezTo>
                                  <a:pt x="17130" y="25502"/>
                                  <a:pt x="16114" y="22657"/>
                                  <a:pt x="13612" y="20117"/>
                                </a:cubicBezTo>
                                <a:cubicBezTo>
                                  <a:pt x="11059" y="17843"/>
                                  <a:pt x="8557" y="16586"/>
                                  <a:pt x="5674" y="16827"/>
                                </a:cubicBezTo>
                                <a:lnTo>
                                  <a:pt x="0" y="19887"/>
                                </a:lnTo>
                                <a:lnTo>
                                  <a:pt x="0" y="4104"/>
                                </a:lnTo>
                                <a:lnTo>
                                  <a:pt x="7477" y="241"/>
                                </a:lnTo>
                                <a:close/>
                              </a:path>
                            </a:pathLst>
                          </a:custGeom>
                          <a:solidFill>
                            <a:srgbClr val="FF0000"/>
                          </a:solidFill>
                          <a:ln w="0" cap="flat">
                            <a:noFill/>
                            <a:round/>
                          </a:ln>
                          <a:effectLst/>
                        </wps:spPr>
                        <wps:bodyPr/>
                      </wps:wsp>
                      <wps:wsp>
                        <wps:cNvPr id="2907" name="Shape 2907"/>
                        <wps:cNvSpPr/>
                        <wps:spPr>
                          <a:xfrm>
                            <a:off x="1208278" y="1408778"/>
                            <a:ext cx="24107" cy="57203"/>
                          </a:xfrm>
                          <a:custGeom>
                            <a:avLst/>
                            <a:gdLst/>
                            <a:ahLst/>
                            <a:cxnLst/>
                            <a:rect l="0" t="0" r="0" b="0"/>
                            <a:pathLst>
                              <a:path w="24107" h="57203">
                                <a:moveTo>
                                  <a:pt x="24107" y="0"/>
                                </a:moveTo>
                                <a:lnTo>
                                  <a:pt x="24107" y="9367"/>
                                </a:lnTo>
                                <a:lnTo>
                                  <a:pt x="14719" y="13102"/>
                                </a:lnTo>
                                <a:cubicBezTo>
                                  <a:pt x="10922" y="16861"/>
                                  <a:pt x="9423" y="21166"/>
                                  <a:pt x="9931" y="26056"/>
                                </a:cubicBezTo>
                                <a:cubicBezTo>
                                  <a:pt x="10414" y="29853"/>
                                  <a:pt x="12205" y="33955"/>
                                  <a:pt x="15227" y="37752"/>
                                </a:cubicBezTo>
                                <a:lnTo>
                                  <a:pt x="24107" y="28867"/>
                                </a:lnTo>
                                <a:lnTo>
                                  <a:pt x="24107" y="40138"/>
                                </a:lnTo>
                                <a:lnTo>
                                  <a:pt x="20853" y="43391"/>
                                </a:lnTo>
                                <a:lnTo>
                                  <a:pt x="24107" y="45145"/>
                                </a:lnTo>
                                <a:lnTo>
                                  <a:pt x="24107" y="57203"/>
                                </a:lnTo>
                                <a:lnTo>
                                  <a:pt x="21842" y="56598"/>
                                </a:lnTo>
                                <a:cubicBezTo>
                                  <a:pt x="18443" y="54885"/>
                                  <a:pt x="15139" y="52408"/>
                                  <a:pt x="11938" y="49220"/>
                                </a:cubicBezTo>
                                <a:cubicBezTo>
                                  <a:pt x="4788" y="42134"/>
                                  <a:pt x="1257" y="34742"/>
                                  <a:pt x="508" y="27072"/>
                                </a:cubicBezTo>
                                <a:cubicBezTo>
                                  <a:pt x="0" y="19401"/>
                                  <a:pt x="2781" y="12822"/>
                                  <a:pt x="8649" y="6688"/>
                                </a:cubicBezTo>
                                <a:cubicBezTo>
                                  <a:pt x="11430" y="3989"/>
                                  <a:pt x="14421" y="2011"/>
                                  <a:pt x="17632" y="802"/>
                                </a:cubicBezTo>
                                <a:lnTo>
                                  <a:pt x="24107" y="0"/>
                                </a:lnTo>
                                <a:close/>
                              </a:path>
                            </a:pathLst>
                          </a:custGeom>
                          <a:solidFill>
                            <a:srgbClr val="FF0000"/>
                          </a:solidFill>
                          <a:ln w="0" cap="flat">
                            <a:noFill/>
                            <a:round/>
                          </a:ln>
                          <a:effectLst/>
                        </wps:spPr>
                        <wps:bodyPr/>
                      </wps:wsp>
                      <wps:wsp>
                        <wps:cNvPr id="2908" name="Shape 2908"/>
                        <wps:cNvSpPr/>
                        <wps:spPr>
                          <a:xfrm>
                            <a:off x="1232386" y="1427912"/>
                            <a:ext cx="36700" cy="40767"/>
                          </a:xfrm>
                          <a:custGeom>
                            <a:avLst/>
                            <a:gdLst/>
                            <a:ahLst/>
                            <a:cxnLst/>
                            <a:rect l="0" t="0" r="0" b="0"/>
                            <a:pathLst>
                              <a:path w="36700" h="40767">
                                <a:moveTo>
                                  <a:pt x="31823" y="0"/>
                                </a:moveTo>
                                <a:cubicBezTo>
                                  <a:pt x="35456" y="5664"/>
                                  <a:pt x="36700" y="10960"/>
                                  <a:pt x="35963" y="16586"/>
                                </a:cubicBezTo>
                                <a:cubicBezTo>
                                  <a:pt x="35214" y="21907"/>
                                  <a:pt x="32331" y="27305"/>
                                  <a:pt x="27556" y="32093"/>
                                </a:cubicBezTo>
                                <a:cubicBezTo>
                                  <a:pt x="21663" y="37986"/>
                                  <a:pt x="15351" y="40767"/>
                                  <a:pt x="8201" y="40259"/>
                                </a:cubicBezTo>
                                <a:lnTo>
                                  <a:pt x="0" y="38068"/>
                                </a:lnTo>
                                <a:lnTo>
                                  <a:pt x="0" y="26011"/>
                                </a:lnTo>
                                <a:lnTo>
                                  <a:pt x="8951" y="30836"/>
                                </a:lnTo>
                                <a:cubicBezTo>
                                  <a:pt x="13484" y="31343"/>
                                  <a:pt x="18133" y="29578"/>
                                  <a:pt x="22171" y="25514"/>
                                </a:cubicBezTo>
                                <a:cubicBezTo>
                                  <a:pt x="25016" y="22657"/>
                                  <a:pt x="26540" y="19634"/>
                                  <a:pt x="27048" y="16345"/>
                                </a:cubicBezTo>
                                <a:cubicBezTo>
                                  <a:pt x="27556" y="12725"/>
                                  <a:pt x="26807" y="9703"/>
                                  <a:pt x="25016" y="6921"/>
                                </a:cubicBezTo>
                                <a:lnTo>
                                  <a:pt x="31823" y="0"/>
                                </a:lnTo>
                                <a:close/>
                              </a:path>
                            </a:pathLst>
                          </a:custGeom>
                          <a:solidFill>
                            <a:srgbClr val="FF0000"/>
                          </a:solidFill>
                          <a:ln w="0" cap="flat">
                            <a:noFill/>
                            <a:round/>
                          </a:ln>
                          <a:effectLst/>
                        </wps:spPr>
                        <wps:bodyPr/>
                      </wps:wsp>
                      <wps:wsp>
                        <wps:cNvPr id="2909" name="Shape 2909"/>
                        <wps:cNvSpPr/>
                        <wps:spPr>
                          <a:xfrm>
                            <a:off x="1232386" y="1408303"/>
                            <a:ext cx="27048" cy="40613"/>
                          </a:xfrm>
                          <a:custGeom>
                            <a:avLst/>
                            <a:gdLst/>
                            <a:ahLst/>
                            <a:cxnLst/>
                            <a:rect l="0" t="0" r="0" b="0"/>
                            <a:pathLst>
                              <a:path w="27048" h="40613">
                                <a:moveTo>
                                  <a:pt x="3832" y="0"/>
                                </a:moveTo>
                                <a:cubicBezTo>
                                  <a:pt x="11211" y="749"/>
                                  <a:pt x="18133" y="4382"/>
                                  <a:pt x="24775" y="10960"/>
                                </a:cubicBezTo>
                                <a:lnTo>
                                  <a:pt x="27048" y="13576"/>
                                </a:lnTo>
                                <a:lnTo>
                                  <a:pt x="0" y="40613"/>
                                </a:lnTo>
                                <a:lnTo>
                                  <a:pt x="0" y="29342"/>
                                </a:lnTo>
                                <a:lnTo>
                                  <a:pt x="14272" y="15062"/>
                                </a:lnTo>
                                <a:cubicBezTo>
                                  <a:pt x="10195" y="11430"/>
                                  <a:pt x="6169" y="9436"/>
                                  <a:pt x="2296" y="8928"/>
                                </a:cubicBezTo>
                                <a:lnTo>
                                  <a:pt x="0" y="9841"/>
                                </a:lnTo>
                                <a:lnTo>
                                  <a:pt x="0" y="475"/>
                                </a:lnTo>
                                <a:lnTo>
                                  <a:pt x="3832" y="0"/>
                                </a:lnTo>
                                <a:close/>
                              </a:path>
                            </a:pathLst>
                          </a:custGeom>
                          <a:solidFill>
                            <a:srgbClr val="FF0000"/>
                          </a:solidFill>
                          <a:ln w="0" cap="flat">
                            <a:noFill/>
                            <a:round/>
                          </a:ln>
                          <a:effectLst/>
                        </wps:spPr>
                        <wps:bodyPr/>
                      </wps:wsp>
                      <wps:wsp>
                        <wps:cNvPr id="2910" name="Shape 2910"/>
                        <wps:cNvSpPr/>
                        <wps:spPr>
                          <a:xfrm>
                            <a:off x="1244613" y="1340358"/>
                            <a:ext cx="97295" cy="91415"/>
                          </a:xfrm>
                          <a:custGeom>
                            <a:avLst/>
                            <a:gdLst/>
                            <a:ahLst/>
                            <a:cxnLst/>
                            <a:rect l="0" t="0" r="0" b="0"/>
                            <a:pathLst>
                              <a:path w="97295" h="91415">
                                <a:moveTo>
                                  <a:pt x="54547" y="0"/>
                                </a:moveTo>
                                <a:cubicBezTo>
                                  <a:pt x="59322" y="0"/>
                                  <a:pt x="63970" y="2007"/>
                                  <a:pt x="68009" y="6312"/>
                                </a:cubicBezTo>
                                <a:lnTo>
                                  <a:pt x="97295" y="35344"/>
                                </a:lnTo>
                                <a:lnTo>
                                  <a:pt x="93764" y="38875"/>
                                </a:lnTo>
                                <a:lnTo>
                                  <a:pt x="90145" y="42507"/>
                                </a:lnTo>
                                <a:lnTo>
                                  <a:pt x="63703" y="15748"/>
                                </a:lnTo>
                                <a:cubicBezTo>
                                  <a:pt x="60338" y="12687"/>
                                  <a:pt x="57328" y="10922"/>
                                  <a:pt x="54547" y="10694"/>
                                </a:cubicBezTo>
                                <a:cubicBezTo>
                                  <a:pt x="51422" y="10185"/>
                                  <a:pt x="48882" y="11201"/>
                                  <a:pt x="46381" y="13703"/>
                                </a:cubicBezTo>
                                <a:cubicBezTo>
                                  <a:pt x="43358" y="16764"/>
                                  <a:pt x="41999" y="20358"/>
                                  <a:pt x="42583" y="24397"/>
                                </a:cubicBezTo>
                                <a:cubicBezTo>
                                  <a:pt x="43358" y="28461"/>
                                  <a:pt x="45631" y="32563"/>
                                  <a:pt x="49390" y="36601"/>
                                </a:cubicBezTo>
                                <a:lnTo>
                                  <a:pt x="72885" y="59766"/>
                                </a:lnTo>
                                <a:lnTo>
                                  <a:pt x="69253" y="63398"/>
                                </a:lnTo>
                                <a:lnTo>
                                  <a:pt x="65735" y="66929"/>
                                </a:lnTo>
                                <a:lnTo>
                                  <a:pt x="37465" y="38405"/>
                                </a:lnTo>
                                <a:cubicBezTo>
                                  <a:pt x="34912" y="35852"/>
                                  <a:pt x="32309" y="34608"/>
                                  <a:pt x="29794" y="34328"/>
                                </a:cubicBezTo>
                                <a:cubicBezTo>
                                  <a:pt x="27254" y="34100"/>
                                  <a:pt x="24981" y="35344"/>
                                  <a:pt x="22720" y="37389"/>
                                </a:cubicBezTo>
                                <a:cubicBezTo>
                                  <a:pt x="19367" y="40742"/>
                                  <a:pt x="18352" y="44539"/>
                                  <a:pt x="18860" y="49086"/>
                                </a:cubicBezTo>
                                <a:cubicBezTo>
                                  <a:pt x="19596" y="53696"/>
                                  <a:pt x="22136" y="58014"/>
                                  <a:pt x="26276" y="62141"/>
                                </a:cubicBezTo>
                                <a:lnTo>
                                  <a:pt x="48374" y="84265"/>
                                </a:lnTo>
                                <a:lnTo>
                                  <a:pt x="44857" y="87821"/>
                                </a:lnTo>
                                <a:lnTo>
                                  <a:pt x="41224" y="91415"/>
                                </a:lnTo>
                                <a:lnTo>
                                  <a:pt x="0" y="49835"/>
                                </a:lnTo>
                                <a:lnTo>
                                  <a:pt x="3366" y="46546"/>
                                </a:lnTo>
                                <a:lnTo>
                                  <a:pt x="6655" y="43282"/>
                                </a:lnTo>
                                <a:lnTo>
                                  <a:pt x="12789" y="49327"/>
                                </a:lnTo>
                                <a:lnTo>
                                  <a:pt x="12306" y="46038"/>
                                </a:lnTo>
                                <a:cubicBezTo>
                                  <a:pt x="11697" y="39383"/>
                                  <a:pt x="13805" y="33820"/>
                                  <a:pt x="18110" y="29451"/>
                                </a:cubicBezTo>
                                <a:cubicBezTo>
                                  <a:pt x="21628" y="25679"/>
                                  <a:pt x="25768" y="23914"/>
                                  <a:pt x="30035" y="23914"/>
                                </a:cubicBezTo>
                                <a:cubicBezTo>
                                  <a:pt x="32067" y="23914"/>
                                  <a:pt x="33896" y="24156"/>
                                  <a:pt x="35700" y="24905"/>
                                </a:cubicBezTo>
                                <a:lnTo>
                                  <a:pt x="35420" y="22390"/>
                                </a:lnTo>
                                <a:cubicBezTo>
                                  <a:pt x="34912" y="15977"/>
                                  <a:pt x="36957" y="10694"/>
                                  <a:pt x="40983" y="6312"/>
                                </a:cubicBezTo>
                                <a:cubicBezTo>
                                  <a:pt x="45364" y="2007"/>
                                  <a:pt x="49898" y="0"/>
                                  <a:pt x="54547" y="0"/>
                                </a:cubicBezTo>
                                <a:close/>
                              </a:path>
                            </a:pathLst>
                          </a:custGeom>
                          <a:solidFill>
                            <a:srgbClr val="FF0000"/>
                          </a:solidFill>
                          <a:ln w="0" cap="flat">
                            <a:noFill/>
                            <a:round/>
                          </a:ln>
                          <a:effectLst/>
                        </wps:spPr>
                        <wps:bodyPr/>
                      </wps:wsp>
                      <wps:wsp>
                        <wps:cNvPr id="2911" name="Shape 2911"/>
                        <wps:cNvSpPr/>
                        <wps:spPr>
                          <a:xfrm>
                            <a:off x="1318006" y="1298981"/>
                            <a:ext cx="24092" cy="57156"/>
                          </a:xfrm>
                          <a:custGeom>
                            <a:avLst/>
                            <a:gdLst/>
                            <a:ahLst/>
                            <a:cxnLst/>
                            <a:rect l="0" t="0" r="0" b="0"/>
                            <a:pathLst>
                              <a:path w="24092" h="57156">
                                <a:moveTo>
                                  <a:pt x="24092" y="0"/>
                                </a:moveTo>
                                <a:lnTo>
                                  <a:pt x="24092" y="9410"/>
                                </a:lnTo>
                                <a:lnTo>
                                  <a:pt x="14707" y="13323"/>
                                </a:lnTo>
                                <a:cubicBezTo>
                                  <a:pt x="10909" y="16854"/>
                                  <a:pt x="9322" y="21235"/>
                                  <a:pt x="9932" y="26048"/>
                                </a:cubicBezTo>
                                <a:cubicBezTo>
                                  <a:pt x="10440" y="29808"/>
                                  <a:pt x="12205" y="33719"/>
                                  <a:pt x="15215" y="37479"/>
                                </a:cubicBezTo>
                                <a:lnTo>
                                  <a:pt x="24092" y="28703"/>
                                </a:lnTo>
                                <a:lnTo>
                                  <a:pt x="24092" y="39927"/>
                                </a:lnTo>
                                <a:lnTo>
                                  <a:pt x="20853" y="43143"/>
                                </a:lnTo>
                                <a:lnTo>
                                  <a:pt x="24092" y="44883"/>
                                </a:lnTo>
                                <a:lnTo>
                                  <a:pt x="24092" y="57156"/>
                                </a:lnTo>
                                <a:lnTo>
                                  <a:pt x="21904" y="56559"/>
                                </a:lnTo>
                                <a:cubicBezTo>
                                  <a:pt x="18526" y="54811"/>
                                  <a:pt x="15221" y="52268"/>
                                  <a:pt x="11938" y="48947"/>
                                </a:cubicBezTo>
                                <a:cubicBezTo>
                                  <a:pt x="5055" y="42127"/>
                                  <a:pt x="1257" y="34697"/>
                                  <a:pt x="508" y="27064"/>
                                </a:cubicBezTo>
                                <a:cubicBezTo>
                                  <a:pt x="0" y="19406"/>
                                  <a:pt x="2781" y="12586"/>
                                  <a:pt x="8573" y="6681"/>
                                </a:cubicBezTo>
                                <a:cubicBezTo>
                                  <a:pt x="11386" y="4020"/>
                                  <a:pt x="14396" y="2036"/>
                                  <a:pt x="17617" y="814"/>
                                </a:cubicBezTo>
                                <a:lnTo>
                                  <a:pt x="24092" y="0"/>
                                </a:lnTo>
                                <a:close/>
                              </a:path>
                            </a:pathLst>
                          </a:custGeom>
                          <a:solidFill>
                            <a:srgbClr val="FF0000"/>
                          </a:solidFill>
                          <a:ln w="0" cap="flat">
                            <a:noFill/>
                            <a:round/>
                          </a:ln>
                          <a:effectLst/>
                        </wps:spPr>
                        <wps:bodyPr/>
                      </wps:wsp>
                      <wps:wsp>
                        <wps:cNvPr id="2912" name="Shape 2912"/>
                        <wps:cNvSpPr/>
                        <wps:spPr>
                          <a:xfrm>
                            <a:off x="1342098" y="1318107"/>
                            <a:ext cx="36754" cy="40780"/>
                          </a:xfrm>
                          <a:custGeom>
                            <a:avLst/>
                            <a:gdLst/>
                            <a:ahLst/>
                            <a:cxnLst/>
                            <a:rect l="0" t="0" r="0" b="0"/>
                            <a:pathLst>
                              <a:path w="36754" h="40780">
                                <a:moveTo>
                                  <a:pt x="31877" y="0"/>
                                </a:moveTo>
                                <a:cubicBezTo>
                                  <a:pt x="35128" y="5398"/>
                                  <a:pt x="36754" y="10960"/>
                                  <a:pt x="35979" y="16586"/>
                                </a:cubicBezTo>
                                <a:cubicBezTo>
                                  <a:pt x="35128" y="21920"/>
                                  <a:pt x="32347" y="27280"/>
                                  <a:pt x="27572" y="32093"/>
                                </a:cubicBezTo>
                                <a:cubicBezTo>
                                  <a:pt x="21666" y="37998"/>
                                  <a:pt x="15304" y="40780"/>
                                  <a:pt x="8217" y="40272"/>
                                </a:cubicBezTo>
                                <a:lnTo>
                                  <a:pt x="0" y="38029"/>
                                </a:lnTo>
                                <a:lnTo>
                                  <a:pt x="0" y="25756"/>
                                </a:lnTo>
                                <a:lnTo>
                                  <a:pt x="8954" y="30569"/>
                                </a:lnTo>
                                <a:cubicBezTo>
                                  <a:pt x="13500" y="31344"/>
                                  <a:pt x="18149" y="29578"/>
                                  <a:pt x="22174" y="25514"/>
                                </a:cubicBezTo>
                                <a:cubicBezTo>
                                  <a:pt x="24955" y="22733"/>
                                  <a:pt x="26556" y="19647"/>
                                  <a:pt x="27064" y="16078"/>
                                </a:cubicBezTo>
                                <a:cubicBezTo>
                                  <a:pt x="27572" y="12789"/>
                                  <a:pt x="26822" y="9703"/>
                                  <a:pt x="24955" y="6921"/>
                                </a:cubicBezTo>
                                <a:lnTo>
                                  <a:pt x="31877" y="0"/>
                                </a:lnTo>
                                <a:close/>
                              </a:path>
                            </a:pathLst>
                          </a:custGeom>
                          <a:solidFill>
                            <a:srgbClr val="FF0000"/>
                          </a:solidFill>
                          <a:ln w="0" cap="flat">
                            <a:noFill/>
                            <a:round/>
                          </a:ln>
                          <a:effectLst/>
                        </wps:spPr>
                        <wps:bodyPr/>
                      </wps:wsp>
                      <wps:wsp>
                        <wps:cNvPr id="2913" name="Shape 2913"/>
                        <wps:cNvSpPr/>
                        <wps:spPr>
                          <a:xfrm>
                            <a:off x="1342098" y="1298499"/>
                            <a:ext cx="27064" cy="40409"/>
                          </a:xfrm>
                          <a:custGeom>
                            <a:avLst/>
                            <a:gdLst/>
                            <a:ahLst/>
                            <a:cxnLst/>
                            <a:rect l="0" t="0" r="0" b="0"/>
                            <a:pathLst>
                              <a:path w="27064" h="40409">
                                <a:moveTo>
                                  <a:pt x="3835" y="0"/>
                                </a:moveTo>
                                <a:cubicBezTo>
                                  <a:pt x="10998" y="749"/>
                                  <a:pt x="18149" y="4382"/>
                                  <a:pt x="24727" y="10922"/>
                                </a:cubicBezTo>
                                <a:lnTo>
                                  <a:pt x="27064" y="13538"/>
                                </a:lnTo>
                                <a:lnTo>
                                  <a:pt x="0" y="40409"/>
                                </a:lnTo>
                                <a:lnTo>
                                  <a:pt x="0" y="29185"/>
                                </a:lnTo>
                                <a:lnTo>
                                  <a:pt x="14288" y="15062"/>
                                </a:lnTo>
                                <a:cubicBezTo>
                                  <a:pt x="10249" y="11430"/>
                                  <a:pt x="6185" y="9436"/>
                                  <a:pt x="2311" y="8928"/>
                                </a:cubicBezTo>
                                <a:lnTo>
                                  <a:pt x="0" y="9892"/>
                                </a:lnTo>
                                <a:lnTo>
                                  <a:pt x="0" y="482"/>
                                </a:lnTo>
                                <a:lnTo>
                                  <a:pt x="3835" y="0"/>
                                </a:lnTo>
                                <a:close/>
                              </a:path>
                            </a:pathLst>
                          </a:custGeom>
                          <a:solidFill>
                            <a:srgbClr val="FF0000"/>
                          </a:solidFill>
                          <a:ln w="0" cap="flat">
                            <a:noFill/>
                            <a:round/>
                          </a:ln>
                          <a:effectLst/>
                        </wps:spPr>
                        <wps:bodyPr/>
                      </wps:wsp>
                      <wps:wsp>
                        <wps:cNvPr id="2914" name="Shape 2914"/>
                        <wps:cNvSpPr/>
                        <wps:spPr>
                          <a:xfrm>
                            <a:off x="1360488" y="1230528"/>
                            <a:ext cx="30557" cy="82520"/>
                          </a:xfrm>
                          <a:custGeom>
                            <a:avLst/>
                            <a:gdLst/>
                            <a:ahLst/>
                            <a:cxnLst/>
                            <a:rect l="0" t="0" r="0" b="0"/>
                            <a:pathLst>
                              <a:path w="30557" h="82520">
                                <a:moveTo>
                                  <a:pt x="12700" y="0"/>
                                </a:moveTo>
                                <a:lnTo>
                                  <a:pt x="30557" y="17845"/>
                                </a:lnTo>
                                <a:lnTo>
                                  <a:pt x="30557" y="36474"/>
                                </a:lnTo>
                                <a:lnTo>
                                  <a:pt x="28029" y="34861"/>
                                </a:lnTo>
                                <a:cubicBezTo>
                                  <a:pt x="22911" y="33845"/>
                                  <a:pt x="18605" y="35141"/>
                                  <a:pt x="14974" y="38671"/>
                                </a:cubicBezTo>
                                <a:cubicBezTo>
                                  <a:pt x="11214" y="42799"/>
                                  <a:pt x="9690" y="46838"/>
                                  <a:pt x="10198" y="50952"/>
                                </a:cubicBezTo>
                                <a:cubicBezTo>
                                  <a:pt x="10947" y="55258"/>
                                  <a:pt x="13957" y="60376"/>
                                  <a:pt x="19355" y="65697"/>
                                </a:cubicBezTo>
                                <a:lnTo>
                                  <a:pt x="30557" y="72480"/>
                                </a:lnTo>
                                <a:lnTo>
                                  <a:pt x="30557" y="82520"/>
                                </a:lnTo>
                                <a:lnTo>
                                  <a:pt x="11214" y="71844"/>
                                </a:lnTo>
                                <a:cubicBezTo>
                                  <a:pt x="4813" y="65697"/>
                                  <a:pt x="1524" y="59055"/>
                                  <a:pt x="775" y="51968"/>
                                </a:cubicBezTo>
                                <a:cubicBezTo>
                                  <a:pt x="0" y="45072"/>
                                  <a:pt x="2261" y="38900"/>
                                  <a:pt x="7315" y="33845"/>
                                </a:cubicBezTo>
                                <a:cubicBezTo>
                                  <a:pt x="12471" y="28727"/>
                                  <a:pt x="18605" y="26962"/>
                                  <a:pt x="25921" y="28219"/>
                                </a:cubicBezTo>
                                <a:lnTo>
                                  <a:pt x="27178" y="28461"/>
                                </a:lnTo>
                                <a:lnTo>
                                  <a:pt x="5829" y="6820"/>
                                </a:lnTo>
                                <a:lnTo>
                                  <a:pt x="9423" y="3556"/>
                                </a:lnTo>
                                <a:lnTo>
                                  <a:pt x="12700" y="0"/>
                                </a:lnTo>
                                <a:close/>
                              </a:path>
                            </a:pathLst>
                          </a:custGeom>
                          <a:solidFill>
                            <a:srgbClr val="FF0000"/>
                          </a:solidFill>
                          <a:ln w="0" cap="flat">
                            <a:noFill/>
                            <a:round/>
                          </a:ln>
                          <a:effectLst/>
                        </wps:spPr>
                        <wps:bodyPr/>
                      </wps:wsp>
                      <wps:wsp>
                        <wps:cNvPr id="2915" name="Shape 2915"/>
                        <wps:cNvSpPr/>
                        <wps:spPr>
                          <a:xfrm>
                            <a:off x="1383132" y="1213701"/>
                            <a:ext cx="7912" cy="14974"/>
                          </a:xfrm>
                          <a:custGeom>
                            <a:avLst/>
                            <a:gdLst/>
                            <a:ahLst/>
                            <a:cxnLst/>
                            <a:rect l="0" t="0" r="0" b="0"/>
                            <a:pathLst>
                              <a:path w="7912" h="14974">
                                <a:moveTo>
                                  <a:pt x="7150" y="0"/>
                                </a:moveTo>
                                <a:lnTo>
                                  <a:pt x="7912" y="770"/>
                                </a:lnTo>
                                <a:lnTo>
                                  <a:pt x="7912" y="14974"/>
                                </a:lnTo>
                                <a:lnTo>
                                  <a:pt x="0" y="7163"/>
                                </a:lnTo>
                                <a:lnTo>
                                  <a:pt x="7150" y="0"/>
                                </a:lnTo>
                                <a:close/>
                              </a:path>
                            </a:pathLst>
                          </a:custGeom>
                          <a:solidFill>
                            <a:srgbClr val="FF0000"/>
                          </a:solidFill>
                          <a:ln w="0" cap="flat">
                            <a:noFill/>
                            <a:round/>
                          </a:ln>
                          <a:effectLst/>
                        </wps:spPr>
                        <wps:bodyPr/>
                      </wps:wsp>
                      <wps:wsp>
                        <wps:cNvPr id="2916" name="Shape 2916"/>
                        <wps:cNvSpPr/>
                        <wps:spPr>
                          <a:xfrm>
                            <a:off x="1391044" y="1248373"/>
                            <a:ext cx="39205" cy="66712"/>
                          </a:xfrm>
                          <a:custGeom>
                            <a:avLst/>
                            <a:gdLst/>
                            <a:ahLst/>
                            <a:cxnLst/>
                            <a:rect l="0" t="0" r="0" b="0"/>
                            <a:pathLst>
                              <a:path w="39205" h="66712">
                                <a:moveTo>
                                  <a:pt x="0" y="0"/>
                                </a:moveTo>
                                <a:lnTo>
                                  <a:pt x="39205" y="39178"/>
                                </a:lnTo>
                                <a:lnTo>
                                  <a:pt x="35852" y="42290"/>
                                </a:lnTo>
                                <a:lnTo>
                                  <a:pt x="32562" y="45579"/>
                                </a:lnTo>
                                <a:lnTo>
                                  <a:pt x="26936" y="39915"/>
                                </a:lnTo>
                                <a:lnTo>
                                  <a:pt x="27508" y="42023"/>
                                </a:lnTo>
                                <a:cubicBezTo>
                                  <a:pt x="28282" y="48602"/>
                                  <a:pt x="26187" y="54240"/>
                                  <a:pt x="21641" y="58775"/>
                                </a:cubicBezTo>
                                <a:cubicBezTo>
                                  <a:pt x="15976" y="64439"/>
                                  <a:pt x="9677" y="66712"/>
                                  <a:pt x="2286" y="65937"/>
                                </a:cubicBezTo>
                                <a:lnTo>
                                  <a:pt x="0" y="64676"/>
                                </a:lnTo>
                                <a:lnTo>
                                  <a:pt x="0" y="54635"/>
                                </a:lnTo>
                                <a:lnTo>
                                  <a:pt x="3543" y="56781"/>
                                </a:lnTo>
                                <a:cubicBezTo>
                                  <a:pt x="8420" y="57530"/>
                                  <a:pt x="12458" y="56031"/>
                                  <a:pt x="15976" y="52475"/>
                                </a:cubicBezTo>
                                <a:cubicBezTo>
                                  <a:pt x="19342" y="49110"/>
                                  <a:pt x="20866" y="45071"/>
                                  <a:pt x="20358" y="40423"/>
                                </a:cubicBezTo>
                                <a:cubicBezTo>
                                  <a:pt x="19850" y="35889"/>
                                  <a:pt x="17576" y="31609"/>
                                  <a:pt x="13474" y="27228"/>
                                </a:cubicBezTo>
                                <a:lnTo>
                                  <a:pt x="0" y="18630"/>
                                </a:lnTo>
                                <a:lnTo>
                                  <a:pt x="0" y="0"/>
                                </a:lnTo>
                                <a:close/>
                              </a:path>
                            </a:pathLst>
                          </a:custGeom>
                          <a:solidFill>
                            <a:srgbClr val="FF0000"/>
                          </a:solidFill>
                          <a:ln w="0" cap="flat">
                            <a:noFill/>
                            <a:round/>
                          </a:ln>
                          <a:effectLst/>
                        </wps:spPr>
                        <wps:bodyPr/>
                      </wps:wsp>
                      <wps:wsp>
                        <wps:cNvPr id="2917" name="Shape 2917"/>
                        <wps:cNvSpPr/>
                        <wps:spPr>
                          <a:xfrm>
                            <a:off x="1398689" y="1229207"/>
                            <a:ext cx="48298" cy="48400"/>
                          </a:xfrm>
                          <a:custGeom>
                            <a:avLst/>
                            <a:gdLst/>
                            <a:ahLst/>
                            <a:cxnLst/>
                            <a:rect l="0" t="0" r="0" b="0"/>
                            <a:pathLst>
                              <a:path w="48298" h="48400">
                                <a:moveTo>
                                  <a:pt x="6845" y="0"/>
                                </a:moveTo>
                                <a:lnTo>
                                  <a:pt x="48298" y="41339"/>
                                </a:lnTo>
                                <a:lnTo>
                                  <a:pt x="44780" y="44869"/>
                                </a:lnTo>
                                <a:lnTo>
                                  <a:pt x="41250" y="48400"/>
                                </a:lnTo>
                                <a:lnTo>
                                  <a:pt x="0" y="6883"/>
                                </a:lnTo>
                                <a:lnTo>
                                  <a:pt x="3289" y="3594"/>
                                </a:lnTo>
                                <a:lnTo>
                                  <a:pt x="6845" y="0"/>
                                </a:lnTo>
                                <a:close/>
                              </a:path>
                            </a:pathLst>
                          </a:custGeom>
                          <a:solidFill>
                            <a:srgbClr val="FF0000"/>
                          </a:solidFill>
                          <a:ln w="0" cap="flat">
                            <a:noFill/>
                            <a:round/>
                          </a:ln>
                          <a:effectLst/>
                        </wps:spPr>
                        <wps:bodyPr/>
                      </wps:wsp>
                      <wps:wsp>
                        <wps:cNvPr id="2918" name="Shape 2918"/>
                        <wps:cNvSpPr/>
                        <wps:spPr>
                          <a:xfrm>
                            <a:off x="1391044" y="1214471"/>
                            <a:ext cx="7061" cy="14216"/>
                          </a:xfrm>
                          <a:custGeom>
                            <a:avLst/>
                            <a:gdLst/>
                            <a:ahLst/>
                            <a:cxnLst/>
                            <a:rect l="0" t="0" r="0" b="0"/>
                            <a:pathLst>
                              <a:path w="7061" h="14216">
                                <a:moveTo>
                                  <a:pt x="0" y="0"/>
                                </a:moveTo>
                                <a:lnTo>
                                  <a:pt x="7061" y="7130"/>
                                </a:lnTo>
                                <a:lnTo>
                                  <a:pt x="12" y="14216"/>
                                </a:lnTo>
                                <a:lnTo>
                                  <a:pt x="0" y="14204"/>
                                </a:lnTo>
                                <a:lnTo>
                                  <a:pt x="0" y="0"/>
                                </a:lnTo>
                                <a:close/>
                              </a:path>
                            </a:pathLst>
                          </a:custGeom>
                          <a:solidFill>
                            <a:srgbClr val="FF0000"/>
                          </a:solidFill>
                          <a:ln w="0" cap="flat">
                            <a:noFill/>
                            <a:round/>
                          </a:ln>
                          <a:effectLst/>
                        </wps:spPr>
                        <wps:bodyPr/>
                      </wps:wsp>
                      <wps:wsp>
                        <wps:cNvPr id="2919" name="Shape 2919"/>
                        <wps:cNvSpPr/>
                        <wps:spPr>
                          <a:xfrm>
                            <a:off x="1422108" y="1192060"/>
                            <a:ext cx="37735" cy="64922"/>
                          </a:xfrm>
                          <a:custGeom>
                            <a:avLst/>
                            <a:gdLst/>
                            <a:ahLst/>
                            <a:cxnLst/>
                            <a:rect l="0" t="0" r="0" b="0"/>
                            <a:pathLst>
                              <a:path w="37735" h="64922">
                                <a:moveTo>
                                  <a:pt x="24143" y="241"/>
                                </a:moveTo>
                                <a:cubicBezTo>
                                  <a:pt x="29019" y="0"/>
                                  <a:pt x="33566" y="1765"/>
                                  <a:pt x="37693" y="5804"/>
                                </a:cubicBezTo>
                                <a:lnTo>
                                  <a:pt x="37735" y="5846"/>
                                </a:lnTo>
                                <a:lnTo>
                                  <a:pt x="37735" y="25380"/>
                                </a:lnTo>
                                <a:lnTo>
                                  <a:pt x="36576" y="27445"/>
                                </a:lnTo>
                                <a:lnTo>
                                  <a:pt x="31293" y="34874"/>
                                </a:lnTo>
                                <a:cubicBezTo>
                                  <a:pt x="28511" y="38735"/>
                                  <a:pt x="26746" y="41758"/>
                                  <a:pt x="26174" y="44539"/>
                                </a:cubicBezTo>
                                <a:cubicBezTo>
                                  <a:pt x="25667" y="47079"/>
                                  <a:pt x="26416" y="49416"/>
                                  <a:pt x="28511" y="51181"/>
                                </a:cubicBezTo>
                                <a:cubicBezTo>
                                  <a:pt x="30785" y="53454"/>
                                  <a:pt x="33058" y="54750"/>
                                  <a:pt x="35598" y="54750"/>
                                </a:cubicBezTo>
                                <a:lnTo>
                                  <a:pt x="37735" y="53718"/>
                                </a:lnTo>
                                <a:lnTo>
                                  <a:pt x="37735" y="62996"/>
                                </a:lnTo>
                                <a:lnTo>
                                  <a:pt x="34303" y="64656"/>
                                </a:lnTo>
                                <a:cubicBezTo>
                                  <a:pt x="30035" y="64922"/>
                                  <a:pt x="25667" y="63157"/>
                                  <a:pt x="22111" y="59626"/>
                                </a:cubicBezTo>
                                <a:cubicBezTo>
                                  <a:pt x="18339" y="55728"/>
                                  <a:pt x="16573" y="51689"/>
                                  <a:pt x="16573" y="47320"/>
                                </a:cubicBezTo>
                                <a:cubicBezTo>
                                  <a:pt x="16573" y="42774"/>
                                  <a:pt x="18580" y="38227"/>
                                  <a:pt x="22377" y="33338"/>
                                </a:cubicBezTo>
                                <a:lnTo>
                                  <a:pt x="30543" y="22657"/>
                                </a:lnTo>
                                <a:cubicBezTo>
                                  <a:pt x="31293" y="21882"/>
                                  <a:pt x="31801" y="21133"/>
                                  <a:pt x="32308" y="20117"/>
                                </a:cubicBezTo>
                                <a:cubicBezTo>
                                  <a:pt x="33058" y="19101"/>
                                  <a:pt x="33325" y="17843"/>
                                  <a:pt x="33058" y="16484"/>
                                </a:cubicBezTo>
                                <a:cubicBezTo>
                                  <a:pt x="32817" y="15494"/>
                                  <a:pt x="32308" y="14211"/>
                                  <a:pt x="31051" y="13221"/>
                                </a:cubicBezTo>
                                <a:lnTo>
                                  <a:pt x="30785" y="12954"/>
                                </a:lnTo>
                                <a:cubicBezTo>
                                  <a:pt x="28511" y="10681"/>
                                  <a:pt x="25895" y="9665"/>
                                  <a:pt x="23126" y="10173"/>
                                </a:cubicBezTo>
                                <a:cubicBezTo>
                                  <a:pt x="20104" y="10681"/>
                                  <a:pt x="17056" y="12446"/>
                                  <a:pt x="14211" y="15227"/>
                                </a:cubicBezTo>
                                <a:cubicBezTo>
                                  <a:pt x="11430" y="18351"/>
                                  <a:pt x="9665" y="21133"/>
                                  <a:pt x="9423" y="24155"/>
                                </a:cubicBezTo>
                                <a:cubicBezTo>
                                  <a:pt x="9156" y="26937"/>
                                  <a:pt x="10173" y="30048"/>
                                  <a:pt x="12446" y="32829"/>
                                </a:cubicBezTo>
                                <a:lnTo>
                                  <a:pt x="6032" y="39484"/>
                                </a:lnTo>
                                <a:cubicBezTo>
                                  <a:pt x="1765" y="34366"/>
                                  <a:pt x="0" y="29540"/>
                                  <a:pt x="749" y="24422"/>
                                </a:cubicBezTo>
                                <a:cubicBezTo>
                                  <a:pt x="1257" y="19101"/>
                                  <a:pt x="4039" y="13970"/>
                                  <a:pt x="9423" y="8687"/>
                                </a:cubicBezTo>
                                <a:cubicBezTo>
                                  <a:pt x="14478" y="3530"/>
                                  <a:pt x="19596" y="749"/>
                                  <a:pt x="24143" y="241"/>
                                </a:cubicBezTo>
                                <a:close/>
                              </a:path>
                            </a:pathLst>
                          </a:custGeom>
                          <a:solidFill>
                            <a:srgbClr val="FF0000"/>
                          </a:solidFill>
                          <a:ln w="0" cap="flat">
                            <a:noFill/>
                            <a:round/>
                          </a:ln>
                          <a:effectLst/>
                        </wps:spPr>
                        <wps:bodyPr/>
                      </wps:wsp>
                      <wps:wsp>
                        <wps:cNvPr id="2920" name="Shape 2920"/>
                        <wps:cNvSpPr/>
                        <wps:spPr>
                          <a:xfrm>
                            <a:off x="1455903" y="1174873"/>
                            <a:ext cx="3941" cy="7644"/>
                          </a:xfrm>
                          <a:custGeom>
                            <a:avLst/>
                            <a:gdLst/>
                            <a:ahLst/>
                            <a:cxnLst/>
                            <a:rect l="0" t="0" r="0" b="0"/>
                            <a:pathLst>
                              <a:path w="3941" h="7644">
                                <a:moveTo>
                                  <a:pt x="3941" y="0"/>
                                </a:moveTo>
                                <a:lnTo>
                                  <a:pt x="3941" y="7644"/>
                                </a:lnTo>
                                <a:lnTo>
                                  <a:pt x="0" y="3890"/>
                                </a:lnTo>
                                <a:lnTo>
                                  <a:pt x="3941" y="0"/>
                                </a:lnTo>
                                <a:close/>
                              </a:path>
                            </a:pathLst>
                          </a:custGeom>
                          <a:solidFill>
                            <a:srgbClr val="FF0000"/>
                          </a:solidFill>
                          <a:ln w="0" cap="flat">
                            <a:noFill/>
                            <a:round/>
                          </a:ln>
                          <a:effectLst/>
                        </wps:spPr>
                        <wps:bodyPr/>
                      </wps:wsp>
                      <wps:wsp>
                        <wps:cNvPr id="2921" name="Shape 2921"/>
                        <wps:cNvSpPr/>
                        <wps:spPr>
                          <a:xfrm>
                            <a:off x="1450112" y="1154341"/>
                            <a:ext cx="9732" cy="16671"/>
                          </a:xfrm>
                          <a:custGeom>
                            <a:avLst/>
                            <a:gdLst/>
                            <a:ahLst/>
                            <a:cxnLst/>
                            <a:rect l="0" t="0" r="0" b="0"/>
                            <a:pathLst>
                              <a:path w="9732" h="16671">
                                <a:moveTo>
                                  <a:pt x="6807" y="0"/>
                                </a:moveTo>
                                <a:lnTo>
                                  <a:pt x="9732" y="2925"/>
                                </a:lnTo>
                                <a:lnTo>
                                  <a:pt x="9732" y="16671"/>
                                </a:lnTo>
                                <a:lnTo>
                                  <a:pt x="0" y="7150"/>
                                </a:lnTo>
                                <a:lnTo>
                                  <a:pt x="6807" y="0"/>
                                </a:lnTo>
                                <a:close/>
                              </a:path>
                            </a:pathLst>
                          </a:custGeom>
                          <a:solidFill>
                            <a:srgbClr val="FF0000"/>
                          </a:solidFill>
                          <a:ln w="0" cap="flat">
                            <a:noFill/>
                            <a:round/>
                          </a:ln>
                          <a:effectLst/>
                        </wps:spPr>
                        <wps:bodyPr/>
                      </wps:wsp>
                      <wps:wsp>
                        <wps:cNvPr id="2922" name="Shape 2922"/>
                        <wps:cNvSpPr/>
                        <wps:spPr>
                          <a:xfrm>
                            <a:off x="1459844" y="1197906"/>
                            <a:ext cx="34540" cy="57150"/>
                          </a:xfrm>
                          <a:custGeom>
                            <a:avLst/>
                            <a:gdLst/>
                            <a:ahLst/>
                            <a:cxnLst/>
                            <a:rect l="0" t="0" r="0" b="0"/>
                            <a:pathLst>
                              <a:path w="34540" h="57150">
                                <a:moveTo>
                                  <a:pt x="0" y="0"/>
                                </a:moveTo>
                                <a:lnTo>
                                  <a:pt x="22844" y="22958"/>
                                </a:lnTo>
                                <a:cubicBezTo>
                                  <a:pt x="23593" y="23694"/>
                                  <a:pt x="24368" y="23974"/>
                                  <a:pt x="25117" y="23974"/>
                                </a:cubicBezTo>
                                <a:cubicBezTo>
                                  <a:pt x="25866" y="23974"/>
                                  <a:pt x="26641" y="23694"/>
                                  <a:pt x="27390" y="22958"/>
                                </a:cubicBezTo>
                                <a:cubicBezTo>
                                  <a:pt x="27619" y="22678"/>
                                  <a:pt x="27898" y="22450"/>
                                  <a:pt x="28127" y="21929"/>
                                </a:cubicBezTo>
                                <a:cubicBezTo>
                                  <a:pt x="28647" y="21358"/>
                                  <a:pt x="28914" y="20850"/>
                                  <a:pt x="29486" y="20342"/>
                                </a:cubicBezTo>
                                <a:lnTo>
                                  <a:pt x="34540" y="25460"/>
                                </a:lnTo>
                                <a:cubicBezTo>
                                  <a:pt x="34032" y="26247"/>
                                  <a:pt x="33524" y="27263"/>
                                  <a:pt x="33016" y="28241"/>
                                </a:cubicBezTo>
                                <a:cubicBezTo>
                                  <a:pt x="32267" y="29028"/>
                                  <a:pt x="31759" y="29765"/>
                                  <a:pt x="31251" y="30273"/>
                                </a:cubicBezTo>
                                <a:cubicBezTo>
                                  <a:pt x="28647" y="32889"/>
                                  <a:pt x="25866" y="34146"/>
                                  <a:pt x="23352" y="33905"/>
                                </a:cubicBezTo>
                                <a:cubicBezTo>
                                  <a:pt x="21586" y="33638"/>
                                  <a:pt x="19834" y="32889"/>
                                  <a:pt x="17459" y="31302"/>
                                </a:cubicBezTo>
                                <a:cubicBezTo>
                                  <a:pt x="17687" y="32622"/>
                                  <a:pt x="17687" y="33905"/>
                                  <a:pt x="17687" y="34896"/>
                                </a:cubicBezTo>
                                <a:cubicBezTo>
                                  <a:pt x="17218" y="41741"/>
                                  <a:pt x="14677" y="47380"/>
                                  <a:pt x="9623" y="52498"/>
                                </a:cubicBezTo>
                                <a:lnTo>
                                  <a:pt x="0" y="57150"/>
                                </a:lnTo>
                                <a:lnTo>
                                  <a:pt x="0" y="47872"/>
                                </a:lnTo>
                                <a:lnTo>
                                  <a:pt x="5254" y="45335"/>
                                </a:lnTo>
                                <a:cubicBezTo>
                                  <a:pt x="8772" y="41741"/>
                                  <a:pt x="10880" y="37677"/>
                                  <a:pt x="11655" y="33131"/>
                                </a:cubicBezTo>
                                <a:cubicBezTo>
                                  <a:pt x="11896" y="30006"/>
                                  <a:pt x="11388" y="27263"/>
                                  <a:pt x="10397" y="24990"/>
                                </a:cubicBezTo>
                                <a:cubicBezTo>
                                  <a:pt x="10131" y="24482"/>
                                  <a:pt x="9623" y="23974"/>
                                  <a:pt x="8772" y="23186"/>
                                </a:cubicBezTo>
                                <a:cubicBezTo>
                                  <a:pt x="8035" y="22450"/>
                                  <a:pt x="7286" y="21358"/>
                                  <a:pt x="6511" y="20583"/>
                                </a:cubicBezTo>
                                <a:lnTo>
                                  <a:pt x="1965" y="16036"/>
                                </a:lnTo>
                                <a:lnTo>
                                  <a:pt x="0" y="19534"/>
                                </a:lnTo>
                                <a:lnTo>
                                  <a:pt x="0" y="0"/>
                                </a:lnTo>
                                <a:close/>
                              </a:path>
                            </a:pathLst>
                          </a:custGeom>
                          <a:solidFill>
                            <a:srgbClr val="FF0000"/>
                          </a:solidFill>
                          <a:ln w="0" cap="flat">
                            <a:noFill/>
                            <a:round/>
                          </a:ln>
                          <a:effectLst/>
                        </wps:spPr>
                        <wps:bodyPr/>
                      </wps:wsp>
                      <wps:wsp>
                        <wps:cNvPr id="2923" name="Shape 2923"/>
                        <wps:cNvSpPr/>
                        <wps:spPr>
                          <a:xfrm>
                            <a:off x="1459844" y="1157266"/>
                            <a:ext cx="54343" cy="53895"/>
                          </a:xfrm>
                          <a:custGeom>
                            <a:avLst/>
                            <a:gdLst/>
                            <a:ahLst/>
                            <a:cxnLst/>
                            <a:rect l="0" t="0" r="0" b="0"/>
                            <a:pathLst>
                              <a:path w="54343" h="53895">
                                <a:moveTo>
                                  <a:pt x="0" y="0"/>
                                </a:moveTo>
                                <a:lnTo>
                                  <a:pt x="8772" y="8772"/>
                                </a:lnTo>
                                <a:lnTo>
                                  <a:pt x="15427" y="2193"/>
                                </a:lnTo>
                                <a:lnTo>
                                  <a:pt x="21078" y="8035"/>
                                </a:lnTo>
                                <a:lnTo>
                                  <a:pt x="14436" y="14411"/>
                                </a:lnTo>
                                <a:lnTo>
                                  <a:pt x="41932" y="41843"/>
                                </a:lnTo>
                                <a:cubicBezTo>
                                  <a:pt x="42706" y="42694"/>
                                  <a:pt x="43964" y="43202"/>
                                  <a:pt x="45221" y="42973"/>
                                </a:cubicBezTo>
                                <a:cubicBezTo>
                                  <a:pt x="46478" y="42694"/>
                                  <a:pt x="47761" y="41843"/>
                                  <a:pt x="48777" y="40598"/>
                                </a:cubicBezTo>
                                <a:lnTo>
                                  <a:pt x="51355" y="38325"/>
                                </a:lnTo>
                                <a:lnTo>
                                  <a:pt x="54343" y="41349"/>
                                </a:lnTo>
                                <a:lnTo>
                                  <a:pt x="54343" y="46564"/>
                                </a:lnTo>
                                <a:lnTo>
                                  <a:pt x="52130" y="49272"/>
                                </a:lnTo>
                                <a:cubicBezTo>
                                  <a:pt x="49018" y="52396"/>
                                  <a:pt x="46237" y="53895"/>
                                  <a:pt x="43723" y="53895"/>
                                </a:cubicBezTo>
                                <a:cubicBezTo>
                                  <a:pt x="41182" y="53654"/>
                                  <a:pt x="38071" y="52054"/>
                                  <a:pt x="34782" y="48764"/>
                                </a:cubicBezTo>
                                <a:lnTo>
                                  <a:pt x="7527" y="21497"/>
                                </a:lnTo>
                                <a:lnTo>
                                  <a:pt x="1965" y="27124"/>
                                </a:lnTo>
                                <a:lnTo>
                                  <a:pt x="0" y="25252"/>
                                </a:lnTo>
                                <a:lnTo>
                                  <a:pt x="0" y="17607"/>
                                </a:lnTo>
                                <a:lnTo>
                                  <a:pt x="1965" y="15668"/>
                                </a:lnTo>
                                <a:lnTo>
                                  <a:pt x="0" y="13746"/>
                                </a:lnTo>
                                <a:lnTo>
                                  <a:pt x="0" y="0"/>
                                </a:lnTo>
                                <a:close/>
                              </a:path>
                            </a:pathLst>
                          </a:custGeom>
                          <a:solidFill>
                            <a:srgbClr val="FF0000"/>
                          </a:solidFill>
                          <a:ln w="0" cap="flat">
                            <a:noFill/>
                            <a:round/>
                          </a:ln>
                          <a:effectLst/>
                        </wps:spPr>
                        <wps:bodyPr/>
                      </wps:wsp>
                      <wps:wsp>
                        <wps:cNvPr id="2924" name="Shape 2924"/>
                        <wps:cNvSpPr/>
                        <wps:spPr>
                          <a:xfrm>
                            <a:off x="1490078" y="1126736"/>
                            <a:ext cx="24108" cy="57235"/>
                          </a:xfrm>
                          <a:custGeom>
                            <a:avLst/>
                            <a:gdLst/>
                            <a:ahLst/>
                            <a:cxnLst/>
                            <a:rect l="0" t="0" r="0" b="0"/>
                            <a:pathLst>
                              <a:path w="24108" h="57235">
                                <a:moveTo>
                                  <a:pt x="24108" y="0"/>
                                </a:moveTo>
                                <a:lnTo>
                                  <a:pt x="24108" y="9441"/>
                                </a:lnTo>
                                <a:lnTo>
                                  <a:pt x="14745" y="13355"/>
                                </a:lnTo>
                                <a:cubicBezTo>
                                  <a:pt x="10947" y="16911"/>
                                  <a:pt x="9423" y="21191"/>
                                  <a:pt x="9932" y="26081"/>
                                </a:cubicBezTo>
                                <a:cubicBezTo>
                                  <a:pt x="10439" y="29878"/>
                                  <a:pt x="12205" y="33980"/>
                                  <a:pt x="15253" y="37777"/>
                                </a:cubicBezTo>
                                <a:lnTo>
                                  <a:pt x="24108" y="28917"/>
                                </a:lnTo>
                                <a:lnTo>
                                  <a:pt x="24108" y="40211"/>
                                </a:lnTo>
                                <a:lnTo>
                                  <a:pt x="20879" y="43442"/>
                                </a:lnTo>
                                <a:lnTo>
                                  <a:pt x="24108" y="45176"/>
                                </a:lnTo>
                                <a:lnTo>
                                  <a:pt x="24108" y="57235"/>
                                </a:lnTo>
                                <a:lnTo>
                                  <a:pt x="21834" y="56632"/>
                                </a:lnTo>
                                <a:cubicBezTo>
                                  <a:pt x="18424" y="54916"/>
                                  <a:pt x="15119" y="52433"/>
                                  <a:pt x="11963" y="49245"/>
                                </a:cubicBezTo>
                                <a:cubicBezTo>
                                  <a:pt x="4813" y="42083"/>
                                  <a:pt x="1282" y="34755"/>
                                  <a:pt x="508" y="27097"/>
                                </a:cubicBezTo>
                                <a:cubicBezTo>
                                  <a:pt x="0" y="19426"/>
                                  <a:pt x="2781" y="12847"/>
                                  <a:pt x="8611" y="6700"/>
                                </a:cubicBezTo>
                                <a:cubicBezTo>
                                  <a:pt x="11290" y="4008"/>
                                  <a:pt x="14300" y="2033"/>
                                  <a:pt x="17521" y="825"/>
                                </a:cubicBezTo>
                                <a:lnTo>
                                  <a:pt x="24108" y="0"/>
                                </a:lnTo>
                                <a:close/>
                              </a:path>
                            </a:pathLst>
                          </a:custGeom>
                          <a:solidFill>
                            <a:srgbClr val="FF0000"/>
                          </a:solidFill>
                          <a:ln w="0" cap="flat">
                            <a:noFill/>
                            <a:round/>
                          </a:ln>
                          <a:effectLst/>
                        </wps:spPr>
                        <wps:bodyPr/>
                      </wps:wsp>
                      <wps:wsp>
                        <wps:cNvPr id="2925" name="Shape 2925"/>
                        <wps:cNvSpPr/>
                        <wps:spPr>
                          <a:xfrm>
                            <a:off x="1514187" y="1198614"/>
                            <a:ext cx="2333" cy="5216"/>
                          </a:xfrm>
                          <a:custGeom>
                            <a:avLst/>
                            <a:gdLst/>
                            <a:ahLst/>
                            <a:cxnLst/>
                            <a:rect l="0" t="0" r="0" b="0"/>
                            <a:pathLst>
                              <a:path w="2333" h="5216">
                                <a:moveTo>
                                  <a:pt x="0" y="0"/>
                                </a:moveTo>
                                <a:lnTo>
                                  <a:pt x="2333" y="2361"/>
                                </a:lnTo>
                                <a:lnTo>
                                  <a:pt x="0" y="5216"/>
                                </a:lnTo>
                                <a:lnTo>
                                  <a:pt x="0" y="0"/>
                                </a:lnTo>
                                <a:close/>
                              </a:path>
                            </a:pathLst>
                          </a:custGeom>
                          <a:solidFill>
                            <a:srgbClr val="FF0000"/>
                          </a:solidFill>
                          <a:ln w="0" cap="flat">
                            <a:noFill/>
                            <a:round/>
                          </a:ln>
                          <a:effectLst/>
                        </wps:spPr>
                        <wps:bodyPr/>
                      </wps:wsp>
                      <wps:wsp>
                        <wps:cNvPr id="2926" name="Shape 2926"/>
                        <wps:cNvSpPr/>
                        <wps:spPr>
                          <a:xfrm>
                            <a:off x="1514187" y="1145921"/>
                            <a:ext cx="36737" cy="40742"/>
                          </a:xfrm>
                          <a:custGeom>
                            <a:avLst/>
                            <a:gdLst/>
                            <a:ahLst/>
                            <a:cxnLst/>
                            <a:rect l="0" t="0" r="0" b="0"/>
                            <a:pathLst>
                              <a:path w="36737" h="40742">
                                <a:moveTo>
                                  <a:pt x="31619" y="0"/>
                                </a:moveTo>
                                <a:cubicBezTo>
                                  <a:pt x="35150" y="5639"/>
                                  <a:pt x="36737" y="10922"/>
                                  <a:pt x="36001" y="16586"/>
                                </a:cubicBezTo>
                                <a:cubicBezTo>
                                  <a:pt x="35150" y="22123"/>
                                  <a:pt x="32369" y="27280"/>
                                  <a:pt x="27593" y="32055"/>
                                </a:cubicBezTo>
                                <a:cubicBezTo>
                                  <a:pt x="21688" y="37960"/>
                                  <a:pt x="15389" y="40742"/>
                                  <a:pt x="8226" y="40234"/>
                                </a:cubicBezTo>
                                <a:lnTo>
                                  <a:pt x="0" y="38051"/>
                                </a:lnTo>
                                <a:lnTo>
                                  <a:pt x="0" y="25991"/>
                                </a:lnTo>
                                <a:lnTo>
                                  <a:pt x="8975" y="30810"/>
                                </a:lnTo>
                                <a:cubicBezTo>
                                  <a:pt x="13522" y="31547"/>
                                  <a:pt x="17891" y="29553"/>
                                  <a:pt x="22196" y="25514"/>
                                </a:cubicBezTo>
                                <a:cubicBezTo>
                                  <a:pt x="24977" y="22631"/>
                                  <a:pt x="26565" y="19609"/>
                                  <a:pt x="27086" y="16320"/>
                                </a:cubicBezTo>
                                <a:cubicBezTo>
                                  <a:pt x="27314" y="12687"/>
                                  <a:pt x="26806" y="9678"/>
                                  <a:pt x="24711" y="6896"/>
                                </a:cubicBezTo>
                                <a:lnTo>
                                  <a:pt x="31619" y="0"/>
                                </a:lnTo>
                                <a:close/>
                              </a:path>
                            </a:pathLst>
                          </a:custGeom>
                          <a:solidFill>
                            <a:srgbClr val="FF0000"/>
                          </a:solidFill>
                          <a:ln w="0" cap="flat">
                            <a:noFill/>
                            <a:round/>
                          </a:ln>
                          <a:effectLst/>
                        </wps:spPr>
                        <wps:bodyPr/>
                      </wps:wsp>
                      <wps:wsp>
                        <wps:cNvPr id="2927" name="Shape 2927"/>
                        <wps:cNvSpPr/>
                        <wps:spPr>
                          <a:xfrm>
                            <a:off x="1514187" y="1126287"/>
                            <a:ext cx="27086" cy="40661"/>
                          </a:xfrm>
                          <a:custGeom>
                            <a:avLst/>
                            <a:gdLst/>
                            <a:ahLst/>
                            <a:cxnLst/>
                            <a:rect l="0" t="0" r="0" b="0"/>
                            <a:pathLst>
                              <a:path w="27086" h="40661">
                                <a:moveTo>
                                  <a:pt x="3590" y="0"/>
                                </a:moveTo>
                                <a:cubicBezTo>
                                  <a:pt x="11249" y="749"/>
                                  <a:pt x="18170" y="4382"/>
                                  <a:pt x="24711" y="10960"/>
                                </a:cubicBezTo>
                                <a:lnTo>
                                  <a:pt x="27086" y="13564"/>
                                </a:lnTo>
                                <a:lnTo>
                                  <a:pt x="0" y="40661"/>
                                </a:lnTo>
                                <a:lnTo>
                                  <a:pt x="0" y="29367"/>
                                </a:lnTo>
                                <a:lnTo>
                                  <a:pt x="14271" y="15088"/>
                                </a:lnTo>
                                <a:cubicBezTo>
                                  <a:pt x="10233" y="11468"/>
                                  <a:pt x="6194" y="9423"/>
                                  <a:pt x="2333" y="8916"/>
                                </a:cubicBezTo>
                                <a:lnTo>
                                  <a:pt x="0" y="9891"/>
                                </a:lnTo>
                                <a:lnTo>
                                  <a:pt x="0" y="450"/>
                                </a:lnTo>
                                <a:lnTo>
                                  <a:pt x="3590" y="0"/>
                                </a:lnTo>
                                <a:close/>
                              </a:path>
                            </a:pathLst>
                          </a:custGeom>
                          <a:solidFill>
                            <a:srgbClr val="FF0000"/>
                          </a:solidFill>
                          <a:ln w="0" cap="flat">
                            <a:noFill/>
                            <a:round/>
                          </a:ln>
                          <a:effectLst/>
                        </wps:spPr>
                        <wps:bodyPr/>
                      </wps:wsp>
                      <wps:wsp>
                        <wps:cNvPr id="2928" name="Shape 2928"/>
                        <wps:cNvSpPr/>
                        <wps:spPr>
                          <a:xfrm>
                            <a:off x="1186371" y="420069"/>
                            <a:ext cx="48677" cy="83219"/>
                          </a:xfrm>
                          <a:custGeom>
                            <a:avLst/>
                            <a:gdLst/>
                            <a:ahLst/>
                            <a:cxnLst/>
                            <a:rect l="0" t="0" r="0" b="0"/>
                            <a:pathLst>
                              <a:path w="48677" h="83219">
                                <a:moveTo>
                                  <a:pt x="48677" y="0"/>
                                </a:moveTo>
                                <a:lnTo>
                                  <a:pt x="48677" y="23710"/>
                                </a:lnTo>
                                <a:lnTo>
                                  <a:pt x="21628" y="51000"/>
                                </a:lnTo>
                                <a:lnTo>
                                  <a:pt x="31559" y="60931"/>
                                </a:lnTo>
                                <a:cubicBezTo>
                                  <a:pt x="36373" y="66088"/>
                                  <a:pt x="41770" y="67853"/>
                                  <a:pt x="47295" y="67078"/>
                                </a:cubicBezTo>
                                <a:lnTo>
                                  <a:pt x="48677" y="66235"/>
                                </a:lnTo>
                                <a:lnTo>
                                  <a:pt x="48677" y="83219"/>
                                </a:lnTo>
                                <a:lnTo>
                                  <a:pt x="36013" y="81218"/>
                                </a:lnTo>
                                <a:cubicBezTo>
                                  <a:pt x="31686" y="79413"/>
                                  <a:pt x="27476" y="76489"/>
                                  <a:pt x="23394" y="72399"/>
                                </a:cubicBezTo>
                                <a:lnTo>
                                  <a:pt x="0" y="48993"/>
                                </a:lnTo>
                                <a:lnTo>
                                  <a:pt x="48677" y="0"/>
                                </a:lnTo>
                                <a:close/>
                              </a:path>
                            </a:pathLst>
                          </a:custGeom>
                          <a:solidFill>
                            <a:srgbClr val="FF0000"/>
                          </a:solidFill>
                          <a:ln w="0" cap="flat">
                            <a:noFill/>
                            <a:round/>
                          </a:ln>
                          <a:effectLst/>
                        </wps:spPr>
                        <wps:bodyPr/>
                      </wps:wsp>
                      <wps:wsp>
                        <wps:cNvPr id="2929" name="Shape 2929"/>
                        <wps:cNvSpPr/>
                        <wps:spPr>
                          <a:xfrm>
                            <a:off x="1235048" y="411975"/>
                            <a:ext cx="43969" cy="91415"/>
                          </a:xfrm>
                          <a:custGeom>
                            <a:avLst/>
                            <a:gdLst/>
                            <a:ahLst/>
                            <a:cxnLst/>
                            <a:rect l="0" t="0" r="0" b="0"/>
                            <a:pathLst>
                              <a:path w="43969" h="91415">
                                <a:moveTo>
                                  <a:pt x="8041" y="0"/>
                                </a:moveTo>
                                <a:lnTo>
                                  <a:pt x="14200" y="6134"/>
                                </a:lnTo>
                                <a:lnTo>
                                  <a:pt x="32552" y="24486"/>
                                </a:lnTo>
                                <a:cubicBezTo>
                                  <a:pt x="40375" y="32322"/>
                                  <a:pt x="43969" y="40500"/>
                                  <a:pt x="43461" y="49149"/>
                                </a:cubicBezTo>
                                <a:cubicBezTo>
                                  <a:pt x="42991" y="57836"/>
                                  <a:pt x="38343" y="66510"/>
                                  <a:pt x="29428" y="75438"/>
                                </a:cubicBezTo>
                                <a:cubicBezTo>
                                  <a:pt x="19496" y="85103"/>
                                  <a:pt x="10073" y="90437"/>
                                  <a:pt x="650" y="91415"/>
                                </a:cubicBezTo>
                                <a:lnTo>
                                  <a:pt x="0" y="91312"/>
                                </a:lnTo>
                                <a:lnTo>
                                  <a:pt x="0" y="74328"/>
                                </a:lnTo>
                                <a:lnTo>
                                  <a:pt x="16982" y="63970"/>
                                </a:lnTo>
                                <a:cubicBezTo>
                                  <a:pt x="22849" y="58064"/>
                                  <a:pt x="26405" y="52438"/>
                                  <a:pt x="26888" y="47384"/>
                                </a:cubicBezTo>
                                <a:cubicBezTo>
                                  <a:pt x="27662" y="41986"/>
                                  <a:pt x="25631" y="37440"/>
                                  <a:pt x="21261" y="32829"/>
                                </a:cubicBezTo>
                                <a:lnTo>
                                  <a:pt x="10073" y="21641"/>
                                </a:lnTo>
                                <a:lnTo>
                                  <a:pt x="0" y="31803"/>
                                </a:lnTo>
                                <a:lnTo>
                                  <a:pt x="0" y="8093"/>
                                </a:lnTo>
                                <a:lnTo>
                                  <a:pt x="8041" y="0"/>
                                </a:lnTo>
                                <a:close/>
                              </a:path>
                            </a:pathLst>
                          </a:custGeom>
                          <a:solidFill>
                            <a:srgbClr val="FF0000"/>
                          </a:solidFill>
                          <a:ln w="0" cap="flat">
                            <a:noFill/>
                            <a:round/>
                          </a:ln>
                          <a:effectLst/>
                        </wps:spPr>
                        <wps:bodyPr/>
                      </wps:wsp>
                      <wps:wsp>
                        <wps:cNvPr id="2930" name="Shape 2930"/>
                        <wps:cNvSpPr/>
                        <wps:spPr>
                          <a:xfrm>
                            <a:off x="1249502" y="491960"/>
                            <a:ext cx="36816" cy="59360"/>
                          </a:xfrm>
                          <a:custGeom>
                            <a:avLst/>
                            <a:gdLst/>
                            <a:ahLst/>
                            <a:cxnLst/>
                            <a:rect l="0" t="0" r="0" b="0"/>
                            <a:pathLst>
                              <a:path w="36816" h="59360">
                                <a:moveTo>
                                  <a:pt x="32576" y="0"/>
                                </a:moveTo>
                                <a:lnTo>
                                  <a:pt x="36816" y="618"/>
                                </a:lnTo>
                                <a:lnTo>
                                  <a:pt x="36816" y="10585"/>
                                </a:lnTo>
                                <a:lnTo>
                                  <a:pt x="33592" y="9436"/>
                                </a:lnTo>
                                <a:cubicBezTo>
                                  <a:pt x="29794" y="9665"/>
                                  <a:pt x="25921" y="11430"/>
                                  <a:pt x="22123" y="14554"/>
                                </a:cubicBezTo>
                                <a:lnTo>
                                  <a:pt x="36816" y="29246"/>
                                </a:lnTo>
                                <a:lnTo>
                                  <a:pt x="36816" y="40469"/>
                                </a:lnTo>
                                <a:lnTo>
                                  <a:pt x="16497" y="20117"/>
                                </a:lnTo>
                                <a:cubicBezTo>
                                  <a:pt x="12713" y="24765"/>
                                  <a:pt x="10440" y="28804"/>
                                  <a:pt x="9932" y="32601"/>
                                </a:cubicBezTo>
                                <a:cubicBezTo>
                                  <a:pt x="9182" y="37211"/>
                                  <a:pt x="10947" y="41516"/>
                                  <a:pt x="15215" y="45898"/>
                                </a:cubicBezTo>
                                <a:cubicBezTo>
                                  <a:pt x="17831" y="48412"/>
                                  <a:pt x="21108" y="49936"/>
                                  <a:pt x="24397" y="50444"/>
                                </a:cubicBezTo>
                                <a:cubicBezTo>
                                  <a:pt x="28029" y="50952"/>
                                  <a:pt x="31052" y="50165"/>
                                  <a:pt x="33820" y="48412"/>
                                </a:cubicBezTo>
                                <a:lnTo>
                                  <a:pt x="36816" y="51402"/>
                                </a:lnTo>
                                <a:lnTo>
                                  <a:pt x="36816" y="56278"/>
                                </a:lnTo>
                                <a:lnTo>
                                  <a:pt x="24168" y="59360"/>
                                </a:lnTo>
                                <a:cubicBezTo>
                                  <a:pt x="18606" y="58852"/>
                                  <a:pt x="13450" y="56071"/>
                                  <a:pt x="8674" y="50952"/>
                                </a:cubicBezTo>
                                <a:cubicBezTo>
                                  <a:pt x="2782" y="45390"/>
                                  <a:pt x="0" y="38735"/>
                                  <a:pt x="229" y="31826"/>
                                </a:cubicBezTo>
                                <a:cubicBezTo>
                                  <a:pt x="737" y="24765"/>
                                  <a:pt x="4026" y="17843"/>
                                  <a:pt x="10681" y="11201"/>
                                </a:cubicBezTo>
                                <a:cubicBezTo>
                                  <a:pt x="17590" y="4382"/>
                                  <a:pt x="24905" y="508"/>
                                  <a:pt x="32576" y="0"/>
                                </a:cubicBezTo>
                                <a:close/>
                              </a:path>
                            </a:pathLst>
                          </a:custGeom>
                          <a:solidFill>
                            <a:srgbClr val="FF0000"/>
                          </a:solidFill>
                          <a:ln w="0" cap="flat">
                            <a:noFill/>
                            <a:round/>
                          </a:ln>
                          <a:effectLst/>
                        </wps:spPr>
                        <wps:bodyPr/>
                      </wps:wsp>
                      <wps:wsp>
                        <wps:cNvPr id="2931" name="Shape 2931"/>
                        <wps:cNvSpPr/>
                        <wps:spPr>
                          <a:xfrm>
                            <a:off x="1315910" y="558483"/>
                            <a:ext cx="36719" cy="59360"/>
                          </a:xfrm>
                          <a:custGeom>
                            <a:avLst/>
                            <a:gdLst/>
                            <a:ahLst/>
                            <a:cxnLst/>
                            <a:rect l="0" t="0" r="0" b="0"/>
                            <a:pathLst>
                              <a:path w="36719" h="59360">
                                <a:moveTo>
                                  <a:pt x="32639" y="0"/>
                                </a:moveTo>
                                <a:lnTo>
                                  <a:pt x="36719" y="553"/>
                                </a:lnTo>
                                <a:lnTo>
                                  <a:pt x="36719" y="10324"/>
                                </a:lnTo>
                                <a:lnTo>
                                  <a:pt x="33655" y="9195"/>
                                </a:lnTo>
                                <a:cubicBezTo>
                                  <a:pt x="29756" y="9665"/>
                                  <a:pt x="25997" y="11468"/>
                                  <a:pt x="22200" y="14478"/>
                                </a:cubicBezTo>
                                <a:lnTo>
                                  <a:pt x="36719" y="29183"/>
                                </a:lnTo>
                                <a:lnTo>
                                  <a:pt x="36719" y="40458"/>
                                </a:lnTo>
                                <a:lnTo>
                                  <a:pt x="16574" y="20117"/>
                                </a:lnTo>
                                <a:cubicBezTo>
                                  <a:pt x="12776" y="24663"/>
                                  <a:pt x="10440" y="28562"/>
                                  <a:pt x="9932" y="32321"/>
                                </a:cubicBezTo>
                                <a:cubicBezTo>
                                  <a:pt x="9144" y="36868"/>
                                  <a:pt x="10909" y="41516"/>
                                  <a:pt x="15317" y="45555"/>
                                </a:cubicBezTo>
                                <a:cubicBezTo>
                                  <a:pt x="17831" y="48400"/>
                                  <a:pt x="20841" y="49936"/>
                                  <a:pt x="24473" y="50444"/>
                                </a:cubicBezTo>
                                <a:cubicBezTo>
                                  <a:pt x="27762" y="50952"/>
                                  <a:pt x="31052" y="50203"/>
                                  <a:pt x="33896" y="48400"/>
                                </a:cubicBezTo>
                                <a:lnTo>
                                  <a:pt x="36719" y="51228"/>
                                </a:lnTo>
                                <a:lnTo>
                                  <a:pt x="36719" y="56221"/>
                                </a:lnTo>
                                <a:lnTo>
                                  <a:pt x="24232" y="59360"/>
                                </a:lnTo>
                                <a:cubicBezTo>
                                  <a:pt x="18567" y="58611"/>
                                  <a:pt x="13526" y="55728"/>
                                  <a:pt x="8636" y="50952"/>
                                </a:cubicBezTo>
                                <a:cubicBezTo>
                                  <a:pt x="2845" y="45047"/>
                                  <a:pt x="0" y="38735"/>
                                  <a:pt x="229" y="31585"/>
                                </a:cubicBezTo>
                                <a:cubicBezTo>
                                  <a:pt x="737" y="24663"/>
                                  <a:pt x="4090" y="17843"/>
                                  <a:pt x="10668" y="11189"/>
                                </a:cubicBezTo>
                                <a:cubicBezTo>
                                  <a:pt x="17590" y="4305"/>
                                  <a:pt x="24981" y="508"/>
                                  <a:pt x="32639" y="0"/>
                                </a:cubicBezTo>
                                <a:close/>
                              </a:path>
                            </a:pathLst>
                          </a:custGeom>
                          <a:solidFill>
                            <a:srgbClr val="FF0000"/>
                          </a:solidFill>
                          <a:ln w="0" cap="flat">
                            <a:noFill/>
                            <a:round/>
                          </a:ln>
                          <a:effectLst/>
                        </wps:spPr>
                        <wps:bodyPr/>
                      </wps:wsp>
                      <wps:wsp>
                        <wps:cNvPr id="2932" name="Shape 2932"/>
                        <wps:cNvSpPr/>
                        <wps:spPr>
                          <a:xfrm>
                            <a:off x="1286318" y="543362"/>
                            <a:ext cx="3926" cy="4876"/>
                          </a:xfrm>
                          <a:custGeom>
                            <a:avLst/>
                            <a:gdLst/>
                            <a:ahLst/>
                            <a:cxnLst/>
                            <a:rect l="0" t="0" r="0" b="0"/>
                            <a:pathLst>
                              <a:path w="3926" h="4876">
                                <a:moveTo>
                                  <a:pt x="0" y="0"/>
                                </a:moveTo>
                                <a:lnTo>
                                  <a:pt x="3926" y="3919"/>
                                </a:lnTo>
                                <a:lnTo>
                                  <a:pt x="0" y="4876"/>
                                </a:lnTo>
                                <a:lnTo>
                                  <a:pt x="0" y="0"/>
                                </a:lnTo>
                                <a:close/>
                              </a:path>
                            </a:pathLst>
                          </a:custGeom>
                          <a:solidFill>
                            <a:srgbClr val="FF0000"/>
                          </a:solidFill>
                          <a:ln w="0" cap="flat">
                            <a:noFill/>
                            <a:round/>
                          </a:ln>
                          <a:effectLst/>
                        </wps:spPr>
                        <wps:bodyPr/>
                      </wps:wsp>
                      <wps:wsp>
                        <wps:cNvPr id="2933" name="Shape 2933"/>
                        <wps:cNvSpPr/>
                        <wps:spPr>
                          <a:xfrm>
                            <a:off x="1291222" y="517716"/>
                            <a:ext cx="56820" cy="66713"/>
                          </a:xfrm>
                          <a:custGeom>
                            <a:avLst/>
                            <a:gdLst/>
                            <a:ahLst/>
                            <a:cxnLst/>
                            <a:rect l="0" t="0" r="0" b="0"/>
                            <a:pathLst>
                              <a:path w="56820" h="66713">
                                <a:moveTo>
                                  <a:pt x="49899" y="0"/>
                                </a:moveTo>
                                <a:lnTo>
                                  <a:pt x="56820" y="7087"/>
                                </a:lnTo>
                                <a:lnTo>
                                  <a:pt x="45288" y="18618"/>
                                </a:lnTo>
                                <a:lnTo>
                                  <a:pt x="51702" y="25197"/>
                                </a:lnTo>
                                <a:lnTo>
                                  <a:pt x="46038" y="30823"/>
                                </a:lnTo>
                                <a:lnTo>
                                  <a:pt x="39497" y="24409"/>
                                </a:lnTo>
                                <a:lnTo>
                                  <a:pt x="12205" y="51727"/>
                                </a:lnTo>
                                <a:cubicBezTo>
                                  <a:pt x="11227" y="52464"/>
                                  <a:pt x="10947" y="53721"/>
                                  <a:pt x="11227" y="55016"/>
                                </a:cubicBezTo>
                                <a:cubicBezTo>
                                  <a:pt x="11227" y="56274"/>
                                  <a:pt x="11976" y="57518"/>
                                  <a:pt x="13221" y="58610"/>
                                </a:cubicBezTo>
                                <a:lnTo>
                                  <a:pt x="15761" y="61151"/>
                                </a:lnTo>
                                <a:lnTo>
                                  <a:pt x="10440" y="66713"/>
                                </a:lnTo>
                                <a:cubicBezTo>
                                  <a:pt x="7671" y="64440"/>
                                  <a:pt x="5563" y="62916"/>
                                  <a:pt x="4547" y="61900"/>
                                </a:cubicBezTo>
                                <a:cubicBezTo>
                                  <a:pt x="1524" y="58877"/>
                                  <a:pt x="0" y="55994"/>
                                  <a:pt x="279" y="53480"/>
                                </a:cubicBezTo>
                                <a:cubicBezTo>
                                  <a:pt x="279" y="50940"/>
                                  <a:pt x="2032" y="47854"/>
                                  <a:pt x="5321" y="44564"/>
                                </a:cubicBezTo>
                                <a:lnTo>
                                  <a:pt x="32576" y="17259"/>
                                </a:lnTo>
                                <a:lnTo>
                                  <a:pt x="26784" y="11735"/>
                                </a:lnTo>
                                <a:lnTo>
                                  <a:pt x="32576" y="6071"/>
                                </a:lnTo>
                                <a:lnTo>
                                  <a:pt x="38214" y="11735"/>
                                </a:lnTo>
                                <a:lnTo>
                                  <a:pt x="49899" y="0"/>
                                </a:lnTo>
                                <a:close/>
                              </a:path>
                            </a:pathLst>
                          </a:custGeom>
                          <a:solidFill>
                            <a:srgbClr val="FF0000"/>
                          </a:solidFill>
                          <a:ln w="0" cap="flat">
                            <a:noFill/>
                            <a:round/>
                          </a:ln>
                          <a:effectLst/>
                        </wps:spPr>
                        <wps:bodyPr/>
                      </wps:wsp>
                      <wps:wsp>
                        <wps:cNvPr id="2934" name="Shape 2934"/>
                        <wps:cNvSpPr/>
                        <wps:spPr>
                          <a:xfrm>
                            <a:off x="1286318" y="492578"/>
                            <a:ext cx="24030" cy="49827"/>
                          </a:xfrm>
                          <a:custGeom>
                            <a:avLst/>
                            <a:gdLst/>
                            <a:ahLst/>
                            <a:cxnLst/>
                            <a:rect l="0" t="0" r="0" b="0"/>
                            <a:pathLst>
                              <a:path w="24030" h="49827">
                                <a:moveTo>
                                  <a:pt x="0" y="0"/>
                                </a:moveTo>
                                <a:lnTo>
                                  <a:pt x="6633" y="967"/>
                                </a:lnTo>
                                <a:cubicBezTo>
                                  <a:pt x="10060" y="2303"/>
                                  <a:pt x="13299" y="4475"/>
                                  <a:pt x="16372" y="7561"/>
                                </a:cubicBezTo>
                                <a:cubicBezTo>
                                  <a:pt x="21757" y="12857"/>
                                  <a:pt x="24030" y="19258"/>
                                  <a:pt x="23522" y="26662"/>
                                </a:cubicBezTo>
                                <a:cubicBezTo>
                                  <a:pt x="22773" y="34091"/>
                                  <a:pt x="19141" y="40899"/>
                                  <a:pt x="12575" y="47553"/>
                                </a:cubicBezTo>
                                <a:lnTo>
                                  <a:pt x="9959" y="49827"/>
                                </a:lnTo>
                                <a:lnTo>
                                  <a:pt x="0" y="39851"/>
                                </a:lnTo>
                                <a:lnTo>
                                  <a:pt x="0" y="28628"/>
                                </a:lnTo>
                                <a:lnTo>
                                  <a:pt x="8473" y="37101"/>
                                </a:lnTo>
                                <a:cubicBezTo>
                                  <a:pt x="12067" y="32961"/>
                                  <a:pt x="14099" y="29202"/>
                                  <a:pt x="14607" y="25405"/>
                                </a:cubicBezTo>
                                <a:cubicBezTo>
                                  <a:pt x="15115" y="21023"/>
                                  <a:pt x="13350" y="16984"/>
                                  <a:pt x="9717" y="13428"/>
                                </a:cubicBezTo>
                                <a:lnTo>
                                  <a:pt x="0" y="9967"/>
                                </a:lnTo>
                                <a:lnTo>
                                  <a:pt x="0" y="0"/>
                                </a:lnTo>
                                <a:close/>
                              </a:path>
                            </a:pathLst>
                          </a:custGeom>
                          <a:solidFill>
                            <a:srgbClr val="FF0000"/>
                          </a:solidFill>
                          <a:ln w="0" cap="flat">
                            <a:noFill/>
                            <a:round/>
                          </a:ln>
                          <a:effectLst/>
                        </wps:spPr>
                        <wps:bodyPr/>
                      </wps:wsp>
                      <wps:wsp>
                        <wps:cNvPr id="2935" name="Shape 2935"/>
                        <wps:cNvSpPr/>
                        <wps:spPr>
                          <a:xfrm>
                            <a:off x="1397597" y="624154"/>
                            <a:ext cx="56820" cy="66523"/>
                          </a:xfrm>
                          <a:custGeom>
                            <a:avLst/>
                            <a:gdLst/>
                            <a:ahLst/>
                            <a:cxnLst/>
                            <a:rect l="0" t="0" r="0" b="0"/>
                            <a:pathLst>
                              <a:path w="56820" h="66523">
                                <a:moveTo>
                                  <a:pt x="49670" y="0"/>
                                </a:moveTo>
                                <a:lnTo>
                                  <a:pt x="56820" y="6921"/>
                                </a:lnTo>
                                <a:lnTo>
                                  <a:pt x="45123" y="18618"/>
                                </a:lnTo>
                                <a:lnTo>
                                  <a:pt x="51765" y="25273"/>
                                </a:lnTo>
                                <a:lnTo>
                                  <a:pt x="46139" y="30836"/>
                                </a:lnTo>
                                <a:lnTo>
                                  <a:pt x="39459" y="24257"/>
                                </a:lnTo>
                                <a:lnTo>
                                  <a:pt x="12306" y="51727"/>
                                </a:lnTo>
                                <a:cubicBezTo>
                                  <a:pt x="11290" y="52540"/>
                                  <a:pt x="11024" y="53556"/>
                                  <a:pt x="11024" y="54813"/>
                                </a:cubicBezTo>
                                <a:cubicBezTo>
                                  <a:pt x="11290" y="56109"/>
                                  <a:pt x="12040" y="57353"/>
                                  <a:pt x="13297" y="58610"/>
                                </a:cubicBezTo>
                                <a:lnTo>
                                  <a:pt x="15837" y="61163"/>
                                </a:lnTo>
                                <a:lnTo>
                                  <a:pt x="10439" y="66523"/>
                                </a:lnTo>
                                <a:cubicBezTo>
                                  <a:pt x="7671" y="64516"/>
                                  <a:pt x="5626" y="62992"/>
                                  <a:pt x="4648" y="61900"/>
                                </a:cubicBezTo>
                                <a:cubicBezTo>
                                  <a:pt x="1600" y="58890"/>
                                  <a:pt x="0" y="56109"/>
                                  <a:pt x="279" y="53556"/>
                                </a:cubicBezTo>
                                <a:cubicBezTo>
                                  <a:pt x="279" y="50711"/>
                                  <a:pt x="2108" y="47930"/>
                                  <a:pt x="5156" y="44640"/>
                                </a:cubicBezTo>
                                <a:lnTo>
                                  <a:pt x="32652" y="17361"/>
                                </a:lnTo>
                                <a:lnTo>
                                  <a:pt x="26784" y="11468"/>
                                </a:lnTo>
                                <a:lnTo>
                                  <a:pt x="32410" y="5905"/>
                                </a:lnTo>
                                <a:lnTo>
                                  <a:pt x="38214" y="11468"/>
                                </a:lnTo>
                                <a:lnTo>
                                  <a:pt x="49670" y="0"/>
                                </a:lnTo>
                                <a:close/>
                              </a:path>
                            </a:pathLst>
                          </a:custGeom>
                          <a:solidFill>
                            <a:srgbClr val="FF0000"/>
                          </a:solidFill>
                          <a:ln w="0" cap="flat">
                            <a:noFill/>
                            <a:round/>
                          </a:ln>
                          <a:effectLst/>
                        </wps:spPr>
                        <wps:bodyPr/>
                      </wps:wsp>
                      <wps:wsp>
                        <wps:cNvPr id="2936" name="Shape 2936"/>
                        <wps:cNvSpPr/>
                        <wps:spPr>
                          <a:xfrm>
                            <a:off x="1352630" y="609710"/>
                            <a:ext cx="3985" cy="4994"/>
                          </a:xfrm>
                          <a:custGeom>
                            <a:avLst/>
                            <a:gdLst/>
                            <a:ahLst/>
                            <a:cxnLst/>
                            <a:rect l="0" t="0" r="0" b="0"/>
                            <a:pathLst>
                              <a:path w="3985" h="4994">
                                <a:moveTo>
                                  <a:pt x="0" y="0"/>
                                </a:moveTo>
                                <a:lnTo>
                                  <a:pt x="3985" y="3992"/>
                                </a:lnTo>
                                <a:lnTo>
                                  <a:pt x="0" y="4994"/>
                                </a:lnTo>
                                <a:lnTo>
                                  <a:pt x="0" y="0"/>
                                </a:lnTo>
                                <a:close/>
                              </a:path>
                            </a:pathLst>
                          </a:custGeom>
                          <a:solidFill>
                            <a:srgbClr val="FF0000"/>
                          </a:solidFill>
                          <a:ln w="0" cap="flat">
                            <a:noFill/>
                            <a:round/>
                          </a:ln>
                          <a:effectLst/>
                        </wps:spPr>
                        <wps:bodyPr/>
                      </wps:wsp>
                      <wps:wsp>
                        <wps:cNvPr id="2937" name="Shape 2937"/>
                        <wps:cNvSpPr/>
                        <wps:spPr>
                          <a:xfrm>
                            <a:off x="1358989" y="600507"/>
                            <a:ext cx="60579" cy="59360"/>
                          </a:xfrm>
                          <a:custGeom>
                            <a:avLst/>
                            <a:gdLst/>
                            <a:ahLst/>
                            <a:cxnLst/>
                            <a:rect l="0" t="0" r="0" b="0"/>
                            <a:pathLst>
                              <a:path w="60579" h="59360">
                                <a:moveTo>
                                  <a:pt x="32817" y="508"/>
                                </a:moveTo>
                                <a:cubicBezTo>
                                  <a:pt x="40208" y="0"/>
                                  <a:pt x="46546" y="2515"/>
                                  <a:pt x="52413" y="8420"/>
                                </a:cubicBezTo>
                                <a:cubicBezTo>
                                  <a:pt x="57226" y="13475"/>
                                  <a:pt x="60071" y="18593"/>
                                  <a:pt x="60338" y="24422"/>
                                </a:cubicBezTo>
                                <a:cubicBezTo>
                                  <a:pt x="60579" y="30061"/>
                                  <a:pt x="58242" y="35344"/>
                                  <a:pt x="53696" y="40500"/>
                                </a:cubicBezTo>
                                <a:lnTo>
                                  <a:pt x="47016" y="33579"/>
                                </a:lnTo>
                                <a:cubicBezTo>
                                  <a:pt x="49632" y="30289"/>
                                  <a:pt x="50914" y="27038"/>
                                  <a:pt x="50914" y="23647"/>
                                </a:cubicBezTo>
                                <a:cubicBezTo>
                                  <a:pt x="50648" y="20358"/>
                                  <a:pt x="49047" y="17094"/>
                                  <a:pt x="46279" y="13983"/>
                                </a:cubicBezTo>
                                <a:cubicBezTo>
                                  <a:pt x="42748" y="10693"/>
                                  <a:pt x="38379" y="9436"/>
                                  <a:pt x="33566" y="10173"/>
                                </a:cubicBezTo>
                                <a:cubicBezTo>
                                  <a:pt x="28956" y="10922"/>
                                  <a:pt x="23902" y="13703"/>
                                  <a:pt x="19088" y="18859"/>
                                </a:cubicBezTo>
                                <a:cubicBezTo>
                                  <a:pt x="13691" y="24155"/>
                                  <a:pt x="10681" y="29045"/>
                                  <a:pt x="9932" y="33350"/>
                                </a:cubicBezTo>
                                <a:cubicBezTo>
                                  <a:pt x="9157" y="37960"/>
                                  <a:pt x="10440" y="41999"/>
                                  <a:pt x="14199" y="45796"/>
                                </a:cubicBezTo>
                                <a:cubicBezTo>
                                  <a:pt x="16980" y="48412"/>
                                  <a:pt x="20104" y="49936"/>
                                  <a:pt x="23635" y="49936"/>
                                </a:cubicBezTo>
                                <a:cubicBezTo>
                                  <a:pt x="27191" y="49936"/>
                                  <a:pt x="30785" y="48679"/>
                                  <a:pt x="34582" y="46139"/>
                                </a:cubicBezTo>
                                <a:lnTo>
                                  <a:pt x="41224" y="52718"/>
                                </a:lnTo>
                                <a:cubicBezTo>
                                  <a:pt x="35319" y="57328"/>
                                  <a:pt x="29528" y="59360"/>
                                  <a:pt x="23902" y="59360"/>
                                </a:cubicBezTo>
                                <a:cubicBezTo>
                                  <a:pt x="18237" y="59093"/>
                                  <a:pt x="12954" y="56312"/>
                                  <a:pt x="7836" y="51460"/>
                                </a:cubicBezTo>
                                <a:cubicBezTo>
                                  <a:pt x="2515" y="45796"/>
                                  <a:pt x="0" y="39484"/>
                                  <a:pt x="750" y="32334"/>
                                </a:cubicBezTo>
                                <a:cubicBezTo>
                                  <a:pt x="1257" y="25171"/>
                                  <a:pt x="5055" y="18085"/>
                                  <a:pt x="11697" y="11430"/>
                                </a:cubicBezTo>
                                <a:cubicBezTo>
                                  <a:pt x="18237" y="4788"/>
                                  <a:pt x="25388" y="1257"/>
                                  <a:pt x="32817" y="508"/>
                                </a:cubicBezTo>
                                <a:close/>
                              </a:path>
                            </a:pathLst>
                          </a:custGeom>
                          <a:solidFill>
                            <a:srgbClr val="FF0000"/>
                          </a:solidFill>
                          <a:ln w="0" cap="flat">
                            <a:noFill/>
                            <a:round/>
                          </a:ln>
                          <a:effectLst/>
                        </wps:spPr>
                        <wps:bodyPr/>
                      </wps:wsp>
                      <wps:wsp>
                        <wps:cNvPr id="2938" name="Shape 2938"/>
                        <wps:cNvSpPr/>
                        <wps:spPr>
                          <a:xfrm>
                            <a:off x="1352630" y="559035"/>
                            <a:ext cx="24127" cy="49892"/>
                          </a:xfrm>
                          <a:custGeom>
                            <a:avLst/>
                            <a:gdLst/>
                            <a:ahLst/>
                            <a:cxnLst/>
                            <a:rect l="0" t="0" r="0" b="0"/>
                            <a:pathLst>
                              <a:path w="24127" h="49892">
                                <a:moveTo>
                                  <a:pt x="0" y="0"/>
                                </a:moveTo>
                                <a:lnTo>
                                  <a:pt x="6760" y="916"/>
                                </a:lnTo>
                                <a:cubicBezTo>
                                  <a:pt x="10201" y="2251"/>
                                  <a:pt x="13465" y="4413"/>
                                  <a:pt x="16532" y="7347"/>
                                </a:cubicBezTo>
                                <a:cubicBezTo>
                                  <a:pt x="21815" y="12909"/>
                                  <a:pt x="24127" y="19323"/>
                                  <a:pt x="23339" y="26651"/>
                                </a:cubicBezTo>
                                <a:cubicBezTo>
                                  <a:pt x="22831" y="34042"/>
                                  <a:pt x="19072" y="40964"/>
                                  <a:pt x="12392" y="47618"/>
                                </a:cubicBezTo>
                                <a:lnTo>
                                  <a:pt x="9890" y="49892"/>
                                </a:lnTo>
                                <a:lnTo>
                                  <a:pt x="0" y="39905"/>
                                </a:lnTo>
                                <a:lnTo>
                                  <a:pt x="0" y="28630"/>
                                </a:lnTo>
                                <a:lnTo>
                                  <a:pt x="8366" y="37103"/>
                                </a:lnTo>
                                <a:cubicBezTo>
                                  <a:pt x="12163" y="33026"/>
                                  <a:pt x="14195" y="28988"/>
                                  <a:pt x="14424" y="25127"/>
                                </a:cubicBezTo>
                                <a:cubicBezTo>
                                  <a:pt x="14932" y="21088"/>
                                  <a:pt x="13408" y="16948"/>
                                  <a:pt x="9890" y="13417"/>
                                </a:cubicBezTo>
                                <a:lnTo>
                                  <a:pt x="0" y="9771"/>
                                </a:lnTo>
                                <a:lnTo>
                                  <a:pt x="0" y="0"/>
                                </a:lnTo>
                                <a:close/>
                              </a:path>
                            </a:pathLst>
                          </a:custGeom>
                          <a:solidFill>
                            <a:srgbClr val="FF0000"/>
                          </a:solidFill>
                          <a:ln w="0" cap="flat">
                            <a:noFill/>
                            <a:round/>
                          </a:ln>
                          <a:effectLst/>
                        </wps:spPr>
                        <wps:bodyPr/>
                      </wps:wsp>
                      <wps:wsp>
                        <wps:cNvPr id="2939" name="Shape 2939"/>
                        <wps:cNvSpPr/>
                        <wps:spPr>
                          <a:xfrm>
                            <a:off x="386664" y="1146670"/>
                            <a:ext cx="61044" cy="104750"/>
                          </a:xfrm>
                          <a:custGeom>
                            <a:avLst/>
                            <a:gdLst/>
                            <a:ahLst/>
                            <a:cxnLst/>
                            <a:rect l="0" t="0" r="0" b="0"/>
                            <a:pathLst>
                              <a:path w="61044" h="104750">
                                <a:moveTo>
                                  <a:pt x="57086" y="0"/>
                                </a:moveTo>
                                <a:lnTo>
                                  <a:pt x="61044" y="4137"/>
                                </a:lnTo>
                                <a:lnTo>
                                  <a:pt x="61044" y="23604"/>
                                </a:lnTo>
                                <a:lnTo>
                                  <a:pt x="59081" y="21641"/>
                                </a:lnTo>
                                <a:lnTo>
                                  <a:pt x="44107" y="36703"/>
                                </a:lnTo>
                                <a:lnTo>
                                  <a:pt x="57836" y="50673"/>
                                </a:lnTo>
                                <a:lnTo>
                                  <a:pt x="61044" y="52481"/>
                                </a:lnTo>
                                <a:lnTo>
                                  <a:pt x="61044" y="85767"/>
                                </a:lnTo>
                                <a:lnTo>
                                  <a:pt x="52540" y="94805"/>
                                </a:lnTo>
                                <a:cubicBezTo>
                                  <a:pt x="50686" y="96838"/>
                                  <a:pt x="49657" y="98336"/>
                                  <a:pt x="49149" y="99352"/>
                                </a:cubicBezTo>
                                <a:cubicBezTo>
                                  <a:pt x="48641" y="100368"/>
                                  <a:pt x="48920" y="101625"/>
                                  <a:pt x="49149" y="103225"/>
                                </a:cubicBezTo>
                                <a:lnTo>
                                  <a:pt x="47663" y="104750"/>
                                </a:lnTo>
                                <a:lnTo>
                                  <a:pt x="34684" y="91453"/>
                                </a:lnTo>
                                <a:cubicBezTo>
                                  <a:pt x="34951" y="90665"/>
                                  <a:pt x="35966" y="88900"/>
                                  <a:pt x="37732" y="86906"/>
                                </a:cubicBezTo>
                                <a:cubicBezTo>
                                  <a:pt x="39218" y="84861"/>
                                  <a:pt x="41262" y="82525"/>
                                  <a:pt x="43599" y="80251"/>
                                </a:cubicBezTo>
                                <a:lnTo>
                                  <a:pt x="48641" y="74930"/>
                                </a:lnTo>
                                <a:cubicBezTo>
                                  <a:pt x="51194" y="72314"/>
                                  <a:pt x="52273" y="69812"/>
                                  <a:pt x="51930" y="67259"/>
                                </a:cubicBezTo>
                                <a:cubicBezTo>
                                  <a:pt x="51422" y="64478"/>
                                  <a:pt x="49657" y="61633"/>
                                  <a:pt x="46368" y="58344"/>
                                </a:cubicBezTo>
                                <a:lnTo>
                                  <a:pt x="34442" y="46406"/>
                                </a:lnTo>
                                <a:lnTo>
                                  <a:pt x="12040" y="68796"/>
                                </a:lnTo>
                                <a:lnTo>
                                  <a:pt x="5905" y="62992"/>
                                </a:lnTo>
                                <a:lnTo>
                                  <a:pt x="0" y="57086"/>
                                </a:lnTo>
                                <a:lnTo>
                                  <a:pt x="57086" y="0"/>
                                </a:lnTo>
                                <a:close/>
                              </a:path>
                            </a:pathLst>
                          </a:custGeom>
                          <a:solidFill>
                            <a:srgbClr val="FF0000"/>
                          </a:solidFill>
                          <a:ln w="0" cap="flat">
                            <a:noFill/>
                            <a:round/>
                          </a:ln>
                          <a:effectLst/>
                        </wps:spPr>
                        <wps:bodyPr/>
                      </wps:wsp>
                      <wps:wsp>
                        <wps:cNvPr id="2940" name="Shape 2940"/>
                        <wps:cNvSpPr/>
                        <wps:spPr>
                          <a:xfrm>
                            <a:off x="447708" y="1150808"/>
                            <a:ext cx="33736" cy="81630"/>
                          </a:xfrm>
                          <a:custGeom>
                            <a:avLst/>
                            <a:gdLst/>
                            <a:ahLst/>
                            <a:cxnLst/>
                            <a:rect l="0" t="0" r="0" b="0"/>
                            <a:pathLst>
                              <a:path w="33736" h="81630">
                                <a:moveTo>
                                  <a:pt x="0" y="0"/>
                                </a:moveTo>
                                <a:lnTo>
                                  <a:pt x="1910" y="1997"/>
                                </a:lnTo>
                                <a:lnTo>
                                  <a:pt x="24554" y="24654"/>
                                </a:lnTo>
                                <a:cubicBezTo>
                                  <a:pt x="29875" y="30051"/>
                                  <a:pt x="32962" y="35855"/>
                                  <a:pt x="33469" y="41989"/>
                                </a:cubicBezTo>
                                <a:cubicBezTo>
                                  <a:pt x="33736" y="48301"/>
                                  <a:pt x="31704" y="53698"/>
                                  <a:pt x="26827" y="58512"/>
                                </a:cubicBezTo>
                                <a:cubicBezTo>
                                  <a:pt x="21532" y="64138"/>
                                  <a:pt x="15639" y="66183"/>
                                  <a:pt x="9225" y="64925"/>
                                </a:cubicBezTo>
                                <a:cubicBezTo>
                                  <a:pt x="7739" y="64658"/>
                                  <a:pt x="5974" y="64138"/>
                                  <a:pt x="4183" y="63401"/>
                                </a:cubicBezTo>
                                <a:cubicBezTo>
                                  <a:pt x="4691" y="64417"/>
                                  <a:pt x="4958" y="65395"/>
                                  <a:pt x="5199" y="66183"/>
                                </a:cubicBezTo>
                                <a:cubicBezTo>
                                  <a:pt x="6444" y="71301"/>
                                  <a:pt x="4958" y="76355"/>
                                  <a:pt x="589" y="81003"/>
                                </a:cubicBezTo>
                                <a:lnTo>
                                  <a:pt x="0" y="81630"/>
                                </a:lnTo>
                                <a:lnTo>
                                  <a:pt x="0" y="48344"/>
                                </a:lnTo>
                                <a:lnTo>
                                  <a:pt x="5466" y="51425"/>
                                </a:lnTo>
                                <a:cubicBezTo>
                                  <a:pt x="8247" y="51933"/>
                                  <a:pt x="10990" y="50676"/>
                                  <a:pt x="13607" y="48060"/>
                                </a:cubicBezTo>
                                <a:cubicBezTo>
                                  <a:pt x="16147" y="45558"/>
                                  <a:pt x="17163" y="43005"/>
                                  <a:pt x="16896" y="40224"/>
                                </a:cubicBezTo>
                                <a:cubicBezTo>
                                  <a:pt x="16655" y="37620"/>
                                  <a:pt x="15130" y="34839"/>
                                  <a:pt x="12349" y="31816"/>
                                </a:cubicBezTo>
                                <a:lnTo>
                                  <a:pt x="0" y="19467"/>
                                </a:lnTo>
                                <a:lnTo>
                                  <a:pt x="0" y="0"/>
                                </a:lnTo>
                                <a:close/>
                              </a:path>
                            </a:pathLst>
                          </a:custGeom>
                          <a:solidFill>
                            <a:srgbClr val="FF0000"/>
                          </a:solidFill>
                          <a:ln w="0" cap="flat">
                            <a:noFill/>
                            <a:round/>
                          </a:ln>
                          <a:effectLst/>
                        </wps:spPr>
                        <wps:bodyPr/>
                      </wps:wsp>
                      <wps:wsp>
                        <wps:cNvPr id="2941" name="Shape 2941"/>
                        <wps:cNvSpPr/>
                        <wps:spPr>
                          <a:xfrm>
                            <a:off x="449885" y="1226655"/>
                            <a:ext cx="36821" cy="59360"/>
                          </a:xfrm>
                          <a:custGeom>
                            <a:avLst/>
                            <a:gdLst/>
                            <a:ahLst/>
                            <a:cxnLst/>
                            <a:rect l="0" t="0" r="0" b="0"/>
                            <a:pathLst>
                              <a:path w="36821" h="59360">
                                <a:moveTo>
                                  <a:pt x="32804" y="0"/>
                                </a:moveTo>
                                <a:lnTo>
                                  <a:pt x="36821" y="585"/>
                                </a:lnTo>
                                <a:lnTo>
                                  <a:pt x="36821" y="10344"/>
                                </a:lnTo>
                                <a:lnTo>
                                  <a:pt x="33833" y="9195"/>
                                </a:lnTo>
                                <a:cubicBezTo>
                                  <a:pt x="30035" y="9703"/>
                                  <a:pt x="25895" y="11468"/>
                                  <a:pt x="22136" y="14592"/>
                                </a:cubicBezTo>
                                <a:lnTo>
                                  <a:pt x="36821" y="29285"/>
                                </a:lnTo>
                                <a:lnTo>
                                  <a:pt x="36821" y="40496"/>
                                </a:lnTo>
                                <a:lnTo>
                                  <a:pt x="16472" y="20155"/>
                                </a:lnTo>
                                <a:cubicBezTo>
                                  <a:pt x="12712" y="24765"/>
                                  <a:pt x="10439" y="28803"/>
                                  <a:pt x="9931" y="32334"/>
                                </a:cubicBezTo>
                                <a:cubicBezTo>
                                  <a:pt x="9423" y="37211"/>
                                  <a:pt x="11188" y="41529"/>
                                  <a:pt x="15215" y="45656"/>
                                </a:cubicBezTo>
                                <a:cubicBezTo>
                                  <a:pt x="17996" y="48438"/>
                                  <a:pt x="21120" y="49936"/>
                                  <a:pt x="24409" y="50444"/>
                                </a:cubicBezTo>
                                <a:cubicBezTo>
                                  <a:pt x="27927" y="50952"/>
                                  <a:pt x="31051" y="50203"/>
                                  <a:pt x="33833" y="48438"/>
                                </a:cubicBezTo>
                                <a:lnTo>
                                  <a:pt x="36821" y="51437"/>
                                </a:lnTo>
                                <a:lnTo>
                                  <a:pt x="36821" y="56277"/>
                                </a:lnTo>
                                <a:lnTo>
                                  <a:pt x="24130" y="59360"/>
                                </a:lnTo>
                                <a:cubicBezTo>
                                  <a:pt x="18504" y="58623"/>
                                  <a:pt x="13449" y="56109"/>
                                  <a:pt x="8572" y="50952"/>
                                </a:cubicBezTo>
                                <a:cubicBezTo>
                                  <a:pt x="2781" y="45390"/>
                                  <a:pt x="0" y="38735"/>
                                  <a:pt x="508" y="31585"/>
                                </a:cubicBezTo>
                                <a:cubicBezTo>
                                  <a:pt x="736" y="24765"/>
                                  <a:pt x="4267" y="17881"/>
                                  <a:pt x="10668" y="11201"/>
                                </a:cubicBezTo>
                                <a:cubicBezTo>
                                  <a:pt x="17754" y="4381"/>
                                  <a:pt x="24917" y="508"/>
                                  <a:pt x="32804" y="0"/>
                                </a:cubicBezTo>
                                <a:close/>
                              </a:path>
                            </a:pathLst>
                          </a:custGeom>
                          <a:solidFill>
                            <a:srgbClr val="FF0000"/>
                          </a:solidFill>
                          <a:ln w="0" cap="flat">
                            <a:noFill/>
                            <a:round/>
                          </a:ln>
                          <a:effectLst/>
                        </wps:spPr>
                        <wps:bodyPr/>
                      </wps:wsp>
                      <wps:wsp>
                        <wps:cNvPr id="2942" name="Shape 2942"/>
                        <wps:cNvSpPr/>
                        <wps:spPr>
                          <a:xfrm>
                            <a:off x="534124" y="1310860"/>
                            <a:ext cx="30242" cy="59457"/>
                          </a:xfrm>
                          <a:custGeom>
                            <a:avLst/>
                            <a:gdLst/>
                            <a:ahLst/>
                            <a:cxnLst/>
                            <a:rect l="0" t="0" r="0" b="0"/>
                            <a:pathLst>
                              <a:path w="30242" h="59457">
                                <a:moveTo>
                                  <a:pt x="30242" y="0"/>
                                </a:moveTo>
                                <a:lnTo>
                                  <a:pt x="30242" y="10376"/>
                                </a:lnTo>
                                <a:lnTo>
                                  <a:pt x="18339" y="17192"/>
                                </a:lnTo>
                                <a:cubicBezTo>
                                  <a:pt x="13449" y="21840"/>
                                  <a:pt x="10681" y="26894"/>
                                  <a:pt x="9931" y="32013"/>
                                </a:cubicBezTo>
                                <a:cubicBezTo>
                                  <a:pt x="9144" y="36826"/>
                                  <a:pt x="10681" y="41208"/>
                                  <a:pt x="14465" y="44967"/>
                                </a:cubicBezTo>
                                <a:cubicBezTo>
                                  <a:pt x="18059" y="48535"/>
                                  <a:pt x="22365" y="50123"/>
                                  <a:pt x="27521" y="49272"/>
                                </a:cubicBezTo>
                                <a:lnTo>
                                  <a:pt x="30242" y="47781"/>
                                </a:lnTo>
                                <a:lnTo>
                                  <a:pt x="30242" y="58391"/>
                                </a:lnTo>
                                <a:lnTo>
                                  <a:pt x="28270" y="58949"/>
                                </a:lnTo>
                                <a:cubicBezTo>
                                  <a:pt x="20841" y="59457"/>
                                  <a:pt x="14198" y="56676"/>
                                  <a:pt x="8407" y="50872"/>
                                </a:cubicBezTo>
                                <a:cubicBezTo>
                                  <a:pt x="2502" y="45246"/>
                                  <a:pt x="0" y="38591"/>
                                  <a:pt x="508" y="30997"/>
                                </a:cubicBezTo>
                                <a:cubicBezTo>
                                  <a:pt x="1016" y="23326"/>
                                  <a:pt x="4534" y="16176"/>
                                  <a:pt x="10909" y="9864"/>
                                </a:cubicBezTo>
                                <a:lnTo>
                                  <a:pt x="30242" y="0"/>
                                </a:lnTo>
                                <a:close/>
                              </a:path>
                            </a:pathLst>
                          </a:custGeom>
                          <a:solidFill>
                            <a:srgbClr val="FF0000"/>
                          </a:solidFill>
                          <a:ln w="0" cap="flat">
                            <a:noFill/>
                            <a:round/>
                          </a:ln>
                          <a:effectLst/>
                        </wps:spPr>
                        <wps:bodyPr/>
                      </wps:wsp>
                      <wps:wsp>
                        <wps:cNvPr id="2943" name="Shape 2943"/>
                        <wps:cNvSpPr/>
                        <wps:spPr>
                          <a:xfrm>
                            <a:off x="486706" y="1278092"/>
                            <a:ext cx="3882" cy="4840"/>
                          </a:xfrm>
                          <a:custGeom>
                            <a:avLst/>
                            <a:gdLst/>
                            <a:ahLst/>
                            <a:cxnLst/>
                            <a:rect l="0" t="0" r="0" b="0"/>
                            <a:pathLst>
                              <a:path w="3882" h="4840">
                                <a:moveTo>
                                  <a:pt x="0" y="0"/>
                                </a:moveTo>
                                <a:lnTo>
                                  <a:pt x="3882" y="3897"/>
                                </a:lnTo>
                                <a:lnTo>
                                  <a:pt x="0" y="4840"/>
                                </a:lnTo>
                                <a:lnTo>
                                  <a:pt x="0" y="0"/>
                                </a:lnTo>
                                <a:close/>
                              </a:path>
                            </a:pathLst>
                          </a:custGeom>
                          <a:solidFill>
                            <a:srgbClr val="FF0000"/>
                          </a:solidFill>
                          <a:ln w="0" cap="flat">
                            <a:noFill/>
                            <a:round/>
                          </a:ln>
                          <a:effectLst/>
                        </wps:spPr>
                        <wps:bodyPr/>
                      </wps:wsp>
                      <wps:wsp>
                        <wps:cNvPr id="2944" name="Shape 2944"/>
                        <wps:cNvSpPr/>
                        <wps:spPr>
                          <a:xfrm>
                            <a:off x="493141" y="1268692"/>
                            <a:ext cx="60338" cy="59626"/>
                          </a:xfrm>
                          <a:custGeom>
                            <a:avLst/>
                            <a:gdLst/>
                            <a:ahLst/>
                            <a:cxnLst/>
                            <a:rect l="0" t="0" r="0" b="0"/>
                            <a:pathLst>
                              <a:path w="60338" h="59626">
                                <a:moveTo>
                                  <a:pt x="32576" y="508"/>
                                </a:moveTo>
                                <a:cubicBezTo>
                                  <a:pt x="39967" y="0"/>
                                  <a:pt x="46609" y="2604"/>
                                  <a:pt x="52172" y="8407"/>
                                </a:cubicBezTo>
                                <a:cubicBezTo>
                                  <a:pt x="57290" y="13564"/>
                                  <a:pt x="59830" y="18618"/>
                                  <a:pt x="60058" y="24486"/>
                                </a:cubicBezTo>
                                <a:cubicBezTo>
                                  <a:pt x="60338" y="30048"/>
                                  <a:pt x="58306" y="35446"/>
                                  <a:pt x="53696" y="40500"/>
                                </a:cubicBezTo>
                                <a:lnTo>
                                  <a:pt x="46876" y="33680"/>
                                </a:lnTo>
                                <a:cubicBezTo>
                                  <a:pt x="49619" y="30315"/>
                                  <a:pt x="50914" y="27267"/>
                                  <a:pt x="50635" y="23736"/>
                                </a:cubicBezTo>
                                <a:cubicBezTo>
                                  <a:pt x="50635" y="20383"/>
                                  <a:pt x="48882" y="17094"/>
                                  <a:pt x="46025" y="14072"/>
                                </a:cubicBezTo>
                                <a:cubicBezTo>
                                  <a:pt x="42469" y="10681"/>
                                  <a:pt x="38443" y="9423"/>
                                  <a:pt x="33553" y="10173"/>
                                </a:cubicBezTo>
                                <a:cubicBezTo>
                                  <a:pt x="28778" y="10947"/>
                                  <a:pt x="23889" y="14072"/>
                                  <a:pt x="18847" y="18860"/>
                                </a:cubicBezTo>
                                <a:cubicBezTo>
                                  <a:pt x="13691" y="23978"/>
                                  <a:pt x="10668" y="29032"/>
                                  <a:pt x="9932" y="33439"/>
                                </a:cubicBezTo>
                                <a:cubicBezTo>
                                  <a:pt x="8916" y="37986"/>
                                  <a:pt x="10440" y="42088"/>
                                  <a:pt x="13957" y="45885"/>
                                </a:cubicBezTo>
                                <a:cubicBezTo>
                                  <a:pt x="16815" y="48400"/>
                                  <a:pt x="19863" y="49924"/>
                                  <a:pt x="23381" y="49924"/>
                                </a:cubicBezTo>
                                <a:cubicBezTo>
                                  <a:pt x="27013" y="49924"/>
                                  <a:pt x="30772" y="48666"/>
                                  <a:pt x="34570" y="46126"/>
                                </a:cubicBezTo>
                                <a:lnTo>
                                  <a:pt x="41212" y="53048"/>
                                </a:lnTo>
                                <a:cubicBezTo>
                                  <a:pt x="35319" y="57353"/>
                                  <a:pt x="29515" y="59626"/>
                                  <a:pt x="23622" y="59360"/>
                                </a:cubicBezTo>
                                <a:cubicBezTo>
                                  <a:pt x="18098" y="59118"/>
                                  <a:pt x="12713" y="56337"/>
                                  <a:pt x="7900" y="51524"/>
                                </a:cubicBezTo>
                                <a:cubicBezTo>
                                  <a:pt x="2261" y="46126"/>
                                  <a:pt x="0" y="39484"/>
                                  <a:pt x="508" y="32423"/>
                                </a:cubicBezTo>
                                <a:cubicBezTo>
                                  <a:pt x="1245" y="25260"/>
                                  <a:pt x="4775" y="18110"/>
                                  <a:pt x="11684" y="11531"/>
                                </a:cubicBezTo>
                                <a:cubicBezTo>
                                  <a:pt x="18339" y="4877"/>
                                  <a:pt x="25146" y="1346"/>
                                  <a:pt x="32576" y="508"/>
                                </a:cubicBezTo>
                                <a:close/>
                              </a:path>
                            </a:pathLst>
                          </a:custGeom>
                          <a:solidFill>
                            <a:srgbClr val="FF0000"/>
                          </a:solidFill>
                          <a:ln w="0" cap="flat">
                            <a:noFill/>
                            <a:round/>
                          </a:ln>
                          <a:effectLst/>
                        </wps:spPr>
                        <wps:bodyPr/>
                      </wps:wsp>
                      <wps:wsp>
                        <wps:cNvPr id="2945" name="Shape 2945"/>
                        <wps:cNvSpPr/>
                        <wps:spPr>
                          <a:xfrm>
                            <a:off x="486706" y="1227240"/>
                            <a:ext cx="24266" cy="49859"/>
                          </a:xfrm>
                          <a:custGeom>
                            <a:avLst/>
                            <a:gdLst/>
                            <a:ahLst/>
                            <a:cxnLst/>
                            <a:rect l="0" t="0" r="0" b="0"/>
                            <a:pathLst>
                              <a:path w="24266" h="49859">
                                <a:moveTo>
                                  <a:pt x="0" y="0"/>
                                </a:moveTo>
                                <a:lnTo>
                                  <a:pt x="6751" y="983"/>
                                </a:lnTo>
                                <a:cubicBezTo>
                                  <a:pt x="10121" y="2295"/>
                                  <a:pt x="13299" y="4406"/>
                                  <a:pt x="16366" y="7352"/>
                                </a:cubicBezTo>
                                <a:cubicBezTo>
                                  <a:pt x="21649" y="12991"/>
                                  <a:pt x="24266" y="19290"/>
                                  <a:pt x="23516" y="26720"/>
                                </a:cubicBezTo>
                                <a:cubicBezTo>
                                  <a:pt x="22742" y="34124"/>
                                  <a:pt x="19148" y="40944"/>
                                  <a:pt x="12493" y="47586"/>
                                </a:cubicBezTo>
                                <a:lnTo>
                                  <a:pt x="9953" y="49859"/>
                                </a:lnTo>
                                <a:lnTo>
                                  <a:pt x="0" y="39911"/>
                                </a:lnTo>
                                <a:lnTo>
                                  <a:pt x="0" y="28700"/>
                                </a:lnTo>
                                <a:lnTo>
                                  <a:pt x="8429" y="37134"/>
                                </a:lnTo>
                                <a:cubicBezTo>
                                  <a:pt x="11985" y="33108"/>
                                  <a:pt x="14093" y="28993"/>
                                  <a:pt x="14601" y="25196"/>
                                </a:cubicBezTo>
                                <a:cubicBezTo>
                                  <a:pt x="15071" y="21056"/>
                                  <a:pt x="13585" y="17030"/>
                                  <a:pt x="9724" y="13499"/>
                                </a:cubicBezTo>
                                <a:lnTo>
                                  <a:pt x="0" y="9759"/>
                                </a:lnTo>
                                <a:lnTo>
                                  <a:pt x="0" y="0"/>
                                </a:lnTo>
                                <a:close/>
                              </a:path>
                            </a:pathLst>
                          </a:custGeom>
                          <a:solidFill>
                            <a:srgbClr val="FF0000"/>
                          </a:solidFill>
                          <a:ln w="0" cap="flat">
                            <a:noFill/>
                            <a:round/>
                          </a:ln>
                          <a:effectLst/>
                        </wps:spPr>
                        <wps:bodyPr/>
                      </wps:wsp>
                      <wps:wsp>
                        <wps:cNvPr id="2946" name="Shape 2946"/>
                        <wps:cNvSpPr/>
                        <wps:spPr>
                          <a:xfrm>
                            <a:off x="617855" y="1394562"/>
                            <a:ext cx="36821" cy="59639"/>
                          </a:xfrm>
                          <a:custGeom>
                            <a:avLst/>
                            <a:gdLst/>
                            <a:ahLst/>
                            <a:cxnLst/>
                            <a:rect l="0" t="0" r="0" b="0"/>
                            <a:pathLst>
                              <a:path w="36821" h="59639">
                                <a:moveTo>
                                  <a:pt x="32538" y="0"/>
                                </a:moveTo>
                                <a:lnTo>
                                  <a:pt x="36821" y="660"/>
                                </a:lnTo>
                                <a:lnTo>
                                  <a:pt x="36821" y="10544"/>
                                </a:lnTo>
                                <a:lnTo>
                                  <a:pt x="33896" y="9436"/>
                                </a:lnTo>
                                <a:cubicBezTo>
                                  <a:pt x="29794" y="9944"/>
                                  <a:pt x="25997" y="11709"/>
                                  <a:pt x="22136" y="14757"/>
                                </a:cubicBezTo>
                                <a:lnTo>
                                  <a:pt x="36821" y="29459"/>
                                </a:lnTo>
                                <a:lnTo>
                                  <a:pt x="36821" y="40661"/>
                                </a:lnTo>
                                <a:lnTo>
                                  <a:pt x="16573" y="20396"/>
                                </a:lnTo>
                                <a:cubicBezTo>
                                  <a:pt x="12776" y="24702"/>
                                  <a:pt x="10439" y="29070"/>
                                  <a:pt x="9932" y="32601"/>
                                </a:cubicBezTo>
                                <a:cubicBezTo>
                                  <a:pt x="9144" y="37211"/>
                                  <a:pt x="10947" y="41796"/>
                                  <a:pt x="15316" y="45834"/>
                                </a:cubicBezTo>
                                <a:cubicBezTo>
                                  <a:pt x="17831" y="48679"/>
                                  <a:pt x="21120" y="50203"/>
                                  <a:pt x="24473" y="50724"/>
                                </a:cubicBezTo>
                                <a:cubicBezTo>
                                  <a:pt x="27991" y="51232"/>
                                  <a:pt x="31052" y="50444"/>
                                  <a:pt x="33896" y="48679"/>
                                </a:cubicBezTo>
                                <a:lnTo>
                                  <a:pt x="36821" y="51609"/>
                                </a:lnTo>
                                <a:lnTo>
                                  <a:pt x="36821" y="56475"/>
                                </a:lnTo>
                                <a:lnTo>
                                  <a:pt x="24231" y="59639"/>
                                </a:lnTo>
                                <a:cubicBezTo>
                                  <a:pt x="18567" y="58864"/>
                                  <a:pt x="13526" y="56007"/>
                                  <a:pt x="8636" y="51232"/>
                                </a:cubicBezTo>
                                <a:cubicBezTo>
                                  <a:pt x="2845" y="45326"/>
                                  <a:pt x="0" y="39014"/>
                                  <a:pt x="508" y="31852"/>
                                </a:cubicBezTo>
                                <a:cubicBezTo>
                                  <a:pt x="737" y="24702"/>
                                  <a:pt x="4102" y="18123"/>
                                  <a:pt x="10668" y="11468"/>
                                </a:cubicBezTo>
                                <a:cubicBezTo>
                                  <a:pt x="17831" y="4318"/>
                                  <a:pt x="24981" y="787"/>
                                  <a:pt x="32538" y="0"/>
                                </a:cubicBezTo>
                                <a:close/>
                              </a:path>
                            </a:pathLst>
                          </a:custGeom>
                          <a:solidFill>
                            <a:srgbClr val="FF0000"/>
                          </a:solidFill>
                          <a:ln w="0" cap="flat">
                            <a:noFill/>
                            <a:round/>
                          </a:ln>
                          <a:effectLst/>
                        </wps:spPr>
                        <wps:bodyPr/>
                      </wps:wsp>
                      <wps:wsp>
                        <wps:cNvPr id="2947" name="Shape 2947"/>
                        <wps:cNvSpPr/>
                        <wps:spPr>
                          <a:xfrm>
                            <a:off x="581749" y="1341857"/>
                            <a:ext cx="64376" cy="64414"/>
                          </a:xfrm>
                          <a:custGeom>
                            <a:avLst/>
                            <a:gdLst/>
                            <a:ahLst/>
                            <a:cxnLst/>
                            <a:rect l="0" t="0" r="0" b="0"/>
                            <a:pathLst>
                              <a:path w="64376" h="64414">
                                <a:moveTo>
                                  <a:pt x="25895" y="0"/>
                                </a:moveTo>
                                <a:lnTo>
                                  <a:pt x="30035" y="4039"/>
                                </a:lnTo>
                                <a:lnTo>
                                  <a:pt x="34074" y="8103"/>
                                </a:lnTo>
                                <a:lnTo>
                                  <a:pt x="11188" y="53226"/>
                                </a:lnTo>
                                <a:lnTo>
                                  <a:pt x="56477" y="30836"/>
                                </a:lnTo>
                                <a:lnTo>
                                  <a:pt x="60337" y="34633"/>
                                </a:lnTo>
                                <a:lnTo>
                                  <a:pt x="64376" y="38392"/>
                                </a:lnTo>
                                <a:lnTo>
                                  <a:pt x="7328" y="64414"/>
                                </a:lnTo>
                                <a:lnTo>
                                  <a:pt x="3797" y="60884"/>
                                </a:lnTo>
                                <a:lnTo>
                                  <a:pt x="0" y="57023"/>
                                </a:lnTo>
                                <a:lnTo>
                                  <a:pt x="25895" y="0"/>
                                </a:lnTo>
                                <a:close/>
                              </a:path>
                            </a:pathLst>
                          </a:custGeom>
                          <a:solidFill>
                            <a:srgbClr val="FF0000"/>
                          </a:solidFill>
                          <a:ln w="0" cap="flat">
                            <a:noFill/>
                            <a:round/>
                          </a:ln>
                          <a:effectLst/>
                        </wps:spPr>
                        <wps:bodyPr/>
                      </wps:wsp>
                      <wps:wsp>
                        <wps:cNvPr id="2948" name="Shape 2948"/>
                        <wps:cNvSpPr/>
                        <wps:spPr>
                          <a:xfrm>
                            <a:off x="564366" y="1309700"/>
                            <a:ext cx="30337" cy="59550"/>
                          </a:xfrm>
                          <a:custGeom>
                            <a:avLst/>
                            <a:gdLst/>
                            <a:ahLst/>
                            <a:cxnLst/>
                            <a:rect l="0" t="0" r="0" b="0"/>
                            <a:pathLst>
                              <a:path w="30337" h="59550">
                                <a:moveTo>
                                  <a:pt x="1825" y="229"/>
                                </a:moveTo>
                                <a:cubicBezTo>
                                  <a:pt x="9445" y="0"/>
                                  <a:pt x="16125" y="2604"/>
                                  <a:pt x="21929" y="8166"/>
                                </a:cubicBezTo>
                                <a:cubicBezTo>
                                  <a:pt x="27555" y="14046"/>
                                  <a:pt x="30337" y="20726"/>
                                  <a:pt x="29828" y="28283"/>
                                </a:cubicBezTo>
                                <a:cubicBezTo>
                                  <a:pt x="29321" y="35954"/>
                                  <a:pt x="25726" y="43117"/>
                                  <a:pt x="19376" y="49416"/>
                                </a:cubicBezTo>
                                <a:cubicBezTo>
                                  <a:pt x="16056" y="52743"/>
                                  <a:pt x="12633" y="55229"/>
                                  <a:pt x="9083" y="56977"/>
                                </a:cubicBezTo>
                                <a:lnTo>
                                  <a:pt x="0" y="59550"/>
                                </a:lnTo>
                                <a:lnTo>
                                  <a:pt x="0" y="48941"/>
                                </a:lnTo>
                                <a:lnTo>
                                  <a:pt x="11998" y="42367"/>
                                </a:lnTo>
                                <a:cubicBezTo>
                                  <a:pt x="16875" y="37478"/>
                                  <a:pt x="19656" y="32423"/>
                                  <a:pt x="20405" y="27267"/>
                                </a:cubicBezTo>
                                <a:cubicBezTo>
                                  <a:pt x="20913" y="22492"/>
                                  <a:pt x="19656" y="17844"/>
                                  <a:pt x="15859" y="14313"/>
                                </a:cubicBezTo>
                                <a:cubicBezTo>
                                  <a:pt x="12226" y="10782"/>
                                  <a:pt x="7959" y="9195"/>
                                  <a:pt x="2803" y="9932"/>
                                </a:cubicBezTo>
                                <a:lnTo>
                                  <a:pt x="0" y="11536"/>
                                </a:lnTo>
                                <a:lnTo>
                                  <a:pt x="0" y="1160"/>
                                </a:lnTo>
                                <a:lnTo>
                                  <a:pt x="1825" y="229"/>
                                </a:lnTo>
                                <a:close/>
                              </a:path>
                            </a:pathLst>
                          </a:custGeom>
                          <a:solidFill>
                            <a:srgbClr val="FF0000"/>
                          </a:solidFill>
                          <a:ln w="0" cap="flat">
                            <a:noFill/>
                            <a:round/>
                          </a:ln>
                          <a:effectLst/>
                        </wps:spPr>
                        <wps:bodyPr/>
                      </wps:wsp>
                      <wps:wsp>
                        <wps:cNvPr id="2949" name="Shape 2949"/>
                        <wps:cNvSpPr/>
                        <wps:spPr>
                          <a:xfrm>
                            <a:off x="654676" y="1446171"/>
                            <a:ext cx="3882" cy="4865"/>
                          </a:xfrm>
                          <a:custGeom>
                            <a:avLst/>
                            <a:gdLst/>
                            <a:ahLst/>
                            <a:cxnLst/>
                            <a:rect l="0" t="0" r="0" b="0"/>
                            <a:pathLst>
                              <a:path w="3882" h="4865">
                                <a:moveTo>
                                  <a:pt x="0" y="0"/>
                                </a:moveTo>
                                <a:lnTo>
                                  <a:pt x="3882" y="3889"/>
                                </a:lnTo>
                                <a:lnTo>
                                  <a:pt x="0" y="4865"/>
                                </a:lnTo>
                                <a:lnTo>
                                  <a:pt x="0" y="0"/>
                                </a:lnTo>
                                <a:close/>
                              </a:path>
                            </a:pathLst>
                          </a:custGeom>
                          <a:solidFill>
                            <a:srgbClr val="FF0000"/>
                          </a:solidFill>
                          <a:ln w="0" cap="flat">
                            <a:noFill/>
                            <a:round/>
                          </a:ln>
                          <a:effectLst/>
                        </wps:spPr>
                        <wps:bodyPr/>
                      </wps:wsp>
                      <wps:wsp>
                        <wps:cNvPr id="2950" name="Shape 2950"/>
                        <wps:cNvSpPr/>
                        <wps:spPr>
                          <a:xfrm>
                            <a:off x="655790" y="1431544"/>
                            <a:ext cx="62370" cy="48336"/>
                          </a:xfrm>
                          <a:custGeom>
                            <a:avLst/>
                            <a:gdLst/>
                            <a:ahLst/>
                            <a:cxnLst/>
                            <a:rect l="0" t="0" r="0" b="0"/>
                            <a:pathLst>
                              <a:path w="62370" h="48336">
                                <a:moveTo>
                                  <a:pt x="41250" y="0"/>
                                </a:moveTo>
                                <a:lnTo>
                                  <a:pt x="44539" y="3289"/>
                                </a:lnTo>
                                <a:lnTo>
                                  <a:pt x="47892" y="6579"/>
                                </a:lnTo>
                                <a:lnTo>
                                  <a:pt x="40983" y="13741"/>
                                </a:lnTo>
                                <a:cubicBezTo>
                                  <a:pt x="42507" y="12954"/>
                                  <a:pt x="44272" y="12713"/>
                                  <a:pt x="45860" y="12446"/>
                                </a:cubicBezTo>
                                <a:cubicBezTo>
                                  <a:pt x="51931" y="11697"/>
                                  <a:pt x="57048" y="12954"/>
                                  <a:pt x="60846" y="16993"/>
                                </a:cubicBezTo>
                                <a:cubicBezTo>
                                  <a:pt x="61354" y="17500"/>
                                  <a:pt x="62103" y="18275"/>
                                  <a:pt x="62370" y="19367"/>
                                </a:cubicBezTo>
                                <a:lnTo>
                                  <a:pt x="55219" y="26454"/>
                                </a:lnTo>
                                <a:lnTo>
                                  <a:pt x="53962" y="24930"/>
                                </a:lnTo>
                                <a:cubicBezTo>
                                  <a:pt x="50165" y="21133"/>
                                  <a:pt x="46127" y="19367"/>
                                  <a:pt x="41758" y="19609"/>
                                </a:cubicBezTo>
                                <a:cubicBezTo>
                                  <a:pt x="37452" y="19609"/>
                                  <a:pt x="33312" y="21882"/>
                                  <a:pt x="29045" y="26187"/>
                                </a:cubicBezTo>
                                <a:lnTo>
                                  <a:pt x="6909" y="48336"/>
                                </a:lnTo>
                                <a:lnTo>
                                  <a:pt x="3556" y="44806"/>
                                </a:lnTo>
                                <a:lnTo>
                                  <a:pt x="0" y="41250"/>
                                </a:lnTo>
                                <a:lnTo>
                                  <a:pt x="41250" y="0"/>
                                </a:lnTo>
                                <a:close/>
                              </a:path>
                            </a:pathLst>
                          </a:custGeom>
                          <a:solidFill>
                            <a:srgbClr val="FF0000"/>
                          </a:solidFill>
                          <a:ln w="0" cap="flat">
                            <a:noFill/>
                            <a:round/>
                          </a:ln>
                          <a:effectLst/>
                        </wps:spPr>
                        <wps:bodyPr/>
                      </wps:wsp>
                      <wps:wsp>
                        <wps:cNvPr id="2951" name="Shape 2951"/>
                        <wps:cNvSpPr/>
                        <wps:spPr>
                          <a:xfrm>
                            <a:off x="654676" y="1395222"/>
                            <a:ext cx="24025" cy="50064"/>
                          </a:xfrm>
                          <a:custGeom>
                            <a:avLst/>
                            <a:gdLst/>
                            <a:ahLst/>
                            <a:cxnLst/>
                            <a:rect l="0" t="0" r="0" b="0"/>
                            <a:pathLst>
                              <a:path w="24025" h="50064">
                                <a:moveTo>
                                  <a:pt x="0" y="0"/>
                                </a:moveTo>
                                <a:lnTo>
                                  <a:pt x="6645" y="1024"/>
                                </a:lnTo>
                                <a:cubicBezTo>
                                  <a:pt x="10099" y="2394"/>
                                  <a:pt x="13363" y="4566"/>
                                  <a:pt x="16430" y="7519"/>
                                </a:cubicBezTo>
                                <a:cubicBezTo>
                                  <a:pt x="21751" y="13081"/>
                                  <a:pt x="24025" y="19495"/>
                                  <a:pt x="23516" y="26886"/>
                                </a:cubicBezTo>
                                <a:cubicBezTo>
                                  <a:pt x="22742" y="34214"/>
                                  <a:pt x="19211" y="41135"/>
                                  <a:pt x="12569" y="47790"/>
                                </a:cubicBezTo>
                                <a:lnTo>
                                  <a:pt x="10054" y="50064"/>
                                </a:lnTo>
                                <a:lnTo>
                                  <a:pt x="0" y="40001"/>
                                </a:lnTo>
                                <a:lnTo>
                                  <a:pt x="0" y="28798"/>
                                </a:lnTo>
                                <a:lnTo>
                                  <a:pt x="8530" y="37338"/>
                                </a:lnTo>
                                <a:cubicBezTo>
                                  <a:pt x="12061" y="33198"/>
                                  <a:pt x="14093" y="29159"/>
                                  <a:pt x="14601" y="25299"/>
                                </a:cubicBezTo>
                                <a:cubicBezTo>
                                  <a:pt x="15071" y="20993"/>
                                  <a:pt x="13585" y="17221"/>
                                  <a:pt x="9788" y="13589"/>
                                </a:cubicBezTo>
                                <a:lnTo>
                                  <a:pt x="0" y="9883"/>
                                </a:lnTo>
                                <a:lnTo>
                                  <a:pt x="0" y="0"/>
                                </a:lnTo>
                                <a:close/>
                              </a:path>
                            </a:pathLst>
                          </a:custGeom>
                          <a:solidFill>
                            <a:srgbClr val="FF0000"/>
                          </a:solidFill>
                          <a:ln w="0" cap="flat">
                            <a:noFill/>
                            <a:round/>
                          </a:ln>
                          <a:effectLst/>
                        </wps:spPr>
                        <wps:bodyPr/>
                      </wps:wsp>
                      <wps:wsp>
                        <wps:cNvPr id="2952" name="Shape 2952"/>
                        <wps:cNvSpPr/>
                        <wps:spPr>
                          <a:xfrm>
                            <a:off x="557238" y="574218"/>
                            <a:ext cx="768833" cy="752818"/>
                          </a:xfrm>
                          <a:custGeom>
                            <a:avLst/>
                            <a:gdLst/>
                            <a:ahLst/>
                            <a:cxnLst/>
                            <a:rect l="0" t="0" r="0" b="0"/>
                            <a:pathLst>
                              <a:path w="768833" h="752818">
                                <a:moveTo>
                                  <a:pt x="393090" y="0"/>
                                </a:moveTo>
                                <a:lnTo>
                                  <a:pt x="412445" y="508"/>
                                </a:lnTo>
                                <a:lnTo>
                                  <a:pt x="431533" y="2108"/>
                                </a:lnTo>
                                <a:lnTo>
                                  <a:pt x="450380" y="4382"/>
                                </a:lnTo>
                                <a:lnTo>
                                  <a:pt x="468757" y="7671"/>
                                </a:lnTo>
                                <a:lnTo>
                                  <a:pt x="486994" y="11709"/>
                                </a:lnTo>
                                <a:lnTo>
                                  <a:pt x="504863" y="16853"/>
                                </a:lnTo>
                                <a:lnTo>
                                  <a:pt x="522186" y="22733"/>
                                </a:lnTo>
                                <a:lnTo>
                                  <a:pt x="539509" y="29578"/>
                                </a:lnTo>
                                <a:lnTo>
                                  <a:pt x="556006" y="37211"/>
                                </a:lnTo>
                                <a:lnTo>
                                  <a:pt x="572084" y="45390"/>
                                </a:lnTo>
                                <a:lnTo>
                                  <a:pt x="588086" y="54585"/>
                                </a:lnTo>
                                <a:lnTo>
                                  <a:pt x="603136" y="64249"/>
                                </a:lnTo>
                                <a:lnTo>
                                  <a:pt x="617881" y="74701"/>
                                </a:lnTo>
                                <a:lnTo>
                                  <a:pt x="632180" y="85890"/>
                                </a:lnTo>
                                <a:lnTo>
                                  <a:pt x="645643" y="97587"/>
                                </a:lnTo>
                                <a:lnTo>
                                  <a:pt x="658863" y="110071"/>
                                </a:lnTo>
                                <a:lnTo>
                                  <a:pt x="671373" y="123368"/>
                                </a:lnTo>
                                <a:lnTo>
                                  <a:pt x="683070" y="136843"/>
                                </a:lnTo>
                                <a:lnTo>
                                  <a:pt x="694284" y="151079"/>
                                </a:lnTo>
                                <a:lnTo>
                                  <a:pt x="704698" y="165913"/>
                                </a:lnTo>
                                <a:lnTo>
                                  <a:pt x="714629" y="181140"/>
                                </a:lnTo>
                                <a:lnTo>
                                  <a:pt x="723583" y="196977"/>
                                </a:lnTo>
                                <a:lnTo>
                                  <a:pt x="731990" y="212954"/>
                                </a:lnTo>
                                <a:lnTo>
                                  <a:pt x="739305" y="229819"/>
                                </a:lnTo>
                                <a:lnTo>
                                  <a:pt x="746189" y="246913"/>
                                </a:lnTo>
                                <a:lnTo>
                                  <a:pt x="752094" y="264249"/>
                                </a:lnTo>
                                <a:lnTo>
                                  <a:pt x="757136" y="282257"/>
                                </a:lnTo>
                                <a:lnTo>
                                  <a:pt x="761276" y="300368"/>
                                </a:lnTo>
                                <a:lnTo>
                                  <a:pt x="764527" y="318999"/>
                                </a:lnTo>
                                <a:lnTo>
                                  <a:pt x="767067" y="337858"/>
                                </a:lnTo>
                                <a:lnTo>
                                  <a:pt x="768604" y="356946"/>
                                </a:lnTo>
                                <a:lnTo>
                                  <a:pt x="768833" y="376326"/>
                                </a:lnTo>
                                <a:lnTo>
                                  <a:pt x="768604" y="395694"/>
                                </a:lnTo>
                                <a:lnTo>
                                  <a:pt x="767067" y="414820"/>
                                </a:lnTo>
                                <a:lnTo>
                                  <a:pt x="764807" y="433578"/>
                                </a:lnTo>
                                <a:lnTo>
                                  <a:pt x="761518" y="452196"/>
                                </a:lnTo>
                                <a:lnTo>
                                  <a:pt x="757136" y="470319"/>
                                </a:lnTo>
                                <a:lnTo>
                                  <a:pt x="752361" y="488163"/>
                                </a:lnTo>
                                <a:lnTo>
                                  <a:pt x="746189" y="505765"/>
                                </a:lnTo>
                                <a:lnTo>
                                  <a:pt x="739546" y="522757"/>
                                </a:lnTo>
                                <a:lnTo>
                                  <a:pt x="731990" y="539610"/>
                                </a:lnTo>
                                <a:lnTo>
                                  <a:pt x="723824" y="555689"/>
                                </a:lnTo>
                                <a:lnTo>
                                  <a:pt x="714629" y="571437"/>
                                </a:lnTo>
                                <a:lnTo>
                                  <a:pt x="704964" y="586765"/>
                                </a:lnTo>
                                <a:lnTo>
                                  <a:pt x="694525" y="601485"/>
                                </a:lnTo>
                                <a:lnTo>
                                  <a:pt x="683336" y="615798"/>
                                </a:lnTo>
                                <a:lnTo>
                                  <a:pt x="671640" y="629539"/>
                                </a:lnTo>
                                <a:lnTo>
                                  <a:pt x="659105" y="642493"/>
                                </a:lnTo>
                                <a:lnTo>
                                  <a:pt x="646151" y="654977"/>
                                </a:lnTo>
                                <a:lnTo>
                                  <a:pt x="632422" y="666750"/>
                                </a:lnTo>
                                <a:lnTo>
                                  <a:pt x="618350" y="677951"/>
                                </a:lnTo>
                                <a:lnTo>
                                  <a:pt x="603644" y="688391"/>
                                </a:lnTo>
                                <a:lnTo>
                                  <a:pt x="588315" y="698335"/>
                                </a:lnTo>
                                <a:lnTo>
                                  <a:pt x="572592" y="707263"/>
                                </a:lnTo>
                                <a:lnTo>
                                  <a:pt x="556247" y="715607"/>
                                </a:lnTo>
                                <a:lnTo>
                                  <a:pt x="539775" y="723265"/>
                                </a:lnTo>
                                <a:lnTo>
                                  <a:pt x="522694" y="729920"/>
                                </a:lnTo>
                                <a:lnTo>
                                  <a:pt x="505092" y="736054"/>
                                </a:lnTo>
                                <a:lnTo>
                                  <a:pt x="487261" y="740867"/>
                                </a:lnTo>
                                <a:lnTo>
                                  <a:pt x="469265" y="745147"/>
                                </a:lnTo>
                                <a:lnTo>
                                  <a:pt x="450888" y="748538"/>
                                </a:lnTo>
                                <a:lnTo>
                                  <a:pt x="432041" y="751053"/>
                                </a:lnTo>
                                <a:lnTo>
                                  <a:pt x="412953" y="752310"/>
                                </a:lnTo>
                                <a:lnTo>
                                  <a:pt x="393598" y="752818"/>
                                </a:lnTo>
                                <a:lnTo>
                                  <a:pt x="374243" y="752310"/>
                                </a:lnTo>
                                <a:lnTo>
                                  <a:pt x="355130" y="751053"/>
                                </a:lnTo>
                                <a:lnTo>
                                  <a:pt x="336385" y="748538"/>
                                </a:lnTo>
                                <a:lnTo>
                                  <a:pt x="317767" y="745147"/>
                                </a:lnTo>
                                <a:lnTo>
                                  <a:pt x="299669" y="741108"/>
                                </a:lnTo>
                                <a:lnTo>
                                  <a:pt x="281838" y="736054"/>
                                </a:lnTo>
                                <a:lnTo>
                                  <a:pt x="264236" y="730187"/>
                                </a:lnTo>
                                <a:lnTo>
                                  <a:pt x="247256" y="723265"/>
                                </a:lnTo>
                                <a:lnTo>
                                  <a:pt x="230683" y="715937"/>
                                </a:lnTo>
                                <a:lnTo>
                                  <a:pt x="214338" y="707530"/>
                                </a:lnTo>
                                <a:lnTo>
                                  <a:pt x="198615" y="698602"/>
                                </a:lnTo>
                                <a:lnTo>
                                  <a:pt x="183566" y="688670"/>
                                </a:lnTo>
                                <a:lnTo>
                                  <a:pt x="168821" y="678218"/>
                                </a:lnTo>
                                <a:lnTo>
                                  <a:pt x="154610" y="667029"/>
                                </a:lnTo>
                                <a:lnTo>
                                  <a:pt x="140817" y="655218"/>
                                </a:lnTo>
                                <a:lnTo>
                                  <a:pt x="127826" y="642772"/>
                                </a:lnTo>
                                <a:lnTo>
                                  <a:pt x="115392" y="629780"/>
                                </a:lnTo>
                                <a:lnTo>
                                  <a:pt x="103353" y="616077"/>
                                </a:lnTo>
                                <a:lnTo>
                                  <a:pt x="92405" y="601764"/>
                                </a:lnTo>
                                <a:lnTo>
                                  <a:pt x="81724" y="587273"/>
                                </a:lnTo>
                                <a:lnTo>
                                  <a:pt x="72034" y="571945"/>
                                </a:lnTo>
                                <a:lnTo>
                                  <a:pt x="62878" y="556209"/>
                                </a:lnTo>
                                <a:lnTo>
                                  <a:pt x="54775" y="539852"/>
                                </a:lnTo>
                                <a:lnTo>
                                  <a:pt x="47155" y="523265"/>
                                </a:lnTo>
                                <a:lnTo>
                                  <a:pt x="40475" y="506273"/>
                                </a:lnTo>
                                <a:lnTo>
                                  <a:pt x="34684" y="488671"/>
                                </a:lnTo>
                                <a:lnTo>
                                  <a:pt x="29553" y="470827"/>
                                </a:lnTo>
                                <a:lnTo>
                                  <a:pt x="25248" y="452438"/>
                                </a:lnTo>
                                <a:lnTo>
                                  <a:pt x="21895" y="433845"/>
                                </a:lnTo>
                                <a:lnTo>
                                  <a:pt x="19621" y="415328"/>
                                </a:lnTo>
                                <a:lnTo>
                                  <a:pt x="18097" y="395961"/>
                                </a:lnTo>
                                <a:lnTo>
                                  <a:pt x="18408" y="382716"/>
                                </a:lnTo>
                                <a:lnTo>
                                  <a:pt x="0" y="380860"/>
                                </a:lnTo>
                                <a:lnTo>
                                  <a:pt x="35928" y="294297"/>
                                </a:lnTo>
                                <a:lnTo>
                                  <a:pt x="53530" y="386258"/>
                                </a:lnTo>
                                <a:lnTo>
                                  <a:pt x="36336" y="384524"/>
                                </a:lnTo>
                                <a:lnTo>
                                  <a:pt x="35928" y="394678"/>
                                </a:lnTo>
                                <a:lnTo>
                                  <a:pt x="37452" y="412953"/>
                                </a:lnTo>
                                <a:lnTo>
                                  <a:pt x="39725" y="430797"/>
                                </a:lnTo>
                                <a:lnTo>
                                  <a:pt x="42773" y="448399"/>
                                </a:lnTo>
                                <a:lnTo>
                                  <a:pt x="46876" y="465773"/>
                                </a:lnTo>
                                <a:lnTo>
                                  <a:pt x="51422" y="482765"/>
                                </a:lnTo>
                                <a:lnTo>
                                  <a:pt x="57315" y="499618"/>
                                </a:lnTo>
                                <a:lnTo>
                                  <a:pt x="63729" y="515696"/>
                                </a:lnTo>
                                <a:lnTo>
                                  <a:pt x="70777" y="531673"/>
                                </a:lnTo>
                                <a:lnTo>
                                  <a:pt x="78715" y="547015"/>
                                </a:lnTo>
                                <a:lnTo>
                                  <a:pt x="87350" y="562280"/>
                                </a:lnTo>
                                <a:lnTo>
                                  <a:pt x="96545" y="576821"/>
                                </a:lnTo>
                                <a:lnTo>
                                  <a:pt x="106477" y="590804"/>
                                </a:lnTo>
                                <a:lnTo>
                                  <a:pt x="117158" y="604266"/>
                                </a:lnTo>
                                <a:lnTo>
                                  <a:pt x="128346" y="617334"/>
                                </a:lnTo>
                                <a:lnTo>
                                  <a:pt x="140310" y="629780"/>
                                </a:lnTo>
                                <a:lnTo>
                                  <a:pt x="152514" y="641756"/>
                                </a:lnTo>
                                <a:lnTo>
                                  <a:pt x="165532" y="652945"/>
                                </a:lnTo>
                                <a:lnTo>
                                  <a:pt x="179260" y="663626"/>
                                </a:lnTo>
                                <a:lnTo>
                                  <a:pt x="193218" y="673570"/>
                                </a:lnTo>
                                <a:lnTo>
                                  <a:pt x="207531" y="682765"/>
                                </a:lnTo>
                                <a:lnTo>
                                  <a:pt x="222517" y="691693"/>
                                </a:lnTo>
                                <a:lnTo>
                                  <a:pt x="238074" y="699592"/>
                                </a:lnTo>
                                <a:lnTo>
                                  <a:pt x="253797" y="706742"/>
                                </a:lnTo>
                                <a:lnTo>
                                  <a:pt x="270142" y="713092"/>
                                </a:lnTo>
                                <a:lnTo>
                                  <a:pt x="286715" y="718718"/>
                                </a:lnTo>
                                <a:lnTo>
                                  <a:pt x="303733" y="723506"/>
                                </a:lnTo>
                                <a:lnTo>
                                  <a:pt x="321056" y="727647"/>
                                </a:lnTo>
                                <a:lnTo>
                                  <a:pt x="338646" y="730656"/>
                                </a:lnTo>
                                <a:lnTo>
                                  <a:pt x="356476" y="732930"/>
                                </a:lnTo>
                                <a:lnTo>
                                  <a:pt x="374752" y="734466"/>
                                </a:lnTo>
                                <a:lnTo>
                                  <a:pt x="393090" y="734974"/>
                                </a:lnTo>
                                <a:lnTo>
                                  <a:pt x="411429" y="734466"/>
                                </a:lnTo>
                                <a:lnTo>
                                  <a:pt x="429768" y="732930"/>
                                </a:lnTo>
                                <a:lnTo>
                                  <a:pt x="447637" y="730936"/>
                                </a:lnTo>
                                <a:lnTo>
                                  <a:pt x="465125" y="727647"/>
                                </a:lnTo>
                                <a:lnTo>
                                  <a:pt x="482448" y="723773"/>
                                </a:lnTo>
                                <a:lnTo>
                                  <a:pt x="499542" y="718960"/>
                                </a:lnTo>
                                <a:lnTo>
                                  <a:pt x="516052" y="713334"/>
                                </a:lnTo>
                                <a:lnTo>
                                  <a:pt x="532346" y="707022"/>
                                </a:lnTo>
                                <a:lnTo>
                                  <a:pt x="548183" y="699592"/>
                                </a:lnTo>
                                <a:lnTo>
                                  <a:pt x="563677" y="691922"/>
                                </a:lnTo>
                                <a:lnTo>
                                  <a:pt x="578726" y="683006"/>
                                </a:lnTo>
                                <a:lnTo>
                                  <a:pt x="593204" y="673837"/>
                                </a:lnTo>
                                <a:lnTo>
                                  <a:pt x="607161" y="663905"/>
                                </a:lnTo>
                                <a:lnTo>
                                  <a:pt x="620725" y="653212"/>
                                </a:lnTo>
                                <a:lnTo>
                                  <a:pt x="633679" y="641985"/>
                                </a:lnTo>
                                <a:lnTo>
                                  <a:pt x="646151" y="630047"/>
                                </a:lnTo>
                                <a:lnTo>
                                  <a:pt x="657847" y="617842"/>
                                </a:lnTo>
                                <a:lnTo>
                                  <a:pt x="669036" y="604545"/>
                                </a:lnTo>
                                <a:lnTo>
                                  <a:pt x="680047" y="591071"/>
                                </a:lnTo>
                                <a:lnTo>
                                  <a:pt x="689978" y="577063"/>
                                </a:lnTo>
                                <a:lnTo>
                                  <a:pt x="699071" y="562509"/>
                                </a:lnTo>
                                <a:lnTo>
                                  <a:pt x="707746" y="547522"/>
                                </a:lnTo>
                                <a:lnTo>
                                  <a:pt x="715645" y="531952"/>
                                </a:lnTo>
                                <a:lnTo>
                                  <a:pt x="722795" y="516217"/>
                                </a:lnTo>
                                <a:lnTo>
                                  <a:pt x="729107" y="499859"/>
                                </a:lnTo>
                                <a:lnTo>
                                  <a:pt x="735000" y="483273"/>
                                </a:lnTo>
                                <a:lnTo>
                                  <a:pt x="739813" y="466280"/>
                                </a:lnTo>
                                <a:lnTo>
                                  <a:pt x="743686" y="448907"/>
                                </a:lnTo>
                                <a:lnTo>
                                  <a:pt x="746976" y="431305"/>
                                </a:lnTo>
                                <a:lnTo>
                                  <a:pt x="749236" y="413233"/>
                                </a:lnTo>
                                <a:lnTo>
                                  <a:pt x="750570" y="395173"/>
                                </a:lnTo>
                                <a:lnTo>
                                  <a:pt x="751078" y="376834"/>
                                </a:lnTo>
                                <a:lnTo>
                                  <a:pt x="750570" y="358242"/>
                                </a:lnTo>
                                <a:lnTo>
                                  <a:pt x="749236" y="340131"/>
                                </a:lnTo>
                                <a:lnTo>
                                  <a:pt x="746976" y="322008"/>
                                </a:lnTo>
                                <a:lnTo>
                                  <a:pt x="743915" y="304508"/>
                                </a:lnTo>
                                <a:lnTo>
                                  <a:pt x="739813" y="287147"/>
                                </a:lnTo>
                                <a:lnTo>
                                  <a:pt x="735000" y="270040"/>
                                </a:lnTo>
                                <a:lnTo>
                                  <a:pt x="729374" y="253555"/>
                                </a:lnTo>
                                <a:lnTo>
                                  <a:pt x="723075" y="237211"/>
                                </a:lnTo>
                                <a:lnTo>
                                  <a:pt x="715925" y="221132"/>
                                </a:lnTo>
                                <a:lnTo>
                                  <a:pt x="707987" y="205905"/>
                                </a:lnTo>
                                <a:lnTo>
                                  <a:pt x="699338" y="190805"/>
                                </a:lnTo>
                                <a:lnTo>
                                  <a:pt x="690220" y="176327"/>
                                </a:lnTo>
                                <a:lnTo>
                                  <a:pt x="680047" y="162281"/>
                                </a:lnTo>
                                <a:lnTo>
                                  <a:pt x="669366" y="148539"/>
                                </a:lnTo>
                                <a:lnTo>
                                  <a:pt x="658355" y="135585"/>
                                </a:lnTo>
                                <a:lnTo>
                                  <a:pt x="646392" y="123139"/>
                                </a:lnTo>
                                <a:lnTo>
                                  <a:pt x="633946" y="111328"/>
                                </a:lnTo>
                                <a:lnTo>
                                  <a:pt x="620966" y="99860"/>
                                </a:lnTo>
                                <a:lnTo>
                                  <a:pt x="607441" y="89446"/>
                                </a:lnTo>
                                <a:lnTo>
                                  <a:pt x="593471" y="79235"/>
                                </a:lnTo>
                                <a:lnTo>
                                  <a:pt x="578993" y="70079"/>
                                </a:lnTo>
                                <a:lnTo>
                                  <a:pt x="564185" y="61404"/>
                                </a:lnTo>
                                <a:lnTo>
                                  <a:pt x="548691" y="53569"/>
                                </a:lnTo>
                                <a:lnTo>
                                  <a:pt x="532854" y="46406"/>
                                </a:lnTo>
                                <a:lnTo>
                                  <a:pt x="516547" y="39751"/>
                                </a:lnTo>
                                <a:lnTo>
                                  <a:pt x="499809" y="34188"/>
                                </a:lnTo>
                                <a:lnTo>
                                  <a:pt x="482955" y="29312"/>
                                </a:lnTo>
                                <a:lnTo>
                                  <a:pt x="465633" y="25273"/>
                                </a:lnTo>
                                <a:lnTo>
                                  <a:pt x="448107" y="22250"/>
                                </a:lnTo>
                                <a:lnTo>
                                  <a:pt x="430047" y="19876"/>
                                </a:lnTo>
                                <a:lnTo>
                                  <a:pt x="411937" y="18351"/>
                                </a:lnTo>
                                <a:lnTo>
                                  <a:pt x="393598" y="18110"/>
                                </a:lnTo>
                                <a:lnTo>
                                  <a:pt x="372720" y="18618"/>
                                </a:lnTo>
                                <a:lnTo>
                                  <a:pt x="352108" y="20384"/>
                                </a:lnTo>
                                <a:lnTo>
                                  <a:pt x="331495" y="23508"/>
                                </a:lnTo>
                                <a:lnTo>
                                  <a:pt x="310617" y="27788"/>
                                </a:lnTo>
                                <a:lnTo>
                                  <a:pt x="306819" y="10211"/>
                                </a:lnTo>
                                <a:lnTo>
                                  <a:pt x="327977" y="5906"/>
                                </a:lnTo>
                                <a:lnTo>
                                  <a:pt x="349605" y="2616"/>
                                </a:lnTo>
                                <a:lnTo>
                                  <a:pt x="371234" y="787"/>
                                </a:lnTo>
                                <a:lnTo>
                                  <a:pt x="393090" y="0"/>
                                </a:lnTo>
                                <a:close/>
                              </a:path>
                            </a:pathLst>
                          </a:custGeom>
                          <a:solidFill>
                            <a:srgbClr val="000000"/>
                          </a:solidFill>
                          <a:ln w="0" cap="flat">
                            <a:noFill/>
                            <a:round/>
                          </a:ln>
                          <a:effectLst/>
                        </wps:spPr>
                        <wps:bodyPr/>
                      </wps:wsp>
                      <wps:wsp>
                        <wps:cNvPr id="2953" name="Shape 2953"/>
                        <wps:cNvSpPr/>
                        <wps:spPr>
                          <a:xfrm>
                            <a:off x="210795" y="1428178"/>
                            <a:ext cx="271158" cy="271056"/>
                          </a:xfrm>
                          <a:custGeom>
                            <a:avLst/>
                            <a:gdLst/>
                            <a:ahLst/>
                            <a:cxnLst/>
                            <a:rect l="0" t="0" r="0" b="0"/>
                            <a:pathLst>
                              <a:path w="271158" h="271056">
                                <a:moveTo>
                                  <a:pt x="203390" y="0"/>
                                </a:moveTo>
                                <a:lnTo>
                                  <a:pt x="271158" y="67780"/>
                                </a:lnTo>
                                <a:lnTo>
                                  <a:pt x="67742" y="271056"/>
                                </a:lnTo>
                                <a:lnTo>
                                  <a:pt x="0" y="203276"/>
                                </a:lnTo>
                                <a:lnTo>
                                  <a:pt x="203390" y="0"/>
                                </a:lnTo>
                                <a:close/>
                              </a:path>
                            </a:pathLst>
                          </a:custGeom>
                          <a:solidFill>
                            <a:srgbClr val="FFFFFF"/>
                          </a:solidFill>
                          <a:ln w="0" cap="flat">
                            <a:noFill/>
                            <a:round/>
                          </a:ln>
                          <a:effectLst/>
                        </wps:spPr>
                        <wps:bodyPr/>
                      </wps:wsp>
                      <wps:wsp>
                        <wps:cNvPr id="2954" name="Shape 2954"/>
                        <wps:cNvSpPr/>
                        <wps:spPr>
                          <a:xfrm>
                            <a:off x="312369" y="1529804"/>
                            <a:ext cx="135407" cy="135827"/>
                          </a:xfrm>
                          <a:custGeom>
                            <a:avLst/>
                            <a:gdLst/>
                            <a:ahLst/>
                            <a:cxnLst/>
                            <a:rect l="0" t="0" r="0" b="0"/>
                            <a:pathLst>
                              <a:path w="135407" h="135827">
                                <a:moveTo>
                                  <a:pt x="0" y="135827"/>
                                </a:moveTo>
                                <a:lnTo>
                                  <a:pt x="135407" y="0"/>
                                </a:lnTo>
                              </a:path>
                            </a:pathLst>
                          </a:custGeom>
                          <a:noFill/>
                          <a:ln w="11951" cap="flat" cmpd="sng" algn="ctr">
                            <a:solidFill>
                              <a:srgbClr val="000000"/>
                            </a:solidFill>
                            <a:prstDash val="solid"/>
                            <a:round/>
                          </a:ln>
                          <a:effectLst/>
                        </wps:spPr>
                        <wps:bodyPr/>
                      </wps:wsp>
                      <wps:wsp>
                        <wps:cNvPr id="2955" name="Shape 2955"/>
                        <wps:cNvSpPr/>
                        <wps:spPr>
                          <a:xfrm>
                            <a:off x="244627" y="1462101"/>
                            <a:ext cx="135725" cy="135496"/>
                          </a:xfrm>
                          <a:custGeom>
                            <a:avLst/>
                            <a:gdLst/>
                            <a:ahLst/>
                            <a:cxnLst/>
                            <a:rect l="0" t="0" r="0" b="0"/>
                            <a:pathLst>
                              <a:path w="135725" h="135496">
                                <a:moveTo>
                                  <a:pt x="0" y="135496"/>
                                </a:moveTo>
                                <a:lnTo>
                                  <a:pt x="135725" y="0"/>
                                </a:lnTo>
                              </a:path>
                            </a:pathLst>
                          </a:custGeom>
                          <a:noFill/>
                          <a:ln w="11951" cap="flat" cmpd="sng" algn="ctr">
                            <a:solidFill>
                              <a:srgbClr val="000000"/>
                            </a:solidFill>
                            <a:prstDash val="solid"/>
                            <a:round/>
                          </a:ln>
                          <a:effectLst/>
                        </wps:spPr>
                        <wps:bodyPr/>
                      </wps:wsp>
                      <wps:wsp>
                        <wps:cNvPr id="2956" name="Shape 2956"/>
                        <wps:cNvSpPr/>
                        <wps:spPr>
                          <a:xfrm>
                            <a:off x="1420317" y="217856"/>
                            <a:ext cx="270878" cy="271323"/>
                          </a:xfrm>
                          <a:custGeom>
                            <a:avLst/>
                            <a:gdLst/>
                            <a:ahLst/>
                            <a:cxnLst/>
                            <a:rect l="0" t="0" r="0" b="0"/>
                            <a:pathLst>
                              <a:path w="270878" h="271323">
                                <a:moveTo>
                                  <a:pt x="203149" y="0"/>
                                </a:moveTo>
                                <a:lnTo>
                                  <a:pt x="270878" y="68047"/>
                                </a:lnTo>
                                <a:lnTo>
                                  <a:pt x="67653" y="271323"/>
                                </a:lnTo>
                                <a:lnTo>
                                  <a:pt x="0" y="203556"/>
                                </a:lnTo>
                                <a:lnTo>
                                  <a:pt x="203149" y="0"/>
                                </a:lnTo>
                                <a:close/>
                              </a:path>
                            </a:pathLst>
                          </a:custGeom>
                          <a:solidFill>
                            <a:srgbClr val="FFFFFF"/>
                          </a:solidFill>
                          <a:ln w="0" cap="flat">
                            <a:noFill/>
                            <a:round/>
                          </a:ln>
                          <a:effectLst/>
                        </wps:spPr>
                        <wps:bodyPr/>
                      </wps:wsp>
                      <wps:wsp>
                        <wps:cNvPr id="2957" name="Shape 2957"/>
                        <wps:cNvSpPr/>
                        <wps:spPr>
                          <a:xfrm>
                            <a:off x="1521904" y="319735"/>
                            <a:ext cx="135395" cy="135522"/>
                          </a:xfrm>
                          <a:custGeom>
                            <a:avLst/>
                            <a:gdLst/>
                            <a:ahLst/>
                            <a:cxnLst/>
                            <a:rect l="0" t="0" r="0" b="0"/>
                            <a:pathLst>
                              <a:path w="135395" h="135522">
                                <a:moveTo>
                                  <a:pt x="0" y="135522"/>
                                </a:moveTo>
                                <a:lnTo>
                                  <a:pt x="135395" y="0"/>
                                </a:lnTo>
                              </a:path>
                            </a:pathLst>
                          </a:custGeom>
                          <a:noFill/>
                          <a:ln w="11951" cap="flat" cmpd="sng" algn="ctr">
                            <a:solidFill>
                              <a:srgbClr val="000000"/>
                            </a:solidFill>
                            <a:prstDash val="solid"/>
                            <a:round/>
                          </a:ln>
                          <a:effectLst/>
                        </wps:spPr>
                        <wps:bodyPr/>
                      </wps:wsp>
                      <wps:wsp>
                        <wps:cNvPr id="2958" name="Shape 2958"/>
                        <wps:cNvSpPr/>
                        <wps:spPr>
                          <a:xfrm>
                            <a:off x="1454150" y="251701"/>
                            <a:ext cx="135420" cy="135852"/>
                          </a:xfrm>
                          <a:custGeom>
                            <a:avLst/>
                            <a:gdLst/>
                            <a:ahLst/>
                            <a:cxnLst/>
                            <a:rect l="0" t="0" r="0" b="0"/>
                            <a:pathLst>
                              <a:path w="135420" h="135852">
                                <a:moveTo>
                                  <a:pt x="0" y="135852"/>
                                </a:moveTo>
                                <a:lnTo>
                                  <a:pt x="135420" y="0"/>
                                </a:lnTo>
                              </a:path>
                            </a:pathLst>
                          </a:custGeom>
                          <a:noFill/>
                          <a:ln w="11951" cap="flat" cmpd="sng" algn="ctr">
                            <a:solidFill>
                              <a:srgbClr val="000000"/>
                            </a:solidFill>
                            <a:prstDash val="solid"/>
                            <a:round/>
                          </a:ln>
                          <a:effectLst/>
                        </wps:spPr>
                        <wps:bodyPr/>
                      </wps:wsp>
                      <wps:wsp>
                        <wps:cNvPr id="89892" name="Shape 89892"/>
                        <wps:cNvSpPr/>
                        <wps:spPr>
                          <a:xfrm>
                            <a:off x="249504" y="910813"/>
                            <a:ext cx="287388" cy="95725"/>
                          </a:xfrm>
                          <a:custGeom>
                            <a:avLst/>
                            <a:gdLst/>
                            <a:ahLst/>
                            <a:cxnLst/>
                            <a:rect l="0" t="0" r="0" b="0"/>
                            <a:pathLst>
                              <a:path w="287388" h="95725">
                                <a:moveTo>
                                  <a:pt x="0" y="0"/>
                                </a:moveTo>
                                <a:lnTo>
                                  <a:pt x="287388" y="0"/>
                                </a:lnTo>
                                <a:lnTo>
                                  <a:pt x="287388" y="95725"/>
                                </a:lnTo>
                                <a:lnTo>
                                  <a:pt x="0" y="95725"/>
                                </a:lnTo>
                                <a:lnTo>
                                  <a:pt x="0" y="0"/>
                                </a:lnTo>
                              </a:path>
                            </a:pathLst>
                          </a:custGeom>
                          <a:solidFill>
                            <a:srgbClr val="FFFFFF"/>
                          </a:solidFill>
                          <a:ln w="0" cap="flat">
                            <a:noFill/>
                            <a:round/>
                          </a:ln>
                          <a:effectLst/>
                        </wps:spPr>
                        <wps:bodyPr/>
                      </wps:wsp>
                      <wps:wsp>
                        <wps:cNvPr id="2960" name="Shape 2960"/>
                        <wps:cNvSpPr/>
                        <wps:spPr>
                          <a:xfrm>
                            <a:off x="297396" y="1006538"/>
                            <a:ext cx="191605" cy="0"/>
                          </a:xfrm>
                          <a:custGeom>
                            <a:avLst/>
                            <a:gdLst/>
                            <a:ahLst/>
                            <a:cxnLst/>
                            <a:rect l="0" t="0" r="0" b="0"/>
                            <a:pathLst>
                              <a:path w="191605">
                                <a:moveTo>
                                  <a:pt x="0" y="0"/>
                                </a:moveTo>
                                <a:lnTo>
                                  <a:pt x="191605" y="0"/>
                                </a:lnTo>
                              </a:path>
                            </a:pathLst>
                          </a:custGeom>
                          <a:noFill/>
                          <a:ln w="11951" cap="flat" cmpd="sng" algn="ctr">
                            <a:solidFill>
                              <a:srgbClr val="000000"/>
                            </a:solidFill>
                            <a:prstDash val="solid"/>
                            <a:round/>
                          </a:ln>
                          <a:effectLst/>
                        </wps:spPr>
                        <wps:bodyPr/>
                      </wps:wsp>
                      <wps:wsp>
                        <wps:cNvPr id="2961" name="Shape 2961"/>
                        <wps:cNvSpPr/>
                        <wps:spPr>
                          <a:xfrm>
                            <a:off x="297396" y="910819"/>
                            <a:ext cx="191605" cy="0"/>
                          </a:xfrm>
                          <a:custGeom>
                            <a:avLst/>
                            <a:gdLst/>
                            <a:ahLst/>
                            <a:cxnLst/>
                            <a:rect l="0" t="0" r="0" b="0"/>
                            <a:pathLst>
                              <a:path w="191605">
                                <a:moveTo>
                                  <a:pt x="0" y="0"/>
                                </a:moveTo>
                                <a:lnTo>
                                  <a:pt x="191605" y="0"/>
                                </a:lnTo>
                              </a:path>
                            </a:pathLst>
                          </a:custGeom>
                          <a:noFill/>
                          <a:ln w="11951" cap="flat" cmpd="sng" algn="ctr">
                            <a:solidFill>
                              <a:srgbClr val="000000"/>
                            </a:solidFill>
                            <a:prstDash val="solid"/>
                            <a:round/>
                          </a:ln>
                          <a:effectLst/>
                        </wps:spPr>
                        <wps:bodyPr/>
                      </wps:wsp>
                      <wps:wsp>
                        <wps:cNvPr id="89893" name="Shape 89893"/>
                        <wps:cNvSpPr/>
                        <wps:spPr>
                          <a:xfrm flipH="1">
                            <a:off x="1652486" y="876300"/>
                            <a:ext cx="61125" cy="130205"/>
                          </a:xfrm>
                          <a:custGeom>
                            <a:avLst/>
                            <a:gdLst/>
                            <a:ahLst/>
                            <a:cxnLst/>
                            <a:rect l="0" t="0" r="0" b="0"/>
                            <a:pathLst>
                              <a:path w="287465" h="95725">
                                <a:moveTo>
                                  <a:pt x="0" y="0"/>
                                </a:moveTo>
                                <a:lnTo>
                                  <a:pt x="287465" y="0"/>
                                </a:lnTo>
                                <a:lnTo>
                                  <a:pt x="287465" y="95725"/>
                                </a:lnTo>
                                <a:lnTo>
                                  <a:pt x="0" y="95725"/>
                                </a:lnTo>
                                <a:lnTo>
                                  <a:pt x="0" y="0"/>
                                </a:lnTo>
                              </a:path>
                            </a:pathLst>
                          </a:custGeom>
                          <a:solidFill>
                            <a:srgbClr val="FFFFFF"/>
                          </a:solidFill>
                          <a:ln w="0" cap="flat">
                            <a:noFill/>
                            <a:round/>
                          </a:ln>
                          <a:effectLst/>
                        </wps:spPr>
                        <wps:bodyPr/>
                      </wps:wsp>
                      <wps:wsp>
                        <wps:cNvPr id="2963" name="Shape 2963"/>
                        <wps:cNvSpPr/>
                        <wps:spPr>
                          <a:xfrm>
                            <a:off x="1413167" y="1006538"/>
                            <a:ext cx="191453" cy="0"/>
                          </a:xfrm>
                          <a:custGeom>
                            <a:avLst/>
                            <a:gdLst/>
                            <a:ahLst/>
                            <a:cxnLst/>
                            <a:rect l="0" t="0" r="0" b="0"/>
                            <a:pathLst>
                              <a:path w="191453">
                                <a:moveTo>
                                  <a:pt x="0" y="0"/>
                                </a:moveTo>
                                <a:lnTo>
                                  <a:pt x="191453" y="0"/>
                                </a:lnTo>
                              </a:path>
                            </a:pathLst>
                          </a:custGeom>
                          <a:noFill/>
                          <a:ln w="11951" cap="flat" cmpd="sng" algn="ctr">
                            <a:solidFill>
                              <a:srgbClr val="000000"/>
                            </a:solidFill>
                            <a:prstDash val="solid"/>
                            <a:round/>
                          </a:ln>
                          <a:effectLst/>
                        </wps:spPr>
                        <wps:bodyPr/>
                      </wps:wsp>
                      <wps:wsp>
                        <wps:cNvPr id="2964" name="Shape 2964"/>
                        <wps:cNvSpPr/>
                        <wps:spPr>
                          <a:xfrm>
                            <a:off x="1413167" y="910819"/>
                            <a:ext cx="191453" cy="0"/>
                          </a:xfrm>
                          <a:custGeom>
                            <a:avLst/>
                            <a:gdLst/>
                            <a:ahLst/>
                            <a:cxnLst/>
                            <a:rect l="0" t="0" r="0" b="0"/>
                            <a:pathLst>
                              <a:path w="191453">
                                <a:moveTo>
                                  <a:pt x="0" y="0"/>
                                </a:moveTo>
                                <a:lnTo>
                                  <a:pt x="191453" y="0"/>
                                </a:lnTo>
                              </a:path>
                            </a:pathLst>
                          </a:custGeom>
                          <a:noFill/>
                          <a:ln w="11951" cap="flat" cmpd="sng" algn="ctr">
                            <a:solidFill>
                              <a:srgbClr val="000000"/>
                            </a:solidFill>
                            <a:prstDash val="solid"/>
                            <a:round/>
                          </a:ln>
                          <a:effectLst/>
                        </wps:spPr>
                        <wps:bodyPr/>
                      </wps:wsp>
                      <wps:wsp>
                        <wps:cNvPr id="89894" name="Shape 89894"/>
                        <wps:cNvSpPr/>
                        <wps:spPr>
                          <a:xfrm>
                            <a:off x="902195" y="250710"/>
                            <a:ext cx="95764" cy="287655"/>
                          </a:xfrm>
                          <a:custGeom>
                            <a:avLst/>
                            <a:gdLst/>
                            <a:ahLst/>
                            <a:cxnLst/>
                            <a:rect l="0" t="0" r="0" b="0"/>
                            <a:pathLst>
                              <a:path w="95764" h="287655">
                                <a:moveTo>
                                  <a:pt x="0" y="0"/>
                                </a:moveTo>
                                <a:lnTo>
                                  <a:pt x="95764" y="0"/>
                                </a:lnTo>
                                <a:lnTo>
                                  <a:pt x="95764" y="287655"/>
                                </a:lnTo>
                                <a:lnTo>
                                  <a:pt x="0" y="287655"/>
                                </a:lnTo>
                                <a:lnTo>
                                  <a:pt x="0" y="0"/>
                                </a:lnTo>
                              </a:path>
                            </a:pathLst>
                          </a:custGeom>
                          <a:solidFill>
                            <a:srgbClr val="FFFFFF"/>
                          </a:solidFill>
                          <a:ln w="0" cap="flat">
                            <a:noFill/>
                            <a:round/>
                          </a:ln>
                          <a:effectLst/>
                        </wps:spPr>
                        <wps:bodyPr/>
                      </wps:wsp>
                      <wps:wsp>
                        <wps:cNvPr id="2966" name="Shape 2966"/>
                        <wps:cNvSpPr/>
                        <wps:spPr>
                          <a:xfrm>
                            <a:off x="997966" y="298603"/>
                            <a:ext cx="0" cy="191592"/>
                          </a:xfrm>
                          <a:custGeom>
                            <a:avLst/>
                            <a:gdLst/>
                            <a:ahLst/>
                            <a:cxnLst/>
                            <a:rect l="0" t="0" r="0" b="0"/>
                            <a:pathLst>
                              <a:path h="191592">
                                <a:moveTo>
                                  <a:pt x="0" y="191592"/>
                                </a:moveTo>
                                <a:lnTo>
                                  <a:pt x="0" y="0"/>
                                </a:lnTo>
                              </a:path>
                            </a:pathLst>
                          </a:custGeom>
                          <a:noFill/>
                          <a:ln w="11951" cap="flat" cmpd="sng" algn="ctr">
                            <a:solidFill>
                              <a:srgbClr val="000000"/>
                            </a:solidFill>
                            <a:prstDash val="solid"/>
                            <a:round/>
                          </a:ln>
                          <a:effectLst/>
                        </wps:spPr>
                        <wps:bodyPr/>
                      </wps:wsp>
                      <wps:wsp>
                        <wps:cNvPr id="2967" name="Shape 2967"/>
                        <wps:cNvSpPr/>
                        <wps:spPr>
                          <a:xfrm>
                            <a:off x="902208" y="298603"/>
                            <a:ext cx="0" cy="191592"/>
                          </a:xfrm>
                          <a:custGeom>
                            <a:avLst/>
                            <a:gdLst/>
                            <a:ahLst/>
                            <a:cxnLst/>
                            <a:rect l="0" t="0" r="0" b="0"/>
                            <a:pathLst>
                              <a:path h="191592">
                                <a:moveTo>
                                  <a:pt x="0" y="191592"/>
                                </a:moveTo>
                                <a:lnTo>
                                  <a:pt x="0" y="0"/>
                                </a:lnTo>
                              </a:path>
                            </a:pathLst>
                          </a:custGeom>
                          <a:noFill/>
                          <a:ln w="11951" cap="flat" cmpd="sng" algn="ctr">
                            <a:solidFill>
                              <a:srgbClr val="000000"/>
                            </a:solidFill>
                            <a:prstDash val="solid"/>
                            <a:round/>
                          </a:ln>
                          <a:effectLst/>
                        </wps:spPr>
                        <wps:bodyPr/>
                      </wps:wsp>
                      <wps:wsp>
                        <wps:cNvPr id="89895" name="Shape 89895"/>
                        <wps:cNvSpPr/>
                        <wps:spPr>
                          <a:xfrm>
                            <a:off x="902195" y="1366038"/>
                            <a:ext cx="95764" cy="287642"/>
                          </a:xfrm>
                          <a:custGeom>
                            <a:avLst/>
                            <a:gdLst/>
                            <a:ahLst/>
                            <a:cxnLst/>
                            <a:rect l="0" t="0" r="0" b="0"/>
                            <a:pathLst>
                              <a:path w="95764" h="287642">
                                <a:moveTo>
                                  <a:pt x="0" y="0"/>
                                </a:moveTo>
                                <a:lnTo>
                                  <a:pt x="95764" y="0"/>
                                </a:lnTo>
                                <a:lnTo>
                                  <a:pt x="95764" y="287642"/>
                                </a:lnTo>
                                <a:lnTo>
                                  <a:pt x="0" y="287642"/>
                                </a:lnTo>
                                <a:lnTo>
                                  <a:pt x="0" y="0"/>
                                </a:lnTo>
                              </a:path>
                            </a:pathLst>
                          </a:custGeom>
                          <a:solidFill>
                            <a:srgbClr val="FFFFFF"/>
                          </a:solidFill>
                          <a:ln w="0" cap="flat">
                            <a:noFill/>
                            <a:round/>
                          </a:ln>
                          <a:effectLst/>
                        </wps:spPr>
                        <wps:bodyPr/>
                      </wps:wsp>
                      <wps:wsp>
                        <wps:cNvPr id="2969" name="Shape 2969"/>
                        <wps:cNvSpPr/>
                        <wps:spPr>
                          <a:xfrm>
                            <a:off x="997966" y="1413942"/>
                            <a:ext cx="0" cy="191821"/>
                          </a:xfrm>
                          <a:custGeom>
                            <a:avLst/>
                            <a:gdLst/>
                            <a:ahLst/>
                            <a:cxnLst/>
                            <a:rect l="0" t="0" r="0" b="0"/>
                            <a:pathLst>
                              <a:path h="191821">
                                <a:moveTo>
                                  <a:pt x="0" y="191821"/>
                                </a:moveTo>
                                <a:lnTo>
                                  <a:pt x="0" y="0"/>
                                </a:lnTo>
                              </a:path>
                            </a:pathLst>
                          </a:custGeom>
                          <a:noFill/>
                          <a:ln w="11951" cap="flat" cmpd="sng" algn="ctr">
                            <a:solidFill>
                              <a:srgbClr val="000000"/>
                            </a:solidFill>
                            <a:prstDash val="solid"/>
                            <a:round/>
                          </a:ln>
                          <a:effectLst/>
                        </wps:spPr>
                        <wps:bodyPr/>
                      </wps:wsp>
                      <wps:wsp>
                        <wps:cNvPr id="2970" name="Shape 2970"/>
                        <wps:cNvSpPr/>
                        <wps:spPr>
                          <a:xfrm>
                            <a:off x="902208" y="1413942"/>
                            <a:ext cx="0" cy="191821"/>
                          </a:xfrm>
                          <a:custGeom>
                            <a:avLst/>
                            <a:gdLst/>
                            <a:ahLst/>
                            <a:cxnLst/>
                            <a:rect l="0" t="0" r="0" b="0"/>
                            <a:pathLst>
                              <a:path h="191821">
                                <a:moveTo>
                                  <a:pt x="0" y="191821"/>
                                </a:moveTo>
                                <a:lnTo>
                                  <a:pt x="0" y="0"/>
                                </a:lnTo>
                              </a:path>
                            </a:pathLst>
                          </a:custGeom>
                          <a:noFill/>
                          <a:ln w="11951" cap="flat" cmpd="sng" algn="ctr">
                            <a:solidFill>
                              <a:srgbClr val="000000"/>
                            </a:solidFill>
                            <a:prstDash val="solid"/>
                            <a:round/>
                          </a:ln>
                          <a:effectLst/>
                        </wps:spPr>
                        <wps:bodyPr/>
                      </wps:wsp>
                      <wps:wsp>
                        <wps:cNvPr id="2971" name="Shape 2971"/>
                        <wps:cNvSpPr/>
                        <wps:spPr>
                          <a:xfrm>
                            <a:off x="680707" y="681000"/>
                            <a:ext cx="540753" cy="541376"/>
                          </a:xfrm>
                          <a:custGeom>
                            <a:avLst/>
                            <a:gdLst/>
                            <a:ahLst/>
                            <a:cxnLst/>
                            <a:rect l="0" t="0" r="0" b="0"/>
                            <a:pathLst>
                              <a:path w="540753" h="541376">
                                <a:moveTo>
                                  <a:pt x="270383" y="0"/>
                                </a:moveTo>
                                <a:cubicBezTo>
                                  <a:pt x="419608" y="0"/>
                                  <a:pt x="540753" y="121272"/>
                                  <a:pt x="540753" y="270827"/>
                                </a:cubicBezTo>
                                <a:cubicBezTo>
                                  <a:pt x="540753" y="420116"/>
                                  <a:pt x="419608" y="541376"/>
                                  <a:pt x="270383" y="541376"/>
                                </a:cubicBezTo>
                                <a:cubicBezTo>
                                  <a:pt x="120917" y="541376"/>
                                  <a:pt x="0" y="420116"/>
                                  <a:pt x="0" y="270827"/>
                                </a:cubicBezTo>
                                <a:cubicBezTo>
                                  <a:pt x="0" y="121272"/>
                                  <a:pt x="120917" y="0"/>
                                  <a:pt x="270383" y="0"/>
                                </a:cubicBezTo>
                                <a:close/>
                              </a:path>
                            </a:pathLst>
                          </a:custGeom>
                          <a:solidFill>
                            <a:srgbClr val="FFFF99"/>
                          </a:solidFill>
                          <a:ln w="0" cap="flat">
                            <a:noFill/>
                            <a:round/>
                          </a:ln>
                          <a:effectLst/>
                        </wps:spPr>
                        <wps:bodyPr/>
                      </wps:wsp>
                      <wps:wsp>
                        <wps:cNvPr id="2972" name="Shape 2972"/>
                        <wps:cNvSpPr/>
                        <wps:spPr>
                          <a:xfrm>
                            <a:off x="680707" y="681000"/>
                            <a:ext cx="540753" cy="541376"/>
                          </a:xfrm>
                          <a:custGeom>
                            <a:avLst/>
                            <a:gdLst/>
                            <a:ahLst/>
                            <a:cxnLst/>
                            <a:rect l="0" t="0" r="0" b="0"/>
                            <a:pathLst>
                              <a:path w="540753" h="541376">
                                <a:moveTo>
                                  <a:pt x="0" y="270827"/>
                                </a:moveTo>
                                <a:cubicBezTo>
                                  <a:pt x="0" y="121272"/>
                                  <a:pt x="120917" y="0"/>
                                  <a:pt x="270383" y="0"/>
                                </a:cubicBezTo>
                                <a:cubicBezTo>
                                  <a:pt x="419608" y="0"/>
                                  <a:pt x="540753" y="121272"/>
                                  <a:pt x="540753" y="270827"/>
                                </a:cubicBezTo>
                                <a:cubicBezTo>
                                  <a:pt x="540753" y="420116"/>
                                  <a:pt x="419608" y="541376"/>
                                  <a:pt x="270383" y="541376"/>
                                </a:cubicBezTo>
                                <a:cubicBezTo>
                                  <a:pt x="120917" y="541376"/>
                                  <a:pt x="0" y="420116"/>
                                  <a:pt x="0" y="270827"/>
                                </a:cubicBezTo>
                                <a:close/>
                              </a:path>
                            </a:pathLst>
                          </a:custGeom>
                          <a:noFill/>
                          <a:ln w="11951" cap="flat" cmpd="sng" algn="ctr">
                            <a:solidFill>
                              <a:srgbClr val="000000"/>
                            </a:solidFill>
                            <a:prstDash val="solid"/>
                            <a:round/>
                          </a:ln>
                          <a:effectLst/>
                        </wps:spPr>
                        <wps:bodyPr/>
                      </wps:wsp>
                      <wps:wsp>
                        <wps:cNvPr id="2973" name="Shape 2973"/>
                        <wps:cNvSpPr/>
                        <wps:spPr>
                          <a:xfrm>
                            <a:off x="477304" y="480771"/>
                            <a:ext cx="430517" cy="430530"/>
                          </a:xfrm>
                          <a:custGeom>
                            <a:avLst/>
                            <a:gdLst/>
                            <a:ahLst/>
                            <a:cxnLst/>
                            <a:rect l="0" t="0" r="0" b="0"/>
                            <a:pathLst>
                              <a:path w="430517" h="430530">
                                <a:moveTo>
                                  <a:pt x="228651" y="0"/>
                                </a:moveTo>
                                <a:lnTo>
                                  <a:pt x="430517" y="201993"/>
                                </a:lnTo>
                                <a:lnTo>
                                  <a:pt x="201866" y="430530"/>
                                </a:lnTo>
                                <a:lnTo>
                                  <a:pt x="0" y="228803"/>
                                </a:lnTo>
                                <a:lnTo>
                                  <a:pt x="228651" y="0"/>
                                </a:lnTo>
                                <a:close/>
                              </a:path>
                            </a:pathLst>
                          </a:custGeom>
                          <a:solidFill>
                            <a:srgbClr val="FFFF99"/>
                          </a:solidFill>
                          <a:ln w="0" cap="flat">
                            <a:noFill/>
                            <a:round/>
                          </a:ln>
                          <a:effectLst/>
                        </wps:spPr>
                        <wps:bodyPr/>
                      </wps:wsp>
                      <wps:wsp>
                        <wps:cNvPr id="2974" name="Shape 2974"/>
                        <wps:cNvSpPr/>
                        <wps:spPr>
                          <a:xfrm>
                            <a:off x="414452" y="633980"/>
                            <a:ext cx="48379" cy="83667"/>
                          </a:xfrm>
                          <a:custGeom>
                            <a:avLst/>
                            <a:gdLst/>
                            <a:ahLst/>
                            <a:cxnLst/>
                            <a:rect l="0" t="0" r="0" b="0"/>
                            <a:pathLst>
                              <a:path w="48379" h="83667">
                                <a:moveTo>
                                  <a:pt x="48379" y="0"/>
                                </a:moveTo>
                                <a:lnTo>
                                  <a:pt x="48379" y="17199"/>
                                </a:lnTo>
                                <a:lnTo>
                                  <a:pt x="47117" y="16450"/>
                                </a:lnTo>
                                <a:cubicBezTo>
                                  <a:pt x="41974" y="15675"/>
                                  <a:pt x="37186" y="17707"/>
                                  <a:pt x="32538" y="22013"/>
                                </a:cubicBezTo>
                                <a:lnTo>
                                  <a:pt x="21628" y="33278"/>
                                </a:lnTo>
                                <a:lnTo>
                                  <a:pt x="48379" y="60001"/>
                                </a:lnTo>
                                <a:lnTo>
                                  <a:pt x="48379" y="83667"/>
                                </a:lnTo>
                                <a:lnTo>
                                  <a:pt x="0" y="35310"/>
                                </a:lnTo>
                                <a:lnTo>
                                  <a:pt x="5867" y="29417"/>
                                </a:lnTo>
                                <a:lnTo>
                                  <a:pt x="24143" y="10824"/>
                                </a:lnTo>
                                <a:cubicBezTo>
                                  <a:pt x="28105" y="6906"/>
                                  <a:pt x="32122" y="4039"/>
                                  <a:pt x="36262" y="2215"/>
                                </a:cubicBezTo>
                                <a:lnTo>
                                  <a:pt x="48379" y="0"/>
                                </a:lnTo>
                                <a:close/>
                              </a:path>
                            </a:pathLst>
                          </a:custGeom>
                          <a:solidFill>
                            <a:srgbClr val="FF0000"/>
                          </a:solidFill>
                          <a:ln w="0" cap="flat">
                            <a:noFill/>
                            <a:round/>
                          </a:ln>
                          <a:effectLst/>
                        </wps:spPr>
                        <wps:bodyPr/>
                      </wps:wsp>
                      <wps:wsp>
                        <wps:cNvPr id="2975" name="Shape 2975"/>
                        <wps:cNvSpPr/>
                        <wps:spPr>
                          <a:xfrm>
                            <a:off x="462831" y="633844"/>
                            <a:ext cx="43519" cy="92202"/>
                          </a:xfrm>
                          <a:custGeom>
                            <a:avLst/>
                            <a:gdLst/>
                            <a:ahLst/>
                            <a:cxnLst/>
                            <a:rect l="0" t="0" r="0" b="0"/>
                            <a:pathLst>
                              <a:path w="43519" h="92202">
                                <a:moveTo>
                                  <a:pt x="745" y="0"/>
                                </a:moveTo>
                                <a:cubicBezTo>
                                  <a:pt x="9178" y="508"/>
                                  <a:pt x="18093" y="5398"/>
                                  <a:pt x="27008" y="14046"/>
                                </a:cubicBezTo>
                                <a:cubicBezTo>
                                  <a:pt x="36673" y="23990"/>
                                  <a:pt x="41994" y="33414"/>
                                  <a:pt x="42744" y="42850"/>
                                </a:cubicBezTo>
                                <a:cubicBezTo>
                                  <a:pt x="43519" y="51943"/>
                                  <a:pt x="39962" y="60897"/>
                                  <a:pt x="31797" y="69037"/>
                                </a:cubicBezTo>
                                <a:lnTo>
                                  <a:pt x="14474" y="86398"/>
                                </a:lnTo>
                                <a:lnTo>
                                  <a:pt x="8403" y="92202"/>
                                </a:lnTo>
                                <a:lnTo>
                                  <a:pt x="0" y="83803"/>
                                </a:lnTo>
                                <a:lnTo>
                                  <a:pt x="0" y="60137"/>
                                </a:lnTo>
                                <a:lnTo>
                                  <a:pt x="10435" y="70561"/>
                                </a:lnTo>
                                <a:lnTo>
                                  <a:pt x="20608" y="60617"/>
                                </a:lnTo>
                                <a:cubicBezTo>
                                  <a:pt x="25421" y="55842"/>
                                  <a:pt x="27517" y="50444"/>
                                  <a:pt x="26500" y="44882"/>
                                </a:cubicBezTo>
                                <a:cubicBezTo>
                                  <a:pt x="25662" y="39256"/>
                                  <a:pt x="21891" y="33172"/>
                                  <a:pt x="15490" y="26530"/>
                                </a:cubicBezTo>
                                <a:lnTo>
                                  <a:pt x="0" y="17335"/>
                                </a:lnTo>
                                <a:lnTo>
                                  <a:pt x="0" y="136"/>
                                </a:lnTo>
                                <a:lnTo>
                                  <a:pt x="745" y="0"/>
                                </a:lnTo>
                                <a:close/>
                              </a:path>
                            </a:pathLst>
                          </a:custGeom>
                          <a:solidFill>
                            <a:srgbClr val="FF0000"/>
                          </a:solidFill>
                          <a:ln w="0" cap="flat">
                            <a:noFill/>
                            <a:round/>
                          </a:ln>
                          <a:effectLst/>
                        </wps:spPr>
                        <wps:bodyPr/>
                      </wps:wsp>
                      <wps:wsp>
                        <wps:cNvPr id="2976" name="Shape 2976"/>
                        <wps:cNvSpPr/>
                        <wps:spPr>
                          <a:xfrm>
                            <a:off x="493649" y="603211"/>
                            <a:ext cx="24019" cy="57136"/>
                          </a:xfrm>
                          <a:custGeom>
                            <a:avLst/>
                            <a:gdLst/>
                            <a:ahLst/>
                            <a:cxnLst/>
                            <a:rect l="0" t="0" r="0" b="0"/>
                            <a:pathLst>
                              <a:path w="24019" h="57136">
                                <a:moveTo>
                                  <a:pt x="24019" y="0"/>
                                </a:moveTo>
                                <a:lnTo>
                                  <a:pt x="24019" y="9246"/>
                                </a:lnTo>
                                <a:lnTo>
                                  <a:pt x="14719" y="13044"/>
                                </a:lnTo>
                                <a:cubicBezTo>
                                  <a:pt x="10922" y="16676"/>
                                  <a:pt x="9423" y="20943"/>
                                  <a:pt x="9931" y="26099"/>
                                </a:cubicBezTo>
                                <a:cubicBezTo>
                                  <a:pt x="10439" y="29871"/>
                                  <a:pt x="11938" y="33770"/>
                                  <a:pt x="15227" y="37529"/>
                                </a:cubicBezTo>
                                <a:lnTo>
                                  <a:pt x="24019" y="28767"/>
                                </a:lnTo>
                                <a:lnTo>
                                  <a:pt x="24019" y="39928"/>
                                </a:lnTo>
                                <a:lnTo>
                                  <a:pt x="20853" y="43092"/>
                                </a:lnTo>
                                <a:lnTo>
                                  <a:pt x="24019" y="44818"/>
                                </a:lnTo>
                                <a:lnTo>
                                  <a:pt x="24019" y="57136"/>
                                </a:lnTo>
                                <a:lnTo>
                                  <a:pt x="21842" y="56529"/>
                                </a:lnTo>
                                <a:cubicBezTo>
                                  <a:pt x="18443" y="54811"/>
                                  <a:pt x="15139" y="52325"/>
                                  <a:pt x="11938" y="48997"/>
                                </a:cubicBezTo>
                                <a:cubicBezTo>
                                  <a:pt x="4788" y="42076"/>
                                  <a:pt x="1257" y="34748"/>
                                  <a:pt x="508" y="27115"/>
                                </a:cubicBezTo>
                                <a:cubicBezTo>
                                  <a:pt x="0" y="19457"/>
                                  <a:pt x="2515" y="12536"/>
                                  <a:pt x="8649" y="6732"/>
                                </a:cubicBezTo>
                                <a:cubicBezTo>
                                  <a:pt x="11309" y="3900"/>
                                  <a:pt x="14234" y="1915"/>
                                  <a:pt x="17419" y="737"/>
                                </a:cubicBezTo>
                                <a:lnTo>
                                  <a:pt x="24019" y="0"/>
                                </a:lnTo>
                                <a:close/>
                              </a:path>
                            </a:pathLst>
                          </a:custGeom>
                          <a:solidFill>
                            <a:srgbClr val="FF0000"/>
                          </a:solidFill>
                          <a:ln w="0" cap="flat">
                            <a:noFill/>
                            <a:round/>
                          </a:ln>
                          <a:effectLst/>
                        </wps:spPr>
                        <wps:bodyPr/>
                      </wps:wsp>
                      <wps:wsp>
                        <wps:cNvPr id="2977" name="Shape 2977"/>
                        <wps:cNvSpPr/>
                        <wps:spPr>
                          <a:xfrm>
                            <a:off x="517668" y="622160"/>
                            <a:ext cx="36827" cy="40729"/>
                          </a:xfrm>
                          <a:custGeom>
                            <a:avLst/>
                            <a:gdLst/>
                            <a:ahLst/>
                            <a:cxnLst/>
                            <a:rect l="0" t="0" r="0" b="0"/>
                            <a:pathLst>
                              <a:path w="36827" h="40729">
                                <a:moveTo>
                                  <a:pt x="31683" y="0"/>
                                </a:moveTo>
                                <a:cubicBezTo>
                                  <a:pt x="35303" y="5626"/>
                                  <a:pt x="36827" y="11189"/>
                                  <a:pt x="36052" y="16586"/>
                                </a:cubicBezTo>
                                <a:cubicBezTo>
                                  <a:pt x="35303" y="22149"/>
                                  <a:pt x="32522" y="27267"/>
                                  <a:pt x="27645" y="32321"/>
                                </a:cubicBezTo>
                                <a:cubicBezTo>
                                  <a:pt x="21752" y="37948"/>
                                  <a:pt x="15440" y="40729"/>
                                  <a:pt x="8290" y="40500"/>
                                </a:cubicBezTo>
                                <a:lnTo>
                                  <a:pt x="0" y="38187"/>
                                </a:lnTo>
                                <a:lnTo>
                                  <a:pt x="0" y="25869"/>
                                </a:lnTo>
                                <a:lnTo>
                                  <a:pt x="9039" y="30797"/>
                                </a:lnTo>
                                <a:cubicBezTo>
                                  <a:pt x="13675" y="31572"/>
                                  <a:pt x="17955" y="29807"/>
                                  <a:pt x="22362" y="25502"/>
                                </a:cubicBezTo>
                                <a:cubicBezTo>
                                  <a:pt x="24864" y="22898"/>
                                  <a:pt x="26629" y="19875"/>
                                  <a:pt x="27137" y="16307"/>
                                </a:cubicBezTo>
                                <a:cubicBezTo>
                                  <a:pt x="27378" y="12713"/>
                                  <a:pt x="26896" y="9665"/>
                                  <a:pt x="24864" y="6883"/>
                                </a:cubicBezTo>
                                <a:lnTo>
                                  <a:pt x="31683" y="0"/>
                                </a:lnTo>
                                <a:close/>
                              </a:path>
                            </a:pathLst>
                          </a:custGeom>
                          <a:solidFill>
                            <a:srgbClr val="FF0000"/>
                          </a:solidFill>
                          <a:ln w="0" cap="flat">
                            <a:noFill/>
                            <a:round/>
                          </a:ln>
                          <a:effectLst/>
                        </wps:spPr>
                        <wps:bodyPr/>
                      </wps:wsp>
                      <wps:wsp>
                        <wps:cNvPr id="2978" name="Shape 2978"/>
                        <wps:cNvSpPr/>
                        <wps:spPr>
                          <a:xfrm>
                            <a:off x="517668" y="602793"/>
                            <a:ext cx="27137" cy="40346"/>
                          </a:xfrm>
                          <a:custGeom>
                            <a:avLst/>
                            <a:gdLst/>
                            <a:ahLst/>
                            <a:cxnLst/>
                            <a:rect l="0" t="0" r="0" b="0"/>
                            <a:pathLst>
                              <a:path w="27137" h="40346">
                                <a:moveTo>
                                  <a:pt x="3744" y="0"/>
                                </a:moveTo>
                                <a:cubicBezTo>
                                  <a:pt x="11071" y="508"/>
                                  <a:pt x="17955" y="4369"/>
                                  <a:pt x="24622" y="10681"/>
                                </a:cubicBezTo>
                                <a:lnTo>
                                  <a:pt x="27137" y="13221"/>
                                </a:lnTo>
                                <a:lnTo>
                                  <a:pt x="0" y="40346"/>
                                </a:lnTo>
                                <a:lnTo>
                                  <a:pt x="0" y="29185"/>
                                </a:lnTo>
                                <a:lnTo>
                                  <a:pt x="14183" y="15049"/>
                                </a:lnTo>
                                <a:cubicBezTo>
                                  <a:pt x="10322" y="11189"/>
                                  <a:pt x="6258" y="9157"/>
                                  <a:pt x="2486" y="8649"/>
                                </a:cubicBezTo>
                                <a:lnTo>
                                  <a:pt x="0" y="9664"/>
                                </a:lnTo>
                                <a:lnTo>
                                  <a:pt x="0" y="418"/>
                                </a:lnTo>
                                <a:lnTo>
                                  <a:pt x="3744" y="0"/>
                                </a:lnTo>
                                <a:close/>
                              </a:path>
                            </a:pathLst>
                          </a:custGeom>
                          <a:solidFill>
                            <a:srgbClr val="FF0000"/>
                          </a:solidFill>
                          <a:ln w="0" cap="flat">
                            <a:noFill/>
                            <a:round/>
                          </a:ln>
                          <a:effectLst/>
                        </wps:spPr>
                        <wps:bodyPr/>
                      </wps:wsp>
                      <wps:wsp>
                        <wps:cNvPr id="2979" name="Shape 2979"/>
                        <wps:cNvSpPr/>
                        <wps:spPr>
                          <a:xfrm>
                            <a:off x="520154" y="552856"/>
                            <a:ext cx="59741" cy="71577"/>
                          </a:xfrm>
                          <a:custGeom>
                            <a:avLst/>
                            <a:gdLst/>
                            <a:ahLst/>
                            <a:cxnLst/>
                            <a:rect l="0" t="0" r="0" b="0"/>
                            <a:pathLst>
                              <a:path w="59741" h="71577">
                                <a:moveTo>
                                  <a:pt x="9093" y="0"/>
                                </a:moveTo>
                                <a:lnTo>
                                  <a:pt x="15468" y="6134"/>
                                </a:lnTo>
                                <a:lnTo>
                                  <a:pt x="12712" y="8915"/>
                                </a:lnTo>
                                <a:cubicBezTo>
                                  <a:pt x="11188" y="10173"/>
                                  <a:pt x="10680" y="11697"/>
                                  <a:pt x="10922" y="13297"/>
                                </a:cubicBezTo>
                                <a:cubicBezTo>
                                  <a:pt x="10922" y="14821"/>
                                  <a:pt x="11938" y="16586"/>
                                  <a:pt x="13462" y="18085"/>
                                </a:cubicBezTo>
                                <a:lnTo>
                                  <a:pt x="18516" y="23139"/>
                                </a:lnTo>
                                <a:lnTo>
                                  <a:pt x="25400" y="16078"/>
                                </a:lnTo>
                                <a:lnTo>
                                  <a:pt x="31293" y="21882"/>
                                </a:lnTo>
                                <a:lnTo>
                                  <a:pt x="24143" y="28804"/>
                                </a:lnTo>
                                <a:lnTo>
                                  <a:pt x="59741" y="64478"/>
                                </a:lnTo>
                                <a:lnTo>
                                  <a:pt x="56451" y="68008"/>
                                </a:lnTo>
                                <a:lnTo>
                                  <a:pt x="52921" y="71577"/>
                                </a:lnTo>
                                <a:lnTo>
                                  <a:pt x="17259" y="35687"/>
                                </a:lnTo>
                                <a:lnTo>
                                  <a:pt x="11430" y="41516"/>
                                </a:lnTo>
                                <a:lnTo>
                                  <a:pt x="5804" y="35687"/>
                                </a:lnTo>
                                <a:lnTo>
                                  <a:pt x="11430" y="30048"/>
                                </a:lnTo>
                                <a:lnTo>
                                  <a:pt x="4280" y="22898"/>
                                </a:lnTo>
                                <a:cubicBezTo>
                                  <a:pt x="1498" y="19876"/>
                                  <a:pt x="0" y="16827"/>
                                  <a:pt x="241" y="13297"/>
                                </a:cubicBezTo>
                                <a:cubicBezTo>
                                  <a:pt x="521" y="9944"/>
                                  <a:pt x="2515" y="6642"/>
                                  <a:pt x="6045" y="2781"/>
                                </a:cubicBezTo>
                                <a:lnTo>
                                  <a:pt x="9093" y="0"/>
                                </a:lnTo>
                                <a:close/>
                              </a:path>
                            </a:pathLst>
                          </a:custGeom>
                          <a:solidFill>
                            <a:srgbClr val="FF0000"/>
                          </a:solidFill>
                          <a:ln w="0" cap="flat">
                            <a:noFill/>
                            <a:round/>
                          </a:ln>
                          <a:effectLst/>
                        </wps:spPr>
                        <wps:bodyPr/>
                      </wps:wsp>
                      <wps:wsp>
                        <wps:cNvPr id="2980" name="Shape 2980"/>
                        <wps:cNvSpPr/>
                        <wps:spPr>
                          <a:xfrm>
                            <a:off x="560120" y="536747"/>
                            <a:ext cx="23966" cy="57146"/>
                          </a:xfrm>
                          <a:custGeom>
                            <a:avLst/>
                            <a:gdLst/>
                            <a:ahLst/>
                            <a:cxnLst/>
                            <a:rect l="0" t="0" r="0" b="0"/>
                            <a:pathLst>
                              <a:path w="23966" h="57146">
                                <a:moveTo>
                                  <a:pt x="23966" y="0"/>
                                </a:moveTo>
                                <a:lnTo>
                                  <a:pt x="23966" y="9388"/>
                                </a:lnTo>
                                <a:lnTo>
                                  <a:pt x="14478" y="13061"/>
                                </a:lnTo>
                                <a:cubicBezTo>
                                  <a:pt x="10960" y="16859"/>
                                  <a:pt x="9335" y="20999"/>
                                  <a:pt x="9944" y="26053"/>
                                </a:cubicBezTo>
                                <a:cubicBezTo>
                                  <a:pt x="10173" y="29914"/>
                                  <a:pt x="11938" y="33712"/>
                                  <a:pt x="15227" y="37483"/>
                                </a:cubicBezTo>
                                <a:lnTo>
                                  <a:pt x="23966" y="28740"/>
                                </a:lnTo>
                                <a:lnTo>
                                  <a:pt x="23966" y="40034"/>
                                </a:lnTo>
                                <a:lnTo>
                                  <a:pt x="20854" y="43148"/>
                                </a:lnTo>
                                <a:lnTo>
                                  <a:pt x="23966" y="44841"/>
                                </a:lnTo>
                                <a:lnTo>
                                  <a:pt x="23966" y="57146"/>
                                </a:lnTo>
                                <a:lnTo>
                                  <a:pt x="21789" y="56561"/>
                                </a:lnTo>
                                <a:cubicBezTo>
                                  <a:pt x="18352" y="54813"/>
                                  <a:pt x="14986" y="52266"/>
                                  <a:pt x="11697" y="48939"/>
                                </a:cubicBezTo>
                                <a:cubicBezTo>
                                  <a:pt x="4788" y="42132"/>
                                  <a:pt x="1029" y="34702"/>
                                  <a:pt x="521" y="27031"/>
                                </a:cubicBezTo>
                                <a:cubicBezTo>
                                  <a:pt x="0" y="19462"/>
                                  <a:pt x="2515" y="12541"/>
                                  <a:pt x="8586" y="6673"/>
                                </a:cubicBezTo>
                                <a:cubicBezTo>
                                  <a:pt x="11278" y="3892"/>
                                  <a:pt x="14227" y="1908"/>
                                  <a:pt x="17418" y="725"/>
                                </a:cubicBezTo>
                                <a:lnTo>
                                  <a:pt x="23966" y="0"/>
                                </a:lnTo>
                                <a:close/>
                              </a:path>
                            </a:pathLst>
                          </a:custGeom>
                          <a:solidFill>
                            <a:srgbClr val="FF0000"/>
                          </a:solidFill>
                          <a:ln w="0" cap="flat">
                            <a:noFill/>
                            <a:round/>
                          </a:ln>
                          <a:effectLst/>
                        </wps:spPr>
                        <wps:bodyPr/>
                      </wps:wsp>
                      <wps:wsp>
                        <wps:cNvPr id="2981" name="Shape 2981"/>
                        <wps:cNvSpPr/>
                        <wps:spPr>
                          <a:xfrm>
                            <a:off x="584086" y="555879"/>
                            <a:ext cx="36614" cy="40602"/>
                          </a:xfrm>
                          <a:custGeom>
                            <a:avLst/>
                            <a:gdLst/>
                            <a:ahLst/>
                            <a:cxnLst/>
                            <a:rect l="0" t="0" r="0" b="0"/>
                            <a:pathLst>
                              <a:path w="36614" h="40602">
                                <a:moveTo>
                                  <a:pt x="31737" y="0"/>
                                </a:moveTo>
                                <a:cubicBezTo>
                                  <a:pt x="35267" y="5385"/>
                                  <a:pt x="36614" y="11024"/>
                                  <a:pt x="36042" y="16345"/>
                                </a:cubicBezTo>
                                <a:cubicBezTo>
                                  <a:pt x="35267" y="21971"/>
                                  <a:pt x="32512" y="27267"/>
                                  <a:pt x="27698" y="32156"/>
                                </a:cubicBezTo>
                                <a:cubicBezTo>
                                  <a:pt x="21805" y="37986"/>
                                  <a:pt x="15163" y="40602"/>
                                  <a:pt x="8343" y="40259"/>
                                </a:cubicBezTo>
                                <a:lnTo>
                                  <a:pt x="0" y="38014"/>
                                </a:lnTo>
                                <a:lnTo>
                                  <a:pt x="0" y="25709"/>
                                </a:lnTo>
                                <a:lnTo>
                                  <a:pt x="9093" y="30658"/>
                                </a:lnTo>
                                <a:cubicBezTo>
                                  <a:pt x="13639" y="31407"/>
                                  <a:pt x="18046" y="29540"/>
                                  <a:pt x="22313" y="25502"/>
                                </a:cubicBezTo>
                                <a:cubicBezTo>
                                  <a:pt x="24854" y="22720"/>
                                  <a:pt x="26682" y="19596"/>
                                  <a:pt x="26962" y="16078"/>
                                </a:cubicBezTo>
                                <a:cubicBezTo>
                                  <a:pt x="27470" y="12789"/>
                                  <a:pt x="26682" y="9423"/>
                                  <a:pt x="24854" y="6921"/>
                                </a:cubicBezTo>
                                <a:lnTo>
                                  <a:pt x="31737" y="0"/>
                                </a:lnTo>
                                <a:close/>
                              </a:path>
                            </a:pathLst>
                          </a:custGeom>
                          <a:solidFill>
                            <a:srgbClr val="FF0000"/>
                          </a:solidFill>
                          <a:ln w="0" cap="flat">
                            <a:noFill/>
                            <a:round/>
                          </a:ln>
                          <a:effectLst/>
                        </wps:spPr>
                        <wps:bodyPr/>
                      </wps:wsp>
                      <wps:wsp>
                        <wps:cNvPr id="2982" name="Shape 2982"/>
                        <wps:cNvSpPr/>
                        <wps:spPr>
                          <a:xfrm>
                            <a:off x="584086" y="536334"/>
                            <a:ext cx="26962" cy="40448"/>
                          </a:xfrm>
                          <a:custGeom>
                            <a:avLst/>
                            <a:gdLst/>
                            <a:ahLst/>
                            <a:cxnLst/>
                            <a:rect l="0" t="0" r="0" b="0"/>
                            <a:pathLst>
                              <a:path w="26962" h="40448">
                                <a:moveTo>
                                  <a:pt x="3733" y="0"/>
                                </a:moveTo>
                                <a:cubicBezTo>
                                  <a:pt x="11125" y="749"/>
                                  <a:pt x="18046" y="4305"/>
                                  <a:pt x="24587" y="10960"/>
                                </a:cubicBezTo>
                                <a:lnTo>
                                  <a:pt x="26962" y="13475"/>
                                </a:lnTo>
                                <a:lnTo>
                                  <a:pt x="0" y="40448"/>
                                </a:lnTo>
                                <a:lnTo>
                                  <a:pt x="0" y="29154"/>
                                </a:lnTo>
                                <a:lnTo>
                                  <a:pt x="14147" y="14999"/>
                                </a:lnTo>
                                <a:cubicBezTo>
                                  <a:pt x="10109" y="11468"/>
                                  <a:pt x="6350" y="9093"/>
                                  <a:pt x="2451" y="8852"/>
                                </a:cubicBezTo>
                                <a:lnTo>
                                  <a:pt x="0" y="9801"/>
                                </a:lnTo>
                                <a:lnTo>
                                  <a:pt x="0" y="413"/>
                                </a:lnTo>
                                <a:lnTo>
                                  <a:pt x="3733" y="0"/>
                                </a:lnTo>
                                <a:close/>
                              </a:path>
                            </a:pathLst>
                          </a:custGeom>
                          <a:solidFill>
                            <a:srgbClr val="FF0000"/>
                          </a:solidFill>
                          <a:ln w="0" cap="flat">
                            <a:noFill/>
                            <a:round/>
                          </a:ln>
                          <a:effectLst/>
                        </wps:spPr>
                        <wps:bodyPr/>
                      </wps:wsp>
                      <wps:wsp>
                        <wps:cNvPr id="2983" name="Shape 2983"/>
                        <wps:cNvSpPr/>
                        <wps:spPr>
                          <a:xfrm>
                            <a:off x="596227" y="490436"/>
                            <a:ext cx="75387" cy="69304"/>
                          </a:xfrm>
                          <a:custGeom>
                            <a:avLst/>
                            <a:gdLst/>
                            <a:ahLst/>
                            <a:cxnLst/>
                            <a:rect l="0" t="0" r="0" b="0"/>
                            <a:pathLst>
                              <a:path w="75387" h="69304">
                                <a:moveTo>
                                  <a:pt x="32576" y="0"/>
                                </a:moveTo>
                                <a:cubicBezTo>
                                  <a:pt x="37693" y="0"/>
                                  <a:pt x="42240" y="2273"/>
                                  <a:pt x="46888" y="6921"/>
                                </a:cubicBezTo>
                                <a:lnTo>
                                  <a:pt x="75387" y="35458"/>
                                </a:lnTo>
                                <a:lnTo>
                                  <a:pt x="71768" y="38748"/>
                                </a:lnTo>
                                <a:lnTo>
                                  <a:pt x="68237" y="42266"/>
                                </a:lnTo>
                                <a:lnTo>
                                  <a:pt x="42240" y="16358"/>
                                </a:lnTo>
                                <a:cubicBezTo>
                                  <a:pt x="38710" y="12725"/>
                                  <a:pt x="35433" y="10693"/>
                                  <a:pt x="32309" y="10452"/>
                                </a:cubicBezTo>
                                <a:cubicBezTo>
                                  <a:pt x="29286" y="10452"/>
                                  <a:pt x="26238" y="11709"/>
                                  <a:pt x="23126" y="14999"/>
                                </a:cubicBezTo>
                                <a:cubicBezTo>
                                  <a:pt x="19863" y="18351"/>
                                  <a:pt x="18339" y="22162"/>
                                  <a:pt x="18847" y="26797"/>
                                </a:cubicBezTo>
                                <a:cubicBezTo>
                                  <a:pt x="19596" y="31344"/>
                                  <a:pt x="21869" y="35725"/>
                                  <a:pt x="26238" y="39992"/>
                                </a:cubicBezTo>
                                <a:lnTo>
                                  <a:pt x="48374" y="62154"/>
                                </a:lnTo>
                                <a:lnTo>
                                  <a:pt x="45085" y="65773"/>
                                </a:lnTo>
                                <a:lnTo>
                                  <a:pt x="41491" y="69304"/>
                                </a:lnTo>
                                <a:lnTo>
                                  <a:pt x="0" y="27788"/>
                                </a:lnTo>
                                <a:lnTo>
                                  <a:pt x="3289" y="24422"/>
                                </a:lnTo>
                                <a:lnTo>
                                  <a:pt x="6642" y="21133"/>
                                </a:lnTo>
                                <a:lnTo>
                                  <a:pt x="12713" y="27280"/>
                                </a:lnTo>
                                <a:lnTo>
                                  <a:pt x="12205" y="23685"/>
                                </a:lnTo>
                                <a:cubicBezTo>
                                  <a:pt x="11697" y="17107"/>
                                  <a:pt x="13703" y="11468"/>
                                  <a:pt x="18339" y="6921"/>
                                </a:cubicBezTo>
                                <a:cubicBezTo>
                                  <a:pt x="22885" y="2273"/>
                                  <a:pt x="27762" y="0"/>
                                  <a:pt x="32576" y="0"/>
                                </a:cubicBezTo>
                                <a:close/>
                              </a:path>
                            </a:pathLst>
                          </a:custGeom>
                          <a:solidFill>
                            <a:srgbClr val="FF0000"/>
                          </a:solidFill>
                          <a:ln w="0" cap="flat">
                            <a:noFill/>
                            <a:round/>
                          </a:ln>
                          <a:effectLst/>
                        </wps:spPr>
                        <wps:bodyPr/>
                      </wps:wsp>
                      <wps:wsp>
                        <wps:cNvPr id="2984" name="Shape 2984"/>
                        <wps:cNvSpPr/>
                        <wps:spPr>
                          <a:xfrm>
                            <a:off x="646633" y="424154"/>
                            <a:ext cx="30505" cy="82995"/>
                          </a:xfrm>
                          <a:custGeom>
                            <a:avLst/>
                            <a:gdLst/>
                            <a:ahLst/>
                            <a:cxnLst/>
                            <a:rect l="0" t="0" r="0" b="0"/>
                            <a:pathLst>
                              <a:path w="30505" h="82995">
                                <a:moveTo>
                                  <a:pt x="12713" y="0"/>
                                </a:moveTo>
                                <a:lnTo>
                                  <a:pt x="30505" y="17816"/>
                                </a:lnTo>
                                <a:lnTo>
                                  <a:pt x="30505" y="36719"/>
                                </a:lnTo>
                                <a:lnTo>
                                  <a:pt x="27762" y="34976"/>
                                </a:lnTo>
                                <a:cubicBezTo>
                                  <a:pt x="22885" y="33960"/>
                                  <a:pt x="18580" y="35217"/>
                                  <a:pt x="15049" y="38748"/>
                                </a:cubicBezTo>
                                <a:cubicBezTo>
                                  <a:pt x="10922" y="42875"/>
                                  <a:pt x="9423" y="46914"/>
                                  <a:pt x="10173" y="50952"/>
                                </a:cubicBezTo>
                                <a:cubicBezTo>
                                  <a:pt x="10681" y="55334"/>
                                  <a:pt x="13703" y="60147"/>
                                  <a:pt x="19355" y="65773"/>
                                </a:cubicBezTo>
                                <a:lnTo>
                                  <a:pt x="30505" y="72536"/>
                                </a:lnTo>
                                <a:lnTo>
                                  <a:pt x="30505" y="82995"/>
                                </a:lnTo>
                                <a:lnTo>
                                  <a:pt x="21698" y="80153"/>
                                </a:lnTo>
                                <a:cubicBezTo>
                                  <a:pt x="18101" y="78207"/>
                                  <a:pt x="14516" y="75476"/>
                                  <a:pt x="10922" y="71946"/>
                                </a:cubicBezTo>
                                <a:cubicBezTo>
                                  <a:pt x="4610" y="65773"/>
                                  <a:pt x="1257" y="59131"/>
                                  <a:pt x="508" y="52070"/>
                                </a:cubicBezTo>
                                <a:cubicBezTo>
                                  <a:pt x="0" y="45149"/>
                                  <a:pt x="2274" y="39014"/>
                                  <a:pt x="7391" y="33960"/>
                                </a:cubicBezTo>
                                <a:cubicBezTo>
                                  <a:pt x="12446" y="28804"/>
                                  <a:pt x="18580" y="26797"/>
                                  <a:pt x="26010" y="28334"/>
                                </a:cubicBezTo>
                                <a:lnTo>
                                  <a:pt x="27254" y="28562"/>
                                </a:lnTo>
                                <a:lnTo>
                                  <a:pt x="5626" y="6921"/>
                                </a:lnTo>
                                <a:lnTo>
                                  <a:pt x="9157" y="3632"/>
                                </a:lnTo>
                                <a:lnTo>
                                  <a:pt x="12713" y="0"/>
                                </a:lnTo>
                                <a:close/>
                              </a:path>
                            </a:pathLst>
                          </a:custGeom>
                          <a:solidFill>
                            <a:srgbClr val="FF0000"/>
                          </a:solidFill>
                          <a:ln w="0" cap="flat">
                            <a:noFill/>
                            <a:round/>
                          </a:ln>
                          <a:effectLst/>
                        </wps:spPr>
                        <wps:bodyPr/>
                      </wps:wsp>
                      <wps:wsp>
                        <wps:cNvPr id="2985" name="Shape 2985"/>
                        <wps:cNvSpPr/>
                        <wps:spPr>
                          <a:xfrm>
                            <a:off x="677138" y="441970"/>
                            <a:ext cx="38990" cy="66817"/>
                          </a:xfrm>
                          <a:custGeom>
                            <a:avLst/>
                            <a:gdLst/>
                            <a:ahLst/>
                            <a:cxnLst/>
                            <a:rect l="0" t="0" r="0" b="0"/>
                            <a:pathLst>
                              <a:path w="38990" h="66817">
                                <a:moveTo>
                                  <a:pt x="0" y="0"/>
                                </a:moveTo>
                                <a:lnTo>
                                  <a:pt x="38990" y="39042"/>
                                </a:lnTo>
                                <a:lnTo>
                                  <a:pt x="35980" y="42331"/>
                                </a:lnTo>
                                <a:lnTo>
                                  <a:pt x="32614" y="45684"/>
                                </a:lnTo>
                                <a:lnTo>
                                  <a:pt x="26785" y="40058"/>
                                </a:lnTo>
                                <a:lnTo>
                                  <a:pt x="27293" y="42090"/>
                                </a:lnTo>
                                <a:cubicBezTo>
                                  <a:pt x="28080" y="48745"/>
                                  <a:pt x="26277" y="54371"/>
                                  <a:pt x="21400" y="58918"/>
                                </a:cubicBezTo>
                                <a:cubicBezTo>
                                  <a:pt x="15876" y="64544"/>
                                  <a:pt x="9462" y="66817"/>
                                  <a:pt x="2046" y="65839"/>
                                </a:cubicBezTo>
                                <a:lnTo>
                                  <a:pt x="0" y="65179"/>
                                </a:lnTo>
                                <a:lnTo>
                                  <a:pt x="0" y="54720"/>
                                </a:lnTo>
                                <a:lnTo>
                                  <a:pt x="3570" y="56886"/>
                                </a:lnTo>
                                <a:cubicBezTo>
                                  <a:pt x="8218" y="57660"/>
                                  <a:pt x="12243" y="56136"/>
                                  <a:pt x="15876" y="52504"/>
                                </a:cubicBezTo>
                                <a:cubicBezTo>
                                  <a:pt x="19394" y="49253"/>
                                  <a:pt x="20931" y="45176"/>
                                  <a:pt x="20422" y="40566"/>
                                </a:cubicBezTo>
                                <a:cubicBezTo>
                                  <a:pt x="19901" y="36020"/>
                                  <a:pt x="17362" y="31651"/>
                                  <a:pt x="13260" y="27333"/>
                                </a:cubicBezTo>
                                <a:lnTo>
                                  <a:pt x="0" y="18903"/>
                                </a:lnTo>
                                <a:lnTo>
                                  <a:pt x="0" y="0"/>
                                </a:lnTo>
                                <a:close/>
                              </a:path>
                            </a:pathLst>
                          </a:custGeom>
                          <a:solidFill>
                            <a:srgbClr val="FF0000"/>
                          </a:solidFill>
                          <a:ln w="0" cap="flat">
                            <a:noFill/>
                            <a:round/>
                          </a:ln>
                          <a:effectLst/>
                        </wps:spPr>
                        <wps:bodyPr/>
                      </wps:wsp>
                      <wps:wsp>
                        <wps:cNvPr id="2986" name="Shape 2986"/>
                        <wps:cNvSpPr/>
                        <wps:spPr>
                          <a:xfrm>
                            <a:off x="750469" y="529171"/>
                            <a:ext cx="159626" cy="160007"/>
                          </a:xfrm>
                          <a:custGeom>
                            <a:avLst/>
                            <a:gdLst/>
                            <a:ahLst/>
                            <a:cxnLst/>
                            <a:rect l="0" t="0" r="0" b="0"/>
                            <a:pathLst>
                              <a:path w="159626" h="160007">
                                <a:moveTo>
                                  <a:pt x="159626" y="160007"/>
                                </a:moveTo>
                                <a:lnTo>
                                  <a:pt x="0" y="0"/>
                                </a:lnTo>
                              </a:path>
                            </a:pathLst>
                          </a:custGeom>
                          <a:noFill/>
                          <a:ln w="11951" cap="flat" cmpd="sng" algn="ctr">
                            <a:solidFill>
                              <a:srgbClr val="000000"/>
                            </a:solidFill>
                            <a:prstDash val="solid"/>
                            <a:round/>
                          </a:ln>
                          <a:effectLst/>
                        </wps:spPr>
                        <wps:bodyPr/>
                      </wps:wsp>
                      <wps:wsp>
                        <wps:cNvPr id="2987" name="Shape 2987"/>
                        <wps:cNvSpPr/>
                        <wps:spPr>
                          <a:xfrm>
                            <a:off x="531063" y="758990"/>
                            <a:ext cx="151498" cy="149796"/>
                          </a:xfrm>
                          <a:custGeom>
                            <a:avLst/>
                            <a:gdLst/>
                            <a:ahLst/>
                            <a:cxnLst/>
                            <a:rect l="0" t="0" r="0" b="0"/>
                            <a:pathLst>
                              <a:path w="151498" h="149796">
                                <a:moveTo>
                                  <a:pt x="151498" y="149796"/>
                                </a:moveTo>
                                <a:lnTo>
                                  <a:pt x="0" y="0"/>
                                </a:lnTo>
                              </a:path>
                            </a:pathLst>
                          </a:custGeom>
                          <a:noFill/>
                          <a:ln w="11951" cap="flat" cmpd="sng" algn="ctr">
                            <a:solidFill>
                              <a:srgbClr val="000000"/>
                            </a:solidFill>
                            <a:prstDash val="solid"/>
                            <a:round/>
                          </a:ln>
                          <a:effectLst/>
                        </wps:spPr>
                        <wps:bodyPr/>
                      </wps:wsp>
                      <wps:wsp>
                        <wps:cNvPr id="2988" name="Shape 2988"/>
                        <wps:cNvSpPr/>
                        <wps:spPr>
                          <a:xfrm>
                            <a:off x="786079" y="907212"/>
                            <a:ext cx="33338" cy="80239"/>
                          </a:xfrm>
                          <a:custGeom>
                            <a:avLst/>
                            <a:gdLst/>
                            <a:ahLst/>
                            <a:cxnLst/>
                            <a:rect l="0" t="0" r="0" b="0"/>
                            <a:pathLst>
                              <a:path w="33338" h="80239">
                                <a:moveTo>
                                  <a:pt x="0" y="0"/>
                                </a:moveTo>
                                <a:lnTo>
                                  <a:pt x="29591" y="0"/>
                                </a:lnTo>
                                <a:lnTo>
                                  <a:pt x="33338" y="377"/>
                                </a:lnTo>
                                <a:lnTo>
                                  <a:pt x="33338" y="14152"/>
                                </a:lnTo>
                                <a:lnTo>
                                  <a:pt x="23469" y="13576"/>
                                </a:lnTo>
                                <a:lnTo>
                                  <a:pt x="16192" y="13576"/>
                                </a:lnTo>
                                <a:lnTo>
                                  <a:pt x="16192" y="66713"/>
                                </a:lnTo>
                                <a:lnTo>
                                  <a:pt x="28283" y="66713"/>
                                </a:lnTo>
                                <a:lnTo>
                                  <a:pt x="33338" y="66320"/>
                                </a:lnTo>
                                <a:lnTo>
                                  <a:pt x="33338" y="79898"/>
                                </a:lnTo>
                                <a:lnTo>
                                  <a:pt x="30467" y="80239"/>
                                </a:lnTo>
                                <a:lnTo>
                                  <a:pt x="0" y="80239"/>
                                </a:lnTo>
                                <a:lnTo>
                                  <a:pt x="0" y="0"/>
                                </a:lnTo>
                                <a:close/>
                              </a:path>
                            </a:pathLst>
                          </a:custGeom>
                          <a:solidFill>
                            <a:srgbClr val="000000"/>
                          </a:solidFill>
                          <a:ln w="0" cap="flat">
                            <a:noFill/>
                            <a:round/>
                          </a:ln>
                          <a:effectLst/>
                        </wps:spPr>
                        <wps:bodyPr/>
                      </wps:wsp>
                      <wps:wsp>
                        <wps:cNvPr id="2989" name="Shape 2989"/>
                        <wps:cNvSpPr/>
                        <wps:spPr>
                          <a:xfrm>
                            <a:off x="819417" y="907589"/>
                            <a:ext cx="33884" cy="79520"/>
                          </a:xfrm>
                          <a:custGeom>
                            <a:avLst/>
                            <a:gdLst/>
                            <a:ahLst/>
                            <a:cxnLst/>
                            <a:rect l="0" t="0" r="0" b="0"/>
                            <a:pathLst>
                              <a:path w="33884" h="79520">
                                <a:moveTo>
                                  <a:pt x="0" y="0"/>
                                </a:moveTo>
                                <a:lnTo>
                                  <a:pt x="11506" y="1159"/>
                                </a:lnTo>
                                <a:cubicBezTo>
                                  <a:pt x="16218" y="2543"/>
                                  <a:pt x="20244" y="5007"/>
                                  <a:pt x="23597" y="8551"/>
                                </a:cubicBezTo>
                                <a:cubicBezTo>
                                  <a:pt x="26949" y="12094"/>
                                  <a:pt x="29502" y="16412"/>
                                  <a:pt x="31255" y="21543"/>
                                </a:cubicBezTo>
                                <a:cubicBezTo>
                                  <a:pt x="33007" y="26674"/>
                                  <a:pt x="33884" y="32998"/>
                                  <a:pt x="33884" y="40504"/>
                                </a:cubicBezTo>
                                <a:cubicBezTo>
                                  <a:pt x="33884" y="47108"/>
                                  <a:pt x="33058" y="52810"/>
                                  <a:pt x="31420" y="57585"/>
                                </a:cubicBezTo>
                                <a:cubicBezTo>
                                  <a:pt x="29413" y="63427"/>
                                  <a:pt x="26543" y="68139"/>
                                  <a:pt x="22835" y="71758"/>
                                </a:cubicBezTo>
                                <a:cubicBezTo>
                                  <a:pt x="20028" y="74489"/>
                                  <a:pt x="16230" y="76623"/>
                                  <a:pt x="11456" y="78159"/>
                                </a:cubicBezTo>
                                <a:lnTo>
                                  <a:pt x="0" y="79520"/>
                                </a:lnTo>
                                <a:lnTo>
                                  <a:pt x="0" y="65942"/>
                                </a:lnTo>
                                <a:lnTo>
                                  <a:pt x="4737" y="65574"/>
                                </a:lnTo>
                                <a:cubicBezTo>
                                  <a:pt x="7353" y="64913"/>
                                  <a:pt x="9538" y="63796"/>
                                  <a:pt x="11265" y="62233"/>
                                </a:cubicBezTo>
                                <a:cubicBezTo>
                                  <a:pt x="13005" y="60659"/>
                                  <a:pt x="14414" y="58081"/>
                                  <a:pt x="15507" y="54487"/>
                                </a:cubicBezTo>
                                <a:cubicBezTo>
                                  <a:pt x="16599" y="50892"/>
                                  <a:pt x="17145" y="46003"/>
                                  <a:pt x="17145" y="39793"/>
                                </a:cubicBezTo>
                                <a:cubicBezTo>
                                  <a:pt x="17145" y="33595"/>
                                  <a:pt x="16599" y="28833"/>
                                  <a:pt x="15507" y="25518"/>
                                </a:cubicBezTo>
                                <a:cubicBezTo>
                                  <a:pt x="14414" y="22190"/>
                                  <a:pt x="12878" y="19600"/>
                                  <a:pt x="10909" y="17745"/>
                                </a:cubicBezTo>
                                <a:cubicBezTo>
                                  <a:pt x="8941" y="15878"/>
                                  <a:pt x="6439" y="14621"/>
                                  <a:pt x="3416" y="13974"/>
                                </a:cubicBezTo>
                                <a:lnTo>
                                  <a:pt x="0" y="13774"/>
                                </a:lnTo>
                                <a:lnTo>
                                  <a:pt x="0" y="0"/>
                                </a:lnTo>
                                <a:close/>
                              </a:path>
                            </a:pathLst>
                          </a:custGeom>
                          <a:solidFill>
                            <a:srgbClr val="000000"/>
                          </a:solidFill>
                          <a:ln w="0" cap="flat">
                            <a:noFill/>
                            <a:round/>
                          </a:ln>
                          <a:effectLst/>
                        </wps:spPr>
                        <wps:bodyPr/>
                      </wps:wsp>
                      <wps:wsp>
                        <wps:cNvPr id="2990" name="Shape 2990"/>
                        <wps:cNvSpPr/>
                        <wps:spPr>
                          <a:xfrm>
                            <a:off x="862914" y="92743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000000"/>
                          </a:solidFill>
                          <a:ln w="0" cap="flat">
                            <a:noFill/>
                            <a:round/>
                          </a:ln>
                          <a:effectLst/>
                        </wps:spPr>
                        <wps:bodyPr/>
                      </wps:wsp>
                      <wps:wsp>
                        <wps:cNvPr id="2991" name="Shape 2991"/>
                        <wps:cNvSpPr/>
                        <wps:spPr>
                          <a:xfrm>
                            <a:off x="889743" y="969074"/>
                            <a:ext cx="25711" cy="19974"/>
                          </a:xfrm>
                          <a:custGeom>
                            <a:avLst/>
                            <a:gdLst/>
                            <a:ahLst/>
                            <a:cxnLst/>
                            <a:rect l="0" t="0" r="0" b="0"/>
                            <a:pathLst>
                              <a:path w="25711" h="19974">
                                <a:moveTo>
                                  <a:pt x="15843" y="0"/>
                                </a:moveTo>
                                <a:lnTo>
                                  <a:pt x="25711" y="0"/>
                                </a:lnTo>
                                <a:cubicBezTo>
                                  <a:pt x="25368" y="2794"/>
                                  <a:pt x="22676" y="11087"/>
                                  <a:pt x="15284" y="16015"/>
                                </a:cubicBezTo>
                                <a:cubicBezTo>
                                  <a:pt x="13944" y="16910"/>
                                  <a:pt x="12322" y="17920"/>
                                  <a:pt x="9858" y="18705"/>
                                </a:cubicBezTo>
                                <a:lnTo>
                                  <a:pt x="0" y="19974"/>
                                </a:lnTo>
                                <a:lnTo>
                                  <a:pt x="0" y="11243"/>
                                </a:lnTo>
                                <a:lnTo>
                                  <a:pt x="730" y="11532"/>
                                </a:lnTo>
                                <a:cubicBezTo>
                                  <a:pt x="10027" y="11532"/>
                                  <a:pt x="15513" y="4369"/>
                                  <a:pt x="15843" y="0"/>
                                </a:cubicBezTo>
                                <a:close/>
                              </a:path>
                            </a:pathLst>
                          </a:custGeom>
                          <a:solidFill>
                            <a:srgbClr val="000000"/>
                          </a:solidFill>
                          <a:ln w="0" cap="flat">
                            <a:noFill/>
                            <a:round/>
                          </a:ln>
                          <a:effectLst/>
                        </wps:spPr>
                        <wps:bodyPr/>
                      </wps:wsp>
                      <wps:wsp>
                        <wps:cNvPr id="2992" name="Shape 2992"/>
                        <wps:cNvSpPr/>
                        <wps:spPr>
                          <a:xfrm>
                            <a:off x="889743" y="927177"/>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0" y="26327"/>
                                </a:lnTo>
                                <a:cubicBezTo>
                                  <a:pt x="16021" y="21793"/>
                                  <a:pt x="14929" y="17424"/>
                                  <a:pt x="12408" y="14189"/>
                                </a:cubicBezTo>
                                <a:lnTo>
                                  <a:pt x="0" y="8876"/>
                                </a:lnTo>
                                <a:lnTo>
                                  <a:pt x="0" y="261"/>
                                </a:lnTo>
                                <a:lnTo>
                                  <a:pt x="1289" y="0"/>
                                </a:lnTo>
                                <a:close/>
                              </a:path>
                            </a:pathLst>
                          </a:custGeom>
                          <a:solidFill>
                            <a:srgbClr val="000000"/>
                          </a:solidFill>
                          <a:ln w="0" cap="flat">
                            <a:noFill/>
                            <a:round/>
                          </a:ln>
                          <a:effectLst/>
                        </wps:spPr>
                        <wps:bodyPr/>
                      </wps:wsp>
                      <wps:wsp>
                        <wps:cNvPr id="2993" name="Shape 2993"/>
                        <wps:cNvSpPr/>
                        <wps:spPr>
                          <a:xfrm>
                            <a:off x="922172" y="905904"/>
                            <a:ext cx="27775" cy="81547"/>
                          </a:xfrm>
                          <a:custGeom>
                            <a:avLst/>
                            <a:gdLst/>
                            <a:ahLst/>
                            <a:cxnLst/>
                            <a:rect l="0" t="0" r="0" b="0"/>
                            <a:pathLst>
                              <a:path w="27775" h="81547">
                                <a:moveTo>
                                  <a:pt x="23292" y="0"/>
                                </a:moveTo>
                                <a:cubicBezTo>
                                  <a:pt x="24752" y="0"/>
                                  <a:pt x="26200" y="114"/>
                                  <a:pt x="27775" y="228"/>
                                </a:cubicBezTo>
                                <a:lnTo>
                                  <a:pt x="27775" y="9080"/>
                                </a:lnTo>
                                <a:cubicBezTo>
                                  <a:pt x="26543" y="8966"/>
                                  <a:pt x="24981" y="8852"/>
                                  <a:pt x="23737" y="8852"/>
                                </a:cubicBezTo>
                                <a:cubicBezTo>
                                  <a:pt x="19495" y="8852"/>
                                  <a:pt x="17920" y="10985"/>
                                  <a:pt x="17920" y="15685"/>
                                </a:cubicBezTo>
                                <a:lnTo>
                                  <a:pt x="17920" y="22962"/>
                                </a:lnTo>
                                <a:lnTo>
                                  <a:pt x="27775" y="22962"/>
                                </a:lnTo>
                                <a:lnTo>
                                  <a:pt x="27775" y="31140"/>
                                </a:lnTo>
                                <a:lnTo>
                                  <a:pt x="17920" y="31140"/>
                                </a:lnTo>
                                <a:lnTo>
                                  <a:pt x="17920" y="81547"/>
                                </a:lnTo>
                                <a:lnTo>
                                  <a:pt x="8065" y="81547"/>
                                </a:lnTo>
                                <a:lnTo>
                                  <a:pt x="8065" y="31140"/>
                                </a:lnTo>
                                <a:lnTo>
                                  <a:pt x="0" y="31140"/>
                                </a:lnTo>
                                <a:lnTo>
                                  <a:pt x="0" y="22962"/>
                                </a:lnTo>
                                <a:lnTo>
                                  <a:pt x="8065" y="22962"/>
                                </a:lnTo>
                                <a:lnTo>
                                  <a:pt x="8065" y="12890"/>
                                </a:lnTo>
                                <a:cubicBezTo>
                                  <a:pt x="8065" y="4039"/>
                                  <a:pt x="13665" y="0"/>
                                  <a:pt x="23292" y="0"/>
                                </a:cubicBezTo>
                                <a:close/>
                              </a:path>
                            </a:pathLst>
                          </a:custGeom>
                          <a:solidFill>
                            <a:srgbClr val="000000"/>
                          </a:solidFill>
                          <a:ln w="0" cap="flat">
                            <a:noFill/>
                            <a:round/>
                          </a:ln>
                          <a:effectLst/>
                        </wps:spPr>
                        <wps:bodyPr/>
                      </wps:wsp>
                      <wps:wsp>
                        <wps:cNvPr id="2994" name="Shape 2994"/>
                        <wps:cNvSpPr/>
                        <wps:spPr>
                          <a:xfrm>
                            <a:off x="956844" y="927437"/>
                            <a:ext cx="26829" cy="61690"/>
                          </a:xfrm>
                          <a:custGeom>
                            <a:avLst/>
                            <a:gdLst/>
                            <a:ahLst/>
                            <a:cxnLst/>
                            <a:rect l="0" t="0" r="0" b="0"/>
                            <a:pathLst>
                              <a:path w="26829" h="61690">
                                <a:moveTo>
                                  <a:pt x="26829" y="0"/>
                                </a:moveTo>
                                <a:lnTo>
                                  <a:pt x="26829" y="8616"/>
                                </a:lnTo>
                                <a:lnTo>
                                  <a:pt x="26772" y="8591"/>
                                </a:lnTo>
                                <a:cubicBezTo>
                                  <a:pt x="17704" y="8591"/>
                                  <a:pt x="10528" y="16999"/>
                                  <a:pt x="10528" y="26066"/>
                                </a:cubicBezTo>
                                <a:lnTo>
                                  <a:pt x="26829" y="26066"/>
                                </a:lnTo>
                                <a:lnTo>
                                  <a:pt x="26829" y="33902"/>
                                </a:lnTo>
                                <a:lnTo>
                                  <a:pt x="10528" y="33902"/>
                                </a:lnTo>
                                <a:cubicBezTo>
                                  <a:pt x="10528" y="40011"/>
                                  <a:pt x="11957" y="44827"/>
                                  <a:pt x="14800" y="48117"/>
                                </a:cubicBezTo>
                                <a:lnTo>
                                  <a:pt x="26829" y="52879"/>
                                </a:lnTo>
                                <a:lnTo>
                                  <a:pt x="26829" y="61611"/>
                                </a:lnTo>
                                <a:lnTo>
                                  <a:pt x="26213" y="61690"/>
                                </a:lnTo>
                                <a:cubicBezTo>
                                  <a:pt x="9754" y="61690"/>
                                  <a:pt x="0" y="49257"/>
                                  <a:pt x="0" y="32340"/>
                                </a:cubicBezTo>
                                <a:cubicBezTo>
                                  <a:pt x="0" y="18729"/>
                                  <a:pt x="4915" y="7197"/>
                                  <a:pt x="15548" y="2281"/>
                                </a:cubicBezTo>
                                <a:lnTo>
                                  <a:pt x="26829" y="0"/>
                                </a:lnTo>
                                <a:close/>
                              </a:path>
                            </a:pathLst>
                          </a:custGeom>
                          <a:solidFill>
                            <a:srgbClr val="000000"/>
                          </a:solidFill>
                          <a:ln w="0" cap="flat">
                            <a:noFill/>
                            <a:round/>
                          </a:ln>
                          <a:effectLst/>
                        </wps:spPr>
                        <wps:bodyPr/>
                      </wps:wsp>
                      <wps:wsp>
                        <wps:cNvPr id="2995" name="Shape 2995"/>
                        <wps:cNvSpPr/>
                        <wps:spPr>
                          <a:xfrm>
                            <a:off x="983673" y="969074"/>
                            <a:ext cx="25711" cy="19974"/>
                          </a:xfrm>
                          <a:custGeom>
                            <a:avLst/>
                            <a:gdLst/>
                            <a:ahLst/>
                            <a:cxnLst/>
                            <a:rect l="0" t="0" r="0" b="0"/>
                            <a:pathLst>
                              <a:path w="25711" h="19974">
                                <a:moveTo>
                                  <a:pt x="15843" y="0"/>
                                </a:moveTo>
                                <a:lnTo>
                                  <a:pt x="25711" y="0"/>
                                </a:lnTo>
                                <a:cubicBezTo>
                                  <a:pt x="25368" y="2794"/>
                                  <a:pt x="22676" y="11087"/>
                                  <a:pt x="15284" y="16015"/>
                                </a:cubicBezTo>
                                <a:cubicBezTo>
                                  <a:pt x="13938" y="16910"/>
                                  <a:pt x="12316" y="17920"/>
                                  <a:pt x="9853" y="18705"/>
                                </a:cubicBezTo>
                                <a:lnTo>
                                  <a:pt x="0" y="19974"/>
                                </a:lnTo>
                                <a:lnTo>
                                  <a:pt x="0" y="11243"/>
                                </a:lnTo>
                                <a:lnTo>
                                  <a:pt x="730" y="11532"/>
                                </a:lnTo>
                                <a:cubicBezTo>
                                  <a:pt x="10027" y="11532"/>
                                  <a:pt x="15513" y="4369"/>
                                  <a:pt x="15843" y="0"/>
                                </a:cubicBezTo>
                                <a:close/>
                              </a:path>
                            </a:pathLst>
                          </a:custGeom>
                          <a:solidFill>
                            <a:srgbClr val="000000"/>
                          </a:solidFill>
                          <a:ln w="0" cap="flat">
                            <a:noFill/>
                            <a:round/>
                          </a:ln>
                          <a:effectLst/>
                        </wps:spPr>
                        <wps:bodyPr/>
                      </wps:wsp>
                      <wps:wsp>
                        <wps:cNvPr id="2996" name="Shape 2996"/>
                        <wps:cNvSpPr/>
                        <wps:spPr>
                          <a:xfrm>
                            <a:off x="983673" y="927177"/>
                            <a:ext cx="26486" cy="34163"/>
                          </a:xfrm>
                          <a:custGeom>
                            <a:avLst/>
                            <a:gdLst/>
                            <a:ahLst/>
                            <a:cxnLst/>
                            <a:rect l="0" t="0" r="0" b="0"/>
                            <a:pathLst>
                              <a:path w="26486" h="34163">
                                <a:moveTo>
                                  <a:pt x="1289" y="0"/>
                                </a:moveTo>
                                <a:cubicBezTo>
                                  <a:pt x="18205" y="0"/>
                                  <a:pt x="26486" y="13449"/>
                                  <a:pt x="26486" y="34163"/>
                                </a:cubicBezTo>
                                <a:lnTo>
                                  <a:pt x="0" y="34163"/>
                                </a:lnTo>
                                <a:lnTo>
                                  <a:pt x="0" y="26327"/>
                                </a:lnTo>
                                <a:lnTo>
                                  <a:pt x="16300" y="26327"/>
                                </a:lnTo>
                                <a:cubicBezTo>
                                  <a:pt x="16021" y="21793"/>
                                  <a:pt x="14929" y="17424"/>
                                  <a:pt x="12408" y="14189"/>
                                </a:cubicBezTo>
                                <a:lnTo>
                                  <a:pt x="0" y="8876"/>
                                </a:lnTo>
                                <a:lnTo>
                                  <a:pt x="0" y="261"/>
                                </a:lnTo>
                                <a:lnTo>
                                  <a:pt x="1289" y="0"/>
                                </a:lnTo>
                                <a:close/>
                              </a:path>
                            </a:pathLst>
                          </a:custGeom>
                          <a:solidFill>
                            <a:srgbClr val="000000"/>
                          </a:solidFill>
                          <a:ln w="0" cap="flat">
                            <a:noFill/>
                            <a:round/>
                          </a:ln>
                          <a:effectLst/>
                        </wps:spPr>
                        <wps:bodyPr/>
                      </wps:wsp>
                      <wps:wsp>
                        <wps:cNvPr id="2997" name="Shape 2997"/>
                        <wps:cNvSpPr/>
                        <wps:spPr>
                          <a:xfrm>
                            <a:off x="1021817" y="927189"/>
                            <a:ext cx="47714" cy="60261"/>
                          </a:xfrm>
                          <a:custGeom>
                            <a:avLst/>
                            <a:gdLst/>
                            <a:ahLst/>
                            <a:cxnLst/>
                            <a:rect l="0" t="0" r="0" b="0"/>
                            <a:pathLst>
                              <a:path w="47714" h="60261">
                                <a:moveTo>
                                  <a:pt x="27216" y="0"/>
                                </a:moveTo>
                                <a:cubicBezTo>
                                  <a:pt x="36284" y="0"/>
                                  <a:pt x="47714" y="3696"/>
                                  <a:pt x="47714" y="20383"/>
                                </a:cubicBezTo>
                                <a:lnTo>
                                  <a:pt x="47714" y="60261"/>
                                </a:lnTo>
                                <a:lnTo>
                                  <a:pt x="37859" y="60261"/>
                                </a:lnTo>
                                <a:lnTo>
                                  <a:pt x="37859" y="24193"/>
                                </a:lnTo>
                                <a:cubicBezTo>
                                  <a:pt x="37859" y="13995"/>
                                  <a:pt x="34950" y="8852"/>
                                  <a:pt x="25311" y="8852"/>
                                </a:cubicBezTo>
                                <a:cubicBezTo>
                                  <a:pt x="19710" y="8852"/>
                                  <a:pt x="9855" y="12433"/>
                                  <a:pt x="9855" y="28334"/>
                                </a:cubicBezTo>
                                <a:lnTo>
                                  <a:pt x="9855" y="60261"/>
                                </a:lnTo>
                                <a:lnTo>
                                  <a:pt x="0" y="60261"/>
                                </a:lnTo>
                                <a:lnTo>
                                  <a:pt x="0" y="1676"/>
                                </a:lnTo>
                                <a:lnTo>
                                  <a:pt x="9296" y="1676"/>
                                </a:lnTo>
                                <a:lnTo>
                                  <a:pt x="9296" y="9969"/>
                                </a:lnTo>
                                <a:lnTo>
                                  <a:pt x="9512" y="9969"/>
                                </a:lnTo>
                                <a:cubicBezTo>
                                  <a:pt x="11646" y="6833"/>
                                  <a:pt x="17132" y="0"/>
                                  <a:pt x="27216" y="0"/>
                                </a:cubicBezTo>
                                <a:close/>
                              </a:path>
                            </a:pathLst>
                          </a:custGeom>
                          <a:solidFill>
                            <a:srgbClr val="000000"/>
                          </a:solidFill>
                          <a:ln w="0" cap="flat">
                            <a:noFill/>
                            <a:round/>
                          </a:ln>
                          <a:effectLst/>
                        </wps:spPr>
                        <wps:bodyPr/>
                      </wps:wsp>
                      <wps:wsp>
                        <wps:cNvPr id="2998" name="Shape 2998"/>
                        <wps:cNvSpPr/>
                        <wps:spPr>
                          <a:xfrm>
                            <a:off x="1080618" y="927189"/>
                            <a:ext cx="26092" cy="61938"/>
                          </a:xfrm>
                          <a:custGeom>
                            <a:avLst/>
                            <a:gdLst/>
                            <a:ahLst/>
                            <a:cxnLst/>
                            <a:rect l="0" t="0" r="0" b="0"/>
                            <a:pathLst>
                              <a:path w="26092" h="61938">
                                <a:moveTo>
                                  <a:pt x="24409" y="0"/>
                                </a:moveTo>
                                <a:lnTo>
                                  <a:pt x="26092" y="529"/>
                                </a:lnTo>
                                <a:lnTo>
                                  <a:pt x="26092" y="8884"/>
                                </a:lnTo>
                                <a:lnTo>
                                  <a:pt x="17279" y="11227"/>
                                </a:lnTo>
                                <a:cubicBezTo>
                                  <a:pt x="10628" y="15644"/>
                                  <a:pt x="10185" y="25181"/>
                                  <a:pt x="10185" y="30810"/>
                                </a:cubicBezTo>
                                <a:cubicBezTo>
                                  <a:pt x="10185" y="43688"/>
                                  <a:pt x="15227" y="53429"/>
                                  <a:pt x="25984" y="53429"/>
                                </a:cubicBezTo>
                                <a:lnTo>
                                  <a:pt x="26092" y="53387"/>
                                </a:lnTo>
                                <a:lnTo>
                                  <a:pt x="26092" y="61866"/>
                                </a:lnTo>
                                <a:lnTo>
                                  <a:pt x="25755" y="61938"/>
                                </a:lnTo>
                                <a:cubicBezTo>
                                  <a:pt x="5816" y="61938"/>
                                  <a:pt x="0" y="43231"/>
                                  <a:pt x="0" y="29235"/>
                                </a:cubicBezTo>
                                <a:cubicBezTo>
                                  <a:pt x="0" y="12776"/>
                                  <a:pt x="8839" y="0"/>
                                  <a:pt x="24409" y="0"/>
                                </a:cubicBezTo>
                                <a:close/>
                              </a:path>
                            </a:pathLst>
                          </a:custGeom>
                          <a:solidFill>
                            <a:srgbClr val="000000"/>
                          </a:solidFill>
                          <a:ln w="0" cap="flat">
                            <a:noFill/>
                            <a:round/>
                          </a:ln>
                          <a:effectLst/>
                        </wps:spPr>
                        <wps:bodyPr/>
                      </wps:wsp>
                      <wps:wsp>
                        <wps:cNvPr id="2999" name="Shape 2999"/>
                        <wps:cNvSpPr/>
                        <wps:spPr>
                          <a:xfrm>
                            <a:off x="1106710" y="907034"/>
                            <a:ext cx="25876" cy="82021"/>
                          </a:xfrm>
                          <a:custGeom>
                            <a:avLst/>
                            <a:gdLst/>
                            <a:ahLst/>
                            <a:cxnLst/>
                            <a:rect l="0" t="0" r="0" b="0"/>
                            <a:pathLst>
                              <a:path w="25876" h="82021">
                                <a:moveTo>
                                  <a:pt x="16021" y="0"/>
                                </a:moveTo>
                                <a:lnTo>
                                  <a:pt x="25876" y="0"/>
                                </a:lnTo>
                                <a:lnTo>
                                  <a:pt x="25876" y="80416"/>
                                </a:lnTo>
                                <a:lnTo>
                                  <a:pt x="16580" y="80416"/>
                                </a:lnTo>
                                <a:lnTo>
                                  <a:pt x="16580" y="72352"/>
                                </a:lnTo>
                                <a:lnTo>
                                  <a:pt x="16351" y="72352"/>
                                </a:lnTo>
                                <a:cubicBezTo>
                                  <a:pt x="14224" y="76327"/>
                                  <a:pt x="11481" y="78762"/>
                                  <a:pt x="8555" y="80204"/>
                                </a:cubicBezTo>
                                <a:lnTo>
                                  <a:pt x="0" y="82021"/>
                                </a:lnTo>
                                <a:lnTo>
                                  <a:pt x="0" y="73542"/>
                                </a:lnTo>
                                <a:lnTo>
                                  <a:pt x="10252" y="69567"/>
                                </a:lnTo>
                                <a:cubicBezTo>
                                  <a:pt x="13471" y="66586"/>
                                  <a:pt x="15906" y="61659"/>
                                  <a:pt x="15906" y="53873"/>
                                </a:cubicBezTo>
                                <a:cubicBezTo>
                                  <a:pt x="15906" y="44348"/>
                                  <a:pt x="14344" y="29007"/>
                                  <a:pt x="121" y="29007"/>
                                </a:cubicBezTo>
                                <a:lnTo>
                                  <a:pt x="0" y="29039"/>
                                </a:lnTo>
                                <a:lnTo>
                                  <a:pt x="0" y="20684"/>
                                </a:lnTo>
                                <a:lnTo>
                                  <a:pt x="10164" y="23878"/>
                                </a:lnTo>
                                <a:cubicBezTo>
                                  <a:pt x="12909" y="25949"/>
                                  <a:pt x="14618" y="28442"/>
                                  <a:pt x="15792" y="30125"/>
                                </a:cubicBezTo>
                                <a:lnTo>
                                  <a:pt x="16021" y="30125"/>
                                </a:lnTo>
                                <a:lnTo>
                                  <a:pt x="16021" y="0"/>
                                </a:lnTo>
                                <a:close/>
                              </a:path>
                            </a:pathLst>
                          </a:custGeom>
                          <a:solidFill>
                            <a:srgbClr val="000000"/>
                          </a:solidFill>
                          <a:ln w="0" cap="flat">
                            <a:noFill/>
                            <a:round/>
                          </a:ln>
                          <a:effectLst/>
                        </wps:spPr>
                        <wps:bodyPr/>
                      </wps:wsp>
                    </wpg:wgp>
                  </a:graphicData>
                </a:graphic>
              </wp:inline>
            </w:drawing>
          </mc:Choice>
          <mc:Fallback>
            <w:pict>
              <v:group w14:anchorId="1F2CDAD5" id="Group 86937" o:spid="_x0000_s1026" style="width:149.75pt;height:149.75pt;mso-position-horizontal-relative:char;mso-position-vertical-relative:line" coordsize="18999,1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">
                <v:shape id="Shape 2867" o:spid="_x0000_s1027" style="position:absolute;width:18999;height:19012;visibility:visible;mso-wrap-style:square;v-text-anchor:top" coordsize="1899920,190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PsQA&#10;AADdAAAADwAAAGRycy9kb3ducmV2LnhtbESPT4vCMBTE7wt+h/CEvSyaKviHahQVZL2uevD4bJ5t&#10;afNSm1hrP71ZWNjjMDO/YZbr1pSiodrllhWMhhEI4sTqnFMF59N+MAfhPLLG0jIpeJGD9ar3scRY&#10;2yf/UHP0qQgQdjEqyLyvYildkpFBN7QVcfButjbog6xTqWt8Brgp5TiKptJgzmEhw4p2GSXF8WEU&#10;NHjHSVdsdYm37vL1ndy7a4FKffbbzQKEp9b/h//aB61gPJ/O4Pd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2/z7EAAAA3QAAAA8AAAAAAAAAAAAAAAAAmAIAAGRycy9k&#10;b3ducmV2LnhtbFBLBQYAAAAABAAEAPUAAACJAwAAAAA=&#10;" path="m950074,v524714,,949846,425780,949846,950811c1899920,1475575,1474788,1901253,950074,1901253,425374,1901253,,1475575,,950811,,425780,425374,,950074,xe" fillcolor="#ff9" stroked="f" strokeweight="0">
                  <v:stroke miterlimit="83231f" joinstyle="miter"/>
                  <v:path arrowok="t" textboxrect="0,0,1899920,1901253"/>
                </v:shape>
                <v:shape id="Shape 2869" o:spid="_x0000_s1028" style="position:absolute;width:18999;height:19012;visibility:visible;mso-wrap-style:square;v-text-anchor:top" coordsize="1899920,190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9fJMYA&#10;AADdAAAADwAAAGRycy9kb3ducmV2LnhtbESPUWvCMBSF3wf7D+EO9jJmuj6IdkaRsYGMMmb1B1ya&#10;a1NtbkoStfrrF0HY4+Gc8x3ObDHYTpzIh9axgrdRBoK4drrlRsF28/U6AREissbOMSm4UIDF/PFh&#10;hoV2Z17TqYqNSBAOBSowMfaFlKE2ZDGMXE+cvJ3zFmOSvpHa4znBbSfzLBtLiy2nBYM9fRiqD9XR&#10;Kvi015cfU163++8y9035ay6mGpR6fhqW7yAiDfE/fG+vtIJ8Mp7C7U16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9fJMYAAADdAAAADwAAAAAAAAAAAAAAAACYAgAAZHJz&#10;L2Rvd25yZXYueG1sUEsFBgAAAAAEAAQA9QAAAIsDAAAAAA==&#10;" path="m,950811c,425780,425374,,950074,v524714,,949846,425780,949846,950811c1899920,1475575,1474788,1901253,950074,1901253,425374,1901253,,1475575,,950811xe" filled="f" strokeweight=".33197mm">
                  <v:path arrowok="t" textboxrect="0,0,1899920,1901253"/>
                </v:shape>
                <v:shape id="Shape 2870" o:spid="_x0000_s1029" style="position:absolute;left:1866;top:1867;width:15270;height:15278;visibility:visible;mso-wrap-style:square;v-text-anchor:top" coordsize="1526959,152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c7sQA&#10;AADdAAAADwAAAGRycy9kb3ducmV2LnhtbERPu27CMBTdkfoP1q3UDZwwUBQwUVpEQQyIR4eOV/Ft&#10;kia+jmIDoV+PByTGo/Oep71pxIU6V1lWEI8iEMS51RUXCr5Pq+EUhPPIGhvLpOBGDtLFy2COibZX&#10;PtDl6AsRQtglqKD0vk2kdHlJBt3ItsSB+7WdQR9gV0jd4TWEm0aOo2giDVYcGkps6bOkvD6ejYKf&#10;yf92z1n9tzx/nLbxbfe1dsYo9fbaZzMQnnr/FD/cG61gPH0P+8Ob8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XO7EAAAA3QAAAA8AAAAAAAAAAAAAAAAAmAIAAGRycy9k&#10;b3ducmV2LnhtbFBLBQYAAAAABAAEAPUAAACJAwAAAAA=&#10;" path="m763422,v421628,,763537,342151,763537,764032c1526959,1185913,1185050,1527785,763422,1527785,341821,1527785,,1185913,,764032,,342151,341821,,763422,xe" stroked="f" strokeweight="0">
                  <v:stroke miterlimit="83231f" joinstyle="miter"/>
                  <v:path arrowok="t" textboxrect="0,0,1526959,1527785"/>
                </v:shape>
                <v:shape id="Shape 2871" o:spid="_x0000_s1030" style="position:absolute;left:1866;top:1867;width:15270;height:15278;visibility:visible;mso-wrap-style:square;v-text-anchor:top" coordsize="1526959,1527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7Y8YA&#10;AADdAAAADwAAAGRycy9kb3ducmV2LnhtbESPX2vCMBTF34V9h3AHvmnaDqZUo8jYoIgMpmPo27W5&#10;a+uam5JE7b79MhB8PJw/P8582ZtWXMj5xrKCdJyAIC6tbrhS8Ll7G01B+ICssbVMCn7Jw3LxMJhj&#10;ru2VP+iyDZWII+xzVFCH0OVS+rImg35sO+LofVtnMETpKqkdXuO4aWWWJM/SYMORUGNHLzWVP9uz&#10;idzTq18d2+LwtQ789F7sXbU5TZQaPvarGYhAfbiHb+1CK8imkxT+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n7Y8YAAADdAAAADwAAAAAAAAAAAAAAAACYAgAAZHJz&#10;L2Rvd25yZXYueG1sUEsFBgAAAAAEAAQA9QAAAIsDAAAAAA==&#10;" path="m,764032c,342151,341821,,763422,v421628,,763537,342151,763537,764032c1526959,1185913,1185050,1527785,763422,1527785,341821,1527785,,1185913,,764032xe" filled="f" strokeweight=".33197mm">
                  <v:path arrowok="t" textboxrect="0,0,1526959,1527785"/>
                </v:shape>
                <v:shape id="Shape 2872" o:spid="_x0000_s1031" style="position:absolute;left:8154;top:17698;width:326;height:802;visibility:visible;mso-wrap-style:square;v-text-anchor:top" coordsize="32531,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WYC8MA&#10;AADdAAAADwAAAGRycy9kb3ducmV2LnhtbESPQYvCMBSE78L+h/AW9qapZVGpRpGVwl6tQvX2aJ5t&#10;sXkpTVq7/34jCB6HmfmG2exG04iBOldbVjCfRSCIC6trLhWcT+l0BcJ5ZI2NZVLwRw5224/JBhNt&#10;H3ykIfOlCBB2CSqovG8TKV1RkUE3sy1x8G62M+iD7EqpO3wEuGlkHEULabDmsFBhSz8VFfesNwoO&#10;5tv1sr+mF5nf+dBmeXobWKmvz3G/BuFp9O/wq/2rFcSrZQzPN+E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WYC8MAAADdAAAADwAAAAAAAAAAAAAAAACYAgAAZHJzL2Rv&#10;d25yZXYueG1sUEsFBgAAAAAEAAQA9QAAAIgDAAAAAA==&#10;" path="m,l32531,r,13664l28816,13576r-12636,l16180,33934r11976,l32531,33637r,17402l32486,50978c30950,49352,29324,48247,27610,47650v-1715,-609,-4433,-914,-8141,-914l16180,46736r,33503l,80239,,xe" fillcolor="#602000" stroked="f" strokeweight="0">
                  <v:path arrowok="t" textboxrect="0,0,32531,80239"/>
                </v:shape>
                <v:shape id="Shape 2873" o:spid="_x0000_s1032" style="position:absolute;left:8480;top:17698;width:395;height:802;visibility:visible;mso-wrap-style:square;v-text-anchor:top" coordsize="39541,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WascA&#10;AADdAAAADwAAAGRycy9kb3ducmV2LnhtbESPT2vCQBTE74V+h+UVvBSz0aoNaTZSBMGDFv/R82v2&#10;NQnJvg3ZrabfvisIPQ4z8xsmWw6mFRfqXW1ZwSSKQRAXVtdcKjif1uMEhPPIGlvLpOCXHCzzx4cM&#10;U22vfKDL0ZciQNilqKDyvkuldEVFBl1kO+LgfdveoA+yL6Xu8RrgppXTOF5IgzWHhQo7WlVUNMcf&#10;o8Cuv2abXSuLbrunz8m8eU7m2w+lRk/D+xsIT4P/D9/bG61gmry+wO1Ne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kVmrHAAAA3QAAAA8AAAAAAAAAAAAAAAAAmAIAAGRy&#10;cy9kb3ducmV2LnhtbFBLBQYAAAAABAAEAPUAAACMAwAAAAA=&#10;" path="m,l1530,v8573,,14796,724,18682,2172c24098,3607,27210,6172,29534,9855v2337,3683,3505,7900,3505,12649c33039,28511,31274,33490,27730,37414v-3530,3924,-8826,6388,-15862,7404c15373,46876,18269,49111,20542,51562v2286,2438,5347,6782,9208,13017l39541,80239r-19354,l8477,62776,,51039,,33637r10179,-693c12109,32296,13620,31166,14713,29553v1092,-1600,1638,-3607,1638,-6020c16351,20841,15640,18656,14192,17005,12757,15342,10725,14288,8096,13856l,13664,,xe" fillcolor="#602000" stroked="f" strokeweight="0">
                  <v:path arrowok="t" textboxrect="0,0,39541,80239"/>
                </v:shape>
                <v:shape id="Shape 2874" o:spid="_x0000_s1033" style="position:absolute;left:8922;top:17900;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6fE8QA&#10;AADdAAAADwAAAGRycy9kb3ducmV2LnhtbDyPy27CMBBF90j8gzVI3RWnEVAIGIR4iS66KO0HjOIh&#10;Do3HIXYh/D1GqlhenfvQnS1aW4kLNb50rOCtn4Agzp0uuVDw8719HYPwAVlj5ZgU3MjDYt7tzDDT&#10;7spfdDmEQsQS9hkqMCHUmZQ+N2TR911NHNnRNRZDlE0hdYPXWG4rmSbJSFosOS4YrGllKP89/FkF&#10;o+Hu+DFp27DalHLizuna4OdJqZdeu5yCCBTJ0/yf3msF6fh9AI838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nxPEAAAA3QAAAA8AAAAAAAAAAAAAAAAAmAIAAGRycy9k&#10;b3ducmV2LnhtbFBLBQYAAAAABAAEAPUAAACJAw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75" o:spid="_x0000_s1034" style="position:absolute;left:9190;top:18316;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1DsUA&#10;AADdAAAADwAAAGRycy9kb3ducmV2LnhtbESPQWvCQBSE74L/YXmCF6kbpTWauoqIBU8Vtd4f2WcS&#10;mn0bdtcY/71bKHgcZuYbZrnuTC1acr6yrGAyTkAQ51ZXXCj4OX+9zUH4gKyxtkwKHuRhver3lphp&#10;e+cjtadQiAhhn6GCMoQmk9LnJRn0Y9sQR+9qncEQpSukdniPcFPLaZLMpMGK40KJDW1Lyn9PN6Og&#10;26Xfo0m+aN/Tm3Hn0eWSHra1UsNBt/kEEagLr/B/e68VTOfpB/y9i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rUOxQAAAN0AAAAPAAAAAAAAAAAAAAAAAJgCAABkcnMv&#10;ZG93bnJldi54bWxQSwUGAAAAAAQABAD1AAAAigMAAAAA&#10;" path="m15843,r9868,c25368,2807,22689,11087,15297,16028v-1352,895,-2978,1901,-5442,2684l,19974,,11243r730,289c10027,11532,15513,4369,15843,xe" fillcolor="#602000" stroked="f" strokeweight="0">
                  <v:path arrowok="t" textboxrect="0,0,25711,19974"/>
                </v:shape>
                <v:shape id="Shape 2876" o:spid="_x0000_s1035" style="position:absolute;left:9190;top:17897;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Qf8YA&#10;AADdAAAADwAAAGRycy9kb3ducmV2LnhtbESPQWsCMRSE7wX/Q3hCb92sIiqrUYq1UHqwdN2Dx2fy&#10;3F26eVmSVLf/vhEKPQ4z8w2z3g62E1fyoXWsYJLlIIi1My3XCqrj69MSRIjIBjvHpOCHAmw3o4c1&#10;Fsbd+JOuZaxFgnAoUEETY19IGXRDFkPmeuLkXZy3GJP0tTQebwluOznN87m02HJaaLCnXUP6q/y2&#10;CuzlZVa/u+rcam8O+cdsvzjtK6Uex8PzCkSkIf6H/9pvRsF0uZjD/U16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wQf8YAAADdAAAADwAAAAAAAAAAAAAAAACYAgAAZHJz&#10;L2Rvd25yZXYueG1sUEsFBgAAAAAEAAQA9QAAAIsDAAAAAA==&#10;" path="m1289,c18205,,26486,13449,26486,34163l,34163,,26327r16301,c16021,21793,14929,17424,12408,14189l,8876,,261,1289,xe" fillcolor="#602000" stroked="f" strokeweight="0">
                  <v:path arrowok="t" textboxrect="0,0,26486,34163"/>
                </v:shape>
                <v:shape id="Shape 2877" o:spid="_x0000_s1036" style="position:absolute;left:9514;top:17685;width:278;height:815;visibility:visible;mso-wrap-style:square;v-text-anchor:top" coordsize="27775,81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pxkccA&#10;AADdAAAADwAAAGRycy9kb3ducmV2LnhtbESPT2vCQBTE7wW/w/KEXkrdJAW10TW0hUDRk38O7e2Z&#10;fSbR7NuQ3Wr67V1B8DjMzG+YedabRpypc7VlBfEoAkFcWF1zqWC3zV+nIJxH1thYJgX/5CBbDJ7m&#10;mGp74TWdN74UAcIuRQWV920qpSsqMuhGtiUO3sF2Bn2QXSl1h5cAN41MomgsDdYcFips6aui4rT5&#10;MwqW5XKVv1F7XL0b9/LzGR/N736r1POw/5iB8NT7R/je/tYKkulkArc34QnI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acZHHAAAA3QAAAA8AAAAAAAAAAAAAAAAAmAIAAGRy&#10;cy9kb3ducmV2LnhtbFBLBQYAAAAABAAEAPUAAACMAwAAAAA=&#10;" path="m23292,v1460,,2921,114,4483,228l27775,9080c26543,8966,24981,8839,23737,8839v-4242,,-5817,2134,-5817,6846l17920,22962r9855,l27775,31140r-9855,l17920,81547r-9855,l8065,31140,,31140,,22962r8065,l8065,12878c8065,4039,13665,,23292,xe" fillcolor="#602000" stroked="f" strokeweight="0">
                  <v:path arrowok="t" textboxrect="0,0,27775,81547"/>
                </v:shape>
                <v:shape id="Shape 89890" o:spid="_x0000_s1037" style="position:absolute;left:9888;top:17914;width:99;height:586;visibility:visible;mso-wrap-style:square;v-text-anchor:top" coordsize="9860,5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LMIA&#10;AADeAAAADwAAAGRycy9kb3ducmV2LnhtbESPy4rCMBSG98K8QzgDs9O0XUhbjSLCMIIrb/tDc6Yt&#10;05yUJK3Vp58sBJc//41vvZ1MJ0ZyvrWsIF0kIIgrq1uuFVwv3/MchA/IGjvLpOBBHrabj9kaS23v&#10;fKLxHGoRR9iXqKAJoS+l9FVDBv3C9sTR+7XOYIjS1VI7vMdx08ksSZbSYMvxocGe9g1Vf+fBKLDP&#10;IcPjTzamfV3cnD6Z9sFGqa/PabcCEWgK7/CrfdAK8iIvIkDEiSg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MswgAAAN4AAAAPAAAAAAAAAAAAAAAAAJgCAABkcnMvZG93&#10;bnJldi54bWxQSwUGAAAAAAQABAD1AAAAhwMAAAAA&#10;" path="m,l9860,r,58585l,58585,,e" fillcolor="#602000" stroked="f" strokeweight="0">
                  <v:path arrowok="t" textboxrect="0,0,9860,58585"/>
                </v:shape>
                <v:shape id="Shape 2879" o:spid="_x0000_s1038" style="position:absolute;left:9888;top:17696;width:99;height:112;visibility:visible;mso-wrap-style:square;v-text-anchor:top" coordsize="9860,11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4sQA&#10;AADdAAAADwAAAGRycy9kb3ducmV2LnhtbESPzW7CMBCE75V4B2uReisOHAoEDEK0qL1w4OcBlniJ&#10;A/E6ig1x375GQuI4mplvNPNltLW4U+srxwqGgwwEceF0xaWC42HzMQHhA7LG2jEp+CMPy0XvbY65&#10;dh3v6L4PpUgQ9jkqMCE0uZS+MGTRD1xDnLyzay2GJNtS6ha7BLe1HGXZp7RYcVow2NDaUHHd36yC&#10;+tRFfdmutruv7kfH68V8D0uj1Hs/rmYgAsXwCj/bv1rBaDKewuNNeg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vpeLEAAAA3QAAAA8AAAAAAAAAAAAAAAAAmAIAAGRycy9k&#10;b3ducmV2LnhtbFBLBQYAAAAABAAEAPUAAACJAwAAAAA=&#10;" path="m,l9860,r,11201l5,11201r-5,l,xe" fillcolor="#602000" stroked="f" strokeweight="0">
                  <v:path arrowok="t" textboxrect="0,0,9860,11201"/>
                </v:shape>
                <v:shape id="Shape 2880" o:spid="_x0000_s1039" style="position:absolute;left:10135;top:17897;width:477;height:603;visibility:visible;mso-wrap-style:square;v-text-anchor:top" coordsize="47714,60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LsFsIA&#10;AADdAAAADwAAAGRycy9kb3ducmV2LnhtbERP3WrCMBS+F/YO4Qx2p6kOpHRGKUVlF4qu8wEOzVlT&#10;bE5Kk9bu7c3FYJcf3/9mN9lWjNT7xrGC5SIBQVw53XCt4PZ9mKcgfEDW2DomBb/kYbd9mW0w0+7B&#10;XzSWoRYxhH2GCkwIXSalrwxZ9AvXEUfux/UWQ4R9LXWPjxhuW7lKkrW02HBsMNhRYai6l4NVUJzy&#10;4v123DtD4+UwBJ8P3fmq1NvrlH+ACDSFf/Gf+1MrWKVp3B/fxCc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uwWwgAAAN0AAAAPAAAAAAAAAAAAAAAAAJgCAABkcnMvZG93&#10;bnJldi54bWxQSwUGAAAAAAQABAD1AAAAhwMAAAAA&#10;" path="m27216,v9068,,20498,3696,20498,20396l47714,60274r-9855,l37859,24206c37859,14008,34950,8852,25311,8852v-5601,,-15456,3581,-15456,19494l9855,60274,,60274,,1689r9296,l9296,9982r216,c11646,6845,17132,,27216,xe" fillcolor="#602000" stroked="f" strokeweight="0">
                  <v:path arrowok="t" textboxrect="0,0,47714,60274"/>
                </v:shape>
                <v:shape id="Shape 2881" o:spid="_x0000_s1040" style="position:absolute;left:10727;top:17900;width:269;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rMUA&#10;AADdAAAADwAAAGRycy9kb3ducmV2LnhtbDyPy27CMBBF90j9B2uQugOHSEUhxUGIPkQXLAj9gFE8&#10;idPG4zR2If17XAmxvDr3obvejLYTZxp861jBYp6AIK6cbrlR8Hl6m2UgfEDW2DkmBX/kYVM8TNaY&#10;a3fhI53L0IhYwj5HBSaEPpfSV4Ys+rnriSOr3WAxRDk0Ug94ieW2k2mSLKXFluOCwZ52hqrv8tcq&#10;WD691x+rcQy711au3E/6YvDwpdTjdNw+gwgUyd18S++1gjTLFvD/Jj4BW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EysxQAAAN0AAAAPAAAAAAAAAAAAAAAAAJgCAABkcnMv&#10;ZG93bnJldi54bWxQSwUGAAAAAAQABAD1AAAAigM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82" o:spid="_x0000_s1041" style="position:absolute;left:10996;top:18316;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dXcUA&#10;AADdAAAADwAAAGRycy9kb3ducmV2LnhtbESPzWrDMBCE74W+g9hCL6GRY0LtupZDCQ3k1JK/+2Jt&#10;bVNrZSTFcd4+ChR6HGbmG6ZcTaYXIznfWVawmCcgiGurO24UHA+blxyED8gae8uk4EoeVtXjQ4mF&#10;thfe0bgPjYgQ9gUqaEMYCil93ZJBP7cDcfR+rDMYonSN1A4vEW56mSbJqzTYcVxocaB1S/Xv/mwU&#10;TJ/Z12xRv43L7GzcYXY6Zd/rXqnnp+njHUSgKfyH/9pbrSDN8xTub+ITk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l1dxQAAAN0AAAAPAAAAAAAAAAAAAAAAAJgCAABkcnMv&#10;ZG93bnJldi54bWxQSwUGAAAAAAQABAD1AAAAigMAAAAA&#10;" path="m15843,r9868,c25368,2807,22676,11087,15285,16028v-1346,895,-2969,1901,-5431,2684l,19974,,11243r730,289c10027,11532,15513,4369,15843,xe" fillcolor="#602000" stroked="f" strokeweight="0">
                  <v:path arrowok="t" textboxrect="0,0,25711,19974"/>
                </v:shape>
                <v:shape id="Shape 2883" o:spid="_x0000_s1042" style="position:absolute;left:10996;top:17897;width:264;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7DwMYA&#10;AADdAAAADwAAAGRycy9kb3ducmV2LnhtbESPQWvCQBSE70L/w/IK3nTTVDSkrlLaFEoPijaHHl+z&#10;zyQ0+zbsrhr/vVsQPA4z8w2zXA+mEydyvrWs4GmagCCurG65VlB+f0wyED4ga+wsk4ILeVivHkZL&#10;zLU9845O+1CLCGGfo4ImhD6X0lcNGfRT2xNH72CdwRClq6V2eI5w08k0SebSYMtxocGe3hqq/vZH&#10;o8Ac3mf1ly1/28rpTbKdFYufolRq/Di8voAINIR7+Nb+1ArSLHuG/zfxC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7DwMYAAADdAAAADwAAAAAAAAAAAAAAAACYAgAAZHJz&#10;L2Rvd25yZXYueG1sUEsFBgAAAAAEAAQA9QAAAIsDAAAAAA==&#10;" path="m1289,c18205,,26486,13449,26486,34163l,34163,,26327r16301,c16021,21793,14929,17424,12408,14189l,8876,,261,1289,xe" fillcolor="#602000" stroked="f" strokeweight="0">
                  <v:path arrowok="t" textboxrect="0,0,26486,34163"/>
                </v:shape>
                <v:shape id="Shape 2884" o:spid="_x0000_s1043" style="position:absolute;left:7405;top:548;width:334;height:802;visibility:visible;mso-wrap-style:square;v-text-anchor:top" coordsize="33338,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aMcYA&#10;AADdAAAADwAAAGRycy9kb3ducmV2LnhtbESPQWvCQBSE7wX/w/KE3upGKSWkrhIqSqmnWlF6e2Sf&#10;2TTZtyG7Jum/7wpCj8PMfMMs16NtRE+drxwrmM8SEMSF0xWXCo5f26cUhA/IGhvHpOCXPKxXk4cl&#10;ZtoN/En9IZQiQthnqMCE0GZS+sKQRT9zLXH0Lq6zGKLsSqk7HCLcNnKRJC/SYsVxwWBLb4aK+nC1&#10;Cvz5evyuz7TfjJf85+O03xXGnJR6nI75K4hAY/gP39vvWsEiTZ/h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4aMcYAAADdAAAADwAAAAAAAAAAAAAAAACYAgAAZHJz&#10;L2Rvd25yZXYueG1sUEsFBgAAAAAEAAQA9QAAAIsDAAAAAA==&#10;" path="m,l29591,r3747,377l33338,14152r-9869,-576l16192,13576r,53137l28283,66713r5055,-393l33338,79898r-2871,341l,80239,,xe" fillcolor="#602000" stroked="f" strokeweight="0">
                  <v:path arrowok="t" textboxrect="0,0,33338,80239"/>
                </v:shape>
                <v:shape id="Shape 2885" o:spid="_x0000_s1044" style="position:absolute;left:7739;top:552;width:338;height:795;visibility:visible;mso-wrap-style:square;v-text-anchor:top" coordsize="33884,7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MUA&#10;AADdAAAADwAAAGRycy9kb3ducmV2LnhtbESPzWrDMBCE74G+g9hCb7HcgGvjWgmhNGByKfnpfbE2&#10;thNrZSwldvr0VaDQ4zAz3zDFajKduNHgWssKXqMYBHFldcu1guNhM89AOI+ssbNMCu7kYLV8mhWY&#10;azvyjm57X4sAYZejgsb7PpfSVQ0ZdJHtiYN3soNBH+RQSz3gGOCmk4s4fpMGWw4LDfb00VB12V+N&#10;gkP5/XOn7ef2nHylo7nKLk1po9TL87R+B+Fp8v/hv3apFSyyLIHHm/A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77ycxQAAAN0AAAAPAAAAAAAAAAAAAAAAAJgCAABkcnMv&#10;ZG93bnJldi54bWxQSwUGAAAAAAQABAD1AAAAigMAAAAA&#10;" path="m,l11506,1159v4712,1385,8738,3848,12091,7392c26949,12094,29502,16412,31255,21543v1752,5131,2629,11455,2629,18961c33884,47108,33058,52810,31420,57585v-2007,5842,-4877,10554,-8585,14174c20028,74489,16230,76623,11456,78159l,79520,,65942r4737,-368c7353,64913,9538,63796,11265,62234v1740,-1575,3149,-4153,4242,-7735c16599,50892,17145,46003,17145,39793v,-6198,-546,-10960,-1638,-14275c14414,22190,12878,19600,10909,17745,8941,15879,6439,14621,3416,13974l,13774,,xe" fillcolor="#602000" stroked="f" strokeweight="0">
                  <v:path arrowok="t" textboxrect="0,0,33884,79520"/>
                </v:shape>
                <v:shape id="Shape 89891" o:spid="_x0000_s1045" style="position:absolute;left:8204;top:764;width:98;height:586;visibility:visible;mso-wrap-style:square;v-text-anchor:top" coordsize="9860,58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9dcUA&#10;AADeAAAADwAAAGRycy9kb3ducmV2LnhtbESPQWvCQBSE74X+h+UVeqsbLUiSukobUbwVbbHXZ/aZ&#10;BLNvY3aN23/fLQgeh5n5hpktgmnFQL1rLCsYjxIQxKXVDVcKvr9WLykI55E1tpZJwS85WMwfH2aY&#10;a3vlLQ07X4kIYZejgtr7LpfSlTUZdCPbEUfvaHuDPsq+krrHa4SbVk6SZCoNNhwXauyoqKk87S5G&#10;QdjjkHy+nvfL42Fd/Pjig9AFpZ6fwvsbCE/B38O39kYrSLM0G8P/nXgF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n11xQAAAN4AAAAPAAAAAAAAAAAAAAAAAJgCAABkcnMv&#10;ZG93bnJldi54bWxQSwUGAAAAAAQABAD1AAAAigMAAAAA&#10;" path="m,l9860,r,58584l,58584,,e" fillcolor="#602000" stroked="f" strokeweight="0">
                  <v:path arrowok="t" textboxrect="0,0,9860,58584"/>
                </v:shape>
                <v:shape id="Shape 2887" o:spid="_x0000_s1046" style="position:absolute;left:8204;top:546;width:98;height:112;visibility:visible;mso-wrap-style:square;v-text-anchor:top" coordsize="9860,11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nnnscA&#10;AADdAAAADwAAAGRycy9kb3ducmV2LnhtbESPT2vCQBTE7wW/w/KEXopuGouG1FVsJeChF/8gPT6y&#10;r9nU7Ns0u9X47d1CweMwM79h5sveNuJMna8dK3geJyCIS6drrhQc9sUoA+EDssbGMSm4koflYvAw&#10;x1y7C2/pvAuViBD2OSowIbS5lL40ZNGPXUscvS/XWQxRdpXUHV4i3DYyTZKptFhzXDDY0ruh8rT7&#10;tQqKz8lx/VNMOX35qDH5DoYnT29KPQ771SuIQH24h//bG60gzbIZ/L2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5557HAAAA3QAAAA8AAAAAAAAAAAAAAAAAmAIAAGRy&#10;cy9kb3ducmV2LnhtbFBLBQYAAAAABAAEAPUAAACMAwAAAAA=&#10;" path="m,l9860,r,11199l5,11199r-5,l,xe" fillcolor="#602000" stroked="f" strokeweight="0">
                  <v:path arrowok="t" textboxrect="0,0,9860,11199"/>
                </v:shape>
                <v:shape id="Shape 2888" o:spid="_x0000_s1047" style="position:absolute;left:8418;top:1006;width:245;height:361;visibility:visible;mso-wrap-style:square;v-text-anchor:top" coordsize="24581,36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uNsQA&#10;AADdAAAADwAAAGRycy9kb3ducmV2LnhtbERPTWvCQBC9F/wPywi91U2FtiG6iggWQXqolqq3ITtN&#10;gtnZdHeM6b/vHgo9Pt73fDm4VvUUYuPZwOMkA0VcettwZeDjsHnIQUVBtth6JgM/FGG5GN3NsbD+&#10;xu/U76VSKYRjgQZqka7QOpY1OYwT3xEn7ssHh5JgqLQNeEvhrtXTLHvWDhtODTV2tK6pvOyvzkB2&#10;+V6vutcXOZ7l6fPt1ITNtt8Zcz8eVjNQQoP8i//cW2tgmudpbnqTno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U7jbEAAAA3QAAAA8AAAAAAAAAAAAAAAAAmAIAAGRycy9k&#10;b3ducmV2LnhtbFBLBQYAAAAABAAEAPUAAACJAwAAAAA=&#10;" path="m24581,r,7932l22733,8234v-4813,673,-12548,2133,-12548,9525c10185,24147,13437,27944,20828,27944r3753,-1182l24581,34641r-6217,1482c7607,36123,,29290,,19219,,14292,1448,2862,17806,842l24581,xe" fillcolor="#602000" stroked="f" strokeweight="0">
                  <v:path arrowok="t" textboxrect="0,0,24581,36123"/>
                </v:shape>
                <v:shape id="Shape 2889" o:spid="_x0000_s1048" style="position:absolute;left:8447;top:754;width:216;height:189;visibility:visible;mso-wrap-style:square;v-text-anchor:top" coordsize="21672,18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5v6cUA&#10;AADdAAAADwAAAGRycy9kb3ducmV2LnhtbESPT4vCMBTE74LfITxhL7KmCkqtRlkW3BXx4p/Dens0&#10;z7aYvJQmq/XbG0HwOMzMb5j5srVGXKnxlWMFw0ECgjh3uuJCwfGw+kxB+ICs0TgmBXfysFx0O3PM&#10;tLvxjq77UIgIYZ+hgjKEOpPS5yVZ9ANXE0fv7BqLIcqmkLrBW4RbI0dJMpEWK44LJdb0XVJ+2f9b&#10;BcbTNDebw1lv++ON+/s9/RwvtVIfvfZrBiJQG97hV3utFYzSdAr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bm/pxQAAAN0AAAAPAAAAAAAAAAAAAAAAAJgCAABkcnMv&#10;ZG93bnJldi54bWxQSwUGAAAAAAQABAD1AAAAigMAAAAA&#10;" path="m21672,r,7841l11846,11502c9970,13771,9411,16600,9080,18841l,18841c222,11837,2658,6964,6844,3841l21672,xe" fillcolor="#602000" stroked="f" strokeweight="0">
                  <v:path arrowok="t" textboxrect="0,0,21672,18841"/>
                </v:shape>
                <v:shape id="Shape 2890" o:spid="_x0000_s1049" style="position:absolute;left:8663;top:748;width:308;height:613;visibility:visible;mso-wrap-style:square;v-text-anchor:top" coordsize="30753,61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gC8EA&#10;AADdAAAADwAAAGRycy9kb3ducmV2LnhtbERPTYvCMBC9C/sfwix4KTZVwdVqFBEE8ba64HVopk2x&#10;mZQmrfXfbw4Le3y8791htI0YqPO1YwXzNANBXDhdc6Xg536erUH4gKyxcUwK3uThsP+Y7DDX7sXf&#10;NNxCJWII+xwVmBDaXEpfGLLoU9cSR650ncUQYVdJ3eErhttGLrJsJS3WHBsMtnQyVDxvvVWQPMY+&#10;GaRMLkmx+cLldZibU6nU9HM8bkEEGsO/+M990QoW603cH9/EJ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QYAvBAAAA3QAAAA8AAAAAAAAAAAAAAAAAmAIAAGRycy9kb3du&#10;cmV2LnhtbFBLBQYAAAAABAAEAPUAAACGAwAAAAA=&#10;" path="m2521,c7233,,24251,1346,24251,16358r,33705c24251,52540,25483,53543,27502,53543v902,,2121,-228,3251,-444l30753,60262v-1689,444,-3137,1117,-5384,1117c16631,61379,15285,56896,14955,52426v-1905,2070,-4341,4448,-7728,6308l,60456,,52577,8770,49814v3387,-2462,5626,-5904,5626,-9822l14396,30353v-788,616,-1794,1146,-4131,1719l,33747,,25815,9468,24638v2349,-216,5156,-1118,5156,-6947c14624,11544,10141,8179,845,8179l,8494,,653,2521,xe" fillcolor="#602000" stroked="f" strokeweight="0">
                  <v:path arrowok="t" textboxrect="0,0,30753,61379"/>
                </v:shape>
                <v:shape id="Shape 2891" o:spid="_x0000_s1050" style="position:absolute;left:9060;top:1422;width:243;height:175;visibility:visible;mso-wrap-style:square;v-text-anchor:top" coordsize="24302,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kl8ccA&#10;AADdAAAADwAAAGRycy9kb3ducmV2LnhtbESPQWvCQBSE74L/YXlCL6IbLYQ0dRVpETzUYtWD3h7Z&#10;ZzY0+zZkV43/vlsQPA4z8w0zW3S2FldqfeVYwWScgCAunK64VHDYr0YZCB+QNdaOScGdPCzm/d4M&#10;c+1u/EPXXShFhLDPUYEJocml9IUhi37sGuLonV1rMUTZllK3eItwW8tpkqTSYsVxwWBDH4aK393F&#10;Kljj6jO9n16zzfnLbNP9cfi93FyUehl0y3cQgbrwDD/aa61gmr1N4P9NfA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5JfHHAAAA3QAAAA8AAAAAAAAAAAAAAAAAmAIAAGRy&#10;cy9kb3ducmV2LnhtbFBLBQYAAAAABAAEAPUAAACMAwAAAAA=&#10;" path="m,l9855,v1791,9296,10871,9296,13221,9296l24302,9027r,8034l22403,17475c15456,17475,1905,15583,,xe" fillcolor="#602000" stroked="f" strokeweight="0">
                  <v:path arrowok="t" textboxrect="0,0,24302,17475"/>
                </v:shape>
                <v:shape id="Shape 2892" o:spid="_x0000_s1051" style="position:absolute;left:9043;top:748;width:260;height:619;visibility:visible;mso-wrap-style:square;v-text-anchor:top" coordsize="26092,6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l88QA&#10;AADdAAAADwAAAGRycy9kb3ducmV2LnhtbESPzYrCMBSF9wO+Q7iCm0FTu5BaTUUFQReC48zG3aW5&#10;tqXNTW2i1refDAizPJyfj7Nc9aYRD+pcZVnBdBKBIM6trrhQ8PO9GycgnEfW2FgmBS9ysMoGH0tM&#10;tX3yFz3OvhBhhF2KCkrv21RKl5dk0E1sSxy8q+0M+iC7QuoOn2HcNDKOopk0WHEglNjStqS8Pt9N&#10;gNyao5yh/sTkmKzr+eZwInlRajTs1wsQnnr/H36391pBnMxj+HsTno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ZfPEAAAA3QAAAA8AAAAAAAAAAAAAAAAAmAIAAGRycy9k&#10;b3ducmV2LnhtbFBLBQYAAAAABAAEAPUAAACJAwAAAAA=&#10;" path="m24409,r1683,538l26092,8884r-8813,2342c10628,15639,10185,25171,10185,30810v,12878,5042,22619,15799,22619l26092,53387r,8469l25755,61938c5829,61938,,43231,,29235,,12776,8839,,24409,xe" fillcolor="#602000" stroked="f" strokeweight="0">
                  <v:path arrowok="t" textboxrect="0,0,26092,61938"/>
                </v:shape>
                <v:shape id="Shape 2893" o:spid="_x0000_s1052" style="position:absolute;left:9303;top:753;width:254;height:840;visibility:visible;mso-wrap-style:square;v-text-anchor:top" coordsize="25317,83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UMlsgA&#10;AADdAAAADwAAAGRycy9kb3ducmV2LnhtbESPT2vCQBTE7wW/w/IKvRTdVEE0uopIbQoVxD8Xb4/s&#10;MxuafRuyq4n99N1CweMwM79h5svOVuJGjS8dK3gbJCCIc6dLLhScjpv+BIQPyBorx6TgTh6Wi97T&#10;HFPtWt7T7RAKESHsU1RgQqhTKX1uyKIfuJo4ehfXWAxRNoXUDbYRbis5TJKxtFhyXDBY09pQ/n24&#10;WgUfm9fs+p4l4+O2XXe7nyx8mbNW6uW5W81ABOrCI/zf/tQKhpPpCP7exC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QyWyAAAAN0AAAAPAAAAAAAAAAAAAAAAAJgCAABk&#10;cnMvZG93bnJldi54bWxQSwUGAAAAAAQABAD1AAAAjQMAAAAA&#10;" path="m,l10236,3269v2788,2128,4553,4702,5785,6493l16021,1139r9296,l25317,54911v,6296,-64,19714,-11529,26030l,83948,,75914,8277,74095v6992,-3894,7185,-12355,7185,-17736l15462,53120v-1403,2350,-3391,4420,-6009,5902l,61319,,52849,10252,48875v3219,-2981,5654,-7909,5654,-15694c15906,23656,14344,8314,121,8314l,8346,,xe" fillcolor="#602000" stroked="f" strokeweight="0">
                  <v:path arrowok="t" textboxrect="0,0,25317,83948"/>
                </v:shape>
                <v:shape id="Shape 2894" o:spid="_x0000_s1053" style="position:absolute;left:9693;top:748;width:477;height:602;visibility:visible;mso-wrap-style:square;v-text-anchor:top" coordsize="47714,6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fJcUA&#10;AADdAAAADwAAAGRycy9kb3ducmV2LnhtbESPQWsCMRSE74X+h/AKvdVsRURXo5Ri0ZOgK4q3x+aZ&#10;LG5elk3qrv/eCIUeh5n5hpkve1eLG7Wh8qzgc5CBIC69rtgoOBQ/HxMQISJrrD2TgjsFWC5eX+aY&#10;a9/xjm77aESCcMhRgY2xyaUMpSWHYeAb4uRdfOswJtkaqVvsEtzVcphlY+mw4rRgsaFvS+V1/+sU&#10;nI/VZW1H5tQVZ7NtxuV6tYonpd7f+q8ZiEh9/A//tTdawXAyHcHzTXo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t8lxQAAAN0AAAAPAAAAAAAAAAAAAAAAAJgCAABkcnMv&#10;ZG93bnJldi54bWxQSwUGAAAAAAQABAD1AAAAigMAAAAA&#10;" path="m27216,v9068,,20498,3696,20498,20383l47714,60261r-9855,l37859,24194c37859,13995,34950,8852,25311,8852v-5601,,-15456,3581,-15456,19482l9855,60261,,60261,,1676r9296,l9296,9969r216,c11646,6833,17132,,27216,xe" fillcolor="#602000" stroked="f" strokeweight="0">
                  <v:path arrowok="t" textboxrect="0,0,47714,60261"/>
                </v:shape>
                <v:shape id="Shape 2895" o:spid="_x0000_s1054" style="position:absolute;left:10280;top:748;width:273;height:618;visibility:visible;mso-wrap-style:square;v-text-anchor:top" coordsize="27222,61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Z9sgA&#10;AADdAAAADwAAAGRycy9kb3ducmV2LnhtbESPT08CMRTE7yZ+h+aRcJMuJBhcKAQ1GA8e5E9Aby/b&#10;x26lfV3bCuu3tyYmHicz85vMbNE5K84UovGsYDgoQBBXXhuuFey2q5sJiJiQNVrPpOCbIizm11cz&#10;LLW/8JrOm1SLDOFYooImpbaUMlYNOYwD3xJn7+iDw5RlqKUOeMlwZ+WoKG6lQ8N5ocGWHhqqTpsv&#10;pyDs31eVsdYc3tb3n0/bl0c6vX4o1e91yymIRF36D/+1n7WC0eRuDL9v8hO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5Vn2yAAAAN0AAAAPAAAAAAAAAAAAAAAAAJgCAABk&#10;cnMvZG93bnJldi54bWxQSwUGAAAAAAQABAD1AAAAjQMAAAAA&#10;" path="m27216,r6,1l27222,8511r-6,-2c13107,8509,10198,23076,10198,30912v,7848,2909,22403,17018,22403l27222,53313r,8509l27216,61824c8509,61824,,46038,,30912,,15786,8509,,27216,xe" fillcolor="#602000" stroked="f" strokeweight="0">
                  <v:path arrowok="t" textboxrect="0,0,27222,61824"/>
                </v:shape>
                <v:shape id="Shape 2896" o:spid="_x0000_s1055" style="position:absolute;left:10553;top:748;width:272;height:618;visibility:visible;mso-wrap-style:square;v-text-anchor:top" coordsize="27210,6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V1cYA&#10;AADdAAAADwAAAGRycy9kb3ducmV2LnhtbESPzWrDMBCE74W+g9hCLiWRm0PqOJZDHSjkUAr5PS/W&#10;xjaRVsZSbfftq0Khx2FmvmHy7WSNGKj3rWMFL4sEBHHldMu1gvPpfZ6C8AFZo3FMCr7Jw7Z4fMgx&#10;027kAw3HUIsIYZ+hgiaELpPSVw1Z9AvXEUfv5nqLIcq+lrrHMcKtkcskWUmLLceFBjvaNVTdj19W&#10;QVmXn+nJvpbP153vbofRmI/hotTsaXrbgAg0hf/wX3uvFSzT9Qp+38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RV1cYAAADdAAAADwAAAAAAAAAAAAAAAACYAgAAZHJz&#10;L2Rvd25yZXYueG1sUEsFBgAAAAAEAAQA9QAAAIsDAAAAAA==&#10;" path="m,l12138,2702c22423,7850,27210,19566,27210,30910v,11345,-4787,23060,-15072,28209l,61821,,53311,8607,50916v6774,-4461,8418,-14119,8418,-20006c17025,25034,15381,15370,8607,10906l,8509,,xe" fillcolor="#602000" stroked="f" strokeweight="0">
                  <v:path arrowok="t" textboxrect="0,0,27210,61821"/>
                </v:shape>
                <v:shape id="Shape 2897" o:spid="_x0000_s1056" style="position:absolute;left:10900;top:748;width:483;height:619;visibility:visible;mso-wrap-style:square;v-text-anchor:top" coordsize="48387,61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aMMcA&#10;AADdAAAADwAAAGRycy9kb3ducmV2LnhtbESPT2vCQBTE7wW/w/KE3upGD/6JriLSgqVYUHPw+My+&#10;ZIPZtyG7atpP3xUKHoeZ+Q2zWHW2FjdqfeVYwXCQgCDOna64VJAdP96mIHxA1lg7JgU/5GG17L0s&#10;MNXuznu6HUIpIoR9igpMCE0qpc8NWfQD1xBHr3CtxRBlW0rd4j3CbS1HSTKWFiuOCwYb2hjKL4er&#10;VeC3k+/TvjjbL7nLfj8rkxX+/K7Ua79bz0EE6sIz/N/eagWj6WwCjzfx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2jDHAAAA3QAAAA8AAAAAAAAAAAAAAAAAmAIAAGRy&#10;cy9kb3ducmV2LnhtbFBLBQYAAAAABAAEAPUAAACMAwAAAAA=&#10;" path="m24079,c45034,,46482,15469,46482,18377r-9512,c36856,14681,35509,8522,23076,8522v-3023,,-11646,1003,-11646,8280c11430,21615,14453,22746,22073,24651r9855,2464c44133,30137,48387,34620,48387,42570v,12091,-9969,19381,-23177,19381c2019,61951,343,48501,,41453r9525,c9868,46038,11202,53429,25095,53429v7062,,13450,-2794,13450,-9297c38545,39433,35294,37871,26886,35738l15469,32931c7290,30924,1905,26772,1905,18707,1905,5829,12548,,24079,xe" fillcolor="#602000" stroked="f" strokeweight="0">
                  <v:path arrowok="t" textboxrect="0,0,48387,61951"/>
                </v:shape>
                <v:shape id="Shape 2898" o:spid="_x0000_s1057" style="position:absolute;left:11468;top:750;width:269;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9z7MIA&#10;AADdAAAADwAAAGRycy9kb3ducmV2LnhtbDxPzU7CQBC+m/gOmzHhJlubQGhlIQSV4IED6ANMukO3&#10;0p2t3RXK2zMHw/HL9z9fDr5VZ+pjE9jAyzgDRVwF23Bt4Pvr43kGKiZki21gMnClCMvF48McSxsu&#10;vKfzIdVKQjiWaMCl1JVax8qRxzgOHbFwx9B7TAL7WtseLxLuW51n2VR7bFgaHHa0dlSdDn/ewHSy&#10;OX4Ww5DW740uwm/+5nD3Y8zoaVi9gkokzF38795aA/mskLnyRp6AXt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j3PswgAAAN0AAAAPAAAAAAAAAAAAAAAAAJgCAABkcnMvZG93&#10;bnJldi54bWxQSwUGAAAAAAQABAD1AAAAhwMAAAAA&#10;" path="m26829,r,8616l26772,8591v-9068,,-16244,8408,-16244,17475l26829,26066r,7836l10528,33902v,6109,1429,10925,4272,14215l26829,52879r,8732l26213,61690c9754,61690,,49257,,32340,,18729,4915,7197,15548,2281l26829,xe" fillcolor="#602000" stroked="f" strokeweight="0">
                  <v:path arrowok="t" textboxrect="0,0,26829,61690"/>
                </v:shape>
                <v:shape id="Shape 2899" o:spid="_x0000_s1058" style="position:absolute;left:11737;top:1167;width:257;height:199;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Z8cUA&#10;AADdAAAADwAAAGRycy9kb3ducmV2LnhtbESPT4vCMBTE7wv7HcITvIimimxt1yiLKOzJxX/3R/O2&#10;LTYvJYm1fvuNIOxxmJnfMMt1bxrRkfO1ZQXTSQKCuLC65lLB+bQbL0D4gKyxsUwKHuRhvXp/W2Ku&#10;7Z0P1B1DKSKEfY4KqhDaXEpfVGTQT2xLHL1f6wyGKF0ptcN7hJtGzpLkQxqsOS5U2NKmouJ6vBkF&#10;/Tbdj6ZF1s3Tm3Gn0eWS/mwapYaD/usTRKA+/Idf7W+tYLbIMni+i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1nxxQAAAN0AAAAPAAAAAAAAAAAAAAAAAJgCAABkcnMv&#10;ZG93bnJldi54bWxQSwUGAAAAAAQABAD1AAAAigMAAAAA&#10;" path="m15843,r9868,c25368,2794,22689,11087,15285,16015v-1340,895,-2962,1905,-5426,2691l,19974,,11243r730,289c10027,11532,15513,4369,15843,xe" fillcolor="#602000" stroked="f" strokeweight="0">
                  <v:path arrowok="t" textboxrect="0,0,25711,19974"/>
                </v:shape>
                <v:shape id="Shape 2900" o:spid="_x0000_s1059" style="position:absolute;left:11737;top:748;width:265;height:341;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RcMMA&#10;AADdAAAADwAAAGRycy9kb3ducmV2LnhtbERPTWsCMRC9C/0PYYTeaqKIratRSmuheFCqe/A4bsbd&#10;xc1kSVJd/705CB4f73u+7GwjLuRD7VjDcKBAEBfO1FxqyPc/bx8gQkQ22DgmDTcKsFy89OaYGXfl&#10;P7rsYilSCIcMNVQxtpmUoajIYhi4ljhxJ+ctxgR9KY3Hawq3jRwpNZEWa04NFbb0VVFx3v1bDfb0&#10;PS7XLj/WhTcbtR2v3g+rXOvXfvc5AxGpi0/xw/1rNIymKu1Pb9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5RcMMAAADdAAAADwAAAAAAAAAAAAAAAACYAgAAZHJzL2Rv&#10;d25yZXYueG1sUEsFBgAAAAAEAAQA9QAAAIgDAAAAAA==&#10;" path="m1289,c18205,,26486,13449,26486,34163l,34163,,26327r16301,c16021,21793,14929,17424,12408,14189l,8876,,261,1289,xe" fillcolor="#602000" stroked="f" strokeweight="0">
                  <v:path arrowok="t" textboxrect="0,0,26486,34163"/>
                </v:shape>
                <v:shape id="Shape 2901" o:spid="_x0000_s1060" style="position:absolute;left:2344;top:2988;width:14313;height:13683;visibility:visible;mso-wrap-style:square;v-text-anchor:top" coordsize="1431265,1368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HvccA&#10;AADdAAAADwAAAGRycy9kb3ducmV2LnhtbESPQWvCQBSE7wX/w/IKvZS6UUSa1FVEEEWEUlvU42v2&#10;NRvMvo3ZrYn/3i0IPQ4z8w0zmXW2EhdqfOlYwaCfgCDOnS65UPD1uXx5BeEDssbKMSm4kofZtPcw&#10;wUy7lj/osguFiBD2GSowIdSZlD43ZNH3XU0cvR/XWAxRNoXUDbYRbis5TJKxtFhyXDBY08JQftr9&#10;WgWpf27NebFap/vR8fC+3YzCd3FU6umxm7+BCNSF//C9vdYKhmkygL838Qn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x73HAAAA3QAAAA8AAAAAAAAAAAAAAAAAmAIAAGRy&#10;cy9kb3ducmV2LnhtbFBLBQYAAAAABAAEAPUAAACMAwAAAAA=&#10;" path="m715458,30v166852,30,333721,63708,460994,191064l1176452,191373v254584,254711,254813,667665,266,922477c922413,1368320,509448,1368320,254902,1113342,254,858517,,445564,254559,190852,381768,63617,548605,,715458,30xe" fillcolor="#ff9" stroked="f" strokeweight="0">
                  <v:path arrowok="t" textboxrect="0,0,1431265,1368320"/>
                </v:shape>
                <v:shape id="Shape 2902" o:spid="_x0000_s1061" style="position:absolute;left:2344;top:2352;width:14313;height:14319;visibility:visible;mso-wrap-style:square;v-text-anchor:top" coordsize="1431265,143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DysYA&#10;AADdAAAADwAAAGRycy9kb3ducmV2LnhtbESPQWsCMRSE74X+h/AK3rpJFy11NUqxFnoSqu2ht8fm&#10;uVncvKyb1F3/vREEj8PMfMPMl4NrxIm6UHvW8JIpEMSlNzVXGn52n89vIEJENth4Jg1nCrBcPD7M&#10;sTC+5286bWMlEoRDgRpsjG0hZSgtOQyZb4mTt/edw5hkV0nTYZ/grpG5Uq/SYc1pwWJLK0vlYfvv&#10;NPyqD6vG07ZfT6rD+nycUDn8bbQePQ3vMxCRhngP39pfRkM+VTlc36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mDysYAAADdAAAADwAAAAAAAAAAAAAAAACYAgAAZHJz&#10;L2Rvd25yZXYueG1sUEsFBgAAAAAEAAQA9QAAAIsDAAAAAA==&#10;" path="m254902,1176960c254,922134,,509181,254559,254470,508978,,921905,,1176452,254711r,280c1431036,509702,1431265,922655,1176718,1177468v-254305,254470,-667270,254470,-921816,-508xe" filled="f" strokeweight=".33197mm">
                  <v:path arrowok="t" textboxrect="0,0,1431265,1431938"/>
                </v:shape>
                <v:shape id="Shape 2903" o:spid="_x0000_s1062" style="position:absolute;left:4392;top:4845;width:10226;height:9778;visibility:visible;mso-wrap-style:square;v-text-anchor:top" coordsize="1022604,977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pjcYA&#10;AADdAAAADwAAAGRycy9kb3ducmV2LnhtbESPQWsCMRSE74X+h/AKvWlSi6KrUURoKdIeXL14e2ye&#10;m62bl2WTXbf/3hQKPQ4z8w2z2gyuFj21ofKs4WWsQBAX3lRcajgd30ZzECEiG6w9k4YfCrBZPz6s&#10;MDP+xgfq81iKBOGQoQYbY5NJGQpLDsPYN8TJu/jWYUyyLaVp8ZbgrpYTpWbSYcVpwWJDO0vFNe+c&#10;hrPsZX+dfr4fv7/2oatVbvddpfXz07Bdgog0xP/wX/vDaJgs1Cv8vklP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hpjcYAAADdAAAADwAAAAAAAAAAAAAAAACYAgAAZHJz&#10;L2Rvd25yZXYueG1sUEsFBgAAAAAEAAQA9QAAAIsDAAAAAA==&#10;" path="m511197,98v119174,99,238382,45698,329403,136757c1022604,318745,1022604,613994,840829,795972,659066,977862,364274,977583,182270,795465,229,613474,,318262,182004,136347,272885,45403,392023,,511197,98xe" stroked="f" strokeweight="0">
                  <v:path arrowok="t" textboxrect="0,0,1022604,977862"/>
                </v:shape>
                <v:shape id="Shape 2904" o:spid="_x0000_s1063" style="position:absolute;left:4392;top:4389;width:10226;height:10234;visibility:visible;mso-wrap-style:square;v-text-anchor:top" coordsize="1022604,1023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FQscA&#10;AADdAAAADwAAAGRycy9kb3ducmV2LnhtbESPQUsDMRSE74L/ITyhtzZrKVtdmxZZETzYQ6stPT43&#10;r7vBzUvcxO7675tCweMwM98wi9VgW3GiLhjHCu4nGQjiymnDtYLPj9fxA4gQkTW2jknBHwVYLW9v&#10;Flho1/OGTttYiwThUKCCJkZfSBmqhiyGifPEyTu6zmJMsqul7rBPcNvKaZbl0qLhtNCgp7Kh6nv7&#10;axWY/GD9T298TuuX4/t8V37td6VSo7vh+QlEpCH+h6/tN61g+pjN4PImPQG5P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3hULHAAAA3QAAAA8AAAAAAAAAAAAAAAAAmAIAAGRy&#10;cy9kb3ducmV2LnhtbFBLBQYAAAAABAAEAPUAAACMAwAAAAA=&#10;" path="m182270,841007c229,659016,,363804,182004,181889,363766,,658558,279,840600,182397v182004,181890,182004,477139,229,659118c659066,1023404,364274,1023125,182270,841007xe" filled="f" strokeweight=".33197mm">
                  <v:path arrowok="t" textboxrect="0,0,1022604,1023404"/>
                </v:shape>
                <v:shape id="Shape 2905" o:spid="_x0000_s1064" style="position:absolute;left:11290;top:14412;width:386;height:722;visibility:visible;mso-wrap-style:square;v-text-anchor:top" coordsize="38560,72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jlsYA&#10;AADdAAAADwAAAGRycy9kb3ducmV2LnhtbESP0WrCQBRE3wv+w3IFX4puDLTU6CqiCD4ESmM/4JK9&#10;JsHs3ZhdTczXdwuCj8PMnGFWm97U4k6tqywrmM8iEMS51RUXCn5Ph+kXCOeRNdaWScGDHGzWo7cV&#10;Jtp2/EP3zBciQNglqKD0vkmkdHlJBt3MNsTBO9vWoA+yLaRusQtwU8s4ij6lwYrDQokN7UrKL9nN&#10;KOiy7DEch/h6ff++7NPTOU1xyJWajPvtEoSn3r/Cz/ZRK4gX0Qf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qjlsYAAADdAAAADwAAAAAAAAAAAAAAAACYAgAAZHJz&#10;L2Rvd25yZXYueG1sUEsFBgAAAAAEAAQA9QAAAIsDAAAAAA==&#10;" path="m38560,r,15784l35827,17257,21628,31583,36602,46569r1958,-1944l38560,72270,,33615,5792,27710,28778,5053,38560,xe" fillcolor="red" stroked="f" strokeweight="0">
                  <v:path arrowok="t" textboxrect="0,0,38560,72270"/>
                </v:shape>
                <v:shape id="Shape 2906" o:spid="_x0000_s1065" style="position:absolute;left:11676;top:14371;width:658;height:948;visibility:visible;mso-wrap-style:square;v-text-anchor:top" coordsize="65783,94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kDcUA&#10;AADdAAAADwAAAGRycy9kb3ducmV2LnhtbESPT2sCMRTE7wW/Q3hCb5q4B6tbo6gg2Jv/Cj2+bl53&#10;125eliTq+u0bQehxmJnfMLNFZxtxJR9qxxpGQwWCuHCm5lLD6bgZTECEiGywcUwa7hRgMe+9zDA3&#10;7sZ7uh5iKRKEQ44aqhjbXMpQVGQxDF1LnLwf5y3GJH0pjcdbgttGZkqNpcWa00KFLa0rKn4PF6th&#10;u7uv6LxzH9/r7Pwp/V59bd6U1q/9bvkOIlIX/8PP9tZoyKZqDI8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OQNxQAAAN0AAAAPAAAAAAAAAAAAAAAAAJgCAABkcnMv&#10;ZG93bnJldi54bWxQSwUGAAAAAAQABAD1AAAAigMAAAAA&#10;" path="m7477,241c13840,,19238,1994,24051,6883v5347,5322,7658,11227,6375,17603c30185,26010,29677,27775,28928,29299v990,-267,1765,-508,2781,-775c36726,27267,41882,28791,46416,33071r9664,9195c57884,44132,59471,45110,60729,45618v1016,508,2273,508,3797,-228l65783,46914,52829,60109v-774,-241,-2540,-1257,-4648,-3023c45908,55563,43876,53454,41374,51181l36256,46126c33474,43523,30935,42532,28318,42774v-2502,507,-5283,2336,-8572,5626l7706,60376,30185,82766r-5893,5905l18387,94805,,76374,,48729,11846,36970v3252,-3048,4775,-5906,5055,-8687c17130,25502,16114,22657,13612,20117,11059,17843,8557,16586,5674,16827l,19887,,4104,7477,241xe" fillcolor="red" stroked="f" strokeweight="0">
                  <v:path arrowok="t" textboxrect="0,0,65783,94805"/>
                </v:shape>
                <v:shape id="Shape 2907" o:spid="_x0000_s1066" style="position:absolute;left:12082;top:14087;width:241;height:572;visibility:visible;mso-wrap-style:square;v-text-anchor:top" coordsize="24107,57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OyNMgA&#10;AADdAAAADwAAAGRycy9kb3ducmV2LnhtbESPQWvCQBSE74X+h+UVequbejBpdBNsUaiVHrSCeHtk&#10;n0lo9m3Irib217uC0OMwM98ws3wwjThT52rLCl5HEQjiwuqaSwW7n+VLAsJ5ZI2NZVJwIQd59vgw&#10;w1Tbnjd03vpSBAi7FBVU3replK6oyKAb2ZY4eEfbGfRBdqXUHfYBbho5jqKJNFhzWKiwpY+Kit/t&#10;ySiYzPff7yben/4Wqz7efDXrJDnESj0/DfMpCE+D/w/f259awfgtiuH2JjwBm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87I0yAAAAN0AAAAPAAAAAAAAAAAAAAAAAJgCAABk&#10;cnMvZG93bnJldi54bWxQSwUGAAAAAAQABAD1AAAAjQMAAAAA&#10;" path="m24107,r,9367l14719,13102c10922,16861,9423,21166,9931,26056v483,3797,2274,7899,5296,11696l24107,28867r,11271l20853,43391r3254,1754l24107,57203r-2265,-605c18443,54885,15139,52408,11938,49220,4788,42134,1257,34742,508,27072,,19401,2781,12822,8649,6688,11430,3989,14421,2011,17632,802l24107,xe" fillcolor="red" stroked="f" strokeweight="0">
                  <v:path arrowok="t" textboxrect="0,0,24107,57203"/>
                </v:shape>
                <v:shape id="Shape 2908" o:spid="_x0000_s1067" style="position:absolute;left:12323;top:14279;width:367;height:407;visibility:visible;mso-wrap-style:square;v-text-anchor:top" coordsize="36700,40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IB8AA&#10;AADdAAAADwAAAGRycy9kb3ducmV2LnhtbERPz2vCMBS+D/wfwhN2m4kONluNIoJl13Zj4O3RPNti&#10;81KS2Hb//XIY7Pjx/d4fZ9uLkXzoHGtYrxQI4tqZjhsNX5+Xly2IEJEN9o5Jww8FOB4WT3vMjZu4&#10;pLGKjUghHHLU0MY45FKGuiWLYeUG4sTdnLcYE/SNNB6nFG57uVHqTVrsODW0ONC5pfpePawG5d+/&#10;h+LiXotSdtmJr6PLotT6eTmfdiAizfFf/Of+MBo2mUpz05v0BO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SIB8AAAADdAAAADwAAAAAAAAAAAAAAAACYAgAAZHJzL2Rvd25y&#10;ZXYueG1sUEsFBgAAAAAEAAQA9QAAAIUDAAAAAA==&#10;" path="m31823,v3633,5664,4877,10960,4140,16586c35214,21907,32331,27305,27556,32093,21663,37986,15351,40767,8201,40259l,38068,,26011r8951,4825c13484,31343,18133,29578,22171,25514v2845,-2857,4369,-5880,4877,-9169c27556,12725,26807,9703,25016,6921l31823,xe" fillcolor="red" stroked="f" strokeweight="0">
                  <v:path arrowok="t" textboxrect="0,0,36700,40767"/>
                </v:shape>
                <v:shape id="Shape 2909" o:spid="_x0000_s1068" style="position:absolute;left:12323;top:14083;width:271;height:406;visibility:visible;mso-wrap-style:square;v-text-anchor:top" coordsize="27048,40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f00sUA&#10;AADdAAAADwAAAGRycy9kb3ducmV2LnhtbESPQWsCMRSE74X+h/AKvRTNuodWV6OIRVjaU13x/Ng8&#10;N8HkZdlE3f77plDocZiZb5jVZvRO3GiINrCC2bQAQdwGbblTcGz2kzmImJA1usCk4JsibNaPDyus&#10;dLjzF90OqRMZwrFCBSalvpIytoY8xmnoibN3DoPHlOXQST3gPcO9k2VRvEqPlvOCwZ52htrL4eoV&#10;fFh+c7VptuXp09VdauzL+36n1PPTuF2CSDSm//Bfu9YKykWxgN83+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J/TSxQAAAN0AAAAPAAAAAAAAAAAAAAAAAJgCAABkcnMv&#10;ZG93bnJldi54bWxQSwUGAAAAAAQABAD1AAAAigMAAAAA&#10;" path="m3832,v7379,749,14301,4382,20943,10960l27048,13576,,40613,,29342,14272,15062c10195,11430,6169,9436,2296,8928l,9841,,475,3832,xe" fillcolor="red" stroked="f" strokeweight="0">
                  <v:path arrowok="t" textboxrect="0,0,27048,40613"/>
                </v:shape>
                <v:shape id="Shape 2910" o:spid="_x0000_s1069" style="position:absolute;left:12446;top:13403;width:973;height:914;visibility:visible;mso-wrap-style:square;v-text-anchor:top" coordsize="97295,9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BG8UA&#10;AADdAAAADwAAAGRycy9kb3ducmV2LnhtbERPS0sDMRC+C/0PYQpepM22PtC1aSmKUKSC3YrgbdyM&#10;m6WbyZLEdv33zkHw+PG9F6vBd+pIMbWBDcymBSjiOtiWGwNv+6fJLaiUkS12gcnADyVYLUdnCyxt&#10;OPGOjlVulIRwKtGAy7kvtU61I49pGnpi4b5C9JgFxkbbiCcJ952eF8WN9tiyNDjs6cFRfai+vfRe&#10;fbwU7jl3F9XrRr/vtp+Pl9fRmPPxsL4HlWnI/+I/98YamN/NZL+8kS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KMEbxQAAAN0AAAAPAAAAAAAAAAAAAAAAAJgCAABkcnMv&#10;ZG93bnJldi54bWxQSwUGAAAAAAQABAD1AAAAigMAAAAA&#10;" path="m54547,v4775,,9423,2007,13462,6312l97295,35344r-3531,3531l90145,42507,63703,15748c60338,12687,57328,10922,54547,10694v-3125,-509,-5665,507,-8166,3009c43358,16764,41999,20358,42583,24397v775,4064,3048,8166,6807,12204l72885,59766r-3632,3632l65735,66929,37465,38405c34912,35852,32309,34608,29794,34328v-2540,-228,-4813,1016,-7074,3061c19367,40742,18352,44539,18860,49086v736,4610,3276,8928,7416,13055l48374,84265r-3517,3556l41224,91415,,49835,3366,46546,6655,43282r6134,6045l12306,46038v-609,-6655,1499,-12218,5804,-16587c21628,25679,25768,23914,30035,23914v2032,,3861,242,5665,991l35420,22390c34912,15977,36957,10694,40983,6312,45364,2007,49898,,54547,xe" fillcolor="red" stroked="f" strokeweight="0">
                  <v:path arrowok="t" textboxrect="0,0,97295,91415"/>
                </v:shape>
                <v:shape id="Shape 2911" o:spid="_x0000_s1070" style="position:absolute;left:13180;top:12989;width:240;height:572;visibility:visible;mso-wrap-style:square;v-text-anchor:top" coordsize="24092,57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xncQA&#10;AADdAAAADwAAAGRycy9kb3ducmV2LnhtbESPUWvCQBCE3wv+h2OFvtVLQik2eooIlb4oqP0BS27N&#10;BXN7Mbc16b/3CoU+DjPzDbNcj75Vd+pjE9hAPstAEVfBNlwb+Dp/vMxBRUG22AYmAz8UYb2aPC2x&#10;tGHgI91PUqsE4ViiASfSlVrHypHHOAsdcfIuofcoSfa1tj0OCe5bXWTZm/bYcFpw2NHWUXU9fXsD&#10;sq90kd8GObjxtT3sbLGNl50xz9NxswAlNMp/+K/9aQ0U73kOv2/SE9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7MZ3EAAAA3QAAAA8AAAAAAAAAAAAAAAAAmAIAAGRycy9k&#10;b3ducmV2LnhtbFBLBQYAAAAABAAEAPUAAACJAwAAAAA=&#10;" path="m24092,r,9410l14707,13323c10909,16854,9322,21235,9932,26048v508,3760,2273,7671,5283,11431l24092,28703r,11224l20853,43143r3239,1740l24092,57156r-2188,-597c18526,54811,15221,52268,11938,48947,5055,42127,1257,34697,508,27064,,19406,2781,12586,8573,6681,11386,4020,14396,2036,17617,814l24092,xe" fillcolor="red" stroked="f" strokeweight="0">
                  <v:path arrowok="t" textboxrect="0,0,24092,57156"/>
                </v:shape>
                <v:shape id="Shape 2912" o:spid="_x0000_s1071" style="position:absolute;left:13420;top:13181;width:368;height:407;visibility:visible;mso-wrap-style:square;v-text-anchor:top" coordsize="36754,40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kvK8UA&#10;AADdAAAADwAAAGRycy9kb3ducmV2LnhtbESPUWvCQBCE34X+h2MLfRG9GERq9BQptPQpapofsOTW&#10;JJrbS3NXk/57TxB8HGbnm531djCNuFLnassKZtMIBHFhdc2lgvznc/IOwnlkjY1lUvBPDrabl9Ea&#10;E217PtI186UIEHYJKqi8bxMpXVGRQTe1LXHwTrYz6IPsSqk77APcNDKOooU0WHNoqLClj4qKS/Zn&#10;wht5uhun+3PxlbtfilOc14feKvX2OuxWIDwN/nn8SH9rBfFyFsN9TUC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S8rxQAAAN0AAAAPAAAAAAAAAAAAAAAAAJgCAABkcnMv&#10;ZG93bnJldi54bWxQSwUGAAAAAAQABAD1AAAAigMAAAAA&#10;" path="m31877,v3251,5398,4877,10960,4102,16586c35128,21920,32347,27280,27572,32093,21666,37998,15304,40780,8217,40272l,38029,,25756r8954,4813c13500,31344,18149,29578,22174,25514v2781,-2781,4382,-5867,4890,-9436c27572,12789,26822,9703,24955,6921l31877,xe" fillcolor="red" stroked="f" strokeweight="0">
                  <v:path arrowok="t" textboxrect="0,0,36754,40780"/>
                </v:shape>
                <v:shape id="Shape 2913" o:spid="_x0000_s1072" style="position:absolute;left:13420;top:12984;width:271;height:405;visibility:visible;mso-wrap-style:square;v-text-anchor:top" coordsize="27064,40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pusUA&#10;AADdAAAADwAAAGRycy9kb3ducmV2LnhtbESPzWrDMBCE74W8g9hCbrXsBErjWgkmJbTHOD89b62N&#10;ZWKtjKUk7ttXgUCPw8x8wxSr0XbiSoNvHSvIkhQEce10y42Cw37z8gbCB2SNnWNS8EseVsvJU4G5&#10;djeu6LoLjYgQ9jkqMCH0uZS+NmTRJ64njt7JDRZDlEMj9YC3CLednKXpq7TYclww2NPaUH3eXayC&#10;zU95rC5n/F6Yz1P90Yzbrkq3Sk2fx/IdRKAx/Icf7S+tYLbI5nB/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m6xQAAAN0AAAAPAAAAAAAAAAAAAAAAAJgCAABkcnMv&#10;ZG93bnJldi54bWxQSwUGAAAAAAQABAD1AAAAigMAAAAA&#10;" path="m3835,v7163,749,14314,4382,20892,10922l27064,13538,,40409,,29185,14288,15062c10249,11430,6185,9436,2311,8928l,9892,,482,3835,xe" fillcolor="red" stroked="f" strokeweight="0">
                  <v:path arrowok="t" textboxrect="0,0,27064,40409"/>
                </v:shape>
                <v:shape id="Shape 2914" o:spid="_x0000_s1073" style="position:absolute;left:13604;top:12305;width:306;height:825;visibility:visible;mso-wrap-style:square;v-text-anchor:top" coordsize="30557,82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R58cA&#10;AADdAAAADwAAAGRycy9kb3ducmV2LnhtbESP3WrCQBSE7wt9h+UUvKubqEiNrmKtYkux4M8DHLLH&#10;JDR7Ns2u+Xn7rlDo5TAz3zCLVWdK0VDtCssK4mEEgji1uuBMweW8e34B4TyyxtIyKejJwWr5+LDA&#10;RNuWj9ScfCYChF2CCnLvq0RKl+Zk0A1tRRy8q60N+iDrTOoa2wA3pRxF0VQaLDgs5FjRJqf0+3Qz&#10;Cj72vNZv18PmPG63n+71sPvpv2KlBk/deg7CU+f/w3/td61gNIsncH8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lUefHAAAA3QAAAA8AAAAAAAAAAAAAAAAAmAIAAGRy&#10;cy9kb3ducmV2LnhtbFBLBQYAAAAABAAEAPUAAACMAwAAAAA=&#10;" path="m12700,l30557,17845r,18629l28029,34861v-5118,-1016,-9424,280,-13055,3810c11214,42799,9690,46838,10198,50952v749,4306,3759,9424,9157,14745l30557,72480r,10040l11214,71844c4813,65697,1524,59055,775,51968,,45072,2261,38900,7315,33845v5156,-5118,11290,-6883,18606,-5626l27178,28461,5829,6820,9423,3556,12700,xe" fillcolor="red" stroked="f" strokeweight="0">
                  <v:path arrowok="t" textboxrect="0,0,30557,82520"/>
                </v:shape>
                <v:shape id="Shape 2915" o:spid="_x0000_s1074" style="position:absolute;left:13831;top:12137;width:79;height:149;visibility:visible;mso-wrap-style:square;v-text-anchor:top" coordsize="7912,14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sMA&#10;AADdAAAADwAAAGRycy9kb3ducmV2LnhtbESPS4vCQBCE7wv+h6EFL4tOFHxFR1FxwaOvi7cm0ybB&#10;TE/MjEn23zsLCx6LqvqKWq5bU4iaKpdbVjAcRCCIE6tzThVcLz/9GQjnkTUWlknBLzlYrzpfS4y1&#10;bfhE9dmnIkDYxagg876MpXRJRgbdwJbEwbvbyqAPskqlrrAJcFPIURRNpMGcw0KGJe0ySh7nl1Gg&#10;XYNPk3zbcrq/jeuj296i9qRUr9tuFiA8tf4T/m8ftILRfDiGvzfh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Z9sMAAADdAAAADwAAAAAAAAAAAAAAAACYAgAAZHJzL2Rv&#10;d25yZXYueG1sUEsFBgAAAAAEAAQA9QAAAIgDAAAAAA==&#10;" path="m7150,r762,770l7912,14974,,7163,7150,xe" fillcolor="red" stroked="f" strokeweight="0">
                  <v:path arrowok="t" textboxrect="0,0,7912,14974"/>
                </v:shape>
                <v:shape id="Shape 2916" o:spid="_x0000_s1075" style="position:absolute;left:13910;top:12483;width:392;height:667;visibility:visible;mso-wrap-style:square;v-text-anchor:top" coordsize="39205,66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jvsUA&#10;AADdAAAADwAAAGRycy9kb3ducmV2LnhtbESPT2sCMRTE74LfIbxCL1KzKsq6GkVaBE+Ctj14e2ze&#10;/qmbl2WTavz2RhA8DjPzG2a5DqYRF+pcbVnBaJiAIM6trrlU8PO9/UhBOI+ssbFMCm7kYL3q95aY&#10;aXvlA12OvhQRwi5DBZX3bSalyysy6Ia2JY5eYTuDPsqulLrDa4SbRo6TZCYN1hwXKmzps6L8fPw3&#10;kVKEsx3oyek33PaumA/S6d9XqtT7W9gsQHgK/hV+tndawXg+msH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OO+xQAAAN0AAAAPAAAAAAAAAAAAAAAAAJgCAABkcnMv&#10;ZG93bnJldi54bWxQSwUGAAAAAAQABAD1AAAAigMAAAAA&#10;" path="m,l39205,39178r-3353,3112l32562,45579,26936,39915r572,2108c28282,48602,26187,54240,21641,58775,15976,64439,9677,66712,2286,65937l,64676,,54635r3543,2146c8420,57530,12458,56031,15976,52475v3366,-3365,4890,-7404,4382,-12052c19850,35889,17576,31609,13474,27228l,18630,,xe" fillcolor="red" stroked="f" strokeweight="0">
                  <v:path arrowok="t" textboxrect="0,0,39205,66712"/>
                </v:shape>
                <v:shape id="Shape 2917" o:spid="_x0000_s1076" style="position:absolute;left:13986;top:12292;width:483;height:484;visibility:visible;mso-wrap-style:square;v-text-anchor:top" coordsize="48298,4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MVcUA&#10;AADdAAAADwAAAGRycy9kb3ducmV2LnhtbESPT2sCMRTE74V+h/AKvdWsC/7pahSpCD0pahG8PTbP&#10;zdbNy5JEXb+9KRQ8DjPzG2Y672wjruRD7VhBv5eBIC6drrlS8LNffYxBhIissXFMCu4UYD57fZli&#10;od2Nt3TdxUokCIcCFZgY20LKUBqyGHquJU7eyXmLMUlfSe3xluC2kXmWDaXFmtOCwZa+DJXn3cUq&#10;6LBdL/3hvDD5wBwHy1O+2fwelHp/6xYTEJG6+Az/t7+1gvyzP4K/N+k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AxVxQAAAN0AAAAPAAAAAAAAAAAAAAAAAJgCAABkcnMv&#10;ZG93bnJldi54bWxQSwUGAAAAAAQABAD1AAAAigMAAAAA&#10;" path="m6845,l48298,41339r-3518,3530l41250,48400,,6883,3289,3594,6845,xe" fillcolor="red" stroked="f" strokeweight="0">
                  <v:path arrowok="t" textboxrect="0,0,48298,48400"/>
                </v:shape>
                <v:shape id="Shape 2918" o:spid="_x0000_s1077" style="position:absolute;left:13910;top:12144;width:71;height:142;visibility:visible;mso-wrap-style:square;v-text-anchor:top" coordsize="7061,1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Qzl8MA&#10;AADdAAAADwAAAGRycy9kb3ducmV2LnhtbERPPW/CMBDdK/EfrKvEVhwYoE0xqBAiMVUtMHQ8xUcc&#10;EZ+j2AnJv8cDUsen973eDrYWPbW+cqxgPktAEBdOV1wquJzzt3cQPiBrrB2TgpE8bDeTlzWm2t35&#10;l/pTKEUMYZ+iAhNCk0rpC0MW/cw1xJG7utZiiLAtpW7xHsNtLRdJspQWK44NBhvaGypup84qaL7z&#10;v3PWXQ+rXabNz+526Ee8KDV9Hb4+QQQawr/46T5qBYuPeZwb38Qn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Qzl8MAAADdAAAADwAAAAAAAAAAAAAAAACYAgAAZHJzL2Rv&#10;d25yZXYueG1sUEsFBgAAAAAEAAQA9QAAAIgDAAAAAA==&#10;" path="m,l7061,7130,12,14216,,14204,,xe" fillcolor="red" stroked="f" strokeweight="0">
                  <v:path arrowok="t" textboxrect="0,0,7061,14216"/>
                </v:shape>
                <v:shape id="Shape 2919" o:spid="_x0000_s1078" style="position:absolute;left:14221;top:11920;width:377;height:649;visibility:visible;mso-wrap-style:square;v-text-anchor:top" coordsize="37735,64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Y3cYA&#10;AADdAAAADwAAAGRycy9kb3ducmV2LnhtbESPT2vCQBTE7wW/w/IEL0U3KhQTXUUDFfFQ8c/F2yP7&#10;TILZtyG7jbGfvisUehxm5jfMYtWZSrTUuNKygvEoAkGcWV1yruBy/hzOQDiPrLGyTAqe5GC17L0t&#10;MNH2wUdqTz4XAcIuQQWF93UipcsKMuhGtiYO3s02Bn2QTS51g48AN5WcRNGHNFhyWCiwprSg7H76&#10;Ngpi/76lWG6e0z2lP4erbW/pl1Rq0O/WcxCeOv8f/mvvtIJJPI7h9S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VY3cYAAADdAAAADwAAAAAAAAAAAAAAAACYAgAAZHJz&#10;L2Rvd25yZXYueG1sUEsFBgAAAAAEAAQA9QAAAIsDAAAAAA==&#10;" path="m24143,241c29019,,33566,1765,37693,5804r42,42l37735,25380r-1159,2065l31293,34874v-2782,3861,-4547,6884,-5119,9665c25667,47079,26416,49416,28511,51181v2274,2273,4547,3569,7087,3569l37735,53718r,9278l34303,64656v-4268,266,-8636,-1499,-12192,-5030c18339,55728,16573,51689,16573,47320v,-4546,2007,-9093,5804,-13982l30543,22657v750,-775,1258,-1524,1765,-2540c33058,19101,33325,17843,33058,16484v-241,-990,-750,-2273,-2007,-3263l30785,12954c28511,10681,25895,9665,23126,10173v-3022,508,-6070,2273,-8915,5054c11430,18351,9665,21133,9423,24155v-267,2782,750,5893,3023,8674l6032,39484c1765,34366,,29540,749,24422,1257,19101,4039,13970,9423,8687,14478,3530,19596,749,24143,241xe" fillcolor="red" stroked="f" strokeweight="0">
                  <v:path arrowok="t" textboxrect="0,0,37735,64922"/>
                </v:shape>
                <v:shape id="Shape 2920" o:spid="_x0000_s1079" style="position:absolute;left:14559;top:11748;width:39;height:77;visibility:visible;mso-wrap-style:square;v-text-anchor:top" coordsize="3941,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yNcIA&#10;AADdAAAADwAAAGRycy9kb3ducmV2LnhtbERPTWvCQBC9F/wPywje6sYcpKauUhRRhB6aVryO2WkS&#10;mp0NmTVJ/333UPD4eN/r7ega1VMntWcDi3kCirjwtubSwNfn4fkFlARki41nMvBLAtvN5GmNmfUD&#10;f1Cfh1LFEJYMDVQhtJnWUlTkUOa+JY7ct+8chgi7UtsOhxjuGp0myVI7rDk2VNjSrqLiJ787Ayyy&#10;P5x3N3m/9cdTfh3ydnmpjZlNx7dXUIHG8BD/u0/WQLpK4/74Jj4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LI1wgAAAN0AAAAPAAAAAAAAAAAAAAAAAJgCAABkcnMvZG93&#10;bnJldi54bWxQSwUGAAAAAAQABAD1AAAAhwMAAAAA&#10;" path="m3941,r,7644l,3890,3941,xe" fillcolor="red" stroked="f" strokeweight="0">
                  <v:path arrowok="t" textboxrect="0,0,3941,7644"/>
                </v:shape>
                <v:shape id="Shape 2921" o:spid="_x0000_s1080" style="position:absolute;left:14501;top:11543;width:97;height:167;visibility:visible;mso-wrap-style:square;v-text-anchor:top" coordsize="9732,16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accA&#10;AADdAAAADwAAAGRycy9kb3ducmV2LnhtbESPQWvCQBSE7wX/w/IKvdWNgZaYukpRBEtPGhW8vWSf&#10;SWj2bcyuJv33bqHgcZiZb5jZYjCNuFHnassKJuMIBHFhdc2lgn22fk1AOI+ssbFMCn7JwWI+epph&#10;qm3PW7rtfCkChF2KCirv21RKV1Rk0I1tSxy8s+0M+iC7UuoO+wA3jYyj6F0arDksVNjSsqLiZ3c1&#10;Cr4u31l/yg7HqbkmyVt+yIfzKlfq5Xn4/ADhafCP8H97oxXE03gCf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vsWnHAAAA3QAAAA8AAAAAAAAAAAAAAAAAmAIAAGRy&#10;cy9kb3ducmV2LnhtbFBLBQYAAAAABAAEAPUAAACMAwAAAAA=&#10;" path="m6807,l9732,2925r,13746l,7150,6807,xe" fillcolor="red" stroked="f" strokeweight="0">
                  <v:path arrowok="t" textboxrect="0,0,9732,16671"/>
                </v:shape>
                <v:shape id="Shape 2922" o:spid="_x0000_s1081" style="position:absolute;left:14598;top:11979;width:345;height:571;visibility:visible;mso-wrap-style:square;v-text-anchor:top" coordsize="34540,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a38QA&#10;AADdAAAADwAAAGRycy9kb3ducmV2LnhtbESPQWsCMRSE74X+h/AK3mq2C0rdGqVYBC8W1Pb+unnu&#10;Lt28LMlT0/76RhB6HGbmG2a+TK5XZwqx82zgaVyAIq697bgx8HFYPz6DioJssfdMBn4ownJxfzfH&#10;yvoL7+i8l0ZlCMcKDbQiQ6V1rFtyGMd+IM7e0QeHkmVotA14yXDX67Ioptphx3mhxYFWLdXf+5Mz&#10;MFkPEuT36yjpfZY+31D67WprzOghvb6AEkryH761N9ZAOStLuL7JT0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5Wt/EAAAA3QAAAA8AAAAAAAAAAAAAAAAAmAIAAGRycy9k&#10;b3ducmV2LnhtbFBLBQYAAAAABAAEAPUAAACJAwAAAAA=&#10;" path="m,l22844,22958v749,736,1524,1016,2273,1016c25866,23974,26641,23694,27390,22958v229,-280,508,-508,737,-1029c28647,21358,28914,20850,29486,20342r5054,5118c34032,26247,33524,27263,33016,28241v-749,787,-1257,1524,-1765,2032c28647,32889,25866,34146,23352,33905v-1766,-267,-3518,-1016,-5893,-2603c17687,32622,17687,33905,17687,34896v-469,6845,-3010,12484,-8064,17602l,57150,,47872,5254,45335v3518,-3594,5626,-7658,6401,-12204c11896,30006,11388,27263,10397,24990v-266,-508,-774,-1016,-1625,-1804c8035,22450,7286,21358,6511,20583l1965,16036,,19534,,xe" fillcolor="red" stroked="f" strokeweight="0">
                  <v:path arrowok="t" textboxrect="0,0,34540,57150"/>
                </v:shape>
                <v:shape id="Shape 2923" o:spid="_x0000_s1082" style="position:absolute;left:14598;top:11572;width:543;height:539;visibility:visible;mso-wrap-style:square;v-text-anchor:top" coordsize="54343,53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2ecUA&#10;AADdAAAADwAAAGRycy9kb3ducmV2LnhtbESPQUsDMRSE70L/Q3iCF7HZriLt2rSUglQvLbb2/tg8&#10;s4ublyV5bVd/vREEj8PMfMPMl4Pv1JliagMbmIwLUMR1sC07A++H57spqCTIFrvAZOCLEiwXo6s5&#10;VjZc+I3Oe3EqQzhVaKAR6SutU92QxzQOPXH2PkL0KFlGp23ES4b7TpdF8ag9tpwXGuxp3VD9uT95&#10;A7evG5IpHb63xeZBXHTb3RFPxtxcD6snUEKD/If/2i/WQDkr7+H3TX4Ce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bZ5xQAAAN0AAAAPAAAAAAAAAAAAAAAAAJgCAABkcnMv&#10;ZG93bnJldi54bWxQSwUGAAAAAAQABAD1AAAAigMAAAAA&#10;" path="m,l8772,8772,15427,2193r5651,5842l14436,14411,41932,41843v774,851,2032,1359,3289,1130c46478,42694,47761,41843,48777,40598r2578,-2273l54343,41349r,5215l52130,49272v-3112,3124,-5893,4623,-8407,4623c41182,53654,38071,52054,34782,48764l7527,21497,1965,27124,,25252,,17607,1965,15668,,13746,,xe" fillcolor="red" stroked="f" strokeweight="0">
                  <v:path arrowok="t" textboxrect="0,0,54343,53895"/>
                </v:shape>
                <v:shape id="Shape 2924" o:spid="_x0000_s1083" style="position:absolute;left:14900;top:11267;width:241;height:572;visibility:visible;mso-wrap-style:square;v-text-anchor:top" coordsize="24108,57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RMYA&#10;AADdAAAADwAAAGRycy9kb3ducmV2LnhtbESPQYvCMBSE78L+h/AW9qapVUSrUURxWTwIuovg7dE8&#10;22rzUpqsVn+9EQSPw8x8w0xmjSnFhWpXWFbQ7UQgiFOrC84U/P2u2kMQziNrLC2Tghs5mE0/WhNM&#10;tL3yli47n4kAYZeggtz7KpHSpTkZdB1bEQfvaGuDPsg6k7rGa4CbUsZRNJAGCw4LOVa0yCk97/6N&#10;guX5tO/G5nu4Ke/rw+i4oqqXbZT6+mzmYxCeGv8Ov9o/WkE8ivv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s/RMYAAADdAAAADwAAAAAAAAAAAAAAAACYAgAAZHJz&#10;L2Rvd25yZXYueG1sUEsFBgAAAAAEAAQA9QAAAIsDAAAAAA==&#10;" path="m24108,r,9441l14745,13355c10947,16911,9423,21191,9932,26081v507,3797,2273,7899,5321,11696l24108,28917r,11294l20879,43442r3229,1734l24108,57235r-2274,-603c18424,54916,15119,52433,11963,49245,4813,42083,1282,34755,508,27097,,19426,2781,12847,8611,6700,11290,4008,14300,2033,17521,825l24108,xe" fillcolor="red" stroked="f" strokeweight="0">
                  <v:path arrowok="t" textboxrect="0,0,24108,57235"/>
                </v:shape>
                <v:shape id="Shape 2925" o:spid="_x0000_s1084" style="position:absolute;left:15141;top:11986;width:24;height:52;visibility:visible;mso-wrap-style:square;v-text-anchor:top" coordsize="2333,5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6o58QA&#10;AADdAAAADwAAAGRycy9kb3ducmV2LnhtbESPT4vCMBTE78J+h/AW9qapXZTaNUpZkPXqn4u3t82z&#10;rTYvtYm2fnsjCB6HmfkNM1/2phY3al1lWcF4FIEgzq2uuFCw362GCQjnkTXWlknBnRwsFx+DOaba&#10;dryh29YXIkDYpaig9L5JpXR5SQbdyDbEwTva1qAPsi2kbrELcFPLOIqm0mDFYaHEhn5Lys/bq1Fw&#10;yI7/s+8iO5A9dde/VXXhZHxR6uuzz35AeOr9O/xqr7WCeBZP4PkmP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qOfEAAAA3QAAAA8AAAAAAAAAAAAAAAAAmAIAAGRycy9k&#10;b3ducmV2LnhtbFBLBQYAAAAABAAEAPUAAACJAwAAAAA=&#10;" path="m,l2333,2361,,5216,,xe" fillcolor="red" stroked="f" strokeweight="0">
                  <v:path arrowok="t" textboxrect="0,0,2333,5216"/>
                </v:shape>
                <v:shape id="Shape 2926" o:spid="_x0000_s1085" style="position:absolute;left:15141;top:11459;width:368;height:407;visibility:visible;mso-wrap-style:square;v-text-anchor:top" coordsize="36737,40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2jP8YA&#10;AADdAAAADwAAAGRycy9kb3ducmV2LnhtbESPQWvCQBSE74L/YXlCL1I3zUFs6hpEEQotgtbeH9ln&#10;ErL7NmY3Me2v7xYKPQ4z8w2zzkdrxECdrx0reFokIIgLp2suFVw+Do8rED4gazSOScEXecg308ka&#10;M+3ufKLhHEoRIewzVFCF0GZS+qIii37hWuLoXV1nMUTZlVJ3eI9wa2SaJEtpsea4UGFLu4qK5txb&#10;BW/vw/4QaNt/X47NPL3R59H0RqmH2bh9ARFoDP/hv/arVpA+p0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2jP8YAAADdAAAADwAAAAAAAAAAAAAAAACYAgAAZHJz&#10;L2Rvd25yZXYueG1sUEsFBgAAAAAEAAQA9QAAAIsDAAAAAA==&#10;" path="m31619,v3531,5639,5118,10922,4382,16586c35150,22123,32369,27280,27593,32055,21688,37960,15389,40742,8226,40234l,38051,,25991r8975,4819c13522,31547,17891,29553,22196,25514v2781,-2883,4369,-5905,4890,-9194c27314,12687,26806,9678,24711,6896l31619,xe" fillcolor="red" stroked="f" strokeweight="0">
                  <v:path arrowok="t" textboxrect="0,0,36737,40742"/>
                </v:shape>
                <v:shape id="Shape 2927" o:spid="_x0000_s1086" style="position:absolute;left:15141;top:11262;width:271;height:407;visibility:visible;mso-wrap-style:square;v-text-anchor:top" coordsize="27086,40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aqf8gA&#10;AADdAAAADwAAAGRycy9kb3ducmV2LnhtbESPT2vCQBTE7wW/w/IEL6VuzMHa1FWKWhCkB//3+JJ9&#10;JrHZtyG71dhP3xUKPQ4z8xtmPG1NJS7UuNKygkE/AkGcWV1yrmC3fX8agXAeWWNlmRTcyMF00nkY&#10;Y6Ltldd02fhcBAi7BBUU3teJlC4ryKDr25o4eCfbGPRBNrnUDV4D3FQyjqKhNFhyWCiwpllB2dfm&#10;2yhIf+r0Y7E/Ps7ScznfrzBerj4PSvW67dsrCE+t/w//tZdaQfwSP8P9TXgCcvI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qp/yAAAAN0AAAAPAAAAAAAAAAAAAAAAAJgCAABk&#10;cnMvZG93bnJldi54bWxQSwUGAAAAAAQABAD1AAAAjQMAAAAA&#10;" path="m3590,v7659,749,14580,4382,21121,10960l27086,13564,,40661,,29367,14271,15088c10233,11468,6194,9423,2333,8916l,9891,,450,3590,xe" fillcolor="red" stroked="f" strokeweight="0">
                  <v:path arrowok="t" textboxrect="0,0,27086,40661"/>
                </v:shape>
                <v:shape id="Shape 2928" o:spid="_x0000_s1087" style="position:absolute;left:11863;top:4200;width:487;height:832;visibility:visible;mso-wrap-style:square;v-text-anchor:top" coordsize="48677,83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a5u8IA&#10;AADdAAAADwAAAGRycy9kb3ducmV2LnhtbERPu27CMBTdkfoP1q3EBg4ZCgkYhCqVMmQpD7FexZc4&#10;EF9HsYHw93ioxHh03otVbxtxp87XjhVMxgkI4tLpmisFh/3PaAbCB2SNjWNS8CQPq+XHYIG5dg/+&#10;o/suVCKGsM9RgQmhzaX0pSGLfuxa4sidXWcxRNhVUnf4iOG2kWmSfEmLNccGgy19Gyqvu5tVkBm9&#10;356m16yoNrYoLuff46RgpYaf/XoOIlAf3uJ/91YrSLM0zo1v4hO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rm7wgAAAN0AAAAPAAAAAAAAAAAAAAAAAJgCAABkcnMvZG93&#10;bnJldi54bWxQSwUGAAAAAAQABAD1AAAAhwMAAAAA&#10;" path="m48677,r,23710l21628,51000r9931,9931c36373,66088,41770,67853,47295,67078r1382,-843l48677,83219,36013,81218c31686,79413,27476,76489,23394,72399l,48993,48677,xe" fillcolor="red" stroked="f" strokeweight="0">
                  <v:path arrowok="t" textboxrect="0,0,48677,83219"/>
                </v:shape>
                <v:shape id="Shape 2929" o:spid="_x0000_s1088" style="position:absolute;left:12350;top:4119;width:440;height:914;visibility:visible;mso-wrap-style:square;v-text-anchor:top" coordsize="43969,9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v+QcUA&#10;AADdAAAADwAAAGRycy9kb3ducmV2LnhtbESPUUsDMRCE3wX/Q1jBN5vzBG3PpqWUCoIUaSs+L5dt&#10;7uhlcyRr7+qvN4Lg4zAz3zDz5eg7daaY2sAG7icFKOI62JadgY/Dy90UVBJki11gMnChBMvF9dUc&#10;KxsG3tF5L05lCKcKDTQifaV1qhvymCahJ87eMUSPkmV02kYcMtx3uiyKR+2x5bzQYE/rhurT/ssb&#10;GD4v6fu02j4d5X2z7aNjcW8PxtzejKtnUEKj/If/2q/WQDkrZ/D7Jj8Bv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5BxQAAAN0AAAAPAAAAAAAAAAAAAAAAAJgCAABkcnMv&#10;ZG93bnJldi54bWxQSwUGAAAAAAQABAD1AAAAigMAAAAA&#10;" path="m8041,r6159,6134l32552,24486v7823,7836,11417,16014,10909,24663c42991,57836,38343,66510,29428,75438,19496,85103,10073,90437,650,91415l,91312,,74328,16982,63970v5867,-5906,9423,-11532,9906,-16586c27662,41986,25631,37440,21261,32829l10073,21641,,31803,,8093,8041,xe" fillcolor="red" stroked="f" strokeweight="0">
                  <v:path arrowok="t" textboxrect="0,0,43969,91415"/>
                </v:shape>
                <v:shape id="Shape 2930" o:spid="_x0000_s1089" style="position:absolute;left:12495;top:4919;width:368;height:594;visibility:visible;mso-wrap-style:square;v-text-anchor:top" coordsize="36816,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BsMA&#10;AADdAAAADwAAAGRycy9kb3ducmV2LnhtbERP3WrCMBS+F/YO4Qx2p+kc6NY1yjaY1AuFOR/g2Jz+&#10;bM1JSaKtPr25ELz8+P6z5WBacSLnG8sKnicJCOLC6oYrBfvf7/ErCB+QNbaWScGZPCwXD6MMU217&#10;/qHTLlQihrBPUUEdQpdK6YuaDPqJ7YgjV1pnMEToKqkd9jHctHKaJDNpsOHYUGNHXzUV/7ujUbCh&#10;UOJ2vtKXP6ryPDm4/nM9V+rpcfh4BxFoCHfxzZ1rBdO3l7g/volP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ZBsMAAADdAAAADwAAAAAAAAAAAAAAAACYAgAAZHJzL2Rv&#10;d25yZXYueG1sUEsFBgAAAAAEAAQA9QAAAIgDAAAAAA==&#10;" path="m32576,r4240,618l36816,10585,33592,9436v-3798,229,-7671,1994,-11469,5118l36816,29246r,11223l16497,20117v-3784,4648,-6057,8687,-6565,12484c9182,37211,10947,41516,15215,45898v2616,2514,5893,4038,9182,4546c28029,50952,31052,50165,33820,48412r2996,2990l36816,56278,24168,59360c18606,58852,13450,56071,8674,50952,2782,45390,,38735,229,31826,737,24765,4026,17843,10681,11201,17590,4382,24905,508,32576,xe" fillcolor="red" stroked="f" strokeweight="0">
                  <v:path arrowok="t" textboxrect="0,0,36816,59360"/>
                </v:shape>
                <v:shape id="Shape 2931" o:spid="_x0000_s1090" style="position:absolute;left:13159;top:5584;width:367;height:594;visibility:visible;mso-wrap-style:square;v-text-anchor:top" coordsize="36719,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zH8cA&#10;AADdAAAADwAAAGRycy9kb3ducmV2LnhtbESPT2vCQBTE7wW/w/KE3urGSCVGVxFpxR6q+Ofi7ZF9&#10;JsHs25jdxvjtu4WCx2FmfsPMFp2pREuNKy0rGA4iEMSZ1SXnCk7Hz7cEhPPIGivLpOBBDhbz3ssM&#10;U23vvKf24HMRIOxSVFB4X6dSuqwgg25ga+LgXWxj0AfZ5FI3eA9wU8k4isbSYMlhocCaVgVl18OP&#10;URC9x+dsm4xHq+709fhYJ7vJ7btV6rXfLacgPHX+Gf5vb7SCeDIawt+b8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fsx/HAAAA3QAAAA8AAAAAAAAAAAAAAAAAmAIAAGRy&#10;cy9kb3ducmV2LnhtbFBLBQYAAAAABAAEAPUAAACMAwAAAAA=&#10;" path="m32639,r4080,553l36719,10324,33655,9195v-3899,470,-7658,2273,-11455,5283l36719,29183r,11275l16574,20117v-3798,4546,-6134,8445,-6642,12204c9144,36868,10909,41516,15317,45555v2514,2845,5524,4381,9156,4889c27762,50952,31052,50203,33896,48400r2823,2828l36719,56221,24232,59360c18567,58611,13526,55728,8636,50952,2845,45047,,38735,229,31585,737,24663,4090,17843,10668,11189,17590,4305,24981,508,32639,xe" fillcolor="red" stroked="f" strokeweight="0">
                  <v:path arrowok="t" textboxrect="0,0,36719,59360"/>
                </v:shape>
                <v:shape id="Shape 2932" o:spid="_x0000_s1091" style="position:absolute;left:12863;top:5433;width:39;height:49;visibility:visible;mso-wrap-style:square;v-text-anchor:top" coordsize="3926,4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vTTsYA&#10;AADdAAAADwAAAGRycy9kb3ducmV2LnhtbESPT2vCQBTE7wW/w/IKvZS6MYVio6uIIGnpqVHw+sy+&#10;/KHZtyG7xvXbuwXB4zAzv2GW62A6MdLgWssKZtMEBHFpdcu1gsN+9zYH4Tyyxs4yKbiSg/Vq8rTE&#10;TNsL/9JY+FpECLsMFTTe95mUrmzIoJvanjh6lR0M+iiHWuoBLxFuOpkmyYc02HJcaLCnbUPlX3E2&#10;CvJTVY3frq9D/lO87qrzcbYJuVIvz2GzAOEp+Ef43v7SCtLP9xT+38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vTTsYAAADdAAAADwAAAAAAAAAAAAAAAACYAgAAZHJz&#10;L2Rvd25yZXYueG1sUEsFBgAAAAAEAAQA9QAAAIsDAAAAAA==&#10;" path="m,l3926,3919,,4876,,xe" fillcolor="red" stroked="f" strokeweight="0">
                  <v:path arrowok="t" textboxrect="0,0,3926,4876"/>
                </v:shape>
                <v:shape id="Shape 2933" o:spid="_x0000_s1092" style="position:absolute;left:12912;top:5177;width:568;height:667;visibility:visible;mso-wrap-style:square;v-text-anchor:top" coordsize="56820,6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1AMYA&#10;AADdAAAADwAAAGRycy9kb3ducmV2LnhtbESPW2vCQBSE3wv+h+UIfasboy0aXUVbhAoqeMHnQ/bk&#10;gtmzIbuN6b93hUIfh5n5hpkvO1OJlhpXWlYwHEQgiFOrS84VXM6btwkI55E1VpZJwS85WC56L3NM&#10;tL3zkdqTz0WAsEtQQeF9nUjp0oIMuoGtiYOX2cagD7LJpW7wHuCmknEUfUiDJYeFAmv6LCi9nX6M&#10;gulh9bW/7rfjzK8n29sui+m9jZV67XerGQhPnf8P/7W/tYJ4OhrB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T1AMYAAADdAAAADwAAAAAAAAAAAAAAAACYAgAAZHJz&#10;L2Rvd25yZXYueG1sUEsFBgAAAAAEAAQA9QAAAIsDAAAAAA==&#10;" path="m49899,r6921,7087l45288,18618r6414,6579l46038,30823,39497,24409,12205,51727v-978,737,-1258,1994,-978,3289c11227,56274,11976,57518,13221,58610r2540,2541l10440,66713c7671,64440,5563,62916,4547,61900,1524,58877,,55994,279,53480v,-2540,1753,-5626,5042,-8916l32576,17259,26784,11735,32576,6071r5638,5664l49899,xe" fillcolor="red" stroked="f" strokeweight="0">
                  <v:path arrowok="t" textboxrect="0,0,56820,66713"/>
                </v:shape>
                <v:shape id="Shape 2934" o:spid="_x0000_s1093" style="position:absolute;left:12863;top:4925;width:240;height:499;visibility:visible;mso-wrap-style:square;v-text-anchor:top" coordsize="24030,49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Vy8YA&#10;AADdAAAADwAAAGRycy9kb3ducmV2LnhtbESPzWrDMBCE74W+g9hCLyaRk5YQO1FCUkjppfl/gEXa&#10;2m6slbGU2H37qlDIcZiZb5j5sre1uFHrK8cKRsMUBLF2puJCwfm0GUxB+IBssHZMCn7Iw3Lx+DDH&#10;3LiOD3Q7hkJECPscFZQhNLmUXpdk0Q9dQxy9L9daDFG2hTQtdhFuazlO04m0WHFcKLGht5L05Xi1&#10;Cnq5e19Tuvue6C7ZZ9k2JIn+VOr5qV/NQATqwz383/4wCsbZyyv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5Vy8YAAADdAAAADwAAAAAAAAAAAAAAAACYAgAAZHJz&#10;L2Rvd25yZXYueG1sUEsFBgAAAAAEAAQA9QAAAIsDAAAAAA==&#10;" path="m,l6633,967v3427,1336,6666,3508,9739,6594c21757,12857,24030,19258,23522,26662v-749,7429,-4381,14237,-10947,20891l9959,49827,,39851,,28628r8473,8473c12067,32961,14099,29202,14607,25405,15115,21023,13350,16984,9717,13428l,9967,,xe" fillcolor="red" stroked="f" strokeweight="0">
                  <v:path arrowok="t" textboxrect="0,0,24030,49827"/>
                </v:shape>
                <v:shape id="Shape 2935" o:spid="_x0000_s1094" style="position:absolute;left:13975;top:6241;width:569;height:665;visibility:visible;mso-wrap-style:square;v-text-anchor:top" coordsize="56820,66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8McgA&#10;AADdAAAADwAAAGRycy9kb3ducmV2LnhtbESPT0vDQBTE70K/w/IK3uymaRWN3RatVEovYizo8ZF9&#10;ZkOzb9PsNn++vSsIHoeZ+Q2z2gy2Fh21vnKsYD5LQBAXTldcKjh+7G7uQfiArLF2TApG8rBZT65W&#10;mGnX8zt1eShFhLDPUIEJocmk9IUhi37mGuLofbvWYoiyLaVusY9wW8s0Se6kxYrjgsGGtoaKU36x&#10;CurF8ms/ng/92/Px07ykr3my60alrqfD0yOIQEP4D/+191pB+rC4hd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ObwxyAAAAN0AAAAPAAAAAAAAAAAAAAAAAJgCAABk&#10;cnMvZG93bnJldi54bWxQSwUGAAAAAAQABAD1AAAAjQMAAAAA&#10;" path="m49670,r7150,6921l45123,18618r6642,6655l46139,30836,39459,24257,12306,51727v-1016,813,-1282,1829,-1282,3086c11290,56109,12040,57353,13297,58610r2540,2553l10439,66523c7671,64516,5626,62992,4648,61900,1600,58890,,56109,279,53556v,-2845,1829,-5626,4877,-8916l32652,17361,26784,11468,32410,5905r5804,5563l49670,xe" fillcolor="red" stroked="f" strokeweight="0">
                  <v:path arrowok="t" textboxrect="0,0,56820,66523"/>
                </v:shape>
                <v:shape id="Shape 2936" o:spid="_x0000_s1095" style="position:absolute;left:13526;top:6097;width:40;height:50;visibility:visible;mso-wrap-style:square;v-text-anchor:top" coordsize="3985,4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PO8QA&#10;AADdAAAADwAAAGRycy9kb3ducmV2LnhtbESPUWvCQBCE3wX/w7GCb3rRQrCppxRRKFIojYW8Lrlt&#10;EprbC9lTo7/eKxT6OMzMN8x6O7hWXaiXxrOBxTwBRVx623Bl4Ot0mK1ASUC22HomAzcS2G7GozVm&#10;1l/5ky55qFSEsGRooA6hy7SWsiaHMvcdcfS+fe8wRNlX2vZ4jXDX6mWSpNphw3Ghxo52NZU/+dkZ&#10;yKW4i+zDbZX65lgU9P6BCzFmOhleX0AFGsJ/+K/9Zg0sn59S+H0Tn4D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bzzvEAAAA3QAAAA8AAAAAAAAAAAAAAAAAmAIAAGRycy9k&#10;b3ducmV2LnhtbFBLBQYAAAAABAAEAPUAAACJAwAAAAA=&#10;" path="m,l3985,3992,,4994,,xe" fillcolor="red" stroked="f" strokeweight="0">
                  <v:path arrowok="t" textboxrect="0,0,3985,4994"/>
                </v:shape>
                <v:shape id="Shape 2937" o:spid="_x0000_s1096" style="position:absolute;left:13589;top:6005;width:606;height:593;visibility:visible;mso-wrap-style:square;v-text-anchor:top" coordsize="60579,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PWMcA&#10;AADdAAAADwAAAGRycy9kb3ducmV2LnhtbESPT2sCMRTE7wW/Q3hCbzWrpVbXzUortPSgh64ieHts&#10;3v7BzcuSpLp++0Yo9DjMzG+YbD2YTlzI+daygukkAUFcWt1yreCw/3hagPABWWNnmRTcyMM6Hz1k&#10;mGp75W+6FKEWEcI+RQVNCH0qpS8bMugntieOXmWdwRClq6V2eI1w08lZksylwZbjQoM9bRoqz8WP&#10;UWA+bztevvvT5rh/aeXWydO2qpR6HA9vKxCBhvAf/mt/aQWz5fMr3N/EJ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jj1jHAAAA3QAAAA8AAAAAAAAAAAAAAAAAmAIAAGRy&#10;cy9kb3ducmV2LnhtbFBLBQYAAAAABAAEAPUAAACMAwAAAAA=&#10;" path="m32817,508c40208,,46546,2515,52413,8420v4813,5055,7658,10173,7925,16002c60579,30061,58242,35344,53696,40500l47016,33579v2616,-3290,3898,-6541,3898,-9932c50648,20358,49047,17094,46279,13983,42748,10693,38379,9436,33566,10173v-4610,749,-9664,3530,-14478,8686c13691,24155,10681,29045,9932,33350v-775,4610,508,8649,4267,12446c16980,48412,20104,49936,23635,49936v3556,,7150,-1257,10947,-3797l41224,52718v-5905,4610,-11696,6642,-17322,6642c18237,59093,12954,56312,7836,51460,2515,45796,,39484,750,32334,1257,25171,5055,18085,11697,11430,18237,4788,25388,1257,32817,508xe" fillcolor="red" stroked="f" strokeweight="0">
                  <v:path arrowok="t" textboxrect="0,0,60579,59360"/>
                </v:shape>
                <v:shape id="Shape 2938" o:spid="_x0000_s1097" style="position:absolute;left:13526;top:5590;width:241;height:499;visibility:visible;mso-wrap-style:square;v-text-anchor:top" coordsize="24127,49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vYMMA&#10;AADdAAAADwAAAGRycy9kb3ducmV2LnhtbERPyWrDMBC9F/oPYgq5lEauA/HSKKYxBHJsnNJeB2tq&#10;m0gjYymJ+/fVIdDj4+2barZGXGnyg2MFr8sEBHHr9MCdgs/T/iUH4QOyRuOYFPySh2r7+LDBUrsb&#10;H+nahE7EEPYlKuhDGEspfduTRb90I3HkftxkMUQ4dVJPeIvh1sg0SdbS4sCxoceR6p7ac3OxCj7M&#10;8+6s8+yQFb7+Mu2+udB3rdTiaX5/AxFoDv/iu/ugFaTFKs6Nb+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KvYMMAAADdAAAADwAAAAAAAAAAAAAAAACYAgAAZHJzL2Rv&#10;d25yZXYueG1sUEsFBgAAAAAEAAQA9QAAAIgDAAAAAA==&#10;" path="m,l6760,916v3441,1335,6705,3497,9772,6431c21815,12909,24127,19323,23339,26651v-508,7391,-4267,14313,-10947,20967l9890,49892,,39905,,28630r8366,8473c12163,33026,14195,28988,14424,25127,14932,21088,13408,16948,9890,13417l,9771,,xe" fillcolor="red" stroked="f" strokeweight="0">
                  <v:path arrowok="t" textboxrect="0,0,24127,49892"/>
                </v:shape>
                <v:shape id="Shape 2939" o:spid="_x0000_s1098" style="position:absolute;left:3866;top:11466;width:611;height:1048;visibility:visible;mso-wrap-style:square;v-text-anchor:top" coordsize="61044,10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2Um8QA&#10;AADdAAAADwAAAGRycy9kb3ducmV2LnhtbESPQWvCQBSE7wX/w/IEb3VThZikriJSoaeC0R56e2Sf&#10;2WD2bchuY/z33YLgcZiZb5j1drStGKj3jWMFb/MEBHHldMO1gvPp8JqB8AFZY+uYFNzJw3YzeVlj&#10;od2NjzSUoRYRwr5ABSaErpDSV4Ys+rnriKN3cb3FEGVfS93jLcJtKxdJkkqLDccFgx3tDVXX8tcq&#10;6D7Md5kO3A6Y5XZF10v68yWVmk3H3TuIQGN4hh/tT61gkS9z+H8Tn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tlJvEAAAA3QAAAA8AAAAAAAAAAAAAAAAAmAIAAGRycy9k&#10;b3ducmV2LnhtbFBLBQYAAAAABAAEAPUAAACJAwAAAAA=&#10;" path="m57086,r3958,4137l61044,23604,59081,21641,44107,36703,57836,50673r3208,1808l61044,85767r-8504,9038c50686,96838,49657,98336,49149,99352v-508,1016,-229,2273,,3873l47663,104750,34684,91453v267,-788,1282,-2553,3048,-4547c39218,84861,41262,82525,43599,80251r5042,-5321c51194,72314,52273,69812,51930,67259v-508,-2781,-2273,-5626,-5562,-8915l34442,46406,12040,68796,5905,62992,,57086,57086,xe" fillcolor="red" stroked="f" strokeweight="0">
                  <v:path arrowok="t" textboxrect="0,0,61044,104750"/>
                </v:shape>
                <v:shape id="Shape 2940" o:spid="_x0000_s1099" style="position:absolute;left:4477;top:11508;width:337;height:816;visibility:visible;mso-wrap-style:square;v-text-anchor:top" coordsize="33736,8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4w8MA&#10;AADdAAAADwAAAGRycy9kb3ducmV2LnhtbERP22rCQBB9L/gPywi+lLqpLVJTV7FiQYooXj5gyE6T&#10;YHY27Kwx/fvuQ6GPh3OfL3vXqI6C1J4NPI8zUMSFtzWXBi7nz6c3UBKRLTaeycAPCSwXg4c55tbf&#10;+UjdKZYqhbDkaKCKsc21lqIihzL2LXHivn1wGBMMpbYB7yncNXqSZVPtsObUUGFL64qK6+nmDMhu&#10;06y3QT7io3T77uX8VRw2aMxo2K/eQUXq47/4z721Biaz17Q/vUlP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4w8MAAADdAAAADwAAAAAAAAAAAAAAAACYAgAAZHJzL2Rv&#10;d25yZXYueG1sUEsFBgAAAAAEAAQA9QAAAIgDAAAAAA==&#10;" path="m,l1910,1997,24554,24654v5321,5397,8408,11201,8915,17335c33736,48301,31704,53698,26827,58512,21532,64138,15639,66183,9225,64925,7739,64658,5974,64138,4183,63401v508,1016,775,1994,1016,2782c6444,71301,4958,76355,589,81003l,81630,,48344r5466,3081c8247,51933,10990,50676,13607,48060v2540,-2502,3556,-5055,3289,-7836c16655,37620,15130,34839,12349,31816l,19467,,xe" fillcolor="red" stroked="f" strokeweight="0">
                  <v:path arrowok="t" textboxrect="0,0,33736,81630"/>
                </v:shape>
                <v:shape id="Shape 2941" o:spid="_x0000_s1100" style="position:absolute;left:4498;top:12266;width:369;height:594;visibility:visible;mso-wrap-style:square;v-text-anchor:top" coordsize="36821,5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5s8MA&#10;AADdAAAADwAAAGRycy9kb3ducmV2LnhtbESP0WoCMRRE3wv9h3ALvtWsqxS7NUorCBZ8UfsBl83t&#10;ZnVzsyQxrn/fCEIfh5k5wyxWg+1EIh9axwom4wIEce10y42Cn+PmdQ4iRGSNnWNScKMAq+Xz0wIr&#10;7a68p3SIjcgQDhUqMDH2lZShNmQxjF1PnL1f5y3GLH0jtcdrhttOlkXxJi22nBcM9rQ2VJ8PF6tg&#10;L5M1XqbdqTx9n9vUTb/YTpUavQyfHyAiDfE//GhvtYLyfTaB+5v8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E5s8MAAADdAAAADwAAAAAAAAAAAAAAAACYAgAAZHJzL2Rv&#10;d25yZXYueG1sUEsFBgAAAAAEAAQA9QAAAIgDAAAAAA==&#10;" path="m32804,r4017,585l36821,10344,33833,9195v-3798,508,-7938,2273,-11697,5397l36821,29285r,11211l16472,20155v-3760,4610,-6033,8648,-6541,12179c9423,37211,11188,41529,15215,45656v2781,2782,5905,4280,9194,4788c27927,50952,31051,50203,33833,48438r2988,2999l36821,56277,24130,59360c18504,58623,13449,56109,8572,50952,2781,45390,,38735,508,31585,736,24765,4267,17881,10668,11201,17754,4381,24917,508,32804,xe" fillcolor="red" stroked="f" strokeweight="0">
                  <v:path arrowok="t" textboxrect="0,0,36821,59360"/>
                </v:shape>
                <v:shape id="Shape 2942" o:spid="_x0000_s1101" style="position:absolute;left:5341;top:13108;width:302;height:595;visibility:visible;mso-wrap-style:square;v-text-anchor:top" coordsize="30242,59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OucYA&#10;AADdAAAADwAAAGRycy9kb3ducmV2LnhtbESPQWsCMRSE74X+h/AKvWnWbWt1a5RSWvBQkFWp18fm&#10;dbN087IkWV3/vRGEHoeZ+YZZrAbbiiP50DhWMBlnIIgrpxuuFex3X6MZiBCRNbaOScGZAqyW93cL&#10;LLQ7cUnHbaxFgnAoUIGJsSukDJUhi2HsOuLk/TpvMSbpa6k9nhLctjLPsqm02HBaMNjRh6Hqb9tb&#10;BVT2h37uzWbfvODk8+cplK/0rdTjw/D+BiLSEP/Dt/ZaK8jnzzlc36Qn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OucYAAADdAAAADwAAAAAAAAAAAAAAAACYAgAAZHJz&#10;L2Rvd25yZXYueG1sUEsFBgAAAAAEAAQA9QAAAIsDAAAAAA==&#10;" path="m30242,r,10376l18339,17192v-4890,4648,-7658,9702,-8408,14821c9144,36826,10681,41208,14465,44967v3594,3568,7900,5156,13056,4305l30242,47781r,10610l28270,58949c20841,59457,14198,56676,8407,50872,2502,45246,,38591,508,30997,1016,23326,4534,16176,10909,9864l30242,xe" fillcolor="red" stroked="f" strokeweight="0">
                  <v:path arrowok="t" textboxrect="0,0,30242,59457"/>
                </v:shape>
                <v:shape id="Shape 2943" o:spid="_x0000_s1102" style="position:absolute;left:4867;top:12780;width:38;height:49;visibility:visible;mso-wrap-style:square;v-text-anchor:top" coordsize="388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VccA&#10;AADdAAAADwAAAGRycy9kb3ducmV2LnhtbESPQWsCMRSE70L/Q3gFb5rVlqKrUVpFWqqHqj3U22Pz&#10;3F26eVmSVFN/fSMIPQ4z8w0znUfTiBM5X1tWMOhnIIgLq2suFXzuV70RCB+QNTaWScEveZjP7jpT&#10;zLU985ZOu1CKBGGfo4IqhDaX0hcVGfR92xIn72idwZCkK6V2eE5w08hhlj1JgzWnhQpbWlRUfO9+&#10;jILlIi6/LqP65cPY1zjeRHew72uluvfxeQIiUAz/4Vv7TSsYjh8f4PomP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7xVXHAAAA3QAAAA8AAAAAAAAAAAAAAAAAmAIAAGRy&#10;cy9kb3ducmV2LnhtbFBLBQYAAAAABAAEAPUAAACMAwAAAAA=&#10;" path="m,l3882,3897,,4840,,xe" fillcolor="red" stroked="f" strokeweight="0">
                  <v:path arrowok="t" textboxrect="0,0,3882,4840"/>
                </v:shape>
                <v:shape id="Shape 2944" o:spid="_x0000_s1103" style="position:absolute;left:4931;top:12686;width:603;height:597;visibility:visible;mso-wrap-style:square;v-text-anchor:top" coordsize="60338,59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yk8UA&#10;AADdAAAADwAAAGRycy9kb3ducmV2LnhtbESPT2sCMRTE74LfITyhN81qt1q3RhGhYI/+uXh73bxu&#10;FjcvSxLdbT99Uyh4HGbmN8xq09tG3MmH2rGC6SQDQVw6XXOl4Hx6H7+CCBFZY+OYFHxTgM16OFhh&#10;oV3HB7ofYyUShEOBCkyMbSFlKA1ZDBPXEifvy3mLMUlfSe2xS3DbyFmWzaXFmtOCwZZ2hsrr8WYV&#10;zMNP3NeVe24/u3zpF+ayO7x8KPU06rdvICL18RH+b++1gtkyz+HvTX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zKTxQAAAN0AAAAPAAAAAAAAAAAAAAAAAJgCAABkcnMv&#10;ZG93bnJldi54bWxQSwUGAAAAAAQABAD1AAAAigMAAAAA&#10;" path="m32576,508c39967,,46609,2604,52172,8407v5118,5157,7658,10211,7886,16079c60338,30048,58306,35446,53696,40500l46876,33680v2743,-3365,4038,-6413,3759,-9944c50635,20383,48882,17094,46025,14072,42469,10681,38443,9423,33553,10173v-4775,774,-9664,3899,-14706,8687c13691,23978,10668,29032,9932,33439v-1016,4547,508,8649,4025,12446c16815,48400,19863,49924,23381,49924v3632,,7391,-1258,11189,-3798l41212,53048v-5893,4305,-11697,6578,-17590,6312c18098,59118,12713,56337,7900,51524,2261,46126,,39484,508,32423,1245,25260,4775,18110,11684,11531,18339,4877,25146,1346,32576,508xe" fillcolor="red" stroked="f" strokeweight="0">
                  <v:path arrowok="t" textboxrect="0,0,60338,59626"/>
                </v:shape>
                <v:shape id="Shape 2945" o:spid="_x0000_s1104" style="position:absolute;left:4867;top:12272;width:242;height:498;visibility:visible;mso-wrap-style:square;v-text-anchor:top" coordsize="24266,4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QVscA&#10;AADdAAAADwAAAGRycy9kb3ducmV2LnhtbESPT2vCQBTE7wW/w/KE3uqm6R81ukopWBTswSiot8fu&#10;axKafRuyWxO/vVso9DjMzG+Y+bK3tbhQ6yvHCh5HCQhi7UzFhYLDfvUwAeEDssHaMSm4koflYnA3&#10;x8y4jnd0yUMhIoR9hgrKEJpMSq9LsuhHriGO3pdrLYYo20KaFrsIt7VMk+RVWqw4LpTY0HtJ+jv/&#10;sQo6fU5Xud4mx8nn6Wn8saFd40ip+2H/NgMRqA//4b/22ihIp88v8Ps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TEFbHAAAA3QAAAA8AAAAAAAAAAAAAAAAAmAIAAGRy&#10;cy9kb3ducmV2LnhtbFBLBQYAAAAABAAEAPUAAACMAwAAAAA=&#10;" path="m,l6751,983v3370,1312,6548,3423,9615,6369c21649,12991,24266,19290,23516,26720v-774,7404,-4368,14224,-11023,20866l9953,49859,,39911,,28700r8429,8434c11985,33108,14093,28993,14601,25196,15071,21056,13585,17030,9724,13499l,9759,,xe" fillcolor="red" stroked="f" strokeweight="0">
                  <v:path arrowok="t" textboxrect="0,0,24266,49859"/>
                </v:shape>
                <v:shape id="Shape 2946" o:spid="_x0000_s1105" style="position:absolute;left:6178;top:13945;width:368;height:597;visibility:visible;mso-wrap-style:square;v-text-anchor:top" coordsize="36821,5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sYA&#10;AADdAAAADwAAAGRycy9kb3ducmV2LnhtbESPQWvCQBSE7wX/w/KE3uqmQaRGVymlteKtMdgen9ln&#10;Nph9G7LbGP+9Wyh4HGbmG2a5Hmwjeup87VjB8yQBQVw6XXOloNh/PL2A8AFZY+OYFFzJw3o1elhi&#10;pt2Fv6jPQyUihH2GCkwIbSalLw1Z9BPXEkfv5DqLIcqukrrDS4TbRqZJMpMWa44LBlt6M1Se81+r&#10;4NNsdsn5OH03nB6q4vSTfvf5RqnH8fC6ABFoCPfwf3urFaTz6Qz+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osYAAADdAAAADwAAAAAAAAAAAAAAAACYAgAAZHJz&#10;L2Rvd25yZXYueG1sUEsFBgAAAAAEAAQA9QAAAIsDAAAAAA==&#10;" path="m32538,r4283,660l36821,10544,33896,9436v-4102,508,-7899,2273,-11760,5321l36821,29459r,11202l16573,20396v-3797,4306,-6134,8674,-6641,12205c9144,37211,10947,41796,15316,45834v2515,2845,5804,4369,9157,4890c27991,51232,31052,50444,33896,48679r2925,2930l36821,56475,24231,59639c18567,58864,13526,56007,8636,51232,2845,45326,,39014,508,31852,737,24702,4102,18123,10668,11468,17831,4318,24981,787,32538,xe" fillcolor="red" stroked="f" strokeweight="0">
                  <v:path arrowok="t" textboxrect="0,0,36821,59639"/>
                </v:shape>
                <v:shape id="Shape 2947" o:spid="_x0000_s1106" style="position:absolute;left:5817;top:13418;width:644;height:644;visibility:visible;mso-wrap-style:square;v-text-anchor:top" coordsize="64376,64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0yMUA&#10;AADdAAAADwAAAGRycy9kb3ducmV2LnhtbESPwWrDMBBE74H8g9hCb4lU0zSpEyUEQ0tPgSb+gMXa&#10;2ibWykiq7ebrq0Chx2Fm3jC7w2Q7MZAPrWMNT0sFgrhypuVaQ3l5W2xAhIhssHNMGn4owGE/n+0w&#10;N27kTxrOsRYJwiFHDU2MfS5lqBqyGJauJ07el/MWY5K+lsbjmOC2k5lSL9Jiy2mhwZ6Khqrr+dtq&#10;OI1WrS6FCkWZDSc/luvb7d1r/fgwHbcgIk3xP/zX/jAastfnNdzf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zTIxQAAAN0AAAAPAAAAAAAAAAAAAAAAAJgCAABkcnMv&#10;ZG93bnJldi54bWxQSwUGAAAAAAQABAD1AAAAigMAAAAA&#10;" path="m25895,r4140,4039l34074,8103,11188,53226,56477,30836r3860,3797l64376,38392,7328,64414,3797,60884,,57023,25895,xe" fillcolor="red" stroked="f" strokeweight="0">
                  <v:path arrowok="t" textboxrect="0,0,64376,64414"/>
                </v:shape>
                <v:shape id="Shape 2948" o:spid="_x0000_s1107" style="position:absolute;left:5643;top:13097;width:304;height:595;visibility:visible;mso-wrap-style:square;v-text-anchor:top" coordsize="30337,5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b17MIA&#10;AADdAAAADwAAAGRycy9kb3ducmV2LnhtbERPS2rDMBDdF3IHMYHuajluG7duFBMCKYWu8jnAxJpa&#10;xtbIWHLs3L5aFLp8vP+mnG0nbjT4xrGCVZKCIK6cbrhWcDkfnt5A+ICssXNMCu7kodwuHjZYaDfx&#10;kW6nUIsYwr5ABSaEvpDSV4Ys+sT1xJH7cYPFEOFQSz3gFMNtJ7M0XUuLDccGgz3tDVXtabQKajNe&#10;u6z9XJn8+fXqpjxd6+9WqcflvPsAEWgO/+I/95dWkL2/xLnxTX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lvXswgAAAN0AAAAPAAAAAAAAAAAAAAAAAJgCAABkcnMvZG93&#10;bnJldi54bWxQSwUGAAAAAAQABAD1AAAAhwMAAAAA&#10;" path="m1825,229c9445,,16125,2604,21929,8166v5626,5880,8408,12560,7899,20117c29321,35954,25726,43117,19376,49416v-3320,3327,-6743,5813,-10293,7561l,59550,,48941,11998,42367v4877,-4889,7658,-9944,8407,-15100c20913,22492,19656,17844,15859,14313,12226,10782,7959,9195,2803,9932l,11536,,1160,1825,229xe" fillcolor="red" stroked="f" strokeweight="0">
                  <v:path arrowok="t" textboxrect="0,0,30337,59550"/>
                </v:shape>
                <v:shape id="Shape 2949" o:spid="_x0000_s1108" style="position:absolute;left:6546;top:14461;width:39;height:49;visibility:visible;mso-wrap-style:square;v-text-anchor:top" coordsize="3882,4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oL58QA&#10;AADdAAAADwAAAGRycy9kb3ducmV2LnhtbESPQWvCQBSE74L/YXlCb7pRSq0xGxGhkB6NrcXbI/tM&#10;gtm3IbvG5N+7hUKPw8x8wyS7wTSip87VlhUsFxEI4sLqmksFX6eP+TsI55E1NpZJwUgOdul0kmCs&#10;7YOP1Oe+FAHCLkYFlfdtLKUrKjLoFrYlDt7VdgZ9kF0pdYePADeNXEXRmzRYc1iosKVDRcUtvxsF&#10;2c/3Xrv7ecz6dcQHos8rni9KvcyG/RaEp8H/h//amVaw2rxu4PdNeAIy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KC+fEAAAA3QAAAA8AAAAAAAAAAAAAAAAAmAIAAGRycy9k&#10;b3ducmV2LnhtbFBLBQYAAAAABAAEAPUAAACJAwAAAAA=&#10;" path="m,l3882,3889,,4865,,xe" fillcolor="red" stroked="f" strokeweight="0">
                  <v:path arrowok="t" textboxrect="0,0,3882,4865"/>
                </v:shape>
                <v:shape id="Shape 2950" o:spid="_x0000_s1109" style="position:absolute;left:6557;top:14315;width:624;height:483;visibility:visible;mso-wrap-style:square;v-text-anchor:top" coordsize="62370,48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JhMQA&#10;AADdAAAADwAAAGRycy9kb3ducmV2LnhtbERPS2vCQBC+C/6HZQq9SN0oKDZ1FS0ICoKP9uBxyE6T&#10;0OxszK4x/vvOoeDx43vPl52rVEtNKD0bGA0TUMSZtyXnBr6/Nm8zUCEiW6w8k4EHBVgu+r05ptbf&#10;+UTtOeZKQjikaKCIsU61DllBDsPQ18TC/fjGYRTY5No2eJdwV+lxkky1w5KlocCaPgvKfs83Z2Dc&#10;7i+Xx25/HByu3W2zHuVbyo7GvL50qw9Qkbr4FP+7t1Z87xPZL2/kCe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ICYTEAAAA3QAAAA8AAAAAAAAAAAAAAAAAmAIAAGRycy9k&#10;b3ducmV2LnhtbFBLBQYAAAAABAAEAPUAAACJAwAAAAA=&#10;" path="m41250,r3289,3289l47892,6579r-6909,7162c42507,12954,44272,12713,45860,12446v6071,-749,11188,508,14986,4547c61354,17500,62103,18275,62370,19367r-7151,7087l53962,24930c50165,21133,46127,19367,41758,19609v-4306,,-8446,2273,-12713,6578l6909,48336,3556,44806,,41250,41250,xe" fillcolor="red" stroked="f" strokeweight="0">
                  <v:path arrowok="t" textboxrect="0,0,62370,48336"/>
                </v:shape>
                <v:shape id="Shape 2951" o:spid="_x0000_s1110" style="position:absolute;left:6546;top:13952;width:241;height:500;visibility:visible;mso-wrap-style:square;v-text-anchor:top" coordsize="24025,50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lsQA&#10;AADdAAAADwAAAGRycy9kb3ducmV2LnhtbESPQYvCMBSE7wv7H8Jb8LamKspajbIqild1Ebw9mmdb&#10;t3kJTaz13xtB8DjMzDfMdN6aSjRU+9Kygl43AUGcWV1yruDvsP7+AeEDssbKMim4k4f57PNjiqm2&#10;N95Rsw+5iBD2KSooQnCplD4ryKDvWkccvbOtDYYo61zqGm8RbirZT5KRNFhyXCjQ0bKg7H9/NQrc&#10;0S0W48spGzTr0aBpN5fd1q6U6ny1vxMQgdrwDr/aW62gPx724PkmP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vXZbEAAAA3QAAAA8AAAAAAAAAAAAAAAAAmAIAAGRycy9k&#10;b3ducmV2LnhtbFBLBQYAAAAABAAEAPUAAACJAwAAAAA=&#10;" path="m,l6645,1024v3454,1370,6718,3542,9785,6495c21751,13081,24025,19495,23516,26886v-774,7328,-4305,14249,-10947,20904l10054,50064,,40001,,28798r8530,8540c12061,33198,14093,29159,14601,25299,15071,20993,13585,17221,9788,13589l,9883,,xe" fillcolor="red" stroked="f" strokeweight="0">
                  <v:path arrowok="t" textboxrect="0,0,24025,50064"/>
                </v:shape>
                <v:shape id="Shape 2952" o:spid="_x0000_s1111" style="position:absolute;left:5572;top:5742;width:7688;height:7528;visibility:visible;mso-wrap-style:square;v-text-anchor:top" coordsize="768833,75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zk8cA&#10;AADdAAAADwAAAGRycy9kb3ducmV2LnhtbESPX0vDQBDE3wt+h2MFX4q9NFDR2GsRQS2UPjStfx6X&#10;3JpEc3vhbtvGb+8VBB+HmfkNM18OrlNHCrH1bGA6yUARV962XBvY756ub0FFQbbYeSYDPxRhubgY&#10;zbGw/sRbOpZSqwThWKCBRqQvtI5VQw7jxPfEyfv0waEkGWptA54S3HU6z7Ib7bDltNBgT48NVd/l&#10;wRkI/LGpxq9f0/WzlzKT3cvb+56NubocHu5BCQ3yH/5rr6yB/G6Ww/lNegJ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Mc5PHAAAA3QAAAA8AAAAAAAAAAAAAAAAAmAIAAGRy&#10;cy9kb3ducmV2LnhtbFBLBQYAAAAABAAEAPUAAACMAwAAAAA=&#10;" path="m393090,r19355,508l431533,2108r18847,2274l468757,7671r18237,4038l504863,16853r17323,5880l539509,29578r16497,7633l572084,45390r16002,9195l603136,64249r14745,10452l632180,85890r13463,11697l658863,110071r12510,13297l683070,136843r11214,14236l704698,165913r9931,15227l723583,196977r8407,15977l739305,229819r6884,17094l752094,264249r5042,18008l761276,300368r3251,18631l767067,337858r1537,19088l768833,376326r-229,19368l767067,414820r-2260,18758l761518,452196r-4382,18123l752361,488163r-6172,17602l739546,522757r-7556,16853l723824,555689r-9195,15748l704964,586765r-10439,14720l683336,615798r-11696,13741l659105,642493r-12954,12484l632422,666750r-14072,11201l603644,688391r-15329,9944l572592,707263r-16345,8344l539775,723265r-17081,6655l505092,736054r-17831,4813l469265,745147r-18377,3391l432041,751053r-19088,1257l393598,752818r-19355,-508l355130,751053r-18745,-2515l317767,745147r-18098,-4039l281838,736054r-17602,-5867l247256,723265r-16573,-7328l214338,707530r-15723,-8928l183566,688670,168821,678218,154610,667029,140817,655218,127826,642772,115392,629780,103353,616077,92405,601764,81724,587273,72034,571945,62878,556209,54775,539852,47155,523265,40475,506273,34684,488671,29553,470827,25248,452438,21895,433845,19621,415328,18097,395961r311,-13245l,380860,35928,294297r17602,91961l36336,384524r-408,10154l37452,412953r2273,17844l42773,448399r4103,17374l51422,482765r5893,16853l63729,515696r7048,15977l78715,547015r8635,15265l96545,576821r9932,13983l117158,604266r11188,13068l140310,629780r12204,11976l165532,652945r13728,10681l193218,673570r14313,9195l222517,691693r15557,7899l253797,706742r16345,6350l286715,718718r17018,4788l321056,727647r17590,3009l356476,732930r18276,1536l393090,734974r18339,-508l429768,732930r17869,-1994l465125,727647r17323,-3874l499542,718960r16510,-5626l532346,707022r15837,-7430l563677,691922r15049,-8916l593204,673837r13957,-9932l620725,653212r12954,-11227l646151,630047r11696,-12205l669036,604545r11011,-13474l689978,577063r9093,-14554l707746,547522r7899,-15570l722795,516217r6312,-16358l735000,483273r4813,-16993l743686,448907r3290,-17602l749236,413233r1334,-18060l751078,376834r-508,-18592l749236,340131r-2260,-18123l743915,304508r-4102,-17361l735000,270040r-5626,-16485l723075,237211r-7150,-16079l707987,205905r-8649,-15100l690220,176327,680047,162281,669366,148539,658355,135585,646392,123139,633946,111328,620966,99860,607441,89446,593471,79235,578993,70079,564185,61404,548691,53569,532854,46406,516547,39751,499809,34188,482955,29312,465633,25273,448107,22250,430047,19876,411937,18351r-18339,-241l372720,18618r-20612,1766l331495,23508r-20878,4280l306819,10211,327977,5906,349605,2616,371234,787,393090,xe" fillcolor="black" stroked="f" strokeweight="0">
                  <v:path arrowok="t" textboxrect="0,0,768833,752818"/>
                </v:shape>
                <v:shape id="Shape 2953" o:spid="_x0000_s1112" style="position:absolute;left:2107;top:14281;width:2712;height:2711;visibility:visible;mso-wrap-style:square;v-text-anchor:top" coordsize="271158,27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90sYA&#10;AADdAAAADwAAAGRycy9kb3ducmV2LnhtbESPzW7CMBCE75V4B2uRegOHn6I2YBCCtgIuQFruq3hJ&#10;IuJ1iN0Q3r6uhNTjaGa+0cwWrSlFQ7UrLCsY9CMQxKnVBWcKvr8+eq8gnEfWWFomBXdysJh3nmYY&#10;a3vjIzWJz0SAsItRQe59FUvp0pwMur6tiIN3trVBH2SdSV3jLcBNKYdRNJEGCw4LOVa0yim9JD9G&#10;QXHafrZ7eYyaar0bH94THPvsqtRzt11OQXhq/X/40d5oBcO3lx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J90sYAAADdAAAADwAAAAAAAAAAAAAAAACYAgAAZHJz&#10;L2Rvd25yZXYueG1sUEsFBgAAAAAEAAQA9QAAAIsDAAAAAA==&#10;" path="m203390,r67768,67780l67742,271056,,203276,203390,xe" stroked="f" strokeweight="0">
                  <v:path arrowok="t" textboxrect="0,0,271158,271056"/>
                </v:shape>
                <v:shape id="Shape 2954" o:spid="_x0000_s1113" style="position:absolute;left:3123;top:15298;width:1354;height:1358;visibility:visible;mso-wrap-style:square;v-text-anchor:top" coordsize="135407,135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HhsUA&#10;AADdAAAADwAAAGRycy9kb3ducmV2LnhtbESPQWsCMRSE70L/Q3hCb5pVWqmrUVpLoSfBbS+9PZLn&#10;7urmZU1S3f33RhA8DjPzDbNcd7YRZ/KhdqxgMs5AEGtnai4V/P58jd5AhIhssHFMCnoKsF49DZaY&#10;G3fhHZ2LWIoE4ZCjgirGNpcy6IoshrFriZO3d95iTNKX0ni8JLht5DTLZtJizWmhwpY2Felj8W8V&#10;nBre/536Hfnt5kP3evbZF91Bqedh974AEamLj/C9/W0UTOevL3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MeGxQAAAN0AAAAPAAAAAAAAAAAAAAAAAJgCAABkcnMv&#10;ZG93bnJldi54bWxQSwUGAAAAAAQABAD1AAAAigMAAAAA&#10;" path="m,135827l135407,e" filled="f" strokeweight=".33197mm">
                  <v:path arrowok="t" textboxrect="0,0,135407,135827"/>
                </v:shape>
                <v:shape id="Shape 2955" o:spid="_x0000_s1114" style="position:absolute;left:2446;top:14621;width:1357;height:1354;visibility:visible;mso-wrap-style:square;v-text-anchor:top" coordsize="135725,13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jocUA&#10;AADdAAAADwAAAGRycy9kb3ducmV2LnhtbESPT4vCMBTE7wt+h/AEL4umdlG0GkVkRQ978e/50Tyb&#10;YvNSmmyt336zsLDHYWZ+wyzXna1ES40vHSsYjxIQxLnTJRcKLufdcAbCB2SNlWNS8CIP61XvbYmZ&#10;dk8+UnsKhYgQ9hkqMCHUmZQ+N2TRj1xNHL27ayyGKJtC6gafEW4rmSbJVFosOS4YrGlrKH+cvq2C&#10;7fv+dr2mn6WZfSV6f3i0H24nlRr0u80CRKAu/If/2getIJ1PJvD7Jj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GOhxQAAAN0AAAAPAAAAAAAAAAAAAAAAAJgCAABkcnMv&#10;ZG93bnJldi54bWxQSwUGAAAAAAQABAD1AAAAigMAAAAA&#10;" path="m,135496l135725,e" filled="f" strokeweight=".33197mm">
                  <v:path arrowok="t" textboxrect="0,0,135725,135496"/>
                </v:shape>
                <v:shape id="Shape 2956" o:spid="_x0000_s1115" style="position:absolute;left:14203;top:2178;width:2708;height:2713;visibility:visible;mso-wrap-style:square;v-text-anchor:top" coordsize="270878,27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xun8YA&#10;AADdAAAADwAAAGRycy9kb3ducmV2LnhtbESPUUvDQBCE3wX/w7GCL2IvFiw27bXYolIQBVP7vuS2&#10;SWhuL95t2vTf9wTBx2FmvmHmy8G16kghNp4NPIwyUMSltw1XBr63r/dPoKIgW2w9k4EzRVgurq/m&#10;mFt/4i86FlKpBOGYo4FapMu1jmVNDuPId8TJ2/vgUJIMlbYBTwnuWj3Osol22HBaqLGjdU3loeid&#10;gd3PW/H+EqRfhe2qn96586d8rI25vRmeZ6CEBvkP/7U31sB4+jiB3zfpCe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xun8YAAADdAAAADwAAAAAAAAAAAAAAAACYAgAAZHJz&#10;L2Rvd25yZXYueG1sUEsFBgAAAAAEAAQA9QAAAIsDAAAAAA==&#10;" path="m203149,r67729,68047l67653,271323,,203556,203149,xe" stroked="f" strokeweight="0">
                  <v:path arrowok="t" textboxrect="0,0,270878,271323"/>
                </v:shape>
                <v:shape id="Shape 2957" o:spid="_x0000_s1116" style="position:absolute;left:15219;top:3197;width:1353;height:1355;visibility:visible;mso-wrap-style:square;v-text-anchor:top" coordsize="135395,135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4wMYA&#10;AADdAAAADwAAAGRycy9kb3ducmV2LnhtbESPzW7CMBCE70i8g7VI3MApiL+AQRWUquJWCuG6irdJ&#10;2nidxi4Jb4+RKvU4mplvNKtNa0pxpdoVlhU8DSMQxKnVBWcKTh/7wRyE88gaS8uk4EYONutuZ4Wx&#10;tg2/0/XoMxEg7GJUkHtfxVK6NCeDbmgr4uB92tqgD7LOpK6xCXBTylEUTaXBgsNCjhVtc0q/j79G&#10;QTU9f+32TTJLrMbk5+V1fNjeLkr1e+3zEoSn1v+H/9pvWsFoMZnB4014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i4wMYAAADdAAAADwAAAAAAAAAAAAAAAACYAgAAZHJz&#10;L2Rvd25yZXYueG1sUEsFBgAAAAAEAAQA9QAAAIsDAAAAAA==&#10;" path="m,135522l135395,e" filled="f" strokeweight=".33197mm">
                  <v:path arrowok="t" textboxrect="0,0,135395,135522"/>
                </v:shape>
                <v:shape id="Shape 2958" o:spid="_x0000_s1117" style="position:absolute;left:14541;top:2517;width:1354;height:1358;visibility:visible;mso-wrap-style:square;v-text-anchor:top" coordsize="135420,135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jyMAA&#10;AADdAAAADwAAAGRycy9kb3ducmV2LnhtbERPy4rCMBTdC/MP4Q7MTtMRRrQaRTqI4s7HB1yba1Pb&#10;3NQm1s7fTxaCy8N5L1a9rUVHrS8dK/geJSCIc6dLLhScT5vhFIQPyBprx6Tgjzyslh+DBabaPflA&#10;3TEUIoawT1GBCaFJpfS5IYt+5BriyF1dazFE2BZSt/iM4baW4ySZSIslxwaDDWWG8ur4sAoyf99X&#10;3e/2trnvyGQXm1WVK5X6+uzXcxCB+vAWv9w7rWA8+4lz45v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SjyMAAAADdAAAADwAAAAAAAAAAAAAAAACYAgAAZHJzL2Rvd25y&#10;ZXYueG1sUEsFBgAAAAAEAAQA9QAAAIUDAAAAAA==&#10;" path="m,135852l135420,e" filled="f" strokeweight=".33197mm">
                  <v:path arrowok="t" textboxrect="0,0,135420,135852"/>
                </v:shape>
                <v:shape id="Shape 89892" o:spid="_x0000_s1118" style="position:absolute;left:2495;top:9108;width:2873;height:957;visibility:visible;mso-wrap-style:square;v-text-anchor:top" coordsize="287388,9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RGcUA&#10;AADeAAAADwAAAGRycy9kb3ducmV2LnhtbESPQWvCQBSE7wX/w/IK3uqmSkuSukooFTxVuur9kX1N&#10;gtm3Mbtq2l/vCoLHYWa+YebLwbbiTL1vHCt4nSQgiEtnGq4U7LarlxSED8gGW8ek4I88LBejpznm&#10;xl34h846VCJC2OeooA6hy6X0ZU0W/cR1xNH7db3FEGVfSdPjJcJtK6dJ8i4tNhwXauzos6byoE9W&#10;wVfoikxu97O3zf8BtS5OR9TfSo2fh+IDRKAhPML39tooSLM0m8LtTrw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JEZxQAAAN4AAAAPAAAAAAAAAAAAAAAAAJgCAABkcnMv&#10;ZG93bnJldi54bWxQSwUGAAAAAAQABAD1AAAAigMAAAAA&#10;" path="m,l287388,r,95725l,95725,,e" stroked="f" strokeweight="0">
                  <v:path arrowok="t" textboxrect="0,0,287388,95725"/>
                </v:shape>
                <v:shape id="Shape 2960" o:spid="_x0000_s1119" style="position:absolute;left:2973;top:10065;width:1917;height:0;visibility:visible;mso-wrap-style:square;v-text-anchor:top" coordsize="191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NMosMA&#10;AADdAAAADwAAAGRycy9kb3ducmV2LnhtbERPS2vCQBC+F/oflin0Is1GKUHTrCKC4KE9VAWvY3by&#10;oNnZkN3q9t93DoUeP753tUluUDeaQu/ZwDzLQRHX3vbcGjif9i9LUCEiWxw8k4EfCrBZPz5UWFp/&#10;50+6HWOrJIRDiQa6GMdS61B35DBkfiQWrvGTwyhwarWd8C7hbtCLPC+0w56locORdh3VX8dvJ71p&#10;lq7L1/eP7WV3KZrraOfNbGXM81PavoGKlOK/+M99sAYWq0L2yxt5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NMosMAAADdAAAADwAAAAAAAAAAAAAAAACYAgAAZHJzL2Rv&#10;d25yZXYueG1sUEsFBgAAAAAEAAQA9QAAAIgDAAAAAA==&#10;" path="m,l191605,e" filled="f" strokeweight=".33197mm">
                  <v:path arrowok="t" textboxrect="0,0,191605,0"/>
                </v:shape>
                <v:shape id="Shape 2961" o:spid="_x0000_s1120" style="position:absolute;left:2973;top:9108;width:1917;height:0;visibility:visible;mso-wrap-style:square;v-text-anchor:top" coordsize="191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pOcQA&#10;AADdAAAADwAAAGRycy9kb3ducmV2LnhtbESPS4vCMBSF94L/IVzBjYxpZShajSKC4GJcjA64vTa3&#10;D2xuShM18+/NwIDLw3l8nNUmmFY8qHeNZQXpNAFBXFjdcKXg57z/mINwHllja5kU/JKDzXo4WGGu&#10;7ZO/6XHylYgj7HJUUHvf5VK6oiaDbmo74uiVtjfoo+wrqXt8xnHTylmSZNJgw5FQY0e7morb6W4i&#10;N0zCdf75ddxedpesvHY6LScLpcajsF2C8BT8O/zfPmgFs0WWwt+b+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v6TnEAAAA3QAAAA8AAAAAAAAAAAAAAAAAmAIAAGRycy9k&#10;b3ducmV2LnhtbFBLBQYAAAAABAAEAPUAAACJAwAAAAA=&#10;" path="m,l191605,e" filled="f" strokeweight=".33197mm">
                  <v:path arrowok="t" textboxrect="0,0,191605,0"/>
                </v:shape>
                <v:shape id="Shape 89893" o:spid="_x0000_s1121" style="position:absolute;left:16524;top:8763;width:612;height:1302;flip:x;visibility:visible;mso-wrap-style:square;v-text-anchor:top" coordsize="287465,9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i8YA&#10;AADeAAAADwAAAGRycy9kb3ducmV2LnhtbESP0WrCQBRE3wv+w3IF3+qmCiVJXUVEUfClVT/gNntN&#10;UrN34+4a4993CwUfh5k5w8wWvWlER87XlhW8jRMQxIXVNZcKTsfNawrCB2SNjWVS8CAPi/ngZYa5&#10;tnf+ou4QShEh7HNUUIXQ5lL6oiKDfmxb4uidrTMYonSl1A7vEW4aOUmSd2mw5rhQYUuriorL4WYU&#10;rNcX/eOv5+/rUk63Wbfaf3beKTUa9ssPEIH68Az/t3daQZql2RT+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i8YAAADeAAAADwAAAAAAAAAAAAAAAACYAgAAZHJz&#10;L2Rvd25yZXYueG1sUEsFBgAAAAAEAAQA9QAAAIsDAAAAAA==&#10;" path="m,l287465,r,95725l,95725,,e" stroked="f" strokeweight="0">
                  <v:path arrowok="t" textboxrect="0,0,287465,95725"/>
                </v:shape>
                <v:shape id="Shape 2963" o:spid="_x0000_s1122" style="position:absolute;left:14131;top:10065;width:1915;height:0;visibility:visible;mso-wrap-style:square;v-text-anchor:top" coordsize="191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JOMYA&#10;AADdAAAADwAAAGRycy9kb3ducmV2LnhtbESPT2vCQBTE74V+h+UJvYjZqDS0qauIpeDVP1iPj+xz&#10;E8y+TbNrkvbTdwtCj8PM/IZZrAZbi45aXzlWME1SEMSF0xUbBcfDx+QFhA/IGmvHpOCbPKyWjw8L&#10;zLXreUfdPhgRIexzVFCG0ORS+qIkiz5xDXH0Lq61GKJsjdQt9hFuazlL00xarDgulNjQpqTiur9Z&#10;BeZksuefr/N7l2Y3N/7sh4297JR6Gg3rNxCBhvAfvre3WsHsNZvD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bJOMYAAADdAAAADwAAAAAAAAAAAAAAAACYAgAAZHJz&#10;L2Rvd25yZXYueG1sUEsFBgAAAAAEAAQA9QAAAIsDAAAAAA==&#10;" path="m,l191453,e" filled="f" strokeweight=".33197mm">
                  <v:path arrowok="t" textboxrect="0,0,191453,0"/>
                </v:shape>
                <v:shape id="Shape 2964" o:spid="_x0000_s1123" style="position:absolute;left:14131;top:9108;width:1915;height:0;visibility:visible;mso-wrap-style:square;v-text-anchor:top" coordsize="191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9RTMYA&#10;AADdAAAADwAAAGRycy9kb3ducmV2LnhtbESPT2vCQBTE74V+h+UJvYjZKDa0qauIpeDVP1iPj+xz&#10;E8y+TbNrkvbTdwtCj8PM/IZZrAZbi45aXzlWME1SEMSF0xUbBcfDx+QFhA/IGmvHpOCbPKyWjw8L&#10;zLXreUfdPhgRIexzVFCG0ORS+qIkiz5xDXH0Lq61GKJsjdQt9hFuazlL00xarDgulNjQpqTiur9Z&#10;BeZksuefr/N7l2Y3N/7sh4297JR6Gg3rNxCBhvAfvre3WsHsNZvD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9RTMYAAADdAAAADwAAAAAAAAAAAAAAAACYAgAAZHJz&#10;L2Rvd25yZXYueG1sUEsFBgAAAAAEAAQA9QAAAIsDAAAAAA==&#10;" path="m,l191453,e" filled="f" strokeweight=".33197mm">
                  <v:path arrowok="t" textboxrect="0,0,191453,0"/>
                </v:shape>
                <v:shape id="Shape 89894" o:spid="_x0000_s1124" style="position:absolute;left:9021;top:2507;width:958;height:2876;visibility:visible;mso-wrap-style:square;v-text-anchor:top" coordsize="95764,287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sG8YA&#10;AADeAAAADwAAAGRycy9kb3ducmV2LnhtbESPT2vCQBTE70K/w/KEXqTZKEVjdJVaKHiteujxkX35&#10;o9m3YXdN0n76bqHgcZiZ3zDb/Wha0ZPzjWUF8yQFQVxY3XCl4HL+eMlA+ICssbVMCr7Jw373NNli&#10;ru3An9SfQiUihH2OCuoQulxKX9Rk0Ce2I45eaZ3BEKWrpHY4RLhp5SJNl9Jgw3Ghxo7eaypup7tR&#10;sHDXg//5WuHsOFh5D205P1Cv1PN0fNuACDSGR/i/fdQKsnW2foW/O/EK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usG8YAAADeAAAADwAAAAAAAAAAAAAAAACYAgAAZHJz&#10;L2Rvd25yZXYueG1sUEsFBgAAAAAEAAQA9QAAAIsDAAAAAA==&#10;" path="m,l95764,r,287655l,287655,,e" stroked="f" strokeweight="0">
                  <v:path arrowok="t" textboxrect="0,0,95764,287655"/>
                </v:shape>
                <v:shape id="Shape 2966" o:spid="_x0000_s1125" style="position:absolute;left:9979;top:2986;width:0;height:1915;visibility:visible;mso-wrap-style:square;v-text-anchor:top" coordsize="0,1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4OsMA&#10;AADdAAAADwAAAGRycy9kb3ducmV2LnhtbESPQYvCMBSE74L/ITxhL6KpBctajbIrLKxHq4c9Pptn&#10;G2xeShO1/vuNIHgcZuYbZrXpbSNu1HnjWMFsmoAgLp02XCk4Hn4mnyB8QNbYOCYFD/KwWQ8HK8y1&#10;u/OebkWoRISwz1FBHUKbS+nLmiz6qWuJo3d2ncUQZVdJ3eE9wm0j0yTJpEXDcaHGlrY1lZfiahVU&#10;aXExf4vxyX7PHmVvd9qkc63Ux6j/WoII1Id3+NX+1QrSRZbB8018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l4OsMAAADdAAAADwAAAAAAAAAAAAAAAACYAgAAZHJzL2Rv&#10;d25yZXYueG1sUEsFBgAAAAAEAAQA9QAAAIgDAAAAAA==&#10;" path="m,191592l,e" filled="f" strokeweight=".33197mm">
                  <v:path arrowok="t" textboxrect="0,0,0,191592"/>
                </v:shape>
                <v:shape id="Shape 2967" o:spid="_x0000_s1126" style="position:absolute;left:9022;top:2986;width:0;height:1915;visibility:visible;mso-wrap-style:square;v-text-anchor:top" coordsize="0,1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docUA&#10;AADdAAAADwAAAGRycy9kb3ducmV2LnhtbESPQWvCQBSE74X+h+UVvBSzMVDbpK6iBUGPjT30+My+&#10;JovZtyG7Ncm/dwtCj8PMfMOsNqNtxZV6bxwrWCQpCOLKacO1gq/Tfv4Gwgdkja1jUjCRh8368WGF&#10;hXYDf9K1DLWIEPYFKmhC6AopfdWQRZ+4jjh6P663GKLsa6l7HCLctjJL06W0aDguNNjRR0PVpfy1&#10;CuqsvJjv/Plsd4upGu1Rm+xFKzV7GrfvIAKN4T98bx+0gixfvsLfm/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d2hxQAAAN0AAAAPAAAAAAAAAAAAAAAAAJgCAABkcnMv&#10;ZG93bnJldi54bWxQSwUGAAAAAAQABAD1AAAAigMAAAAA&#10;" path="m,191592l,e" filled="f" strokeweight=".33197mm">
                  <v:path arrowok="t" textboxrect="0,0,0,191592"/>
                </v:shape>
                <v:shape id="Shape 89895" o:spid="_x0000_s1127" style="position:absolute;left:9021;top:13660;width:958;height:2876;visibility:visible;mso-wrap-style:square;v-text-anchor:top" coordsize="95764,28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i1scA&#10;AADeAAAADwAAAGRycy9kb3ducmV2LnhtbESPT2vCQBTE74LfYXlCb7qp0pKkrlKFgkf/gfb2yD6T&#10;0OzbbXZr0n56tyB4HGbmN8x82ZtGXKn1tWUFz5MEBHFhdc2lguPhY5yC8AFZY2OZFPySh+ViOJhj&#10;rm3HO7ruQykihH2OCqoQXC6lLyoy6CfWEUfvYluDIcq2lLrFLsJNI6dJ8ioN1hwXKnS0rqj42v8Y&#10;Ba7rPtd/W3fani4zHTJ3nn2vNko9jfr3NxCB+vAI39sbrSDN0uwF/u/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4tbHAAAA3gAAAA8AAAAAAAAAAAAAAAAAmAIAAGRy&#10;cy9kb3ducmV2LnhtbFBLBQYAAAAABAAEAPUAAACMAwAAAAA=&#10;" path="m,l95764,r,287642l,287642,,e" stroked="f" strokeweight="0">
                  <v:path arrowok="t" textboxrect="0,0,95764,287642"/>
                </v:shape>
                <v:shape id="Shape 2969" o:spid="_x0000_s1128" style="position:absolute;left:9979;top:14139;width:0;height:1918;visibility:visible;mso-wrap-style:square;v-text-anchor:top" coordsize="0,19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3RsgA&#10;AADdAAAADwAAAGRycy9kb3ducmV2LnhtbESPUWsCMRCE3wv9D2ELvtWcJ4pejVJaCi2loKeCfVsu&#10;6+XwsjmSqNf++qZQ6OMwO9/sLFa9bcWFfGgcKxgNMxDEldMN1wp225f7GYgQkTW2jknBFwVYLW9v&#10;Flhod+UNXcpYiwThUKACE2NXSBkqQxbD0HXEyTs6bzEm6WupPV4T3LYyz7KptNhwajDY0ZOh6lSe&#10;bXpjMrH7cf5Wms+P8ffat+70/nxQanDXPz6AiNTH/+O/9KtWkM+nc/hdkxA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0HdGyAAAAN0AAAAPAAAAAAAAAAAAAAAAAJgCAABk&#10;cnMvZG93bnJldi54bWxQSwUGAAAAAAQABAD1AAAAjQMAAAAA&#10;" path="m,191821l,e" filled="f" strokeweight=".33197mm">
                  <v:path arrowok="t" textboxrect="0,0,0,191821"/>
                </v:shape>
                <v:shape id="Shape 2970" o:spid="_x0000_s1129" style="position:absolute;left:9022;top:14139;width:0;height:1918;visibility:visible;mso-wrap-style:square;v-text-anchor:top" coordsize="0,191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NIBsgA&#10;AADdAAAADwAAAGRycy9kb3ducmV2LnhtbESPTUvDQBCG74L/YRnBm92YUj9it0UUwSIFjQrtbciO&#10;2dDsbNhd29Rf7xwEj8M77zPPzJej79WeYuoCG7icFKCIm2A7bg18vD9d3IBKGdliH5gMHCnBcnF6&#10;MsfKhgO/0b7OrRIIpwoNuJyHSuvUOPKYJmEgluwrRI9ZxthqG/EgcN/rsiiutMeO5YLDgR4cNbv6&#10;24vGbOY/p+Wqdtv19Oc19mH38rgx5vxsvL8DlWnM/8t/7WdroLy9Fn/5Rh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0gGyAAAAN0AAAAPAAAAAAAAAAAAAAAAAJgCAABk&#10;cnMvZG93bnJldi54bWxQSwUGAAAAAAQABAD1AAAAjQMAAAAA&#10;" path="m,191821l,e" filled="f" strokeweight=".33197mm">
                  <v:path arrowok="t" textboxrect="0,0,0,191821"/>
                </v:shape>
                <v:shape id="Shape 2971" o:spid="_x0000_s1130" style="position:absolute;left:6807;top:6810;width:5407;height:5413;visibility:visible;mso-wrap-style:square;v-text-anchor:top" coordsize="540753,5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QU8YA&#10;AADdAAAADwAAAGRycy9kb3ducmV2LnhtbESPzW7CMBCE70i8g7VIvYFDVKUQMIiWVuXCgZ8HWMVL&#10;EhGvQ2xC4OnrSkgcRzPzjWa+7EwlWmpcaVnBeBSBIM6sLjlXcDz8DCcgnEfWWFkmBXdysFz0e3NM&#10;tb3xjtq9z0WAsEtRQeF9nUrpsoIMupGtiYN3so1BH2STS93gLcBNJeMoSqTBksNCgTV9FZSd91ej&#10;4DM5Hs5JW27X8SXfPB7fv+/3CSv1NuhWMxCeOv8KP9sbrSCefoz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QU8YAAADdAAAADwAAAAAAAAAAAAAAAACYAgAAZHJz&#10;L2Rvd25yZXYueG1sUEsFBgAAAAAEAAQA9QAAAIsDAAAAAA==&#10;" path="m270383,c419608,,540753,121272,540753,270827v,149289,-121145,270549,-270370,270549c120917,541376,,420116,,270827,,121272,120917,,270383,xe" fillcolor="#ff9" stroked="f" strokeweight="0">
                  <v:path arrowok="t" textboxrect="0,0,540753,541376"/>
                </v:shape>
                <v:shape id="Shape 2972" o:spid="_x0000_s1131" style="position:absolute;left:6807;top:6810;width:5407;height:5413;visibility:visible;mso-wrap-style:square;v-text-anchor:top" coordsize="540753,5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3nq8cA&#10;AADdAAAADwAAAGRycy9kb3ducmV2LnhtbESPQWvCQBSE7wX/w/KEXopujKA1dRURhCK9mNaDt0fe&#10;MwnNvo3Zrab99d2C0OMwM98wy3VvG3XlztdODEzGCSiWwlEtpYGP993oGZQPKISNEzbwzR7Wq8HD&#10;EjNyNznwNQ+lihDxGRqoQmgzrX1RsUU/di1L9M6usxii7EpNHd4i3DY6TZKZtlhLXKiw5W3FxWf+&#10;ZQ2cfvxkPn3zuzI/PB0vRPsj0cWYx2G/eQEVuA//4Xv7lQyki3kKf2/iE9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56vHAAAA3QAAAA8AAAAAAAAAAAAAAAAAmAIAAGRy&#10;cy9kb3ducmV2LnhtbFBLBQYAAAAABAAEAPUAAACMAwAAAAA=&#10;" path="m,270827c,121272,120917,,270383,,419608,,540753,121272,540753,270827v,149289,-121145,270549,-270370,270549c120917,541376,,420116,,270827xe" filled="f" strokeweight=".33197mm">
                  <v:path arrowok="t" textboxrect="0,0,540753,541376"/>
                </v:shape>
                <v:shape id="Shape 2973" o:spid="_x0000_s1132" style="position:absolute;left:4773;top:4807;width:4305;height:4306;visibility:visible;mso-wrap-style:square;v-text-anchor:top" coordsize="430517,430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E/MYA&#10;AADdAAAADwAAAGRycy9kb3ducmV2LnhtbESPUUvDQBCE3wX/w7GCb/bSCmrSXosGCr6INe0PWHLb&#10;JDW3F+7WNu2v94SCj8PMfMMsVqPr1ZFC7DwbmE4yUMS1tx03Bnbb9cMLqCjIFnvPZOBMEVbL25sF&#10;Ftaf+IuOlTQqQTgWaKAVGQqtY92SwzjxA3Hy9j44lCRDo23AU4K7Xs+y7Ek77DgttDhQ2VL9Xf04&#10;A4dpufFn/jg0+eflsn4LImWeG3N/N77OQQmN8h++tt+tgVn+/Ah/b9I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lE/MYAAADdAAAADwAAAAAAAAAAAAAAAACYAgAAZHJz&#10;L2Rvd25yZXYueG1sUEsFBgAAAAAEAAQA9QAAAIsDAAAAAA==&#10;" path="m228651,l430517,201993,201866,430530,,228803,228651,xe" fillcolor="#ff9" stroked="f" strokeweight="0">
                  <v:path arrowok="t" textboxrect="0,0,430517,430530"/>
                </v:shape>
                <v:shape id="Shape 2974" o:spid="_x0000_s1133" style="position:absolute;left:4144;top:6339;width:484;height:837;visibility:visible;mso-wrap-style:square;v-text-anchor:top" coordsize="48379,83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PXcYA&#10;AADdAAAADwAAAGRycy9kb3ducmV2LnhtbESPQWvCQBSE7wX/w/KE3pqNEmubukorFHpSjD30+Mi+&#10;ZkOyb9Psqsm/dwWhx2FmvmFWm8G24ky9rx0rmCUpCOLS6ZorBd/Hz6cXED4ga2wdk4KRPGzWk4cV&#10;5tpd+EDnIlQiQtjnqMCE0OVS+tKQRZ+4jjh6v663GKLsK6l7vES4beU8TZ+lxZrjgsGOtobKpjhZ&#10;BbufbHR6m2HTLD5O9ayQf6PZK/U4Hd7fQAQawn/43v7SCuavywxub+IT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cPXcYAAADdAAAADwAAAAAAAAAAAAAAAACYAgAAZHJz&#10;L2Rvd25yZXYueG1sUEsFBgAAAAAEAAQA9QAAAIsDAAAAAA==&#10;" path="m48379,r,17199l47117,16450v-5143,-775,-9931,1257,-14579,5563l21628,33278,48379,60001r,23666l,35310,5867,29417,24143,10824c28105,6906,32122,4039,36262,2215l48379,xe" fillcolor="red" stroked="f" strokeweight="0">
                  <v:path arrowok="t" textboxrect="0,0,48379,83667"/>
                </v:shape>
                <v:shape id="Shape 2975" o:spid="_x0000_s1134" style="position:absolute;left:4628;top:6338;width:435;height:922;visibility:visible;mso-wrap-style:square;v-text-anchor:top" coordsize="43519,92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CFsUA&#10;AADdAAAADwAAAGRycy9kb3ducmV2LnhtbESPQWvCQBSE74X+h+UVeqsbBa2NrqKCICiIVvD6yL4m&#10;qdm3cXdrkn/vCgWPw8x8w0znranEjZwvLSvo9xIQxJnVJecKTt/rjzEIH5A1VpZJQUce5rPXlymm&#10;2jZ8oNsx5CJC2KeooAihTqX0WUEGfc/WxNH7sc5giNLlUjtsItxUcpAkI2mw5LhQYE2rgrLL8c8o&#10;2O1/T/twls1ycXC86UZX222vSr2/tYsJiEBteIb/2xutYPD1OYTH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EIWxQAAAN0AAAAPAAAAAAAAAAAAAAAAAJgCAABkcnMv&#10;ZG93bnJldi54bWxQSwUGAAAAAAQABAD1AAAAigMAAAAA&#10;" path="m745,c9178,508,18093,5398,27008,14046v9665,9944,14986,19368,15736,28804c43519,51943,39962,60897,31797,69037l14474,86398,8403,92202,,83803,,60137,10435,70561,20608,60617v4813,-4775,6909,-10173,5892,-15735c25662,39256,21891,33172,15490,26530l,17335,,136,745,xe" fillcolor="red" stroked="f" strokeweight="0">
                  <v:path arrowok="t" textboxrect="0,0,43519,92202"/>
                </v:shape>
                <v:shape id="Shape 2976" o:spid="_x0000_s1135" style="position:absolute;left:4936;top:6032;width:240;height:571;visibility:visible;mso-wrap-style:square;v-text-anchor:top" coordsize="24019,57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KccA&#10;AADdAAAADwAAAGRycy9kb3ducmV2LnhtbESPQWvCQBSE7wX/w/IEb3VjpGqiq0hpoWAvjXrw9sg+&#10;k2j2bciuJvXXdwuFHoeZ+YZZbXpTizu1rrKsYDKOQBDnVldcKDjs358XIJxH1lhbJgXf5GCzHjyt&#10;MNW24y+6Z74QAcIuRQWl900qpctLMujGtiEO3tm2Bn2QbSF1i12Am1rGUTSTBisOCyU29FpSfs1u&#10;RgHH+8ft1B0/k+mbzKLLIXmxO6/UaNhvlyA89f4//Nf+0AriZD6D3zfh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yBCnHAAAA3QAAAA8AAAAAAAAAAAAAAAAAmAIAAGRy&#10;cy9kb3ducmV2LnhtbFBLBQYAAAAABAAEAPUAAACMAwAAAAA=&#10;" path="m24019,r,9246l14719,13044c10922,16676,9423,20943,9931,26099v508,3772,2007,7671,5296,11430l24019,28767r,11161l20853,43092r3166,1726l24019,57136r-2177,-607c18443,54811,15139,52325,11938,48997,4788,42076,1257,34748,508,27115,,19457,2515,12536,8649,6732,11309,3900,14234,1915,17419,737l24019,xe" fillcolor="red" stroked="f" strokeweight="0">
                  <v:path arrowok="t" textboxrect="0,0,24019,57136"/>
                </v:shape>
                <v:shape id="Shape 2977" o:spid="_x0000_s1136" style="position:absolute;left:5176;top:6221;width:368;height:407;visibility:visible;mso-wrap-style:square;v-text-anchor:top" coordsize="36827,40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MHcgA&#10;AADdAAAADwAAAGRycy9kb3ducmV2LnhtbESPT2vCQBTE7wW/w/KEXqRu4kFt6ipSaBEPBf8c7O2R&#10;fU1Ss+/F7Kqxn75bEHocZuY3zGzRuVpdqPWVsIF0mIAizsVWXBjY796epqB8QLZYC5OBG3lYzHsP&#10;M8ysXHlDl20oVISwz9BAGUKTae3zkhz6oTTE0fuS1mGIsi20bfEa4a7WoyQZa4cVx4USG3otKT9u&#10;z86AyOqzDoPv/emnSA+ndC35x/vBmMd+t3wBFagL/+F7e2UNjJ4nE/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IwdyAAAAN0AAAAPAAAAAAAAAAAAAAAAAJgCAABk&#10;cnMvZG93bnJldi54bWxQSwUGAAAAAAQABAD1AAAAjQMAAAAA&#10;" path="m31683,v3620,5626,5144,11189,4369,16586c35303,22149,32522,27267,27645,32321,21752,37948,15440,40729,8290,40500l,38187,,25869r9039,4928c13675,31572,17955,29807,22362,25502v2502,-2604,4267,-5627,4775,-9195c27378,12713,26896,9665,24864,6883l31683,xe" fillcolor="red" stroked="f" strokeweight="0">
                  <v:path arrowok="t" textboxrect="0,0,36827,40729"/>
                </v:shape>
                <v:shape id="Shape 2978" o:spid="_x0000_s1137" style="position:absolute;left:5176;top:6027;width:272;height:404;visibility:visible;mso-wrap-style:square;v-text-anchor:top" coordsize="27137,4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HTsMA&#10;AADdAAAADwAAAGRycy9kb3ducmV2LnhtbERPy2oCMRTdF/oP4Qrd1YwubB2NIr5QCoqjuL5MrpOx&#10;k5thkurUr28WBZeH8x5PW1uJGzW+dKyg101AEOdOl1woOB1X758gfEDWWDkmBb/kYTp5fRljqt2d&#10;D3TLQiFiCPsUFZgQ6lRKnxuy6LuuJo7cxTUWQ4RNIXWD9xhuK9lPkoG0WHJsMFjT3FD+nf1YBY/c&#10;6F1SfF23y16237eLFZ7XlVJvnXY2AhGoDU/xv3ujFfSHH3FufBOfgJ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kHTsMAAADdAAAADwAAAAAAAAAAAAAAAACYAgAAZHJzL2Rv&#10;d25yZXYueG1sUEsFBgAAAAAEAAQA9QAAAIgDAAAAAA==&#10;" path="m3744,v7327,508,14211,4369,20878,10681l27137,13221,,40346,,29185,14183,15049c10322,11189,6258,9157,2486,8649l,9664,,418,3744,xe" fillcolor="red" stroked="f" strokeweight="0">
                  <v:path arrowok="t" textboxrect="0,0,27137,40346"/>
                </v:shape>
                <v:shape id="Shape 2979" o:spid="_x0000_s1138" style="position:absolute;left:5201;top:5528;width:597;height:716;visibility:visible;mso-wrap-style:square;v-text-anchor:top" coordsize="59741,71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excUA&#10;AADdAAAADwAAAGRycy9kb3ducmV2LnhtbESPT4vCMBTE7wt+h/AEb2uqgttWo4iw6mEX8Q94fTTP&#10;tti8lCar8dtvFhY8DjPzG2a+DKYRd+pcbVnBaJiAIC6srrlUcD59vqcgnEfW2FgmBU9ysFz03uaY&#10;a/vgA92PvhQRwi5HBZX3bS6lKyoy6Ia2JY7e1XYGfZRdKXWHjwg3jRwnyVQarDkuVNjSuqLidvwx&#10;CsL0G8+XdJKF/Wb79F9aprv1XqlBP6xmIDwF/wr/t3dawTj7yO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h7FxQAAAN0AAAAPAAAAAAAAAAAAAAAAAJgCAABkcnMv&#10;ZG93bnJldi54bWxQSwUGAAAAAAQABAD1AAAAigMAAAAA&#10;" path="m9093,r6375,6134l12712,8915v-1524,1258,-2032,2782,-1790,4382c10922,14821,11938,16586,13462,18085r5054,5054l25400,16078r5893,5804l24143,28804,59741,64478r-3290,3530l52921,71577,17259,35687r-5829,5829l5804,35687r5626,-5639l4280,22898c1498,19876,,16827,241,13297,521,9944,2515,6642,6045,2781l9093,xe" fillcolor="red" stroked="f" strokeweight="0">
                  <v:path arrowok="t" textboxrect="0,0,59741,71577"/>
                </v:shape>
                <v:shape id="Shape 2980" o:spid="_x0000_s1139" style="position:absolute;left:5601;top:5367;width:239;height:571;visibility:visible;mso-wrap-style:square;v-text-anchor:top" coordsize="23966,57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QYcIA&#10;AADdAAAADwAAAGRycy9kb3ducmV2LnhtbERPTYvCMBC9L/gfwgje1lQPXbcaRQRFoSyoC70OzdgG&#10;m0lpoq3/3hwW9vh436vNYBvxpM4bxwpm0wQEcem04UrB73X/uQDhA7LGxjEpeJGHzXr0scJMu57P&#10;9LyESsQQ9hkqqENoMyl9WZNFP3UtceRurrMYIuwqqTvsY7ht5DxJUmnRcGyosaVdTeX98rAK+nNa&#10;3PPr6WHa1By+hiYvip9cqcl42C5BBBrCv/jPfdQK5t+LuD++iU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ANBhwgAAAN0AAAAPAAAAAAAAAAAAAAAAAJgCAABkcnMvZG93&#10;bnJldi54bWxQSwUGAAAAAAQABAD1AAAAhwMAAAAA&#10;" path="m23966,r,9388l14478,13061c10960,16859,9335,20999,9944,26053v229,3861,1994,7659,5283,11430l23966,28740r,11294l20854,43148r3112,1693l23966,57146r-2177,-585c18352,54813,14986,52266,11697,48939,4788,42132,1029,34702,521,27031,,19462,2515,12541,8586,6673,11278,3892,14227,1908,17418,725l23966,xe" fillcolor="red" stroked="f" strokeweight="0">
                  <v:path arrowok="t" textboxrect="0,0,23966,57146"/>
                </v:shape>
                <v:shape id="Shape 2981" o:spid="_x0000_s1140" style="position:absolute;left:5840;top:5558;width:367;height:406;visibility:visible;mso-wrap-style:square;v-text-anchor:top" coordsize="36614,40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7g+MUA&#10;AADdAAAADwAAAGRycy9kb3ducmV2LnhtbESPT2vCQBTE74LfYXlCL1I3CaVodJUiNBZvjb14e2Rf&#10;/mD27ZLdavz23YLgcZiZ3zCb3Wh6caXBd5YVpIsEBHFldceNgp/T5+sShA/IGnvLpOBOHnbb6WSD&#10;ubY3/qZrGRoRIexzVNCG4HIpfdWSQb+wjjh6tR0MhiiHRuoBbxFuepklybs02HFcaNHRvqXqUv4a&#10;BXVdnFf7tyyZZwdbFq5wx2N6VuplNn6sQQQawzP8aH9pBdlqmc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uD4xQAAAN0AAAAPAAAAAAAAAAAAAAAAAJgCAABkcnMv&#10;ZG93bnJldi54bWxQSwUGAAAAAAQABAD1AAAAigMAAAAA&#10;" path="m31737,v3530,5385,4877,11024,4305,16345c35267,21971,32512,27267,27698,32156,21805,37986,15163,40602,8343,40259l,38014,,25709r9093,4949c13639,31407,18046,29540,22313,25502v2541,-2782,4369,-5906,4649,-9424c27470,12789,26682,9423,24854,6921l31737,xe" fillcolor="red" stroked="f" strokeweight="0">
                  <v:path arrowok="t" textboxrect="0,0,36614,40602"/>
                </v:shape>
                <v:shape id="Shape 2982" o:spid="_x0000_s1141" style="position:absolute;left:5840;top:5363;width:270;height:404;visibility:visible;mso-wrap-style:square;v-text-anchor:top" coordsize="26962,40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npccA&#10;AADdAAAADwAAAGRycy9kb3ducmV2LnhtbESPQWvCQBSE74X+h+UVeil1Y1CJMRspLYoUL8YKHh/Z&#10;1yQ0+zZk1xj/vVso9DjMzDdMth5NKwbqXWNZwXQSgSAurW64UvB13LwmIJxH1thaJgU3crDOHx8y&#10;TLW98oGGwlciQNilqKD2vkuldGVNBt3EdsTB+7a9QR9kX0nd4zXATSvjKFpIgw2HhRo7eq+p/Cku&#10;RsH80m62gzvNzf5Dz6blyzlJPmdKPT+NbysQnkb/H/5r77SCeJnE8PsmPAGZ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Gp6XHAAAA3QAAAA8AAAAAAAAAAAAAAAAAmAIAAGRy&#10;cy9kb3ducmV2LnhtbFBLBQYAAAAABAAEAPUAAACMAwAAAAA=&#10;" path="m3733,v7392,749,14313,4305,20854,10960l26962,13475,,40448,,29154,14147,14999c10109,11468,6350,9093,2451,8852l,9801,,413,3733,xe" fillcolor="red" stroked="f" strokeweight="0">
                  <v:path arrowok="t" textboxrect="0,0,26962,40448"/>
                </v:shape>
                <v:shape id="Shape 2983" o:spid="_x0000_s1142" style="position:absolute;left:5962;top:4904;width:754;height:693;visibility:visible;mso-wrap-style:square;v-text-anchor:top" coordsize="75387,69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nIsQA&#10;AADdAAAADwAAAGRycy9kb3ducmV2LnhtbESP0YrCMBRE34X9h3AXfJE1sYJoNYrrIopv1v2AS3Nt&#10;i81Nt8lq/XsjCD4OM3OGWaw6W4srtb5yrGE0VCCIc2cqLjT8nrZfUxA+IBusHZOGO3lYLT96C0yN&#10;u/GRrlkoRISwT1FDGUKTSunzkiz6oWuIo3d2rcUQZVtI0+Itwm0tE6Um0mLFcaHEhjYl5Zfs32o4&#10;1D9Js5vcEzcw2exbreWfUmet+5/deg4iUBfe4Vd7bzQks+kY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sZyLEAAAA3QAAAA8AAAAAAAAAAAAAAAAAmAIAAGRycy9k&#10;b3ducmV2LnhtbFBLBQYAAAAABAAEAPUAAACJAwAAAAA=&#10;" path="m32576,v5117,,9664,2273,14312,6921l75387,35458r-3619,3290l68237,42266,42240,16358c38710,12725,35433,10693,32309,10452v-3023,,-6071,1257,-9183,4547c19863,18351,18339,22162,18847,26797v749,4547,3022,8928,7391,13195l48374,62154r-3289,3619l41491,69304,,27788,3289,24422,6642,21133r6071,6147l12205,23685c11697,17107,13703,11468,18339,6921,22885,2273,27762,,32576,xe" fillcolor="red" stroked="f" strokeweight="0">
                  <v:path arrowok="t" textboxrect="0,0,75387,69304"/>
                </v:shape>
                <v:shape id="Shape 2984" o:spid="_x0000_s1143" style="position:absolute;left:6466;top:4241;width:305;height:830;visibility:visible;mso-wrap-style:square;v-text-anchor:top" coordsize="30505,82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nV68YA&#10;AADdAAAADwAAAGRycy9kb3ducmV2LnhtbESPQWvCQBSE7wX/w/KE3upGazVGV5FCoUhBjF68PbLP&#10;ZDH7NmRXk/bXd4VCj8PMfMOsNr2txZ1abxwrGI8SEMSF04ZLBafjx0sKwgdkjbVjUvBNHjbrwdMK&#10;M+06PtA9D6WIEPYZKqhCaDIpfVGRRT9yDXH0Lq61GKJsS6lb7CLc1nKSJDNp0XBcqLCh94qKa36z&#10;Cvi0T28/0zd/fe1y+mp2Zn5Go9TzsN8uQQTqw3/4r/2pFUwW6RQe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nV68YAAADdAAAADwAAAAAAAAAAAAAAAACYAgAAZHJz&#10;L2Rvd25yZXYueG1sUEsFBgAAAAAEAAQA9QAAAIsDAAAAAA==&#10;" path="m12713,l30505,17816r,18903l27762,34976v-4877,-1016,-9182,241,-12713,3772c10922,42875,9423,46914,10173,50952v508,4382,3530,9195,9182,14821l30505,72536r,10459l21698,80153c18101,78207,14516,75476,10922,71946,4610,65773,1257,59131,508,52070,,45149,2274,39014,7391,33960v5055,-5156,11189,-7163,18619,-5626l27254,28562,5626,6921,9157,3632,12713,xe" fillcolor="red" stroked="f" strokeweight="0">
                  <v:path arrowok="t" textboxrect="0,0,30505,82995"/>
                </v:shape>
                <v:shape id="Shape 2985" o:spid="_x0000_s1144" style="position:absolute;left:6771;top:4419;width:390;height:668;visibility:visible;mso-wrap-style:square;v-text-anchor:top" coordsize="38990,66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SKScYA&#10;AADdAAAADwAAAGRycy9kb3ducmV2LnhtbESPQWvCQBSE70L/w/IKvRTdKK1odBVpKdSL6Kr3R/aZ&#10;hGTfhuxqUn99t1DwOMzMN8xy3dta3Kj1pWMF41ECgjhzpuRcwen4NZyB8AHZYO2YFPyQh/XqabDE&#10;1LiOD3TTIRcRwj5FBUUITSqlzwqy6EeuIY7exbUWQ5RtLk2LXYTbWk6SZCotlhwXCmzoo6Cs0ler&#10;4Ix3fd1Vn69vXG2Pu07r+35bKvXy3G8WIAL14RH+b38bBZP57B3+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SKScYAAADdAAAADwAAAAAAAAAAAAAAAACYAgAAZHJz&#10;L2Rvd25yZXYueG1sUEsFBgAAAAAEAAQA9QAAAIsDAAAAAA==&#10;" path="m,l38990,39042r-3010,3289l32614,45684,26785,40058r508,2032c28080,48745,26277,54371,21400,58918,15876,64544,9462,66817,2046,65839l,65179,,54720r3570,2166c8218,57660,12243,56136,15876,52504v3518,-3251,5055,-7328,4546,-11938c19901,36020,17362,31651,13260,27333l,18903,,xe" fillcolor="red" stroked="f" strokeweight="0">
                  <v:path arrowok="t" textboxrect="0,0,38990,66817"/>
                </v:shape>
                <v:shape id="Shape 2986" o:spid="_x0000_s1145" style="position:absolute;left:7504;top:5291;width:1596;height:1600;visibility:visible;mso-wrap-style:square;v-text-anchor:top" coordsize="159626,160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p78YA&#10;AADdAAAADwAAAGRycy9kb3ducmV2LnhtbESPS2vDMBCE74X8B7GB3ho5OTipEyWUEEPbU5vHfbE2&#10;tlJrZSz50f76qFDocZiZb5jNbrS16Kn1xrGC+SwBQVw4bbhUcD7lTysQPiBrrB2Tgm/ysNtOHjaY&#10;aTfwJ/XHUIoIYZ+hgiqEJpPSFxVZ9DPXEEfv6lqLIcq2lLrFIcJtLRdJkkqLhuNChQ3tKyq+jp1V&#10;8Pbz4S46bezN5J05nYvkfb88KPU4HV/WIAKN4T/8137VChbPqxR+38QnIL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rp78YAAADdAAAADwAAAAAAAAAAAAAAAACYAgAAZHJz&#10;L2Rvd25yZXYueG1sUEsFBgAAAAAEAAQA9QAAAIsDAAAAAA==&#10;" path="m159626,160007l,e" filled="f" strokeweight=".33197mm">
                  <v:path arrowok="t" textboxrect="0,0,159626,160007"/>
                </v:shape>
                <v:shape id="Shape 2987" o:spid="_x0000_s1146" style="position:absolute;left:5310;top:7589;width:1515;height:1498;visibility:visible;mso-wrap-style:square;v-text-anchor:top" coordsize="151498,149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57MgA&#10;AADdAAAADwAAAGRycy9kb3ducmV2LnhtbESPT2vCQBTE7wW/w/KEXkQ3Df2jMauEQksPXrSC12f2&#10;mcRk34bsRlM/fbcg9DjMzG+YdD2YRlyoc5VlBU+zCARxbnXFhYL998d0DsJ5ZI2NZVLwQw7Wq9FD&#10;iom2V97SZecLESDsElRQet8mUrq8JINuZlvi4J1sZ9AH2RVSd3gNcNPIOIpepcGKw0KJLb2XlNe7&#10;3ig4uJfjRt8mn9nNnOpi/9yfTTRR6nE8ZEsQngb/H763v7SCeDF/g78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XnsyAAAAN0AAAAPAAAAAAAAAAAAAAAAAJgCAABk&#10;cnMvZG93bnJldi54bWxQSwUGAAAAAAQABAD1AAAAjQMAAAAA&#10;" path="m151498,149796l,e" filled="f" strokeweight=".33197mm">
                  <v:path arrowok="t" textboxrect="0,0,151498,149796"/>
                </v:shape>
                <v:shape id="Shape 2988" o:spid="_x0000_s1147" style="position:absolute;left:7860;top:9072;width:334;height:802;visibility:visible;mso-wrap-style:square;v-text-anchor:top" coordsize="33338,80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8cQA&#10;AADdAAAADwAAAGRycy9kb3ducmV2LnhtbERPz2vCMBS+D/Y/hCfsMjSdh6HVKGUgOMTBqgePr82z&#10;qTYvJcm0/vfLYbDjx/d7uR5sJ27kQ+tYwdskA0FcO91yo+B42IxnIEJE1tg5JgUPCrBePT8tMdfu&#10;zt90K2MjUgiHHBWYGPtcylAbshgmridO3Nl5izFB30jt8Z7CbSenWfYuLbacGgz29GGovpY/VsHr&#10;uSiqjX2Y4+fJX8qw322rr0qpl9FQLEBEGuK/+M+91Qqm81mam96k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u/HEAAAA3QAAAA8AAAAAAAAAAAAAAAAAmAIAAGRycy9k&#10;b3ducmV2LnhtbFBLBQYAAAAABAAEAPUAAACJAwAAAAA=&#10;" path="m,l29591,r3747,377l33338,14152r-9869,-576l16192,13576r,53137l28283,66713r5055,-393l33338,79898r-2871,341l,80239,,xe" fillcolor="black" stroked="f" strokeweight="0">
                  <v:path arrowok="t" textboxrect="0,0,33338,80239"/>
                </v:shape>
                <v:shape id="Shape 2989" o:spid="_x0000_s1148" style="position:absolute;left:8194;top:9075;width:339;height:796;visibility:visible;mso-wrap-style:square;v-text-anchor:top" coordsize="33884,79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8g2sYA&#10;AADdAAAADwAAAGRycy9kb3ducmV2LnhtbESPzWrDMBCE74G+g9hCb4lcH4rjRglt/ijkkjgt9LhY&#10;W9uttTKWGjlvHwUCOQ4z8w0zWwymFSfqXWNZwfMkAUFcWt1wpeDzuBlnIJxH1thaJgVncrCYP4xm&#10;mGsb+ECnwlciQtjlqKD2vsuldGVNBt3EdsTR+7G9QR9lX0ndY4hw08o0SV6kwYbjQo0dLWsq/4p/&#10;owC/tutl2O2/9Sp7365SGcJvUSn19Di8vYLwNPh7+Nb+0ArSaTaF65v4BO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8g2sYAAADdAAAADwAAAAAAAAAAAAAAAACYAgAAZHJz&#10;L2Rvd25yZXYueG1sUEsFBgAAAAAEAAQA9QAAAIsDAAAAAA==&#10;" path="m,l11506,1159v4712,1384,8738,3848,12091,7392c26949,12094,29502,16412,31255,21543v1752,5131,2629,11455,2629,18961c33884,47108,33058,52810,31420,57585v-2007,5842,-4877,10554,-8585,14173c20028,74489,16230,76623,11456,78159l,79520,,65942r4737,-368c7353,64913,9538,63796,11265,62233v1740,-1574,3149,-4152,4242,-7746c16599,50892,17145,46003,17145,39793v,-6198,-546,-10960,-1638,-14275c14414,22190,12878,19600,10909,17745,8941,15878,6439,14621,3416,13974l,13774,,xe" fillcolor="black" stroked="f" strokeweight="0">
                  <v:path arrowok="t" textboxrect="0,0,33884,79520"/>
                </v:shape>
                <v:shape id="Shape 2990" o:spid="_x0000_s1149" style="position:absolute;left:8629;top:9274;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MQA&#10;AADdAAAADwAAAGRycy9kb3ducmV2LnhtbERPvW7CMBDeK/EO1iF1axwYUJPGoKqiFR06BHiAIz6S&#10;lPgcbEPSPH09VOr46fsvNqPpxJ2cby0rWCQpCOLK6pZrBcfD+9MzCB+QNXaWScEPedisZw8F5toO&#10;XNJ9H2oRQ9jnqKAJoc+l9FVDBn1ie+LIna0zGCJ0tdQOhxhuOrlM05U02HJsaLCnt4aqy/5mFGzL&#10;j+myGuT0WZWn6+IsR/f1XSr1OB9fX0AEGsO/+M+90wqWWRb3x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nZfjEAAAA3QAAAA8AAAAAAAAAAAAAAAAAmAIAAGRycy9k&#10;b3ducmV2LnhtbFBLBQYAAAAABAAEAPUAAACJAwAAAAA=&#10;" path="m26829,r,8616l26772,8591v-9068,,-16244,8408,-16244,17475l26829,26066r,7836l10528,33902v,6109,1429,10925,4272,14215l26829,52879r,8732l26213,61690c9754,61690,,49257,,32340,,18729,4915,7197,15548,2281l26829,xe" fillcolor="black" stroked="f" strokeweight="0">
                  <v:path arrowok="t" textboxrect="0,0,26829,61690"/>
                </v:shape>
                <v:shape id="Shape 2991" o:spid="_x0000_s1150" style="position:absolute;left:8897;top:9690;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1kMUA&#10;AADdAAAADwAAAGRycy9kb3ducmV2LnhtbESPUWvCMBSF3wX/Q7iDvYgmyhDtmooMhcGe5vYDrs1d&#10;W5bc1Car1V9vBoKPh3POdzj5ZnBW9NSFxrOG+UyBIC69abjS8P21n65AhIhs0HomDRcKsCnGoxwz&#10;48/8Sf0hViJBOGSooY6xzaQMZU0Ow8y3xMn78Z3DmGRXSdPhOcGdlQulltJhw2mhxpbeaip/D39O&#10;w/F0oetOfbwEnqj+2G9tS0ur9fPTsH0FEWmIj/C9/W40LNbrOfy/SU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WQxQAAAN0AAAAPAAAAAAAAAAAAAAAAAJgCAABkcnMv&#10;ZG93bnJldi54bWxQSwUGAAAAAAQABAD1AAAAigMAAAAA&#10;" path="m15843,r9868,c25368,2794,22676,11087,15284,16015v-1340,895,-2962,1905,-5426,2690l,19974,,11243r730,289c10027,11532,15513,4369,15843,xe" fillcolor="black" stroked="f" strokeweight="0">
                  <v:path arrowok="t" textboxrect="0,0,25711,19974"/>
                </v:shape>
                <v:shape id="Shape 2992" o:spid="_x0000_s1151" style="position:absolute;left:8897;top:9271;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BLgsUA&#10;AADdAAAADwAAAGRycy9kb3ducmV2LnhtbESPQWvCQBSE74L/YXlCL1I3STHV1FVEWuhVWxBvj+xr&#10;Nm32bciuMe2v7wqCx2FmvmFWm8E2oqfO144VpLMEBHHpdM2Vgs+Pt8cFCB+QNTaOScEvedisx6MV&#10;FtpdeE/9IVQiQtgXqMCE0BZS+tKQRT9zLXH0vlxnMUTZVVJ3eIlw28gsSXJpsea4YLClnaHy53C2&#10;Cr5f5yfamulzmuPT0bcp93/6qNTDZNi+gAg0hHv41n7XCrLlMoP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cEuCxQAAAN0AAAAPAAAAAAAAAAAAAAAAAJgCAABkcnMv&#10;ZG93bnJldi54bWxQSwUGAAAAAAQABAD1AAAAigMAAAAA&#10;" path="m1289,c18205,,26486,13449,26486,34163l,34163,,26327r16300,c16021,21793,14929,17424,12408,14189l,8876,,261,1289,xe" fillcolor="black" stroked="f" strokeweight="0">
                  <v:path arrowok="t" textboxrect="0,0,26486,34163"/>
                </v:shape>
                <v:shape id="Shape 2993" o:spid="_x0000_s1152" style="position:absolute;left:9221;top:9059;width:278;height:815;visibility:visible;mso-wrap-style:square;v-text-anchor:top" coordsize="27775,81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CNsUA&#10;AADdAAAADwAAAGRycy9kb3ducmV2LnhtbESPT0vDQBDF74LfYRnBi7QbKxQbsy0iCKUHsY0Hexuz&#10;Y3YxOxuyYxq/vSsUPD7enx+v2kyhUyMNyUc2cDsvQBE30XpuDbzVz7N7UEmQLXaRycAPJdisLy8q&#10;LG088Z7Gg7Qqj3Aq0YAT6UutU+MoYJrHnjh7n3EIKFkOrbYDnvJ46PSiKJY6oOdMcNjTk6Pm6/Ad&#10;MneXan55dUu/PcrONx8371HImOur6fEBlNAk/+Fze2sNLFarO/h7k5+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oI2xQAAAN0AAAAPAAAAAAAAAAAAAAAAAJgCAABkcnMv&#10;ZG93bnJldi54bWxQSwUGAAAAAAQABAD1AAAAigMAAAAA&#10;" path="m23292,v1460,,2908,114,4483,228l27775,9080c26543,8966,24981,8852,23737,8852v-4242,,-5817,2133,-5817,6833l17920,22962r9855,l27775,31140r-9855,l17920,81547r-9855,l8065,31140,,31140,,22962r8065,l8065,12890c8065,4039,13665,,23292,xe" fillcolor="black" stroked="f" strokeweight="0">
                  <v:path arrowok="t" textboxrect="0,0,27775,81547"/>
                </v:shape>
                <v:shape id="Shape 2994" o:spid="_x0000_s1153" style="position:absolute;left:9568;top:9274;width:268;height:617;visibility:visible;mso-wrap-style:square;v-text-anchor:top" coordsize="26829,61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j+8YA&#10;AADdAAAADwAAAGRycy9kb3ducmV2LnhtbESPwW7CMBBE70j8g7VIvYEDqlAJGIQQoPbQQ2g/YImX&#10;JBCvg21IytfXlSpxHM3MG81i1Zla3Mn5yrKC8SgBQZxbXXGh4PtrN3wD4QOyxtoyKfghD6tlv7fA&#10;VNuWM7ofQiEihH2KCsoQmlRKn5dk0I9sQxy9k3UGQ5SukNphG+GmlpMkmUqDFceFEhvalJRfDjej&#10;YJvtH5dpKx8feXa8jk+yc5/nTKmXQbeegwjUhWf4v/2uFUxms1f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xj+8YAAADdAAAADwAAAAAAAAAAAAAAAACYAgAAZHJz&#10;L2Rvd25yZXYueG1sUEsFBgAAAAAEAAQA9QAAAIsDAAAAAA==&#10;" path="m26829,r,8616l26772,8591v-9068,,-16244,8408,-16244,17475l26829,26066r,7836l10528,33902v,6109,1429,10925,4272,14215l26829,52879r,8732l26213,61690c9754,61690,,49257,,32340,,18729,4915,7197,15548,2281l26829,xe" fillcolor="black" stroked="f" strokeweight="0">
                  <v:path arrowok="t" textboxrect="0,0,26829,61690"/>
                </v:shape>
                <v:shape id="Shape 2995" o:spid="_x0000_s1154" style="position:absolute;left:9836;top:9690;width:257;height:200;visibility:visible;mso-wrap-style:square;v-text-anchor:top" coordsize="25711,19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zk8UA&#10;AADdAAAADwAAAGRycy9kb3ducmV2LnhtbESPUWvCMBSF3wf+h3AFX8ZMlE20ayoiCoM9zfkDrs1d&#10;W5bc1CbW6q9fBoM9Hs453+Hk68FZ0VMXGs8aZlMFgrj0puFKw/Fz/7QEESKyQeuZNNwowLoYPeSY&#10;GX/lD+oPsRIJwiFDDXWMbSZlKGtyGKa+JU7el+8cxiS7SpoOrwnurJwrtZAOG04LNba0ran8Plyc&#10;htP5Rveden8O/Kj6U7+xLS2s1pPxsHkFEWmI/+G/9pvRMF+tXuD3TXo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LOTxQAAAN0AAAAPAAAAAAAAAAAAAAAAAJgCAABkcnMv&#10;ZG93bnJldi54bWxQSwUGAAAAAAQABAD1AAAAigMAAAAA&#10;" path="m15843,r9868,c25368,2794,22676,11087,15284,16015v-1346,895,-2968,1905,-5431,2690l,19974,,11243r730,289c10027,11532,15513,4369,15843,xe" fillcolor="black" stroked="f" strokeweight="0">
                  <v:path arrowok="t" textboxrect="0,0,25711,19974"/>
                </v:shape>
                <v:shape id="Shape 2996" o:spid="_x0000_s1155" style="position:absolute;left:9836;top:9271;width:265;height:342;visibility:visible;mso-wrap-style:square;v-text-anchor:top" coordsize="26486,3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NgcUA&#10;AADdAAAADwAAAGRycy9kb3ducmV2LnhtbESPQWvCQBSE74L/YXlCL1I3sZhq6ioiLfSqLQRvj+xr&#10;Nm32bciuMe2v7wqCx2FmvmHW28E2oqfO144VpLMEBHHpdM2Vgs+Pt8clCB+QNTaOScEvedhuxqM1&#10;5tpd+ED9MVQiQtjnqMCE0OZS+tKQRT9zLXH0vlxnMUTZVVJ3eIlw28h5kmTSYs1xwWBLe0Plz/Fs&#10;FXy/Lk60M9PnNMOnwrcp93+6UOphMuxeQAQawj18a79rBfPVKoPrm/g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02BxQAAAN0AAAAPAAAAAAAAAAAAAAAAAJgCAABkcnMv&#10;ZG93bnJldi54bWxQSwUGAAAAAAQABAD1AAAAigMAAAAA&#10;" path="m1289,c18205,,26486,13449,26486,34163l,34163,,26327r16300,c16021,21793,14929,17424,12408,14189l,8876,,261,1289,xe" fillcolor="black" stroked="f" strokeweight="0">
                  <v:path arrowok="t" textboxrect="0,0,26486,34163"/>
                </v:shape>
                <v:shape id="Shape 2997" o:spid="_x0000_s1156" style="position:absolute;left:10218;top:9271;width:477;height:603;visibility:visible;mso-wrap-style:square;v-text-anchor:top" coordsize="47714,6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RjsQA&#10;AADdAAAADwAAAGRycy9kb3ducmV2LnhtbESPQWsCMRSE70L/Q3hCb5p1D1W3RpGioKei9dDjY/O6&#10;CW5elk2M23/fFASPw8x8w6w2g2tFoj5Yzwpm0wIEce215UbB5Ws/WYAIEVlj65kU/FKAzfpltMJK&#10;+zufKJ1jIzKEQ4UKTIxdJWWoDTkMU98RZ+/H9w5jln0jdY/3DHetLIviTTq0nBcMdvRhqL6eb06B&#10;9cc0+zbHU1lbTrv9dfdp00Wp1/GwfQcRaYjP8KN90ArK5XIO/2/y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BUY7EAAAA3QAAAA8AAAAAAAAAAAAAAAAAmAIAAGRycy9k&#10;b3ducmV2LnhtbFBLBQYAAAAABAAEAPUAAACJAwAAAAA=&#10;" path="m27216,v9068,,20498,3696,20498,20383l47714,60261r-9855,l37859,24193c37859,13995,34950,8852,25311,8852v-5601,,-15456,3581,-15456,19482l9855,60261,,60261,,1676r9296,l9296,9969r216,c11646,6833,17132,,27216,xe" fillcolor="black" stroked="f" strokeweight="0">
                  <v:path arrowok="t" textboxrect="0,0,47714,60261"/>
                </v:shape>
                <v:shape id="Shape 2998" o:spid="_x0000_s1157" style="position:absolute;left:10806;top:9271;width:261;height:620;visibility:visible;mso-wrap-style:square;v-text-anchor:top" coordsize="26092,6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7MAA&#10;AADdAAAADwAAAGRycy9kb3ducmV2LnhtbERPz2uDMBS+D/Y/hDfobcaV4lpnLFuh4HFr6/1hXqOb&#10;eRGTqv3vl8Ngx4/vd7FfbC8mGn3nWMFLkoIgbpzu2Ci4nI/PWxA+IGvsHZOCO3nYl48PBebazfxF&#10;0ykYEUPY56igDWHIpfRNSxZ94gbiyF3daDFEOBqpR5xjuO3lOk0zabHj2NDiQIeWmp/TzSqoP78/&#10;cDbc1XZ6zTYZVVcdKqVWT8v7G4hAS/gX/7krrWC928W58U18ArL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u77MAAAADdAAAADwAAAAAAAAAAAAAAAACYAgAAZHJzL2Rvd25y&#10;ZXYueG1sUEsFBgAAAAAEAAQA9QAAAIUDAAAAAA==&#10;" path="m24409,r1683,529l26092,8884r-8813,2343c10628,15644,10185,25181,10185,30810v,12878,5042,22619,15799,22619l26092,53387r,8479l25755,61938c5816,61938,,43231,,29235,,12776,8839,,24409,xe" fillcolor="black" stroked="f" strokeweight="0">
                  <v:path arrowok="t" textboxrect="0,0,26092,61938"/>
                </v:shape>
                <v:shape id="Shape 2999" o:spid="_x0000_s1158" style="position:absolute;left:11067;top:9070;width:258;height:820;visibility:visible;mso-wrap-style:square;v-text-anchor:top" coordsize="25876,82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o4RcQA&#10;AADdAAAADwAAAGRycy9kb3ducmV2LnhtbESP3WoCMRSE7wu+QziCdzWroO2uRhFBsFfFrQ9w3Jz9&#10;wc3JksR17dM3gtDLYWa+YdbbwbSiJ+cbywpm0wQEcWF1w5WC88/h/ROED8gaW8uk4EEetpvR2xoz&#10;be98oj4PlYgQ9hkqqEPoMil9UZNBP7UdcfRK6wyGKF0ltcN7hJtWzpNkKQ02HBdq7GhfU3HNb0bB&#10;4XLMy9+vZCHxhv1HXpVnd/1WajIedisQgYbwH361j1rBPE1TeL6JT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KOEXEAAAA3QAAAA8AAAAAAAAAAAAAAAAAmAIAAGRycy9k&#10;b3ducmV2LnhtbFBLBQYAAAAABAAEAPUAAACJAwAAAAA=&#10;" path="m16021,r9855,l25876,80416r-9296,l16580,72352r-229,c14224,76327,11481,78762,8555,80204l,82021,,73542,10252,69567v3219,-2981,5654,-7908,5654,-15694c15906,44348,14344,29007,121,29007l,29039,,20684r10164,3194c12909,25949,14618,28442,15792,30125r229,l16021,xe" fillcolor="black" stroked="f" strokeweight="0">
                  <v:path arrowok="t" textboxrect="0,0,25876,82021"/>
                </v:shape>
                <w10:anchorlock/>
              </v:group>
            </w:pict>
          </mc:Fallback>
        </mc:AlternateContent>
      </w:r>
    </w:p>
    <w:p w14:paraId="632EE697" w14:textId="77777777" w:rsidR="00174B28" w:rsidRDefault="00174B28" w:rsidP="00174B28">
      <w:pPr>
        <w:overflowPunct w:val="0"/>
        <w:autoSpaceDE w:val="0"/>
        <w:autoSpaceDN w:val="0"/>
        <w:adjustRightInd w:val="0"/>
        <w:spacing w:before="0" w:after="200"/>
        <w:ind w:left="360"/>
        <w:jc w:val="center"/>
        <w:textAlignment w:val="baseline"/>
        <w:rPr>
          <w:rFonts w:eastAsia="Times New Roman"/>
          <w:b/>
          <w:bCs/>
          <w:lang w:val="en-US" w:eastAsia="en-US"/>
        </w:rPr>
      </w:pPr>
    </w:p>
    <w:p w14:paraId="19510BD8" w14:textId="77777777" w:rsidR="00174B28" w:rsidRPr="008C3220" w:rsidRDefault="00174B28" w:rsidP="00174B28">
      <w:pPr>
        <w:overflowPunct w:val="0"/>
        <w:autoSpaceDE w:val="0"/>
        <w:autoSpaceDN w:val="0"/>
        <w:adjustRightInd w:val="0"/>
        <w:spacing w:before="0" w:after="200"/>
        <w:ind w:left="360"/>
        <w:jc w:val="center"/>
        <w:textAlignment w:val="baseline"/>
        <w:rPr>
          <w:rFonts w:eastAsia="Times New Roman"/>
          <w:b/>
          <w:bCs/>
          <w:color w:val="000000" w:themeColor="text1"/>
          <w:lang w:val="en-US" w:eastAsia="en-US"/>
        </w:rPr>
      </w:pPr>
      <w:bookmarkStart w:id="497" w:name="_Toc39854046"/>
      <w:r w:rsidRPr="008C3220">
        <w:rPr>
          <w:rFonts w:eastAsia="Times New Roman"/>
          <w:b/>
          <w:bCs/>
          <w:lang w:val="en-US" w:eastAsia="en-US"/>
        </w:rPr>
        <w:t xml:space="preserve">Figure </w:t>
      </w:r>
      <w:r w:rsidRPr="008C3220">
        <w:rPr>
          <w:rFonts w:eastAsia="Times New Roman"/>
          <w:b/>
          <w:bCs/>
          <w:lang w:val="en-US" w:eastAsia="en-US"/>
        </w:rPr>
        <w:fldChar w:fldCharType="begin"/>
      </w:r>
      <w:r w:rsidRPr="008C3220">
        <w:rPr>
          <w:rFonts w:eastAsia="Times New Roman"/>
          <w:b/>
          <w:bCs/>
          <w:lang w:val="en-US" w:eastAsia="en-US"/>
        </w:rPr>
        <w:instrText xml:space="preserve"> SEQ Figure \* ARABIC </w:instrText>
      </w:r>
      <w:r w:rsidRPr="008C3220">
        <w:rPr>
          <w:rFonts w:eastAsia="Times New Roman"/>
          <w:b/>
          <w:bCs/>
          <w:lang w:val="en-US" w:eastAsia="en-US"/>
        </w:rPr>
        <w:fldChar w:fldCharType="separate"/>
      </w:r>
      <w:r w:rsidR="00135D04">
        <w:rPr>
          <w:rFonts w:eastAsia="Times New Roman"/>
          <w:b/>
          <w:bCs/>
          <w:noProof/>
          <w:lang w:val="en-US" w:eastAsia="en-US"/>
        </w:rPr>
        <w:t>79</w:t>
      </w:r>
      <w:r w:rsidRPr="008C3220">
        <w:rPr>
          <w:rFonts w:eastAsia="Times New Roman"/>
          <w:b/>
          <w:bCs/>
          <w:lang w:val="en-US" w:eastAsia="en-US"/>
        </w:rPr>
        <w:fldChar w:fldCharType="end"/>
      </w:r>
      <w:r w:rsidRPr="008C3220">
        <w:rPr>
          <w:rFonts w:eastAsia="Times New Roman"/>
          <w:b/>
          <w:bCs/>
          <w:lang w:val="en-US" w:eastAsia="en-US"/>
        </w:rPr>
        <w:t>-</w:t>
      </w:r>
      <w:r w:rsidRPr="008C3220">
        <w:rPr>
          <w:rFonts w:eastAsia="Times New Roman"/>
          <w:bCs/>
          <w:lang w:val="en-US" w:eastAsia="en-US"/>
        </w:rPr>
        <w:t xml:space="preserve"> </w:t>
      </w:r>
      <w:r w:rsidRPr="008C3220">
        <w:rPr>
          <w:rFonts w:eastAsia="Times New Roman"/>
          <w:b/>
          <w:bCs/>
          <w:color w:val="000000" w:themeColor="text1"/>
          <w:lang w:val="en-US" w:eastAsia="en-US"/>
        </w:rPr>
        <w:t xml:space="preserve">- </w:t>
      </w:r>
      <w:r w:rsidRPr="008C3220">
        <w:rPr>
          <w:rFonts w:eastAsia="Times New Roman"/>
          <w:b/>
          <w:bCs/>
          <w:iCs/>
          <w:color w:val="000000" w:themeColor="text1"/>
          <w:lang w:val="en-US" w:eastAsia="en-US"/>
        </w:rPr>
        <w:t>Closed loop resilience management strategy</w:t>
      </w:r>
      <w:bookmarkEnd w:id="497"/>
    </w:p>
    <w:p w14:paraId="554020E7" w14:textId="77777777" w:rsidR="00174B28" w:rsidRPr="00E406F5" w:rsidRDefault="00174B28" w:rsidP="00174B28">
      <w:pPr>
        <w:widowControl w:val="0"/>
        <w:autoSpaceDE w:val="0"/>
        <w:autoSpaceDN w:val="0"/>
        <w:spacing w:before="61"/>
        <w:ind w:left="360"/>
        <w:rPr>
          <w:rFonts w:eastAsia="Calibri"/>
          <w:lang w:val="en-US" w:eastAsia="en-US" w:bidi="en-US"/>
        </w:rPr>
      </w:pPr>
      <w:r w:rsidRPr="00E406F5">
        <w:rPr>
          <w:rFonts w:eastAsia="Calibri"/>
          <w:lang w:val="en-US" w:eastAsia="en-US" w:bidi="en-US"/>
        </w:rPr>
        <w:t>To</w:t>
      </w:r>
      <w:r w:rsidRPr="00E406F5">
        <w:rPr>
          <w:rFonts w:eastAsia="Calibri"/>
          <w:spacing w:val="-6"/>
          <w:lang w:val="en-US" w:eastAsia="en-US" w:bidi="en-US"/>
        </w:rPr>
        <w:t xml:space="preserve"> </w:t>
      </w:r>
      <w:r w:rsidRPr="00E406F5">
        <w:rPr>
          <w:rFonts w:eastAsia="Calibri"/>
          <w:lang w:val="en-US" w:eastAsia="en-US" w:bidi="en-US"/>
        </w:rPr>
        <w:t>design</w:t>
      </w:r>
      <w:r w:rsidRPr="00E406F5">
        <w:rPr>
          <w:rFonts w:eastAsia="Calibri"/>
          <w:spacing w:val="-9"/>
          <w:lang w:val="en-US" w:eastAsia="en-US" w:bidi="en-US"/>
        </w:rPr>
        <w:t xml:space="preserve">, </w:t>
      </w:r>
      <w:r w:rsidRPr="00E406F5">
        <w:rPr>
          <w:rFonts w:eastAsia="Calibri"/>
          <w:lang w:val="en-US" w:eastAsia="en-US" w:bidi="en-US"/>
        </w:rPr>
        <w:t>build,</w:t>
      </w:r>
      <w:r w:rsidRPr="00E406F5">
        <w:rPr>
          <w:rFonts w:eastAsia="Calibri"/>
          <w:spacing w:val="-8"/>
          <w:lang w:val="en-US" w:eastAsia="en-US" w:bidi="en-US"/>
        </w:rPr>
        <w:t xml:space="preserve"> </w:t>
      </w:r>
      <w:r w:rsidRPr="00E406F5">
        <w:rPr>
          <w:rFonts w:eastAsia="Calibri"/>
          <w:lang w:val="en-US" w:eastAsia="en-US" w:bidi="en-US"/>
        </w:rPr>
        <w:t>or</w:t>
      </w:r>
      <w:r w:rsidRPr="00E406F5">
        <w:rPr>
          <w:rFonts w:eastAsia="Calibri"/>
          <w:spacing w:val="-8"/>
          <w:lang w:val="en-US" w:eastAsia="en-US" w:bidi="en-US"/>
        </w:rPr>
        <w:t xml:space="preserve"> </w:t>
      </w:r>
      <w:r w:rsidRPr="00E406F5">
        <w:rPr>
          <w:rFonts w:eastAsia="Calibri"/>
          <w:lang w:val="en-US" w:eastAsia="en-US" w:bidi="en-US"/>
        </w:rPr>
        <w:t>adapt</w:t>
      </w:r>
      <w:r w:rsidRPr="00E406F5">
        <w:rPr>
          <w:rFonts w:eastAsia="Calibri"/>
          <w:spacing w:val="-7"/>
          <w:lang w:val="en-US" w:eastAsia="en-US" w:bidi="en-US"/>
        </w:rPr>
        <w:t xml:space="preserve"> </w:t>
      </w:r>
      <w:r w:rsidRPr="00E406F5">
        <w:rPr>
          <w:rFonts w:eastAsia="Calibri"/>
          <w:lang w:val="en-US" w:eastAsia="en-US" w:bidi="en-US"/>
        </w:rPr>
        <w:t>networked</w:t>
      </w:r>
      <w:r w:rsidRPr="00E406F5">
        <w:rPr>
          <w:rFonts w:eastAsia="Calibri"/>
          <w:spacing w:val="-9"/>
          <w:lang w:val="en-US" w:eastAsia="en-US" w:bidi="en-US"/>
        </w:rPr>
        <w:t xml:space="preserve"> </w:t>
      </w:r>
      <w:r w:rsidRPr="00E406F5">
        <w:rPr>
          <w:rFonts w:eastAsia="Calibri"/>
          <w:lang w:val="en-US" w:eastAsia="en-US" w:bidi="en-US"/>
        </w:rPr>
        <w:t>systems</w:t>
      </w:r>
      <w:r w:rsidRPr="00E406F5">
        <w:rPr>
          <w:rFonts w:eastAsia="Calibri"/>
          <w:spacing w:val="-9"/>
          <w:lang w:val="en-US" w:eastAsia="en-US" w:bidi="en-US"/>
        </w:rPr>
        <w:t xml:space="preserve"> </w:t>
      </w:r>
      <w:r w:rsidRPr="00E406F5">
        <w:rPr>
          <w:rFonts w:eastAsia="Calibri"/>
          <w:lang w:val="en-US" w:eastAsia="en-US" w:bidi="en-US"/>
        </w:rPr>
        <w:t>to</w:t>
      </w:r>
      <w:r w:rsidRPr="00E406F5">
        <w:rPr>
          <w:rFonts w:eastAsia="Calibri"/>
          <w:spacing w:val="-9"/>
          <w:lang w:val="en-US" w:eastAsia="en-US" w:bidi="en-US"/>
        </w:rPr>
        <w:t xml:space="preserve"> </w:t>
      </w:r>
      <w:r w:rsidRPr="00E406F5">
        <w:rPr>
          <w:rFonts w:eastAsia="Calibri"/>
          <w:lang w:val="en-US" w:eastAsia="en-US" w:bidi="en-US"/>
        </w:rPr>
        <w:t>be</w:t>
      </w:r>
      <w:r w:rsidRPr="00E406F5">
        <w:rPr>
          <w:rFonts w:eastAsia="Calibri"/>
          <w:spacing w:val="-10"/>
          <w:lang w:val="en-US" w:eastAsia="en-US" w:bidi="en-US"/>
        </w:rPr>
        <w:t xml:space="preserve"> </w:t>
      </w:r>
      <w:r w:rsidRPr="00E406F5">
        <w:rPr>
          <w:rFonts w:eastAsia="Calibri"/>
          <w:lang w:val="en-US" w:eastAsia="en-US" w:bidi="en-US"/>
        </w:rPr>
        <w:t>resilient,</w:t>
      </w:r>
      <w:r w:rsidRPr="00E406F5">
        <w:rPr>
          <w:rFonts w:eastAsia="Calibri"/>
          <w:spacing w:val="-9"/>
          <w:lang w:val="en-US" w:eastAsia="en-US" w:bidi="en-US"/>
        </w:rPr>
        <w:t xml:space="preserve"> </w:t>
      </w:r>
      <w:r w:rsidRPr="00E406F5">
        <w:rPr>
          <w:rFonts w:eastAsia="Calibri"/>
          <w:lang w:val="en-US" w:eastAsia="en-US" w:bidi="en-US"/>
        </w:rPr>
        <w:t>we</w:t>
      </w:r>
      <w:r w:rsidRPr="00E406F5">
        <w:rPr>
          <w:rFonts w:eastAsia="Calibri"/>
          <w:spacing w:val="-7"/>
          <w:lang w:val="en-US" w:eastAsia="en-US" w:bidi="en-US"/>
        </w:rPr>
        <w:t xml:space="preserve"> </w:t>
      </w:r>
      <w:r w:rsidRPr="00E406F5">
        <w:rPr>
          <w:rFonts w:eastAsia="Calibri"/>
          <w:lang w:val="en-US" w:eastAsia="en-US" w:bidi="en-US"/>
        </w:rPr>
        <w:t>may use</w:t>
      </w:r>
      <w:r w:rsidRPr="00E406F5">
        <w:rPr>
          <w:rFonts w:eastAsia="Calibri"/>
          <w:spacing w:val="-10"/>
          <w:lang w:val="en-US" w:eastAsia="en-US" w:bidi="en-US"/>
        </w:rPr>
        <w:t xml:space="preserve"> </w:t>
      </w:r>
      <w:r w:rsidRPr="00E406F5">
        <w:rPr>
          <w:rFonts w:eastAsia="Calibri"/>
          <w:lang w:val="en-US" w:eastAsia="en-US" w:bidi="en-US"/>
        </w:rPr>
        <w:t>the</w:t>
      </w:r>
      <w:r w:rsidRPr="00E406F5">
        <w:rPr>
          <w:rFonts w:eastAsia="Calibri"/>
          <w:spacing w:val="-10"/>
          <w:lang w:val="en-US" w:eastAsia="en-US" w:bidi="en-US"/>
        </w:rPr>
        <w:t xml:space="preserve"> </w:t>
      </w:r>
      <w:r w:rsidRPr="00E406F5">
        <w:rPr>
          <w:rFonts w:eastAsia="Calibri"/>
          <w:lang w:val="en-US" w:eastAsia="en-US" w:bidi="en-US"/>
        </w:rPr>
        <w:t>D</w:t>
      </w:r>
      <w:r w:rsidRPr="00E406F5">
        <w:rPr>
          <w:rFonts w:eastAsia="Calibri"/>
          <w:vertAlign w:val="superscript"/>
          <w:lang w:val="en-US" w:eastAsia="en-US" w:bidi="en-US"/>
        </w:rPr>
        <w:t>2</w:t>
      </w:r>
      <w:r w:rsidRPr="00E406F5">
        <w:rPr>
          <w:rFonts w:eastAsia="Calibri"/>
          <w:lang w:val="en-US" w:eastAsia="en-US" w:bidi="en-US"/>
        </w:rPr>
        <w:t>R</w:t>
      </w:r>
      <w:r w:rsidRPr="00E406F5">
        <w:rPr>
          <w:rFonts w:eastAsia="Calibri"/>
          <w:vertAlign w:val="superscript"/>
          <w:lang w:val="en-US" w:eastAsia="en-US" w:bidi="en-US"/>
        </w:rPr>
        <w:t>2</w:t>
      </w:r>
      <w:r w:rsidRPr="00E406F5">
        <w:rPr>
          <w:rFonts w:eastAsia="Calibri"/>
          <w:lang w:val="en-US" w:eastAsia="en-US" w:bidi="en-US"/>
        </w:rPr>
        <w:t>+DR</w:t>
      </w:r>
      <w:r w:rsidRPr="00E406F5">
        <w:rPr>
          <w:rFonts w:eastAsia="Calibri"/>
          <w:spacing w:val="-11"/>
          <w:lang w:val="en-US" w:eastAsia="en-US" w:bidi="en-US"/>
        </w:rPr>
        <w:t xml:space="preserve"> </w:t>
      </w:r>
      <w:r w:rsidRPr="00E406F5">
        <w:rPr>
          <w:rFonts w:eastAsia="Calibri"/>
          <w:lang w:val="en-US" w:eastAsia="en-US" w:bidi="en-US"/>
        </w:rPr>
        <w:t>strategy,</w:t>
      </w:r>
      <w:r w:rsidRPr="00E406F5">
        <w:rPr>
          <w:rFonts w:eastAsia="Calibri"/>
          <w:spacing w:val="-8"/>
          <w:lang w:val="en-US" w:eastAsia="en-US" w:bidi="en-US"/>
        </w:rPr>
        <w:t xml:space="preserve"> </w:t>
      </w:r>
      <w:r w:rsidRPr="00E406F5">
        <w:rPr>
          <w:rFonts w:eastAsia="Calibri"/>
          <w:lang w:val="en-US" w:eastAsia="en-US" w:bidi="en-US"/>
        </w:rPr>
        <w:t>which is essentially two sets of steps organized in two ‘loops’ as shown in Figure 2. The inner loop, D</w:t>
      </w:r>
      <w:r w:rsidRPr="00E406F5">
        <w:rPr>
          <w:rFonts w:eastAsia="Calibri"/>
          <w:vertAlign w:val="superscript"/>
          <w:lang w:val="en-US" w:eastAsia="en-US" w:bidi="en-US"/>
        </w:rPr>
        <w:t>2</w:t>
      </w:r>
      <w:r w:rsidRPr="00E406F5">
        <w:rPr>
          <w:rFonts w:eastAsia="Calibri"/>
          <w:lang w:val="en-US" w:eastAsia="en-US" w:bidi="en-US"/>
        </w:rPr>
        <w:t>R</w:t>
      </w:r>
      <w:r w:rsidRPr="00E406F5">
        <w:rPr>
          <w:rFonts w:eastAsia="Calibri"/>
          <w:vertAlign w:val="superscript"/>
          <w:lang w:val="en-US" w:eastAsia="en-US" w:bidi="en-US"/>
        </w:rPr>
        <w:t>2</w:t>
      </w:r>
      <w:r w:rsidRPr="00E406F5">
        <w:rPr>
          <w:rFonts w:eastAsia="Calibri"/>
          <w:lang w:val="en-US" w:eastAsia="en-US" w:bidi="en-US"/>
        </w:rPr>
        <w:t>,</w:t>
      </w:r>
      <w:r w:rsidRPr="00E406F5">
        <w:rPr>
          <w:rFonts w:eastAsia="Calibri"/>
          <w:spacing w:val="-34"/>
          <w:lang w:val="en-US" w:eastAsia="en-US" w:bidi="en-US"/>
        </w:rPr>
        <w:t xml:space="preserve"> </w:t>
      </w:r>
      <w:r w:rsidRPr="00E406F5">
        <w:rPr>
          <w:rFonts w:eastAsia="Calibri"/>
          <w:lang w:val="en-US" w:eastAsia="en-US" w:bidi="en-US"/>
        </w:rPr>
        <w:t>is intended to operate in real time (or as fast as possible) in order to detect and correct anomalies, whereas the outer loop, DR, can act more sedately (initially offline, mediated by a human expert, but ideally in the future it will function autonomously with the help of a machine expert) (Hutchison, 2018). The components of the framework are briefly described as follows.</w:t>
      </w:r>
    </w:p>
    <w:p w14:paraId="183B2A0B"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i/>
          <w:lang w:val="en-US" w:eastAsia="en-US" w:bidi="en-US"/>
        </w:rPr>
        <w:t xml:space="preserve">Defend: </w:t>
      </w:r>
      <w:r w:rsidRPr="00E406F5">
        <w:rPr>
          <w:rFonts w:eastAsia="Calibri"/>
          <w:lang w:val="en-US" w:eastAsia="en-US" w:bidi="en-US"/>
        </w:rPr>
        <w:t>Initially, a thorough system analysis needs to be carried out to decide how best to build defensively against perceived threats and vulnerabilities; this includes a risk assessment in order to prioritize</w:t>
      </w:r>
      <w:r w:rsidRPr="00E406F5">
        <w:rPr>
          <w:rFonts w:eastAsia="Calibri"/>
          <w:spacing w:val="-2"/>
          <w:lang w:val="en-US" w:eastAsia="en-US" w:bidi="en-US"/>
        </w:rPr>
        <w:t xml:space="preserve"> </w:t>
      </w:r>
      <w:r w:rsidRPr="00E406F5">
        <w:rPr>
          <w:rFonts w:eastAsia="Calibri"/>
          <w:lang w:val="en-US" w:eastAsia="en-US" w:bidi="en-US"/>
        </w:rPr>
        <w:t>the</w:t>
      </w:r>
      <w:r w:rsidRPr="00E406F5">
        <w:rPr>
          <w:rFonts w:eastAsia="Calibri"/>
          <w:spacing w:val="-2"/>
          <w:lang w:val="en-US" w:eastAsia="en-US" w:bidi="en-US"/>
        </w:rPr>
        <w:t xml:space="preserve"> </w:t>
      </w:r>
      <w:r w:rsidRPr="00E406F5">
        <w:rPr>
          <w:rFonts w:eastAsia="Calibri"/>
          <w:lang w:val="en-US" w:eastAsia="en-US" w:bidi="en-US"/>
        </w:rPr>
        <w:t>assets</w:t>
      </w:r>
      <w:r w:rsidRPr="00E406F5">
        <w:rPr>
          <w:rFonts w:eastAsia="Calibri"/>
          <w:spacing w:val="-3"/>
          <w:lang w:val="en-US" w:eastAsia="en-US" w:bidi="en-US"/>
        </w:rPr>
        <w:t xml:space="preserve"> </w:t>
      </w:r>
      <w:r w:rsidRPr="00E406F5">
        <w:rPr>
          <w:rFonts w:eastAsia="Calibri"/>
          <w:lang w:val="en-US" w:eastAsia="en-US" w:bidi="en-US"/>
        </w:rPr>
        <w:t>in</w:t>
      </w:r>
      <w:r w:rsidRPr="00E406F5">
        <w:rPr>
          <w:rFonts w:eastAsia="Calibri"/>
          <w:spacing w:val="-3"/>
          <w:lang w:val="en-US" w:eastAsia="en-US" w:bidi="en-US"/>
        </w:rPr>
        <w:t xml:space="preserve"> </w:t>
      </w:r>
      <w:r w:rsidRPr="00E406F5">
        <w:rPr>
          <w:rFonts w:eastAsia="Calibri"/>
          <w:lang w:val="en-US" w:eastAsia="en-US" w:bidi="en-US"/>
        </w:rPr>
        <w:t>the</w:t>
      </w:r>
      <w:r w:rsidRPr="00E406F5">
        <w:rPr>
          <w:rFonts w:eastAsia="Calibri"/>
          <w:spacing w:val="-2"/>
          <w:lang w:val="en-US" w:eastAsia="en-US" w:bidi="en-US"/>
        </w:rPr>
        <w:t xml:space="preserve"> </w:t>
      </w:r>
      <w:r w:rsidRPr="00E406F5">
        <w:rPr>
          <w:rFonts w:eastAsia="Calibri"/>
          <w:lang w:val="en-US" w:eastAsia="en-US" w:bidi="en-US"/>
        </w:rPr>
        <w:t>system –</w:t>
      </w:r>
      <w:r w:rsidRPr="00E406F5">
        <w:rPr>
          <w:rFonts w:eastAsia="Calibri"/>
          <w:spacing w:val="-4"/>
          <w:lang w:val="en-US" w:eastAsia="en-US" w:bidi="en-US"/>
        </w:rPr>
        <w:t xml:space="preserve"> </w:t>
      </w:r>
      <w:r w:rsidRPr="00E406F5">
        <w:rPr>
          <w:rFonts w:eastAsia="Calibri"/>
          <w:lang w:val="en-US" w:eastAsia="en-US" w:bidi="en-US"/>
        </w:rPr>
        <w:t>which</w:t>
      </w:r>
      <w:r w:rsidRPr="00E406F5">
        <w:rPr>
          <w:rFonts w:eastAsia="Calibri"/>
          <w:spacing w:val="-3"/>
          <w:lang w:val="en-US" w:eastAsia="en-US" w:bidi="en-US"/>
        </w:rPr>
        <w:t xml:space="preserve"> </w:t>
      </w:r>
      <w:r w:rsidRPr="00E406F5">
        <w:rPr>
          <w:rFonts w:eastAsia="Calibri"/>
          <w:lang w:val="en-US" w:eastAsia="en-US" w:bidi="en-US"/>
        </w:rPr>
        <w:t>of</w:t>
      </w:r>
      <w:r w:rsidRPr="00E406F5">
        <w:rPr>
          <w:rFonts w:eastAsia="Calibri"/>
          <w:spacing w:val="-2"/>
          <w:lang w:val="en-US" w:eastAsia="en-US" w:bidi="en-US"/>
        </w:rPr>
        <w:t xml:space="preserve"> </w:t>
      </w:r>
      <w:r w:rsidRPr="00E406F5">
        <w:rPr>
          <w:rFonts w:eastAsia="Calibri"/>
          <w:lang w:val="en-US" w:eastAsia="en-US" w:bidi="en-US"/>
        </w:rPr>
        <w:t>them</w:t>
      </w:r>
      <w:r w:rsidRPr="00E406F5">
        <w:rPr>
          <w:rFonts w:eastAsia="Calibri"/>
          <w:spacing w:val="-1"/>
          <w:lang w:val="en-US" w:eastAsia="en-US" w:bidi="en-US"/>
        </w:rPr>
        <w:t xml:space="preserve"> </w:t>
      </w:r>
      <w:r w:rsidRPr="00E406F5">
        <w:rPr>
          <w:rFonts w:eastAsia="Calibri"/>
          <w:lang w:val="en-US" w:eastAsia="en-US" w:bidi="en-US"/>
        </w:rPr>
        <w:t>needs</w:t>
      </w:r>
      <w:r w:rsidRPr="00E406F5">
        <w:rPr>
          <w:rFonts w:eastAsia="Calibri"/>
          <w:spacing w:val="-2"/>
          <w:lang w:val="en-US" w:eastAsia="en-US" w:bidi="en-US"/>
        </w:rPr>
        <w:t xml:space="preserve"> </w:t>
      </w:r>
      <w:r w:rsidRPr="00E406F5">
        <w:rPr>
          <w:rFonts w:eastAsia="Calibri"/>
          <w:lang w:val="en-US" w:eastAsia="en-US" w:bidi="en-US"/>
        </w:rPr>
        <w:t>to</w:t>
      </w:r>
      <w:r w:rsidRPr="00E406F5">
        <w:rPr>
          <w:rFonts w:eastAsia="Calibri"/>
          <w:spacing w:val="-1"/>
          <w:lang w:val="en-US" w:eastAsia="en-US" w:bidi="en-US"/>
        </w:rPr>
        <w:t xml:space="preserve"> </w:t>
      </w:r>
      <w:r w:rsidRPr="00E406F5">
        <w:rPr>
          <w:rFonts w:eastAsia="Calibri"/>
          <w:lang w:val="en-US" w:eastAsia="en-US" w:bidi="en-US"/>
        </w:rPr>
        <w:t>be</w:t>
      </w:r>
      <w:r w:rsidRPr="00E406F5">
        <w:rPr>
          <w:rFonts w:eastAsia="Calibri"/>
          <w:spacing w:val="-2"/>
          <w:lang w:val="en-US" w:eastAsia="en-US" w:bidi="en-US"/>
        </w:rPr>
        <w:t xml:space="preserve"> </w:t>
      </w:r>
      <w:r w:rsidRPr="00E406F5">
        <w:rPr>
          <w:rFonts w:eastAsia="Calibri"/>
          <w:lang w:val="en-US" w:eastAsia="en-US" w:bidi="en-US"/>
        </w:rPr>
        <w:t>protected,</w:t>
      </w:r>
      <w:r w:rsidRPr="00E406F5">
        <w:rPr>
          <w:rFonts w:eastAsia="Calibri"/>
          <w:spacing w:val="-2"/>
          <w:lang w:val="en-US" w:eastAsia="en-US" w:bidi="en-US"/>
        </w:rPr>
        <w:t xml:space="preserve"> </w:t>
      </w:r>
      <w:r w:rsidRPr="00E406F5">
        <w:rPr>
          <w:rFonts w:eastAsia="Calibri"/>
          <w:lang w:val="en-US" w:eastAsia="en-US" w:bidi="en-US"/>
        </w:rPr>
        <w:t>and</w:t>
      </w:r>
      <w:r w:rsidRPr="00E406F5">
        <w:rPr>
          <w:rFonts w:eastAsia="Calibri"/>
          <w:spacing w:val="-3"/>
          <w:lang w:val="en-US" w:eastAsia="en-US" w:bidi="en-US"/>
        </w:rPr>
        <w:t xml:space="preserve"> </w:t>
      </w:r>
      <w:r w:rsidRPr="00E406F5">
        <w:rPr>
          <w:rFonts w:eastAsia="Calibri"/>
          <w:lang w:val="en-US" w:eastAsia="en-US" w:bidi="en-US"/>
        </w:rPr>
        <w:t>which</w:t>
      </w:r>
      <w:r w:rsidRPr="00E406F5">
        <w:rPr>
          <w:rFonts w:eastAsia="Calibri"/>
          <w:spacing w:val="-3"/>
          <w:lang w:val="en-US" w:eastAsia="en-US" w:bidi="en-US"/>
        </w:rPr>
        <w:t xml:space="preserve"> </w:t>
      </w:r>
      <w:r w:rsidRPr="00E406F5">
        <w:rPr>
          <w:rFonts w:eastAsia="Calibri"/>
          <w:lang w:val="en-US" w:eastAsia="en-US" w:bidi="en-US"/>
        </w:rPr>
        <w:t>of</w:t>
      </w:r>
      <w:r w:rsidRPr="00E406F5">
        <w:rPr>
          <w:rFonts w:eastAsia="Calibri"/>
          <w:spacing w:val="-2"/>
          <w:lang w:val="en-US" w:eastAsia="en-US" w:bidi="en-US"/>
        </w:rPr>
        <w:t xml:space="preserve"> </w:t>
      </w:r>
      <w:r w:rsidRPr="00E406F5">
        <w:rPr>
          <w:rFonts w:eastAsia="Calibri"/>
          <w:lang w:val="en-US" w:eastAsia="en-US" w:bidi="en-US"/>
        </w:rPr>
        <w:t>them</w:t>
      </w:r>
      <w:r w:rsidRPr="00E406F5">
        <w:rPr>
          <w:rFonts w:eastAsia="Calibri"/>
          <w:spacing w:val="-1"/>
          <w:lang w:val="en-US" w:eastAsia="en-US" w:bidi="en-US"/>
        </w:rPr>
        <w:t xml:space="preserve"> </w:t>
      </w:r>
      <w:r w:rsidRPr="00E406F5">
        <w:rPr>
          <w:rFonts w:eastAsia="Calibri"/>
          <w:lang w:val="en-US" w:eastAsia="en-US" w:bidi="en-US"/>
        </w:rPr>
        <w:t>most</w:t>
      </w:r>
      <w:r w:rsidRPr="00E406F5">
        <w:rPr>
          <w:rFonts w:eastAsia="Calibri"/>
          <w:spacing w:val="-4"/>
          <w:lang w:val="en-US" w:eastAsia="en-US" w:bidi="en-US"/>
        </w:rPr>
        <w:t xml:space="preserve"> </w:t>
      </w:r>
      <w:r w:rsidRPr="00E406F5">
        <w:rPr>
          <w:rFonts w:eastAsia="Calibri"/>
          <w:lang w:val="en-US" w:eastAsia="en-US" w:bidi="en-US"/>
        </w:rPr>
        <w:t>or least urgently, or using more or fewer resources. Building resilience into a system inevitably incurs costs, and these need to be carefully weighed. As a result of the system analysis, the system designer will propose a range of actions including: building defensive walls (for example ‘firewalls’ to defend against cyber-attacks); adding some redundant links and nodes into the communications infrastructure; and at runtime, making appropriate adjustments such as firewall rules and</w:t>
      </w:r>
      <w:r w:rsidRPr="00E406F5">
        <w:rPr>
          <w:rFonts w:eastAsia="Calibri"/>
          <w:spacing w:val="-24"/>
          <w:lang w:val="en-US" w:eastAsia="en-US" w:bidi="en-US"/>
        </w:rPr>
        <w:t xml:space="preserve"> </w:t>
      </w:r>
      <w:r w:rsidRPr="00E406F5">
        <w:rPr>
          <w:rFonts w:eastAsia="Calibri"/>
          <w:lang w:val="en-US" w:eastAsia="en-US" w:bidi="en-US"/>
        </w:rPr>
        <w:t>resources.</w:t>
      </w:r>
    </w:p>
    <w:p w14:paraId="30C89F98" w14:textId="77777777" w:rsidR="00174B28" w:rsidRPr="00E406F5" w:rsidRDefault="00174B28" w:rsidP="00174B28">
      <w:pPr>
        <w:widowControl w:val="0"/>
        <w:autoSpaceDE w:val="0"/>
        <w:autoSpaceDN w:val="0"/>
        <w:spacing w:before="6"/>
        <w:ind w:left="360"/>
        <w:rPr>
          <w:rFonts w:eastAsia="Calibri"/>
          <w:lang w:val="en-US" w:eastAsia="en-US" w:bidi="en-US"/>
        </w:rPr>
      </w:pPr>
    </w:p>
    <w:p w14:paraId="1B9F5B85"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i/>
          <w:lang w:val="en-US" w:eastAsia="en-US" w:bidi="en-US"/>
        </w:rPr>
        <w:t xml:space="preserve">Detect: </w:t>
      </w:r>
      <w:r w:rsidRPr="00E406F5">
        <w:rPr>
          <w:rFonts w:eastAsia="Calibri"/>
          <w:lang w:val="en-US" w:eastAsia="en-US" w:bidi="en-US"/>
        </w:rPr>
        <w:t>The detect phase requires a monitoring system. Essentially, the network and/or networked system needs to be ‘instrumented’ so that the effects or symptoms of any challenge to the system’s normal operation can be rapidly observed. This is sometimes called ‘anomaly detection’ or ‘intrusion detection’, and it has been the subject of much research in past decades (</w:t>
      </w:r>
      <w:proofErr w:type="spellStart"/>
      <w:r w:rsidRPr="00E406F5">
        <w:rPr>
          <w:rFonts w:eastAsia="Calibri"/>
          <w:color w:val="212121"/>
          <w:lang w:val="en-US" w:eastAsia="en-US" w:bidi="en-US"/>
        </w:rPr>
        <w:t>Chandola</w:t>
      </w:r>
      <w:proofErr w:type="spellEnd"/>
      <w:r w:rsidRPr="00E406F5">
        <w:rPr>
          <w:rFonts w:eastAsia="Calibri"/>
          <w:color w:val="212121"/>
          <w:lang w:val="en-US" w:eastAsia="en-US" w:bidi="en-US"/>
        </w:rPr>
        <w:t>, 2009</w:t>
      </w:r>
      <w:r w:rsidRPr="00E406F5">
        <w:rPr>
          <w:rFonts w:eastAsia="Calibri"/>
          <w:lang w:val="en-US" w:eastAsia="en-US" w:bidi="en-US"/>
        </w:rPr>
        <w:t>). Nevertheless,</w:t>
      </w:r>
      <w:r w:rsidRPr="00E406F5">
        <w:rPr>
          <w:rFonts w:eastAsia="Calibri"/>
          <w:spacing w:val="-1"/>
          <w:lang w:val="en-US" w:eastAsia="en-US" w:bidi="en-US"/>
        </w:rPr>
        <w:t xml:space="preserve"> </w:t>
      </w:r>
      <w:r w:rsidRPr="00E406F5">
        <w:rPr>
          <w:rFonts w:eastAsia="Calibri"/>
          <w:lang w:val="en-US" w:eastAsia="en-US" w:bidi="en-US"/>
        </w:rPr>
        <w:t>it</w:t>
      </w:r>
      <w:r w:rsidRPr="00E406F5">
        <w:rPr>
          <w:rFonts w:eastAsia="Calibri"/>
          <w:spacing w:val="-1"/>
          <w:lang w:val="en-US" w:eastAsia="en-US" w:bidi="en-US"/>
        </w:rPr>
        <w:t xml:space="preserve"> </w:t>
      </w:r>
      <w:r w:rsidRPr="00E406F5">
        <w:rPr>
          <w:rFonts w:eastAsia="Calibri"/>
          <w:lang w:val="en-US" w:eastAsia="en-US" w:bidi="en-US"/>
        </w:rPr>
        <w:t>is</w:t>
      </w:r>
      <w:r w:rsidRPr="00E406F5">
        <w:rPr>
          <w:rFonts w:eastAsia="Calibri"/>
          <w:spacing w:val="-4"/>
          <w:lang w:val="en-US" w:eastAsia="en-US" w:bidi="en-US"/>
        </w:rPr>
        <w:t xml:space="preserve"> </w:t>
      </w:r>
      <w:r w:rsidRPr="00E406F5">
        <w:rPr>
          <w:rFonts w:eastAsia="Calibri"/>
          <w:lang w:val="en-US" w:eastAsia="en-US" w:bidi="en-US"/>
        </w:rPr>
        <w:t>difficult</w:t>
      </w:r>
      <w:r w:rsidRPr="00E406F5">
        <w:rPr>
          <w:rFonts w:eastAsia="Calibri"/>
          <w:spacing w:val="-4"/>
          <w:lang w:val="en-US" w:eastAsia="en-US" w:bidi="en-US"/>
        </w:rPr>
        <w:t xml:space="preserve"> </w:t>
      </w:r>
      <w:r w:rsidRPr="00E406F5">
        <w:rPr>
          <w:rFonts w:eastAsia="Calibri"/>
          <w:lang w:val="en-US" w:eastAsia="en-US" w:bidi="en-US"/>
        </w:rPr>
        <w:t>to distinguish</w:t>
      </w:r>
      <w:r w:rsidRPr="00E406F5">
        <w:rPr>
          <w:rFonts w:eastAsia="Calibri"/>
          <w:spacing w:val="-1"/>
          <w:lang w:val="en-US" w:eastAsia="en-US" w:bidi="en-US"/>
        </w:rPr>
        <w:t xml:space="preserve"> </w:t>
      </w:r>
      <w:r w:rsidRPr="00E406F5">
        <w:rPr>
          <w:rFonts w:eastAsia="Calibri"/>
          <w:lang w:val="en-US" w:eastAsia="en-US" w:bidi="en-US"/>
        </w:rPr>
        <w:t>the</w:t>
      </w:r>
      <w:r w:rsidRPr="00E406F5">
        <w:rPr>
          <w:rFonts w:eastAsia="Calibri"/>
          <w:spacing w:val="-3"/>
          <w:lang w:val="en-US" w:eastAsia="en-US" w:bidi="en-US"/>
        </w:rPr>
        <w:t xml:space="preserve"> </w:t>
      </w:r>
      <w:r w:rsidRPr="00E406F5">
        <w:rPr>
          <w:rFonts w:eastAsia="Calibri"/>
          <w:lang w:val="en-US" w:eastAsia="en-US" w:bidi="en-US"/>
        </w:rPr>
        <w:t>root</w:t>
      </w:r>
      <w:r w:rsidRPr="00E406F5">
        <w:rPr>
          <w:rFonts w:eastAsia="Calibri"/>
          <w:spacing w:val="-3"/>
          <w:lang w:val="en-US" w:eastAsia="en-US" w:bidi="en-US"/>
        </w:rPr>
        <w:t xml:space="preserve"> </w:t>
      </w:r>
      <w:r w:rsidRPr="00E406F5">
        <w:rPr>
          <w:rFonts w:eastAsia="Calibri"/>
          <w:lang w:val="en-US" w:eastAsia="en-US" w:bidi="en-US"/>
        </w:rPr>
        <w:t>cause</w:t>
      </w:r>
      <w:r w:rsidRPr="00E406F5">
        <w:rPr>
          <w:rFonts w:eastAsia="Calibri"/>
          <w:spacing w:val="-3"/>
          <w:lang w:val="en-US" w:eastAsia="en-US" w:bidi="en-US"/>
        </w:rPr>
        <w:t xml:space="preserve"> </w:t>
      </w:r>
      <w:r w:rsidRPr="00E406F5">
        <w:rPr>
          <w:rFonts w:eastAsia="Calibri"/>
          <w:lang w:val="en-US" w:eastAsia="en-US" w:bidi="en-US"/>
        </w:rPr>
        <w:t>of</w:t>
      </w:r>
      <w:r w:rsidRPr="00E406F5">
        <w:rPr>
          <w:rFonts w:eastAsia="Calibri"/>
          <w:spacing w:val="-4"/>
          <w:lang w:val="en-US" w:eastAsia="en-US" w:bidi="en-US"/>
        </w:rPr>
        <w:t xml:space="preserve"> </w:t>
      </w:r>
      <w:r w:rsidRPr="00E406F5">
        <w:rPr>
          <w:rFonts w:eastAsia="Calibri"/>
          <w:lang w:val="en-US" w:eastAsia="en-US" w:bidi="en-US"/>
        </w:rPr>
        <w:t>a</w:t>
      </w:r>
      <w:r w:rsidRPr="00E406F5">
        <w:rPr>
          <w:rFonts w:eastAsia="Calibri"/>
          <w:spacing w:val="-2"/>
          <w:lang w:val="en-US" w:eastAsia="en-US" w:bidi="en-US"/>
        </w:rPr>
        <w:t xml:space="preserve"> </w:t>
      </w:r>
      <w:r w:rsidRPr="00E406F5">
        <w:rPr>
          <w:rFonts w:eastAsia="Calibri"/>
          <w:lang w:val="en-US" w:eastAsia="en-US" w:bidi="en-US"/>
        </w:rPr>
        <w:t>challenge,</w:t>
      </w:r>
      <w:r w:rsidRPr="00E406F5">
        <w:rPr>
          <w:rFonts w:eastAsia="Calibri"/>
          <w:spacing w:val="-3"/>
          <w:lang w:val="en-US" w:eastAsia="en-US" w:bidi="en-US"/>
        </w:rPr>
        <w:t xml:space="preserve"> </w:t>
      </w:r>
      <w:r w:rsidRPr="00E406F5">
        <w:rPr>
          <w:rFonts w:eastAsia="Calibri"/>
          <w:lang w:val="en-US" w:eastAsia="en-US" w:bidi="en-US"/>
        </w:rPr>
        <w:t>and</w:t>
      </w:r>
      <w:r w:rsidRPr="00E406F5">
        <w:rPr>
          <w:rFonts w:eastAsia="Calibri"/>
          <w:spacing w:val="-4"/>
          <w:lang w:val="en-US" w:eastAsia="en-US" w:bidi="en-US"/>
        </w:rPr>
        <w:t xml:space="preserve"> </w:t>
      </w:r>
      <w:r w:rsidRPr="00E406F5">
        <w:rPr>
          <w:rFonts w:eastAsia="Calibri"/>
          <w:lang w:val="en-US" w:eastAsia="en-US" w:bidi="en-US"/>
        </w:rPr>
        <w:t>the</w:t>
      </w:r>
      <w:r w:rsidRPr="00E406F5">
        <w:rPr>
          <w:rFonts w:eastAsia="Calibri"/>
          <w:spacing w:val="-4"/>
          <w:lang w:val="en-US" w:eastAsia="en-US" w:bidi="en-US"/>
        </w:rPr>
        <w:t xml:space="preserve"> </w:t>
      </w:r>
      <w:r w:rsidRPr="00E406F5">
        <w:rPr>
          <w:rFonts w:eastAsia="Calibri"/>
          <w:lang w:val="en-US" w:eastAsia="en-US" w:bidi="en-US"/>
        </w:rPr>
        <w:t>detection</w:t>
      </w:r>
      <w:r w:rsidRPr="00E406F5">
        <w:rPr>
          <w:rFonts w:eastAsia="Calibri"/>
          <w:spacing w:val="-5"/>
          <w:lang w:val="en-US" w:eastAsia="en-US" w:bidi="en-US"/>
        </w:rPr>
        <w:t xml:space="preserve"> </w:t>
      </w:r>
      <w:r w:rsidRPr="00E406F5">
        <w:rPr>
          <w:rFonts w:eastAsia="Calibri"/>
          <w:lang w:val="en-US" w:eastAsia="en-US" w:bidi="en-US"/>
        </w:rPr>
        <w:t>may</w:t>
      </w:r>
      <w:r w:rsidRPr="00E406F5">
        <w:rPr>
          <w:rFonts w:eastAsia="Calibri"/>
          <w:spacing w:val="-3"/>
          <w:lang w:val="en-US" w:eastAsia="en-US" w:bidi="en-US"/>
        </w:rPr>
        <w:t xml:space="preserve"> </w:t>
      </w:r>
      <w:r w:rsidRPr="00E406F5">
        <w:rPr>
          <w:rFonts w:eastAsia="Calibri"/>
          <w:lang w:val="en-US" w:eastAsia="en-US" w:bidi="en-US"/>
        </w:rPr>
        <w:t>have</w:t>
      </w:r>
      <w:r w:rsidRPr="00E406F5">
        <w:rPr>
          <w:rFonts w:eastAsia="Calibri"/>
          <w:spacing w:val="-3"/>
          <w:lang w:val="en-US" w:eastAsia="en-US" w:bidi="en-US"/>
        </w:rPr>
        <w:t xml:space="preserve"> </w:t>
      </w:r>
      <w:r w:rsidRPr="00E406F5">
        <w:rPr>
          <w:rFonts w:eastAsia="Calibri"/>
          <w:lang w:val="en-US" w:eastAsia="en-US" w:bidi="en-US"/>
        </w:rPr>
        <w:t>to proceed</w:t>
      </w:r>
      <w:r w:rsidRPr="00E406F5">
        <w:rPr>
          <w:rFonts w:eastAsia="Calibri"/>
          <w:spacing w:val="-7"/>
          <w:lang w:val="en-US" w:eastAsia="en-US" w:bidi="en-US"/>
        </w:rPr>
        <w:t xml:space="preserve"> </w:t>
      </w:r>
      <w:r w:rsidRPr="00E406F5">
        <w:rPr>
          <w:rFonts w:eastAsia="Calibri"/>
          <w:lang w:val="en-US" w:eastAsia="en-US" w:bidi="en-US"/>
        </w:rPr>
        <w:t>without</w:t>
      </w:r>
      <w:r w:rsidRPr="00E406F5">
        <w:rPr>
          <w:rFonts w:eastAsia="Calibri"/>
          <w:spacing w:val="-7"/>
          <w:lang w:val="en-US" w:eastAsia="en-US" w:bidi="en-US"/>
        </w:rPr>
        <w:t xml:space="preserve"> </w:t>
      </w:r>
      <w:r w:rsidRPr="00E406F5">
        <w:rPr>
          <w:rFonts w:eastAsia="Calibri"/>
          <w:lang w:val="en-US" w:eastAsia="en-US" w:bidi="en-US"/>
        </w:rPr>
        <w:t>actually</w:t>
      </w:r>
      <w:r w:rsidRPr="00E406F5">
        <w:rPr>
          <w:rFonts w:eastAsia="Calibri"/>
          <w:spacing w:val="-7"/>
          <w:lang w:val="en-US" w:eastAsia="en-US" w:bidi="en-US"/>
        </w:rPr>
        <w:t xml:space="preserve"> </w:t>
      </w:r>
      <w:r w:rsidRPr="00E406F5">
        <w:rPr>
          <w:rFonts w:eastAsia="Calibri"/>
          <w:lang w:val="en-US" w:eastAsia="en-US" w:bidi="en-US"/>
        </w:rPr>
        <w:t>knowing</w:t>
      </w:r>
      <w:r w:rsidRPr="00E406F5">
        <w:rPr>
          <w:rFonts w:eastAsia="Calibri"/>
          <w:spacing w:val="-8"/>
          <w:lang w:val="en-US" w:eastAsia="en-US" w:bidi="en-US"/>
        </w:rPr>
        <w:t xml:space="preserve"> </w:t>
      </w:r>
      <w:r w:rsidRPr="00E406F5">
        <w:rPr>
          <w:rFonts w:eastAsia="Calibri"/>
          <w:lang w:val="en-US" w:eastAsia="en-US" w:bidi="en-US"/>
        </w:rPr>
        <w:t>for</w:t>
      </w:r>
      <w:r w:rsidRPr="00E406F5">
        <w:rPr>
          <w:rFonts w:eastAsia="Calibri"/>
          <w:spacing w:val="-8"/>
          <w:lang w:val="en-US" w:eastAsia="en-US" w:bidi="en-US"/>
        </w:rPr>
        <w:t xml:space="preserve"> </w:t>
      </w:r>
      <w:r w:rsidRPr="00E406F5">
        <w:rPr>
          <w:rFonts w:eastAsia="Calibri"/>
          <w:lang w:val="en-US" w:eastAsia="en-US" w:bidi="en-US"/>
        </w:rPr>
        <w:t>sure</w:t>
      </w:r>
      <w:r w:rsidRPr="00E406F5">
        <w:rPr>
          <w:rFonts w:eastAsia="Calibri"/>
          <w:spacing w:val="-7"/>
          <w:lang w:val="en-US" w:eastAsia="en-US" w:bidi="en-US"/>
        </w:rPr>
        <w:t xml:space="preserve"> </w:t>
      </w:r>
      <w:r w:rsidRPr="00E406F5">
        <w:rPr>
          <w:rFonts w:eastAsia="Calibri"/>
          <w:lang w:val="en-US" w:eastAsia="en-US" w:bidi="en-US"/>
        </w:rPr>
        <w:t>what</w:t>
      </w:r>
      <w:r w:rsidRPr="00E406F5">
        <w:rPr>
          <w:rFonts w:eastAsia="Calibri"/>
          <w:spacing w:val="-8"/>
          <w:lang w:val="en-US" w:eastAsia="en-US" w:bidi="en-US"/>
        </w:rPr>
        <w:t xml:space="preserve"> </w:t>
      </w:r>
      <w:r w:rsidRPr="00E406F5">
        <w:rPr>
          <w:rFonts w:eastAsia="Calibri"/>
          <w:lang w:val="en-US" w:eastAsia="en-US" w:bidi="en-US"/>
        </w:rPr>
        <w:t>is</w:t>
      </w:r>
      <w:r w:rsidRPr="00E406F5">
        <w:rPr>
          <w:rFonts w:eastAsia="Calibri"/>
          <w:spacing w:val="-8"/>
          <w:lang w:val="en-US" w:eastAsia="en-US" w:bidi="en-US"/>
        </w:rPr>
        <w:t xml:space="preserve"> </w:t>
      </w:r>
      <w:r w:rsidRPr="00E406F5">
        <w:rPr>
          <w:rFonts w:eastAsia="Calibri"/>
          <w:lang w:val="en-US" w:eastAsia="en-US" w:bidi="en-US"/>
        </w:rPr>
        <w:t>causing</w:t>
      </w:r>
      <w:r w:rsidRPr="00E406F5">
        <w:rPr>
          <w:rFonts w:eastAsia="Calibri"/>
          <w:spacing w:val="-7"/>
          <w:lang w:val="en-US" w:eastAsia="en-US" w:bidi="en-US"/>
        </w:rPr>
        <w:t xml:space="preserve"> </w:t>
      </w:r>
      <w:r w:rsidRPr="00E406F5">
        <w:rPr>
          <w:rFonts w:eastAsia="Calibri"/>
          <w:lang w:val="en-US" w:eastAsia="en-US" w:bidi="en-US"/>
        </w:rPr>
        <w:t>the</w:t>
      </w:r>
      <w:r w:rsidRPr="00E406F5">
        <w:rPr>
          <w:rFonts w:eastAsia="Calibri"/>
          <w:spacing w:val="-6"/>
          <w:lang w:val="en-US" w:eastAsia="en-US" w:bidi="en-US"/>
        </w:rPr>
        <w:t xml:space="preserve"> </w:t>
      </w:r>
      <w:r w:rsidRPr="00E406F5">
        <w:rPr>
          <w:rFonts w:eastAsia="Calibri"/>
          <w:lang w:val="en-US" w:eastAsia="en-US" w:bidi="en-US"/>
        </w:rPr>
        <w:t>problem.</w:t>
      </w:r>
      <w:r w:rsidRPr="00E406F5">
        <w:rPr>
          <w:rFonts w:eastAsia="Calibri"/>
          <w:spacing w:val="-9"/>
          <w:lang w:val="en-US" w:eastAsia="en-US" w:bidi="en-US"/>
        </w:rPr>
        <w:t xml:space="preserve"> </w:t>
      </w:r>
      <w:r w:rsidRPr="00E406F5">
        <w:rPr>
          <w:rFonts w:eastAsia="Calibri"/>
          <w:lang w:val="en-US" w:eastAsia="en-US" w:bidi="en-US"/>
        </w:rPr>
        <w:t>Typically,</w:t>
      </w:r>
      <w:r w:rsidRPr="00E406F5">
        <w:rPr>
          <w:rFonts w:eastAsia="Calibri"/>
          <w:spacing w:val="-7"/>
          <w:lang w:val="en-US" w:eastAsia="en-US" w:bidi="en-US"/>
        </w:rPr>
        <w:t xml:space="preserve"> </w:t>
      </w:r>
      <w:r w:rsidRPr="00E406F5">
        <w:rPr>
          <w:rFonts w:eastAsia="Calibri"/>
          <w:lang w:val="en-US" w:eastAsia="en-US" w:bidi="en-US"/>
        </w:rPr>
        <w:t>detected</w:t>
      </w:r>
      <w:r w:rsidRPr="00E406F5">
        <w:rPr>
          <w:rFonts w:eastAsia="Calibri"/>
          <w:spacing w:val="-10"/>
          <w:lang w:val="en-US" w:eastAsia="en-US" w:bidi="en-US"/>
        </w:rPr>
        <w:t xml:space="preserve"> </w:t>
      </w:r>
      <w:r w:rsidRPr="00E406F5">
        <w:rPr>
          <w:rFonts w:eastAsia="Calibri"/>
          <w:lang w:val="en-US" w:eastAsia="en-US" w:bidi="en-US"/>
        </w:rPr>
        <w:t>anomalies are classified and using this classification allows the next phase to be carried</w:t>
      </w:r>
      <w:r w:rsidRPr="00E406F5">
        <w:rPr>
          <w:rFonts w:eastAsia="Calibri"/>
          <w:spacing w:val="-17"/>
          <w:lang w:val="en-US" w:eastAsia="en-US" w:bidi="en-US"/>
        </w:rPr>
        <w:t xml:space="preserve"> </w:t>
      </w:r>
      <w:r w:rsidRPr="00E406F5">
        <w:rPr>
          <w:rFonts w:eastAsia="Calibri"/>
          <w:lang w:val="en-US" w:eastAsia="en-US" w:bidi="en-US"/>
        </w:rPr>
        <w:t>out.</w:t>
      </w:r>
    </w:p>
    <w:p w14:paraId="4B86B3DD" w14:textId="77777777" w:rsidR="00174B28" w:rsidRPr="00E406F5" w:rsidRDefault="00174B28" w:rsidP="00174B28">
      <w:pPr>
        <w:widowControl w:val="0"/>
        <w:autoSpaceDE w:val="0"/>
        <w:autoSpaceDN w:val="0"/>
        <w:spacing w:before="4"/>
        <w:ind w:left="360"/>
        <w:rPr>
          <w:rFonts w:eastAsia="Calibri"/>
          <w:lang w:val="en-US" w:eastAsia="en-US" w:bidi="en-US"/>
        </w:rPr>
      </w:pPr>
    </w:p>
    <w:p w14:paraId="09AF081F"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Calibri"/>
          <w:i/>
          <w:lang w:val="en-US" w:eastAsia="en-US" w:bidi="en-US"/>
        </w:rPr>
        <w:t>Remediate:</w:t>
      </w:r>
      <w:r w:rsidRPr="00E406F5">
        <w:rPr>
          <w:rFonts w:eastAsia="Calibri"/>
          <w:i/>
          <w:spacing w:val="-8"/>
          <w:lang w:val="en-US" w:eastAsia="en-US" w:bidi="en-US"/>
        </w:rPr>
        <w:t xml:space="preserve"> </w:t>
      </w:r>
      <w:r w:rsidRPr="00E406F5">
        <w:rPr>
          <w:rFonts w:eastAsia="Calibri"/>
          <w:lang w:val="en-US" w:eastAsia="en-US" w:bidi="en-US"/>
        </w:rPr>
        <w:t>Remediation</w:t>
      </w:r>
      <w:r w:rsidRPr="00E406F5">
        <w:rPr>
          <w:rFonts w:eastAsia="Calibri"/>
          <w:spacing w:val="-9"/>
          <w:lang w:val="en-US" w:eastAsia="en-US" w:bidi="en-US"/>
        </w:rPr>
        <w:t xml:space="preserve"> </w:t>
      </w:r>
      <w:r w:rsidRPr="00E406F5">
        <w:rPr>
          <w:rFonts w:eastAsia="Calibri"/>
          <w:lang w:val="en-US" w:eastAsia="en-US" w:bidi="en-US"/>
        </w:rPr>
        <w:t>(or</w:t>
      </w:r>
      <w:r w:rsidRPr="00E406F5">
        <w:rPr>
          <w:rFonts w:eastAsia="Calibri"/>
          <w:spacing w:val="-8"/>
          <w:lang w:val="en-US" w:eastAsia="en-US" w:bidi="en-US"/>
        </w:rPr>
        <w:t xml:space="preserve"> </w:t>
      </w:r>
      <w:r w:rsidRPr="00E406F5">
        <w:rPr>
          <w:rFonts w:eastAsia="Calibri"/>
          <w:lang w:val="en-US" w:eastAsia="en-US" w:bidi="en-US"/>
        </w:rPr>
        <w:t>‘mitigation’</w:t>
      </w:r>
      <w:r w:rsidRPr="00E406F5">
        <w:rPr>
          <w:rFonts w:eastAsia="Calibri"/>
          <w:spacing w:val="-11"/>
          <w:lang w:val="en-US" w:eastAsia="en-US" w:bidi="en-US"/>
        </w:rPr>
        <w:t xml:space="preserve"> </w:t>
      </w:r>
      <w:r w:rsidRPr="00E406F5">
        <w:rPr>
          <w:rFonts w:eastAsia="Calibri"/>
          <w:lang w:val="en-US" w:eastAsia="en-US" w:bidi="en-US"/>
        </w:rPr>
        <w:t>as</w:t>
      </w:r>
      <w:r w:rsidRPr="00E406F5">
        <w:rPr>
          <w:rFonts w:eastAsia="Calibri"/>
          <w:spacing w:val="-8"/>
          <w:lang w:val="en-US" w:eastAsia="en-US" w:bidi="en-US"/>
        </w:rPr>
        <w:t xml:space="preserve"> </w:t>
      </w:r>
      <w:r w:rsidRPr="00E406F5">
        <w:rPr>
          <w:rFonts w:eastAsia="Calibri"/>
          <w:lang w:val="en-US" w:eastAsia="en-US" w:bidi="en-US"/>
        </w:rPr>
        <w:t>used</w:t>
      </w:r>
      <w:r w:rsidRPr="00E406F5">
        <w:rPr>
          <w:rFonts w:eastAsia="Calibri"/>
          <w:spacing w:val="-8"/>
          <w:lang w:val="en-US" w:eastAsia="en-US" w:bidi="en-US"/>
        </w:rPr>
        <w:t xml:space="preserve"> </w:t>
      </w:r>
      <w:r w:rsidRPr="00E406F5">
        <w:rPr>
          <w:rFonts w:eastAsia="Calibri"/>
          <w:lang w:val="en-US" w:eastAsia="en-US" w:bidi="en-US"/>
        </w:rPr>
        <w:t>by</w:t>
      </w:r>
      <w:r w:rsidRPr="00E406F5">
        <w:rPr>
          <w:rFonts w:eastAsia="Calibri"/>
          <w:spacing w:val="-9"/>
          <w:lang w:val="en-US" w:eastAsia="en-US" w:bidi="en-US"/>
        </w:rPr>
        <w:t xml:space="preserve"> </w:t>
      </w:r>
      <w:r w:rsidRPr="00E406F5">
        <w:rPr>
          <w:rFonts w:eastAsia="Calibri"/>
          <w:lang w:val="en-US" w:eastAsia="en-US" w:bidi="en-US"/>
        </w:rPr>
        <w:t>some</w:t>
      </w:r>
      <w:r w:rsidRPr="00E406F5">
        <w:rPr>
          <w:rFonts w:eastAsia="Calibri"/>
          <w:spacing w:val="-11"/>
          <w:lang w:val="en-US" w:eastAsia="en-US" w:bidi="en-US"/>
        </w:rPr>
        <w:t xml:space="preserve"> </w:t>
      </w:r>
      <w:r w:rsidRPr="00E406F5">
        <w:rPr>
          <w:rFonts w:eastAsia="Calibri"/>
          <w:lang w:val="en-US" w:eastAsia="en-US" w:bidi="en-US"/>
        </w:rPr>
        <w:t>resilience</w:t>
      </w:r>
      <w:r w:rsidRPr="00E406F5">
        <w:rPr>
          <w:rFonts w:eastAsia="Calibri"/>
          <w:spacing w:val="-7"/>
          <w:lang w:val="en-US" w:eastAsia="en-US" w:bidi="en-US"/>
        </w:rPr>
        <w:t xml:space="preserve"> </w:t>
      </w:r>
      <w:r w:rsidRPr="00E406F5">
        <w:rPr>
          <w:rFonts w:eastAsia="Calibri"/>
          <w:lang w:val="en-US" w:eastAsia="en-US" w:bidi="en-US"/>
        </w:rPr>
        <w:t>researchers)</w:t>
      </w:r>
      <w:r w:rsidRPr="00E406F5">
        <w:rPr>
          <w:rFonts w:eastAsia="Calibri"/>
          <w:spacing w:val="-10"/>
          <w:lang w:val="en-US" w:eastAsia="en-US" w:bidi="en-US"/>
        </w:rPr>
        <w:t xml:space="preserve"> </w:t>
      </w:r>
      <w:r w:rsidRPr="00E406F5">
        <w:rPr>
          <w:rFonts w:eastAsia="Calibri"/>
          <w:lang w:val="en-US" w:eastAsia="en-US" w:bidi="en-US"/>
        </w:rPr>
        <w:t>is</w:t>
      </w:r>
      <w:r w:rsidRPr="00E406F5">
        <w:rPr>
          <w:rFonts w:eastAsia="Calibri"/>
          <w:spacing w:val="-8"/>
          <w:lang w:val="en-US" w:eastAsia="en-US" w:bidi="en-US"/>
        </w:rPr>
        <w:t xml:space="preserve"> </w:t>
      </w:r>
      <w:r w:rsidRPr="00E406F5">
        <w:rPr>
          <w:rFonts w:eastAsia="Calibri"/>
          <w:lang w:val="en-US" w:eastAsia="en-US" w:bidi="en-US"/>
        </w:rPr>
        <w:t>the</w:t>
      </w:r>
      <w:r w:rsidRPr="00E406F5">
        <w:rPr>
          <w:rFonts w:eastAsia="Calibri"/>
          <w:spacing w:val="-11"/>
          <w:lang w:val="en-US" w:eastAsia="en-US" w:bidi="en-US"/>
        </w:rPr>
        <w:t xml:space="preserve"> </w:t>
      </w:r>
      <w:r w:rsidRPr="00E406F5">
        <w:rPr>
          <w:rFonts w:eastAsia="Calibri"/>
          <w:lang w:val="en-US" w:eastAsia="en-US" w:bidi="en-US"/>
        </w:rPr>
        <w:t>phase</w:t>
      </w:r>
      <w:r w:rsidRPr="00E406F5">
        <w:rPr>
          <w:rFonts w:eastAsia="Calibri"/>
          <w:spacing w:val="-10"/>
          <w:lang w:val="en-US" w:eastAsia="en-US" w:bidi="en-US"/>
        </w:rPr>
        <w:t xml:space="preserve"> </w:t>
      </w:r>
      <w:r w:rsidRPr="00E406F5">
        <w:rPr>
          <w:rFonts w:eastAsia="Calibri"/>
          <w:lang w:val="en-US" w:eastAsia="en-US" w:bidi="en-US"/>
        </w:rPr>
        <w:t>whereby some</w:t>
      </w:r>
      <w:r w:rsidRPr="00E406F5">
        <w:rPr>
          <w:rFonts w:eastAsia="Calibri"/>
          <w:spacing w:val="-5"/>
          <w:lang w:val="en-US" w:eastAsia="en-US" w:bidi="en-US"/>
        </w:rPr>
        <w:t xml:space="preserve"> </w:t>
      </w:r>
      <w:r w:rsidRPr="00E406F5">
        <w:rPr>
          <w:rFonts w:eastAsia="Calibri"/>
          <w:lang w:val="en-US" w:eastAsia="en-US" w:bidi="en-US"/>
        </w:rPr>
        <w:t>action</w:t>
      </w:r>
      <w:r w:rsidRPr="00E406F5">
        <w:rPr>
          <w:rFonts w:eastAsia="Calibri"/>
          <w:spacing w:val="-4"/>
          <w:lang w:val="en-US" w:eastAsia="en-US" w:bidi="en-US"/>
        </w:rPr>
        <w:t xml:space="preserve"> </w:t>
      </w:r>
      <w:r w:rsidRPr="00E406F5">
        <w:rPr>
          <w:rFonts w:eastAsia="Calibri"/>
          <w:lang w:val="en-US" w:eastAsia="en-US" w:bidi="en-US"/>
        </w:rPr>
        <w:t>is</w:t>
      </w:r>
      <w:r w:rsidRPr="00E406F5">
        <w:rPr>
          <w:rFonts w:eastAsia="Calibri"/>
          <w:spacing w:val="-5"/>
          <w:lang w:val="en-US" w:eastAsia="en-US" w:bidi="en-US"/>
        </w:rPr>
        <w:t xml:space="preserve"> </w:t>
      </w:r>
      <w:r w:rsidRPr="00E406F5">
        <w:rPr>
          <w:rFonts w:eastAsia="Calibri"/>
          <w:lang w:val="en-US" w:eastAsia="en-US" w:bidi="en-US"/>
        </w:rPr>
        <w:t>carried</w:t>
      </w:r>
      <w:r w:rsidRPr="00E406F5">
        <w:rPr>
          <w:rFonts w:eastAsia="Calibri"/>
          <w:spacing w:val="-6"/>
          <w:lang w:val="en-US" w:eastAsia="en-US" w:bidi="en-US"/>
        </w:rPr>
        <w:t xml:space="preserve"> </w:t>
      </w:r>
      <w:r w:rsidRPr="00E406F5">
        <w:rPr>
          <w:rFonts w:eastAsia="Calibri"/>
          <w:lang w:val="en-US" w:eastAsia="en-US" w:bidi="en-US"/>
        </w:rPr>
        <w:t>out</w:t>
      </w:r>
      <w:r w:rsidRPr="00E406F5">
        <w:rPr>
          <w:rFonts w:eastAsia="Calibri"/>
          <w:spacing w:val="-5"/>
          <w:lang w:val="en-US" w:eastAsia="en-US" w:bidi="en-US"/>
        </w:rPr>
        <w:t xml:space="preserve"> </w:t>
      </w:r>
      <w:r w:rsidRPr="00E406F5">
        <w:rPr>
          <w:rFonts w:eastAsia="Calibri"/>
          <w:lang w:val="en-US" w:eastAsia="en-US" w:bidi="en-US"/>
        </w:rPr>
        <w:t>to</w:t>
      </w:r>
      <w:r w:rsidRPr="00E406F5">
        <w:rPr>
          <w:rFonts w:eastAsia="Calibri"/>
          <w:spacing w:val="-1"/>
          <w:lang w:val="en-US" w:eastAsia="en-US" w:bidi="en-US"/>
        </w:rPr>
        <w:t xml:space="preserve"> </w:t>
      </w:r>
      <w:r w:rsidRPr="00E406F5">
        <w:rPr>
          <w:rFonts w:eastAsia="Calibri"/>
          <w:lang w:val="en-US" w:eastAsia="en-US" w:bidi="en-US"/>
        </w:rPr>
        <w:t>remove</w:t>
      </w:r>
      <w:r w:rsidRPr="00E406F5">
        <w:rPr>
          <w:rFonts w:eastAsia="Calibri"/>
          <w:spacing w:val="-7"/>
          <w:lang w:val="en-US" w:eastAsia="en-US" w:bidi="en-US"/>
        </w:rPr>
        <w:t xml:space="preserve"> </w:t>
      </w:r>
      <w:r w:rsidRPr="00E406F5">
        <w:rPr>
          <w:rFonts w:eastAsia="Calibri"/>
          <w:lang w:val="en-US" w:eastAsia="en-US" w:bidi="en-US"/>
        </w:rPr>
        <w:t>or</w:t>
      </w:r>
      <w:r w:rsidRPr="00E406F5">
        <w:rPr>
          <w:rFonts w:eastAsia="Calibri"/>
          <w:spacing w:val="-2"/>
          <w:lang w:val="en-US" w:eastAsia="en-US" w:bidi="en-US"/>
        </w:rPr>
        <w:t xml:space="preserve"> </w:t>
      </w:r>
      <w:r w:rsidRPr="00E406F5">
        <w:rPr>
          <w:rFonts w:eastAsia="Calibri"/>
          <w:lang w:val="en-US" w:eastAsia="en-US" w:bidi="en-US"/>
        </w:rPr>
        <w:t>improve</w:t>
      </w:r>
      <w:r w:rsidRPr="00E406F5">
        <w:rPr>
          <w:rFonts w:eastAsia="Calibri"/>
          <w:spacing w:val="-5"/>
          <w:lang w:val="en-US" w:eastAsia="en-US" w:bidi="en-US"/>
        </w:rPr>
        <w:t xml:space="preserve"> </w:t>
      </w:r>
      <w:r w:rsidRPr="00E406F5">
        <w:rPr>
          <w:rFonts w:eastAsia="Calibri"/>
          <w:lang w:val="en-US" w:eastAsia="en-US" w:bidi="en-US"/>
        </w:rPr>
        <w:t>the</w:t>
      </w:r>
      <w:r w:rsidRPr="00E406F5">
        <w:rPr>
          <w:rFonts w:eastAsia="Calibri"/>
          <w:spacing w:val="-6"/>
          <w:lang w:val="en-US" w:eastAsia="en-US" w:bidi="en-US"/>
        </w:rPr>
        <w:t xml:space="preserve"> </w:t>
      </w:r>
      <w:r w:rsidRPr="00E406F5">
        <w:rPr>
          <w:rFonts w:eastAsia="Calibri"/>
          <w:lang w:val="en-US" w:eastAsia="en-US" w:bidi="en-US"/>
        </w:rPr>
        <w:t>symptoms</w:t>
      </w:r>
      <w:r w:rsidRPr="00E406F5">
        <w:rPr>
          <w:rFonts w:eastAsia="Calibri"/>
          <w:spacing w:val="-7"/>
          <w:lang w:val="en-US" w:eastAsia="en-US" w:bidi="en-US"/>
        </w:rPr>
        <w:t xml:space="preserve"> </w:t>
      </w:r>
      <w:r w:rsidRPr="00E406F5">
        <w:rPr>
          <w:rFonts w:eastAsia="Calibri"/>
          <w:lang w:val="en-US" w:eastAsia="en-US" w:bidi="en-US"/>
        </w:rPr>
        <w:t>of</w:t>
      </w:r>
      <w:r w:rsidRPr="00E406F5">
        <w:rPr>
          <w:rFonts w:eastAsia="Calibri"/>
          <w:spacing w:val="-6"/>
          <w:lang w:val="en-US" w:eastAsia="en-US" w:bidi="en-US"/>
        </w:rPr>
        <w:t xml:space="preserve"> </w:t>
      </w:r>
      <w:r w:rsidRPr="00E406F5">
        <w:rPr>
          <w:rFonts w:eastAsia="Calibri"/>
          <w:lang w:val="en-US" w:eastAsia="en-US" w:bidi="en-US"/>
        </w:rPr>
        <w:t>a</w:t>
      </w:r>
      <w:r w:rsidRPr="00E406F5">
        <w:rPr>
          <w:rFonts w:eastAsia="Calibri"/>
          <w:spacing w:val="-6"/>
          <w:lang w:val="en-US" w:eastAsia="en-US" w:bidi="en-US"/>
        </w:rPr>
        <w:t xml:space="preserve"> </w:t>
      </w:r>
      <w:r w:rsidRPr="00E406F5">
        <w:rPr>
          <w:rFonts w:eastAsia="Calibri"/>
          <w:lang w:val="en-US" w:eastAsia="en-US" w:bidi="en-US"/>
        </w:rPr>
        <w:t>challenge</w:t>
      </w:r>
      <w:r w:rsidRPr="00E406F5">
        <w:rPr>
          <w:rFonts w:eastAsia="Calibri"/>
          <w:spacing w:val="-4"/>
          <w:lang w:val="en-US" w:eastAsia="en-US" w:bidi="en-US"/>
        </w:rPr>
        <w:t xml:space="preserve"> </w:t>
      </w:r>
      <w:r w:rsidRPr="00E406F5">
        <w:rPr>
          <w:rFonts w:eastAsia="Calibri"/>
          <w:lang w:val="en-US" w:eastAsia="en-US" w:bidi="en-US"/>
        </w:rPr>
        <w:t>or</w:t>
      </w:r>
      <w:r w:rsidRPr="00E406F5">
        <w:rPr>
          <w:rFonts w:eastAsia="Calibri"/>
          <w:spacing w:val="-6"/>
          <w:lang w:val="en-US" w:eastAsia="en-US" w:bidi="en-US"/>
        </w:rPr>
        <w:t xml:space="preserve"> </w:t>
      </w:r>
      <w:r w:rsidRPr="00E406F5">
        <w:rPr>
          <w:rFonts w:eastAsia="Calibri"/>
          <w:lang w:val="en-US" w:eastAsia="en-US" w:bidi="en-US"/>
        </w:rPr>
        <w:t>threat.</w:t>
      </w:r>
      <w:r w:rsidRPr="00E406F5">
        <w:rPr>
          <w:rFonts w:eastAsia="Calibri"/>
          <w:spacing w:val="-2"/>
          <w:lang w:val="en-US" w:eastAsia="en-US" w:bidi="en-US"/>
        </w:rPr>
        <w:t xml:space="preserve"> </w:t>
      </w:r>
      <w:r w:rsidRPr="00E406F5">
        <w:rPr>
          <w:rFonts w:eastAsia="Calibri"/>
          <w:lang w:val="en-US" w:eastAsia="en-US" w:bidi="en-US"/>
        </w:rPr>
        <w:t>In</w:t>
      </w:r>
      <w:r w:rsidRPr="00E406F5">
        <w:rPr>
          <w:rFonts w:eastAsia="Calibri"/>
          <w:spacing w:val="-7"/>
          <w:lang w:val="en-US" w:eastAsia="en-US" w:bidi="en-US"/>
        </w:rPr>
        <w:t xml:space="preserve"> </w:t>
      </w:r>
      <w:r w:rsidRPr="00E406F5">
        <w:rPr>
          <w:rFonts w:eastAsia="Calibri"/>
          <w:lang w:val="en-US" w:eastAsia="en-US" w:bidi="en-US"/>
        </w:rPr>
        <w:t>networked systems, it is typical to use ‘traffic engineering’ to improve the situation – for example, to remove or re-direct</w:t>
      </w:r>
      <w:r w:rsidRPr="00E406F5">
        <w:rPr>
          <w:rFonts w:eastAsia="Calibri"/>
          <w:spacing w:val="-13"/>
          <w:lang w:val="en-US" w:eastAsia="en-US" w:bidi="en-US"/>
        </w:rPr>
        <w:t xml:space="preserve"> </w:t>
      </w:r>
      <w:r w:rsidRPr="00E406F5">
        <w:rPr>
          <w:rFonts w:eastAsia="Calibri"/>
          <w:lang w:val="en-US" w:eastAsia="en-US" w:bidi="en-US"/>
        </w:rPr>
        <w:t>a</w:t>
      </w:r>
      <w:r w:rsidRPr="00E406F5">
        <w:rPr>
          <w:rFonts w:eastAsia="Calibri"/>
          <w:spacing w:val="-11"/>
          <w:lang w:val="en-US" w:eastAsia="en-US" w:bidi="en-US"/>
        </w:rPr>
        <w:t xml:space="preserve"> </w:t>
      </w:r>
      <w:r w:rsidRPr="00E406F5">
        <w:rPr>
          <w:rFonts w:eastAsia="Calibri"/>
          <w:lang w:val="en-US" w:eastAsia="en-US" w:bidi="en-US"/>
        </w:rPr>
        <w:t>particular</w:t>
      </w:r>
      <w:r w:rsidRPr="00E406F5">
        <w:rPr>
          <w:rFonts w:eastAsia="Calibri"/>
          <w:spacing w:val="-14"/>
          <w:lang w:val="en-US" w:eastAsia="en-US" w:bidi="en-US"/>
        </w:rPr>
        <w:t xml:space="preserve"> </w:t>
      </w:r>
      <w:r w:rsidRPr="00E406F5">
        <w:rPr>
          <w:rFonts w:eastAsia="Calibri"/>
          <w:lang w:val="en-US" w:eastAsia="en-US" w:bidi="en-US"/>
        </w:rPr>
        <w:t>stream</w:t>
      </w:r>
      <w:r w:rsidRPr="00E406F5">
        <w:rPr>
          <w:rFonts w:eastAsia="Calibri"/>
          <w:spacing w:val="-12"/>
          <w:lang w:val="en-US" w:eastAsia="en-US" w:bidi="en-US"/>
        </w:rPr>
        <w:t xml:space="preserve"> </w:t>
      </w:r>
      <w:r w:rsidRPr="00E406F5">
        <w:rPr>
          <w:rFonts w:eastAsia="Calibri"/>
          <w:lang w:val="en-US" w:eastAsia="en-US" w:bidi="en-US"/>
        </w:rPr>
        <w:t>of</w:t>
      </w:r>
      <w:r w:rsidRPr="00E406F5">
        <w:rPr>
          <w:rFonts w:eastAsia="Calibri"/>
          <w:spacing w:val="-11"/>
          <w:lang w:val="en-US" w:eastAsia="en-US" w:bidi="en-US"/>
        </w:rPr>
        <w:t xml:space="preserve"> </w:t>
      </w:r>
      <w:r w:rsidRPr="00E406F5">
        <w:rPr>
          <w:rFonts w:eastAsia="Calibri"/>
          <w:lang w:val="en-US" w:eastAsia="en-US" w:bidi="en-US"/>
        </w:rPr>
        <w:t>packets</w:t>
      </w:r>
      <w:r w:rsidRPr="00E406F5">
        <w:rPr>
          <w:rFonts w:eastAsia="Calibri"/>
          <w:spacing w:val="-10"/>
          <w:lang w:val="en-US" w:eastAsia="en-US" w:bidi="en-US"/>
        </w:rPr>
        <w:t xml:space="preserve"> </w:t>
      </w:r>
      <w:r w:rsidRPr="00E406F5">
        <w:rPr>
          <w:rFonts w:eastAsia="Calibri"/>
          <w:lang w:val="en-US" w:eastAsia="en-US" w:bidi="en-US"/>
        </w:rPr>
        <w:t>that</w:t>
      </w:r>
      <w:r w:rsidRPr="00E406F5">
        <w:rPr>
          <w:rFonts w:eastAsia="Calibri"/>
          <w:spacing w:val="-11"/>
          <w:lang w:val="en-US" w:eastAsia="en-US" w:bidi="en-US"/>
        </w:rPr>
        <w:t xml:space="preserve"> </w:t>
      </w:r>
      <w:r w:rsidRPr="00E406F5">
        <w:rPr>
          <w:rFonts w:eastAsia="Calibri"/>
          <w:lang w:val="en-US" w:eastAsia="en-US" w:bidi="en-US"/>
        </w:rPr>
        <w:t>come</w:t>
      </w:r>
      <w:r w:rsidRPr="00E406F5">
        <w:rPr>
          <w:rFonts w:eastAsia="Calibri"/>
          <w:spacing w:val="-10"/>
          <w:lang w:val="en-US" w:eastAsia="en-US" w:bidi="en-US"/>
        </w:rPr>
        <w:t xml:space="preserve"> </w:t>
      </w:r>
      <w:r w:rsidRPr="00E406F5">
        <w:rPr>
          <w:rFonts w:eastAsia="Calibri"/>
          <w:lang w:val="en-US" w:eastAsia="en-US" w:bidi="en-US"/>
        </w:rPr>
        <w:t>from</w:t>
      </w:r>
      <w:r w:rsidRPr="00E406F5">
        <w:rPr>
          <w:rFonts w:eastAsia="Calibri"/>
          <w:spacing w:val="-9"/>
          <w:lang w:val="en-US" w:eastAsia="en-US" w:bidi="en-US"/>
        </w:rPr>
        <w:t xml:space="preserve"> </w:t>
      </w:r>
      <w:r w:rsidRPr="00E406F5">
        <w:rPr>
          <w:rFonts w:eastAsia="Calibri"/>
          <w:lang w:val="en-US" w:eastAsia="en-US" w:bidi="en-US"/>
        </w:rPr>
        <w:t>a</w:t>
      </w:r>
      <w:r w:rsidRPr="00E406F5">
        <w:rPr>
          <w:rFonts w:eastAsia="Calibri"/>
          <w:spacing w:val="-11"/>
          <w:lang w:val="en-US" w:eastAsia="en-US" w:bidi="en-US"/>
        </w:rPr>
        <w:t xml:space="preserve"> </w:t>
      </w:r>
      <w:r w:rsidRPr="00E406F5">
        <w:rPr>
          <w:rFonts w:eastAsia="Calibri"/>
          <w:lang w:val="en-US" w:eastAsia="en-US" w:bidi="en-US"/>
        </w:rPr>
        <w:t>suspicious</w:t>
      </w:r>
      <w:r w:rsidRPr="00E406F5">
        <w:rPr>
          <w:rFonts w:eastAsia="Calibri"/>
          <w:spacing w:val="-13"/>
          <w:lang w:val="en-US" w:eastAsia="en-US" w:bidi="en-US"/>
        </w:rPr>
        <w:t xml:space="preserve"> </w:t>
      </w:r>
      <w:r w:rsidRPr="00E406F5">
        <w:rPr>
          <w:rFonts w:eastAsia="Calibri"/>
          <w:lang w:val="en-US" w:eastAsia="en-US" w:bidi="en-US"/>
        </w:rPr>
        <w:t>source</w:t>
      </w:r>
      <w:r w:rsidRPr="00E406F5">
        <w:rPr>
          <w:rFonts w:eastAsia="Calibri"/>
          <w:spacing w:val="-10"/>
          <w:lang w:val="en-US" w:eastAsia="en-US" w:bidi="en-US"/>
        </w:rPr>
        <w:t xml:space="preserve"> </w:t>
      </w:r>
      <w:r w:rsidRPr="00E406F5">
        <w:rPr>
          <w:rFonts w:eastAsia="Calibri"/>
          <w:lang w:val="en-US" w:eastAsia="en-US" w:bidi="en-US"/>
        </w:rPr>
        <w:t>in</w:t>
      </w:r>
      <w:r w:rsidRPr="00E406F5">
        <w:rPr>
          <w:rFonts w:eastAsia="Calibri"/>
          <w:spacing w:val="-14"/>
          <w:lang w:val="en-US" w:eastAsia="en-US" w:bidi="en-US"/>
        </w:rPr>
        <w:t xml:space="preserve"> </w:t>
      </w:r>
      <w:r w:rsidRPr="00E406F5">
        <w:rPr>
          <w:rFonts w:eastAsia="Calibri"/>
          <w:lang w:val="en-US" w:eastAsia="en-US" w:bidi="en-US"/>
        </w:rPr>
        <w:t>the</w:t>
      </w:r>
      <w:r w:rsidRPr="00E406F5">
        <w:rPr>
          <w:rFonts w:eastAsia="Calibri"/>
          <w:spacing w:val="-11"/>
          <w:lang w:val="en-US" w:eastAsia="en-US" w:bidi="en-US"/>
        </w:rPr>
        <w:t xml:space="preserve"> </w:t>
      </w:r>
      <w:r w:rsidRPr="00E406F5">
        <w:rPr>
          <w:rFonts w:eastAsia="Calibri"/>
          <w:lang w:val="en-US" w:eastAsia="en-US" w:bidi="en-US"/>
        </w:rPr>
        <w:t>network and that is adversely affecting a destination in the network such as a server that may be saturated with</w:t>
      </w:r>
      <w:r w:rsidRPr="00E406F5">
        <w:rPr>
          <w:rFonts w:eastAsia="Calibri"/>
          <w:spacing w:val="-9"/>
          <w:lang w:val="en-US" w:eastAsia="en-US" w:bidi="en-US"/>
        </w:rPr>
        <w:t xml:space="preserve"> </w:t>
      </w:r>
      <w:r w:rsidRPr="00E406F5">
        <w:rPr>
          <w:rFonts w:eastAsia="Calibri"/>
          <w:lang w:val="en-US" w:eastAsia="en-US" w:bidi="en-US"/>
        </w:rPr>
        <w:t>this</w:t>
      </w:r>
      <w:r w:rsidRPr="00E406F5">
        <w:rPr>
          <w:rFonts w:eastAsia="Calibri"/>
          <w:spacing w:val="-8"/>
          <w:lang w:val="en-US" w:eastAsia="en-US" w:bidi="en-US"/>
        </w:rPr>
        <w:t xml:space="preserve"> </w:t>
      </w:r>
      <w:r w:rsidRPr="00E406F5">
        <w:rPr>
          <w:rFonts w:eastAsia="Calibri"/>
          <w:lang w:val="en-US" w:eastAsia="en-US" w:bidi="en-US"/>
        </w:rPr>
        <w:t>traffic.</w:t>
      </w:r>
      <w:r w:rsidRPr="00E406F5">
        <w:rPr>
          <w:rFonts w:eastAsia="Calibri"/>
          <w:spacing w:val="-8"/>
          <w:lang w:val="en-US" w:eastAsia="en-US" w:bidi="en-US"/>
        </w:rPr>
        <w:t xml:space="preserve"> </w:t>
      </w:r>
      <w:r w:rsidRPr="00E406F5">
        <w:rPr>
          <w:rFonts w:eastAsia="Calibri"/>
          <w:lang w:val="en-US" w:eastAsia="en-US" w:bidi="en-US"/>
        </w:rPr>
        <w:t>Ideally,</w:t>
      </w:r>
      <w:r w:rsidRPr="00E406F5">
        <w:rPr>
          <w:rFonts w:eastAsia="Calibri"/>
          <w:spacing w:val="-8"/>
          <w:lang w:val="en-US" w:eastAsia="en-US" w:bidi="en-US"/>
        </w:rPr>
        <w:t xml:space="preserve"> </w:t>
      </w:r>
      <w:r w:rsidRPr="00E406F5">
        <w:rPr>
          <w:rFonts w:eastAsia="Calibri"/>
          <w:lang w:val="en-US" w:eastAsia="en-US" w:bidi="en-US"/>
        </w:rPr>
        <w:t>remediation</w:t>
      </w:r>
      <w:r w:rsidRPr="00E406F5">
        <w:rPr>
          <w:rFonts w:eastAsia="Calibri"/>
          <w:spacing w:val="-9"/>
          <w:lang w:val="en-US" w:eastAsia="en-US" w:bidi="en-US"/>
        </w:rPr>
        <w:t xml:space="preserve"> </w:t>
      </w:r>
      <w:r w:rsidRPr="00E406F5">
        <w:rPr>
          <w:rFonts w:eastAsia="Calibri"/>
          <w:lang w:val="en-US" w:eastAsia="en-US" w:bidi="en-US"/>
        </w:rPr>
        <w:t>should</w:t>
      </w:r>
      <w:r w:rsidRPr="00E406F5">
        <w:rPr>
          <w:rFonts w:eastAsia="Calibri"/>
          <w:spacing w:val="-9"/>
          <w:lang w:val="en-US" w:eastAsia="en-US" w:bidi="en-US"/>
        </w:rPr>
        <w:t xml:space="preserve"> </w:t>
      </w:r>
      <w:r w:rsidRPr="00E406F5">
        <w:rPr>
          <w:rFonts w:eastAsia="Calibri"/>
          <w:lang w:val="en-US" w:eastAsia="en-US" w:bidi="en-US"/>
        </w:rPr>
        <w:t>be</w:t>
      </w:r>
      <w:r w:rsidRPr="00E406F5">
        <w:rPr>
          <w:rFonts w:eastAsia="Calibri"/>
          <w:spacing w:val="-7"/>
          <w:lang w:val="en-US" w:eastAsia="en-US" w:bidi="en-US"/>
        </w:rPr>
        <w:t xml:space="preserve"> </w:t>
      </w:r>
      <w:r w:rsidRPr="00E406F5">
        <w:rPr>
          <w:rFonts w:eastAsia="Calibri"/>
          <w:lang w:val="en-US" w:eastAsia="en-US" w:bidi="en-US"/>
        </w:rPr>
        <w:t>done</w:t>
      </w:r>
      <w:r w:rsidRPr="00E406F5">
        <w:rPr>
          <w:rFonts w:eastAsia="Calibri"/>
          <w:spacing w:val="-7"/>
          <w:lang w:val="en-US" w:eastAsia="en-US" w:bidi="en-US"/>
        </w:rPr>
        <w:t xml:space="preserve"> </w:t>
      </w:r>
      <w:r w:rsidRPr="00E406F5">
        <w:rPr>
          <w:rFonts w:eastAsia="Calibri"/>
          <w:lang w:val="en-US" w:eastAsia="en-US" w:bidi="en-US"/>
        </w:rPr>
        <w:t>in</w:t>
      </w:r>
      <w:r w:rsidRPr="00E406F5">
        <w:rPr>
          <w:rFonts w:eastAsia="Calibri"/>
          <w:spacing w:val="-9"/>
          <w:lang w:val="en-US" w:eastAsia="en-US" w:bidi="en-US"/>
        </w:rPr>
        <w:t xml:space="preserve"> </w:t>
      </w:r>
      <w:r w:rsidRPr="00E406F5">
        <w:rPr>
          <w:rFonts w:eastAsia="Calibri"/>
          <w:lang w:val="en-US" w:eastAsia="en-US" w:bidi="en-US"/>
        </w:rPr>
        <w:t>real</w:t>
      </w:r>
      <w:r w:rsidRPr="00E406F5">
        <w:rPr>
          <w:rFonts w:eastAsia="Calibri"/>
          <w:spacing w:val="-9"/>
          <w:lang w:val="en-US" w:eastAsia="en-US" w:bidi="en-US"/>
        </w:rPr>
        <w:t xml:space="preserve"> </w:t>
      </w:r>
      <w:r w:rsidRPr="00E406F5">
        <w:rPr>
          <w:rFonts w:eastAsia="Calibri"/>
          <w:lang w:val="en-US" w:eastAsia="en-US" w:bidi="en-US"/>
        </w:rPr>
        <w:t>time,</w:t>
      </w:r>
      <w:r w:rsidRPr="00E406F5">
        <w:rPr>
          <w:rFonts w:eastAsia="Calibri"/>
          <w:spacing w:val="-7"/>
          <w:lang w:val="en-US" w:eastAsia="en-US" w:bidi="en-US"/>
        </w:rPr>
        <w:t xml:space="preserve"> </w:t>
      </w:r>
      <w:r w:rsidRPr="00E406F5">
        <w:rPr>
          <w:rFonts w:eastAsia="Calibri"/>
          <w:lang w:val="en-US" w:eastAsia="en-US" w:bidi="en-US"/>
        </w:rPr>
        <w:t>and</w:t>
      </w:r>
      <w:r w:rsidRPr="00E406F5">
        <w:rPr>
          <w:rFonts w:eastAsia="Calibri"/>
          <w:spacing w:val="-9"/>
          <w:lang w:val="en-US" w:eastAsia="en-US" w:bidi="en-US"/>
        </w:rPr>
        <w:t xml:space="preserve"> </w:t>
      </w:r>
      <w:r w:rsidRPr="00E406F5">
        <w:rPr>
          <w:rFonts w:eastAsia="Calibri"/>
          <w:lang w:val="en-US" w:eastAsia="en-US" w:bidi="en-US"/>
        </w:rPr>
        <w:t>it</w:t>
      </w:r>
      <w:r w:rsidRPr="00E406F5">
        <w:rPr>
          <w:rFonts w:eastAsia="Calibri"/>
          <w:spacing w:val="-8"/>
          <w:lang w:val="en-US" w:eastAsia="en-US" w:bidi="en-US"/>
        </w:rPr>
        <w:t xml:space="preserve"> </w:t>
      </w:r>
      <w:r w:rsidRPr="00E406F5">
        <w:rPr>
          <w:rFonts w:eastAsia="Calibri"/>
          <w:lang w:val="en-US" w:eastAsia="en-US" w:bidi="en-US"/>
        </w:rPr>
        <w:t>should</w:t>
      </w:r>
      <w:r w:rsidRPr="00E406F5">
        <w:rPr>
          <w:rFonts w:eastAsia="Calibri"/>
          <w:spacing w:val="-9"/>
          <w:lang w:val="en-US" w:eastAsia="en-US" w:bidi="en-US"/>
        </w:rPr>
        <w:t xml:space="preserve"> </w:t>
      </w:r>
      <w:r w:rsidRPr="00E406F5">
        <w:rPr>
          <w:rFonts w:eastAsia="Calibri"/>
          <w:lang w:val="en-US" w:eastAsia="en-US" w:bidi="en-US"/>
        </w:rPr>
        <w:t>be</w:t>
      </w:r>
      <w:r w:rsidRPr="00E406F5">
        <w:rPr>
          <w:rFonts w:eastAsia="Calibri"/>
          <w:spacing w:val="-7"/>
          <w:lang w:val="en-US" w:eastAsia="en-US" w:bidi="en-US"/>
        </w:rPr>
        <w:t xml:space="preserve"> </w:t>
      </w:r>
      <w:r w:rsidRPr="00E406F5">
        <w:rPr>
          <w:rFonts w:eastAsia="Calibri"/>
          <w:lang w:val="en-US" w:eastAsia="en-US" w:bidi="en-US"/>
        </w:rPr>
        <w:t>done</w:t>
      </w:r>
      <w:r w:rsidRPr="00E406F5">
        <w:rPr>
          <w:rFonts w:eastAsia="Calibri"/>
          <w:spacing w:val="-7"/>
          <w:lang w:val="en-US" w:eastAsia="en-US" w:bidi="en-US"/>
        </w:rPr>
        <w:t xml:space="preserve"> </w:t>
      </w:r>
      <w:r w:rsidRPr="00E406F5">
        <w:rPr>
          <w:rFonts w:eastAsia="Calibri"/>
          <w:lang w:val="en-US" w:eastAsia="en-US" w:bidi="en-US"/>
        </w:rPr>
        <w:t>autonomously, i.e. the resilience management mechanism makes the decision what to remediate and how and carries this out without human intervention. This is still a sensitive topic, and in existing systems the remediation will usually be carried out under the supervision of a human expert.</w:t>
      </w:r>
    </w:p>
    <w:p w14:paraId="1AD730C8" w14:textId="77777777" w:rsidR="00174B28" w:rsidRPr="00E406F5" w:rsidRDefault="00174B28" w:rsidP="00174B28">
      <w:pPr>
        <w:widowControl w:val="0"/>
        <w:autoSpaceDE w:val="0"/>
        <w:autoSpaceDN w:val="0"/>
        <w:spacing w:before="4"/>
        <w:ind w:left="360"/>
        <w:rPr>
          <w:rFonts w:eastAsia="Calibri"/>
          <w:lang w:val="en-US" w:eastAsia="en-US" w:bidi="en-US"/>
        </w:rPr>
      </w:pPr>
    </w:p>
    <w:p w14:paraId="4C771FE1" w14:textId="77777777" w:rsidR="00174B28" w:rsidRPr="00E406F5" w:rsidRDefault="00174B28" w:rsidP="00174B28">
      <w:pPr>
        <w:widowControl w:val="0"/>
        <w:autoSpaceDE w:val="0"/>
        <w:autoSpaceDN w:val="0"/>
        <w:spacing w:before="1"/>
        <w:ind w:left="360"/>
        <w:rPr>
          <w:rFonts w:eastAsia="Calibri"/>
          <w:lang w:val="en-US" w:eastAsia="en-US" w:bidi="en-US"/>
        </w:rPr>
      </w:pPr>
      <w:r w:rsidRPr="00E406F5">
        <w:rPr>
          <w:rFonts w:eastAsia="Calibri"/>
          <w:i/>
          <w:lang w:val="en-US" w:eastAsia="en-US" w:bidi="en-US"/>
        </w:rPr>
        <w:t>Recover: I</w:t>
      </w:r>
      <w:r w:rsidRPr="00E406F5">
        <w:rPr>
          <w:rFonts w:eastAsia="Calibri"/>
          <w:lang w:val="en-US" w:eastAsia="en-US" w:bidi="en-US"/>
        </w:rPr>
        <w:t>n the recovery phase, the aim is to return the networked system to normal behavior if possible, and to try to make sure that the system takes account of the conditions that caused the anomalies. This implies some form of machine or human learning in order to improve the system’s resilience. The recover activity should of course be carried out once the source of the challenge has been removed. Policies for high-level guidance may be used in this phase (</w:t>
      </w:r>
      <w:proofErr w:type="spellStart"/>
      <w:r w:rsidRPr="00E406F5">
        <w:rPr>
          <w:rFonts w:eastAsia="Calibri"/>
          <w:lang w:val="en-US" w:eastAsia="en-US" w:bidi="en-US"/>
        </w:rPr>
        <w:t>Gouglidis</w:t>
      </w:r>
      <w:proofErr w:type="spellEnd"/>
      <w:r w:rsidRPr="00E406F5">
        <w:rPr>
          <w:rFonts w:eastAsia="Calibri"/>
          <w:lang w:val="en-US" w:eastAsia="en-US" w:bidi="en-US"/>
        </w:rPr>
        <w:t>, 2017).</w:t>
      </w:r>
    </w:p>
    <w:p w14:paraId="110ECF8F" w14:textId="77777777" w:rsidR="00174B28" w:rsidRPr="00E406F5" w:rsidRDefault="00174B28" w:rsidP="00174B28">
      <w:pPr>
        <w:widowControl w:val="0"/>
        <w:autoSpaceDE w:val="0"/>
        <w:autoSpaceDN w:val="0"/>
        <w:spacing w:before="5"/>
        <w:ind w:left="360"/>
        <w:rPr>
          <w:rFonts w:eastAsia="Calibri"/>
          <w:lang w:val="en-US" w:eastAsia="en-US" w:bidi="en-US"/>
        </w:rPr>
      </w:pPr>
    </w:p>
    <w:p w14:paraId="003D6C1B" w14:textId="77777777" w:rsidR="00174B28" w:rsidRPr="00E406F5" w:rsidRDefault="00174B28" w:rsidP="00174B28">
      <w:pPr>
        <w:widowControl w:val="0"/>
        <w:autoSpaceDE w:val="0"/>
        <w:autoSpaceDN w:val="0"/>
        <w:spacing w:before="0"/>
        <w:ind w:left="360"/>
        <w:rPr>
          <w:rFonts w:eastAsia="Calibri"/>
          <w:lang w:val="en-US" w:eastAsia="en-US" w:bidi="en-US"/>
        </w:rPr>
      </w:pPr>
      <w:r w:rsidRPr="00E406F5">
        <w:rPr>
          <w:rFonts w:eastAsia="Times New Roman"/>
          <w:i/>
          <w:lang w:eastAsia="en-US"/>
        </w:rPr>
        <w:t>Diagnose</w:t>
      </w:r>
      <w:r w:rsidRPr="00E406F5">
        <w:rPr>
          <w:rFonts w:eastAsia="Times New Roman"/>
          <w:i/>
          <w:spacing w:val="-8"/>
          <w:lang w:eastAsia="en-US"/>
        </w:rPr>
        <w:t xml:space="preserve"> </w:t>
      </w:r>
      <w:r w:rsidRPr="00E406F5">
        <w:rPr>
          <w:rFonts w:eastAsia="Times New Roman"/>
          <w:i/>
          <w:lang w:eastAsia="en-US"/>
        </w:rPr>
        <w:t>and</w:t>
      </w:r>
      <w:r w:rsidRPr="00E406F5">
        <w:rPr>
          <w:rFonts w:eastAsia="Times New Roman"/>
          <w:i/>
          <w:spacing w:val="-9"/>
          <w:lang w:eastAsia="en-US"/>
        </w:rPr>
        <w:t xml:space="preserve"> </w:t>
      </w:r>
      <w:r w:rsidRPr="00E406F5">
        <w:rPr>
          <w:rFonts w:eastAsia="Times New Roman"/>
          <w:i/>
          <w:lang w:eastAsia="en-US"/>
        </w:rPr>
        <w:t>Refine:</w:t>
      </w:r>
      <w:r w:rsidRPr="00E406F5">
        <w:rPr>
          <w:rFonts w:eastAsia="Times New Roman"/>
          <w:i/>
          <w:spacing w:val="-6"/>
          <w:lang w:eastAsia="en-US"/>
        </w:rPr>
        <w:t xml:space="preserve"> </w:t>
      </w:r>
      <w:r w:rsidRPr="00E406F5">
        <w:rPr>
          <w:rFonts w:eastAsia="Times New Roman"/>
          <w:lang w:eastAsia="en-US"/>
        </w:rPr>
        <w:t>The</w:t>
      </w:r>
      <w:r w:rsidRPr="00E406F5">
        <w:rPr>
          <w:rFonts w:eastAsia="Times New Roman"/>
          <w:spacing w:val="-10"/>
          <w:lang w:eastAsia="en-US"/>
        </w:rPr>
        <w:t xml:space="preserve"> </w:t>
      </w:r>
      <w:r w:rsidRPr="00E406F5">
        <w:rPr>
          <w:rFonts w:eastAsia="Times New Roman"/>
          <w:lang w:eastAsia="en-US"/>
        </w:rPr>
        <w:t>outer</w:t>
      </w:r>
      <w:r w:rsidRPr="00E406F5">
        <w:rPr>
          <w:rFonts w:eastAsia="Times New Roman"/>
          <w:spacing w:val="-8"/>
          <w:lang w:eastAsia="en-US"/>
        </w:rPr>
        <w:t xml:space="preserve"> </w:t>
      </w:r>
      <w:r w:rsidRPr="00E406F5">
        <w:rPr>
          <w:rFonts w:eastAsia="Times New Roman"/>
          <w:lang w:eastAsia="en-US"/>
        </w:rPr>
        <w:t>loop</w:t>
      </w:r>
      <w:r w:rsidRPr="00E406F5">
        <w:rPr>
          <w:rFonts w:eastAsia="Times New Roman"/>
          <w:spacing w:val="-8"/>
          <w:lang w:eastAsia="en-US"/>
        </w:rPr>
        <w:t xml:space="preserve"> </w:t>
      </w:r>
      <w:r w:rsidRPr="00E406F5">
        <w:rPr>
          <w:rFonts w:eastAsia="Times New Roman"/>
          <w:lang w:eastAsia="en-US"/>
        </w:rPr>
        <w:t>of</w:t>
      </w:r>
      <w:r w:rsidRPr="00E406F5">
        <w:rPr>
          <w:rFonts w:eastAsia="Times New Roman"/>
          <w:spacing w:val="-8"/>
          <w:lang w:eastAsia="en-US"/>
        </w:rPr>
        <w:t xml:space="preserve"> </w:t>
      </w:r>
      <w:r w:rsidRPr="00E406F5">
        <w:rPr>
          <w:rFonts w:eastAsia="Times New Roman"/>
          <w:lang w:eastAsia="en-US"/>
        </w:rPr>
        <w:t>the</w:t>
      </w:r>
      <w:r w:rsidRPr="00E406F5">
        <w:rPr>
          <w:rFonts w:eastAsia="Times New Roman"/>
          <w:spacing w:val="-7"/>
          <w:lang w:eastAsia="en-US"/>
        </w:rPr>
        <w:t xml:space="preserve"> </w:t>
      </w:r>
      <w:r w:rsidRPr="00E406F5">
        <w:rPr>
          <w:rFonts w:eastAsia="Times New Roman"/>
          <w:lang w:eastAsia="en-US"/>
        </w:rPr>
        <w:t>resilience</w:t>
      </w:r>
      <w:r w:rsidRPr="00E406F5">
        <w:rPr>
          <w:rFonts w:eastAsia="Times New Roman"/>
          <w:spacing w:val="-6"/>
          <w:lang w:eastAsia="en-US"/>
        </w:rPr>
        <w:t xml:space="preserve"> </w:t>
      </w:r>
      <w:r w:rsidRPr="00E406F5">
        <w:rPr>
          <w:rFonts w:eastAsia="Times New Roman"/>
          <w:lang w:eastAsia="en-US"/>
        </w:rPr>
        <w:t>strategy</w:t>
      </w:r>
      <w:r w:rsidRPr="00E406F5">
        <w:rPr>
          <w:rFonts w:eastAsia="Times New Roman"/>
          <w:spacing w:val="-7"/>
          <w:lang w:eastAsia="en-US"/>
        </w:rPr>
        <w:t xml:space="preserve"> </w:t>
      </w:r>
      <w:r w:rsidRPr="00E406F5">
        <w:rPr>
          <w:rFonts w:eastAsia="Times New Roman"/>
          <w:lang w:eastAsia="en-US"/>
        </w:rPr>
        <w:t>is</w:t>
      </w:r>
      <w:r w:rsidRPr="00E406F5">
        <w:rPr>
          <w:rFonts w:eastAsia="Times New Roman"/>
          <w:spacing w:val="-8"/>
          <w:lang w:eastAsia="en-US"/>
        </w:rPr>
        <w:t xml:space="preserve"> </w:t>
      </w:r>
      <w:r w:rsidRPr="00E406F5">
        <w:rPr>
          <w:rFonts w:eastAsia="Times New Roman"/>
          <w:lang w:eastAsia="en-US"/>
        </w:rPr>
        <w:t>an</w:t>
      </w:r>
      <w:r w:rsidRPr="00E406F5">
        <w:rPr>
          <w:rFonts w:eastAsia="Times New Roman"/>
          <w:spacing w:val="-8"/>
          <w:lang w:eastAsia="en-US"/>
        </w:rPr>
        <w:t xml:space="preserve"> </w:t>
      </w:r>
      <w:r w:rsidRPr="00E406F5">
        <w:rPr>
          <w:rFonts w:eastAsia="Times New Roman"/>
          <w:lang w:eastAsia="en-US"/>
        </w:rPr>
        <w:t>under-explored</w:t>
      </w:r>
      <w:r w:rsidRPr="00E406F5">
        <w:rPr>
          <w:rFonts w:eastAsia="Times New Roman"/>
          <w:spacing w:val="-9"/>
          <w:lang w:eastAsia="en-US"/>
        </w:rPr>
        <w:t xml:space="preserve"> </w:t>
      </w:r>
      <w:r w:rsidRPr="00E406F5">
        <w:rPr>
          <w:rFonts w:eastAsia="Times New Roman"/>
          <w:lang w:eastAsia="en-US"/>
        </w:rPr>
        <w:t>research</w:t>
      </w:r>
      <w:r w:rsidRPr="00E406F5">
        <w:rPr>
          <w:rFonts w:eastAsia="Times New Roman"/>
          <w:spacing w:val="-9"/>
          <w:lang w:eastAsia="en-US"/>
        </w:rPr>
        <w:t xml:space="preserve"> </w:t>
      </w:r>
      <w:r w:rsidRPr="00E406F5">
        <w:rPr>
          <w:rFonts w:eastAsia="Times New Roman"/>
          <w:lang w:eastAsia="en-US"/>
        </w:rPr>
        <w:t>area.</w:t>
      </w:r>
      <w:r w:rsidRPr="00E406F5">
        <w:rPr>
          <w:rFonts w:eastAsia="Times New Roman"/>
          <w:spacing w:val="-7"/>
          <w:lang w:eastAsia="en-US"/>
        </w:rPr>
        <w:t xml:space="preserve"> </w:t>
      </w:r>
      <w:r w:rsidRPr="00E406F5">
        <w:rPr>
          <w:rFonts w:eastAsia="Times New Roman"/>
          <w:lang w:eastAsia="en-US"/>
        </w:rPr>
        <w:t>The idea is that in future there will be a machine learning phase that steadily learns from previous experiences and builds up a body of expert knowledge on which to draw to improve the remediation and</w:t>
      </w:r>
      <w:r w:rsidRPr="00E406F5">
        <w:rPr>
          <w:rFonts w:eastAsia="Times New Roman"/>
          <w:spacing w:val="-7"/>
          <w:lang w:eastAsia="en-US"/>
        </w:rPr>
        <w:t xml:space="preserve"> </w:t>
      </w:r>
      <w:r w:rsidRPr="00E406F5">
        <w:rPr>
          <w:rFonts w:eastAsia="Times New Roman"/>
          <w:lang w:eastAsia="en-US"/>
        </w:rPr>
        <w:t>recovery</w:t>
      </w:r>
      <w:r w:rsidRPr="00E406F5">
        <w:rPr>
          <w:rFonts w:eastAsia="Times New Roman"/>
          <w:spacing w:val="-5"/>
          <w:lang w:eastAsia="en-US"/>
        </w:rPr>
        <w:t xml:space="preserve"> </w:t>
      </w:r>
      <w:r w:rsidRPr="00E406F5">
        <w:rPr>
          <w:rFonts w:eastAsia="Times New Roman"/>
          <w:lang w:eastAsia="en-US"/>
        </w:rPr>
        <w:t>activities</w:t>
      </w:r>
      <w:r w:rsidRPr="00E406F5">
        <w:rPr>
          <w:rFonts w:eastAsia="Times New Roman"/>
          <w:spacing w:val="-5"/>
          <w:lang w:eastAsia="en-US"/>
        </w:rPr>
        <w:t xml:space="preserve"> </w:t>
      </w:r>
      <w:r w:rsidRPr="00E406F5">
        <w:rPr>
          <w:rFonts w:eastAsia="Times New Roman"/>
          <w:lang w:eastAsia="en-US"/>
        </w:rPr>
        <w:t>and</w:t>
      </w:r>
      <w:r w:rsidRPr="00E406F5">
        <w:rPr>
          <w:rFonts w:eastAsia="Times New Roman"/>
          <w:spacing w:val="-9"/>
          <w:lang w:eastAsia="en-US"/>
        </w:rPr>
        <w:t xml:space="preserve"> </w:t>
      </w:r>
      <w:r w:rsidRPr="00E406F5">
        <w:rPr>
          <w:rFonts w:eastAsia="Times New Roman"/>
          <w:lang w:eastAsia="en-US"/>
        </w:rPr>
        <w:t>the</w:t>
      </w:r>
      <w:r w:rsidRPr="00E406F5">
        <w:rPr>
          <w:rFonts w:eastAsia="Times New Roman"/>
          <w:spacing w:val="-6"/>
          <w:lang w:eastAsia="en-US"/>
        </w:rPr>
        <w:t xml:space="preserve"> </w:t>
      </w:r>
      <w:r w:rsidRPr="00E406F5">
        <w:rPr>
          <w:rFonts w:eastAsia="Times New Roman"/>
          <w:lang w:eastAsia="en-US"/>
        </w:rPr>
        <w:t>resilience</w:t>
      </w:r>
      <w:r w:rsidRPr="00E406F5">
        <w:rPr>
          <w:rFonts w:eastAsia="Times New Roman"/>
          <w:spacing w:val="-8"/>
          <w:lang w:eastAsia="en-US"/>
        </w:rPr>
        <w:t xml:space="preserve"> </w:t>
      </w:r>
      <w:r w:rsidRPr="00E406F5">
        <w:rPr>
          <w:rFonts w:eastAsia="Times New Roman"/>
          <w:lang w:eastAsia="en-US"/>
        </w:rPr>
        <w:t>model</w:t>
      </w:r>
      <w:r w:rsidRPr="00E406F5">
        <w:rPr>
          <w:rFonts w:eastAsia="Times New Roman"/>
          <w:spacing w:val="-5"/>
          <w:lang w:eastAsia="en-US"/>
        </w:rPr>
        <w:t xml:space="preserve"> </w:t>
      </w:r>
      <w:r w:rsidRPr="00E406F5">
        <w:rPr>
          <w:rFonts w:eastAsia="Times New Roman"/>
          <w:lang w:eastAsia="en-US"/>
        </w:rPr>
        <w:t>that</w:t>
      </w:r>
      <w:r w:rsidRPr="00E406F5">
        <w:rPr>
          <w:rFonts w:eastAsia="Times New Roman"/>
          <w:spacing w:val="-5"/>
          <w:lang w:eastAsia="en-US"/>
        </w:rPr>
        <w:t xml:space="preserve"> </w:t>
      </w:r>
      <w:r w:rsidRPr="00E406F5">
        <w:rPr>
          <w:rFonts w:eastAsia="Times New Roman"/>
          <w:lang w:eastAsia="en-US"/>
        </w:rPr>
        <w:t>underlies</w:t>
      </w:r>
      <w:r w:rsidRPr="00E406F5">
        <w:rPr>
          <w:rFonts w:eastAsia="Times New Roman"/>
          <w:spacing w:val="-6"/>
          <w:lang w:eastAsia="en-US"/>
        </w:rPr>
        <w:t xml:space="preserve"> </w:t>
      </w:r>
      <w:r w:rsidRPr="00E406F5">
        <w:rPr>
          <w:rFonts w:eastAsia="Times New Roman"/>
          <w:lang w:eastAsia="en-US"/>
        </w:rPr>
        <w:t>them</w:t>
      </w:r>
      <w:r w:rsidRPr="00E406F5">
        <w:rPr>
          <w:rFonts w:eastAsia="Times New Roman"/>
          <w:spacing w:val="-5"/>
          <w:lang w:eastAsia="en-US"/>
        </w:rPr>
        <w:t xml:space="preserve"> </w:t>
      </w:r>
      <w:r w:rsidRPr="00E406F5">
        <w:rPr>
          <w:rFonts w:eastAsia="Times New Roman"/>
          <w:lang w:eastAsia="en-US"/>
        </w:rPr>
        <w:t>both.</w:t>
      </w:r>
      <w:r w:rsidRPr="00E406F5">
        <w:rPr>
          <w:rFonts w:eastAsia="Times New Roman"/>
          <w:spacing w:val="-6"/>
          <w:lang w:eastAsia="en-US"/>
        </w:rPr>
        <w:t xml:space="preserve"> </w:t>
      </w:r>
      <w:r w:rsidRPr="00E406F5">
        <w:rPr>
          <w:rFonts w:eastAsia="Times New Roman"/>
          <w:lang w:eastAsia="en-US"/>
        </w:rPr>
        <w:t>This</w:t>
      </w:r>
      <w:r w:rsidRPr="00E406F5">
        <w:rPr>
          <w:rFonts w:eastAsia="Times New Roman"/>
          <w:spacing w:val="-8"/>
          <w:lang w:eastAsia="en-US"/>
        </w:rPr>
        <w:t xml:space="preserve"> </w:t>
      </w:r>
      <w:r w:rsidRPr="00E406F5">
        <w:rPr>
          <w:rFonts w:eastAsia="Times New Roman"/>
          <w:lang w:eastAsia="en-US"/>
        </w:rPr>
        <w:t>requires</w:t>
      </w:r>
      <w:r w:rsidRPr="00E406F5">
        <w:rPr>
          <w:rFonts w:eastAsia="Times New Roman"/>
          <w:spacing w:val="-6"/>
          <w:lang w:eastAsia="en-US"/>
        </w:rPr>
        <w:t xml:space="preserve"> </w:t>
      </w:r>
      <w:r w:rsidRPr="00E406F5">
        <w:rPr>
          <w:rFonts w:eastAsia="Times New Roman"/>
          <w:lang w:eastAsia="en-US"/>
        </w:rPr>
        <w:t>providing</w:t>
      </w:r>
      <w:r w:rsidRPr="00E406F5">
        <w:rPr>
          <w:rFonts w:eastAsia="Times New Roman"/>
          <w:spacing w:val="-6"/>
          <w:lang w:eastAsia="en-US"/>
        </w:rPr>
        <w:t xml:space="preserve"> </w:t>
      </w:r>
      <w:r w:rsidRPr="00E406F5">
        <w:rPr>
          <w:rFonts w:eastAsia="Times New Roman"/>
          <w:lang w:eastAsia="en-US"/>
        </w:rPr>
        <w:t>real historical data for a DR prototype, and in turn the development of resilience subsystems that are subsequently</w:t>
      </w:r>
      <w:r w:rsidRPr="00E406F5">
        <w:rPr>
          <w:rFonts w:eastAsia="Times New Roman"/>
          <w:spacing w:val="-13"/>
          <w:lang w:eastAsia="en-US"/>
        </w:rPr>
        <w:t xml:space="preserve"> </w:t>
      </w:r>
      <w:r w:rsidRPr="00E406F5">
        <w:rPr>
          <w:rFonts w:eastAsia="Times New Roman"/>
          <w:lang w:eastAsia="en-US"/>
        </w:rPr>
        <w:t>deployed</w:t>
      </w:r>
      <w:r w:rsidRPr="00E406F5">
        <w:rPr>
          <w:rFonts w:eastAsia="Times New Roman"/>
          <w:spacing w:val="-11"/>
          <w:lang w:eastAsia="en-US"/>
        </w:rPr>
        <w:t xml:space="preserve"> </w:t>
      </w:r>
      <w:r w:rsidRPr="00E406F5">
        <w:rPr>
          <w:rFonts w:eastAsia="Times New Roman"/>
          <w:lang w:eastAsia="en-US"/>
        </w:rPr>
        <w:t>in</w:t>
      </w:r>
      <w:r w:rsidRPr="00E406F5">
        <w:rPr>
          <w:rFonts w:eastAsia="Times New Roman"/>
          <w:spacing w:val="-14"/>
          <w:lang w:eastAsia="en-US"/>
        </w:rPr>
        <w:t xml:space="preserve"> </w:t>
      </w:r>
      <w:r w:rsidRPr="00E406F5">
        <w:rPr>
          <w:rFonts w:eastAsia="Times New Roman"/>
          <w:lang w:eastAsia="en-US"/>
        </w:rPr>
        <w:t>the</w:t>
      </w:r>
      <w:r w:rsidRPr="00E406F5">
        <w:rPr>
          <w:rFonts w:eastAsia="Times New Roman"/>
          <w:spacing w:val="-11"/>
          <w:lang w:eastAsia="en-US"/>
        </w:rPr>
        <w:t xml:space="preserve"> </w:t>
      </w:r>
      <w:r w:rsidRPr="00E406F5">
        <w:rPr>
          <w:rFonts w:eastAsia="Times New Roman"/>
          <w:lang w:eastAsia="en-US"/>
        </w:rPr>
        <w:t>field.</w:t>
      </w:r>
      <w:r w:rsidRPr="00E406F5">
        <w:rPr>
          <w:rFonts w:eastAsia="Times New Roman"/>
          <w:spacing w:val="-13"/>
          <w:lang w:eastAsia="en-US"/>
        </w:rPr>
        <w:t xml:space="preserve"> </w:t>
      </w:r>
      <w:r w:rsidRPr="00E406F5">
        <w:rPr>
          <w:rFonts w:eastAsia="Times New Roman"/>
          <w:lang w:eastAsia="en-US"/>
        </w:rPr>
        <w:t>This</w:t>
      </w:r>
      <w:r w:rsidRPr="00E406F5">
        <w:rPr>
          <w:rFonts w:eastAsia="Times New Roman"/>
          <w:spacing w:val="-12"/>
          <w:lang w:eastAsia="en-US"/>
        </w:rPr>
        <w:t xml:space="preserve"> </w:t>
      </w:r>
      <w:r w:rsidRPr="00E406F5">
        <w:rPr>
          <w:rFonts w:eastAsia="Times New Roman"/>
          <w:lang w:eastAsia="en-US"/>
        </w:rPr>
        <w:t>raises</w:t>
      </w:r>
      <w:r w:rsidRPr="00E406F5">
        <w:rPr>
          <w:rFonts w:eastAsia="Times New Roman"/>
          <w:spacing w:val="-10"/>
          <w:lang w:eastAsia="en-US"/>
        </w:rPr>
        <w:t xml:space="preserve"> </w:t>
      </w:r>
      <w:r w:rsidRPr="00E406F5">
        <w:rPr>
          <w:rFonts w:eastAsia="Times New Roman"/>
          <w:lang w:eastAsia="en-US"/>
        </w:rPr>
        <w:t>a very</w:t>
      </w:r>
      <w:r w:rsidRPr="00E406F5">
        <w:rPr>
          <w:rFonts w:eastAsia="Times New Roman"/>
          <w:spacing w:val="-15"/>
          <w:lang w:eastAsia="en-US"/>
        </w:rPr>
        <w:t xml:space="preserve"> </w:t>
      </w:r>
      <w:r w:rsidRPr="00E406F5">
        <w:rPr>
          <w:rFonts w:eastAsia="Times New Roman"/>
          <w:lang w:eastAsia="en-US"/>
        </w:rPr>
        <w:t>important</w:t>
      </w:r>
      <w:r w:rsidRPr="00E406F5">
        <w:rPr>
          <w:rFonts w:eastAsia="Times New Roman"/>
          <w:spacing w:val="-10"/>
          <w:lang w:eastAsia="en-US"/>
        </w:rPr>
        <w:t xml:space="preserve"> </w:t>
      </w:r>
      <w:r w:rsidRPr="00E406F5">
        <w:rPr>
          <w:rFonts w:eastAsia="Times New Roman"/>
          <w:lang w:eastAsia="en-US"/>
        </w:rPr>
        <w:t>ethical</w:t>
      </w:r>
      <w:r w:rsidRPr="00E406F5">
        <w:rPr>
          <w:rFonts w:eastAsia="Times New Roman"/>
          <w:spacing w:val="-12"/>
          <w:lang w:eastAsia="en-US"/>
        </w:rPr>
        <w:t xml:space="preserve"> </w:t>
      </w:r>
      <w:r w:rsidRPr="00E406F5">
        <w:rPr>
          <w:rFonts w:eastAsia="Times New Roman"/>
          <w:lang w:eastAsia="en-US"/>
        </w:rPr>
        <w:t>question</w:t>
      </w:r>
      <w:r w:rsidRPr="00E406F5">
        <w:rPr>
          <w:rFonts w:eastAsia="Times New Roman"/>
          <w:spacing w:val="-14"/>
          <w:lang w:eastAsia="en-US"/>
        </w:rPr>
        <w:t xml:space="preserve"> </w:t>
      </w:r>
      <w:r w:rsidRPr="00E406F5">
        <w:rPr>
          <w:rFonts w:eastAsia="Times New Roman"/>
          <w:lang w:eastAsia="en-US"/>
        </w:rPr>
        <w:t>–</w:t>
      </w:r>
      <w:r w:rsidRPr="00E406F5">
        <w:rPr>
          <w:rFonts w:eastAsia="Times New Roman"/>
          <w:spacing w:val="-12"/>
          <w:lang w:eastAsia="en-US"/>
        </w:rPr>
        <w:t xml:space="preserve"> </w:t>
      </w:r>
      <w:r w:rsidRPr="00E406F5">
        <w:rPr>
          <w:rFonts w:eastAsia="Times New Roman"/>
          <w:lang w:eastAsia="en-US"/>
        </w:rPr>
        <w:t>for</w:t>
      </w:r>
      <w:r w:rsidRPr="00E406F5">
        <w:rPr>
          <w:rFonts w:eastAsia="Times New Roman"/>
          <w:spacing w:val="-14"/>
          <w:lang w:eastAsia="en-US"/>
        </w:rPr>
        <w:t xml:space="preserve"> </w:t>
      </w:r>
      <w:r w:rsidRPr="00E406F5">
        <w:rPr>
          <w:rFonts w:eastAsia="Times New Roman"/>
          <w:lang w:eastAsia="en-US"/>
        </w:rPr>
        <w:t>networked systems</w:t>
      </w:r>
      <w:r w:rsidRPr="00E406F5">
        <w:rPr>
          <w:rFonts w:eastAsia="Times New Roman"/>
          <w:spacing w:val="-10"/>
          <w:lang w:eastAsia="en-US"/>
        </w:rPr>
        <w:t xml:space="preserve"> </w:t>
      </w:r>
      <w:r w:rsidRPr="00E406F5">
        <w:rPr>
          <w:rFonts w:eastAsia="Times New Roman"/>
          <w:lang w:eastAsia="en-US"/>
        </w:rPr>
        <w:t>that</w:t>
      </w:r>
      <w:r w:rsidRPr="00E406F5">
        <w:rPr>
          <w:rFonts w:eastAsia="Times New Roman"/>
          <w:spacing w:val="-8"/>
          <w:lang w:eastAsia="en-US"/>
        </w:rPr>
        <w:t xml:space="preserve"> </w:t>
      </w:r>
      <w:r w:rsidRPr="00E406F5">
        <w:rPr>
          <w:rFonts w:eastAsia="Times New Roman"/>
          <w:lang w:eastAsia="en-US"/>
        </w:rPr>
        <w:t>operate</w:t>
      </w:r>
      <w:r w:rsidRPr="00E406F5">
        <w:rPr>
          <w:rFonts w:eastAsia="Times New Roman"/>
          <w:spacing w:val="-7"/>
          <w:lang w:eastAsia="en-US"/>
        </w:rPr>
        <w:t xml:space="preserve"> </w:t>
      </w:r>
      <w:r w:rsidRPr="00E406F5">
        <w:rPr>
          <w:rFonts w:eastAsia="Times New Roman"/>
          <w:lang w:eastAsia="en-US"/>
        </w:rPr>
        <w:t>critical</w:t>
      </w:r>
      <w:r w:rsidRPr="00E406F5">
        <w:rPr>
          <w:rFonts w:eastAsia="Times New Roman"/>
          <w:spacing w:val="-9"/>
          <w:lang w:eastAsia="en-US"/>
        </w:rPr>
        <w:t xml:space="preserve"> </w:t>
      </w:r>
      <w:r w:rsidRPr="00E406F5">
        <w:rPr>
          <w:rFonts w:eastAsia="Times New Roman"/>
          <w:lang w:eastAsia="en-US"/>
        </w:rPr>
        <w:t>infrastructures</w:t>
      </w:r>
      <w:r w:rsidRPr="00E406F5">
        <w:rPr>
          <w:rFonts w:eastAsia="Times New Roman"/>
          <w:spacing w:val="-8"/>
          <w:lang w:eastAsia="en-US"/>
        </w:rPr>
        <w:t xml:space="preserve"> </w:t>
      </w:r>
      <w:r w:rsidRPr="00E406F5">
        <w:rPr>
          <w:rFonts w:eastAsia="Times New Roman"/>
          <w:lang w:eastAsia="en-US"/>
        </w:rPr>
        <w:t>and</w:t>
      </w:r>
      <w:r w:rsidRPr="00E406F5">
        <w:rPr>
          <w:rFonts w:eastAsia="Times New Roman"/>
          <w:spacing w:val="-9"/>
          <w:lang w:eastAsia="en-US"/>
        </w:rPr>
        <w:t xml:space="preserve"> </w:t>
      </w:r>
      <w:r w:rsidRPr="00E406F5">
        <w:rPr>
          <w:rFonts w:eastAsia="Times New Roman"/>
          <w:lang w:eastAsia="en-US"/>
        </w:rPr>
        <w:t>services,</w:t>
      </w:r>
      <w:r w:rsidRPr="00E406F5">
        <w:rPr>
          <w:rFonts w:eastAsia="Times New Roman"/>
          <w:spacing w:val="-8"/>
          <w:lang w:eastAsia="en-US"/>
        </w:rPr>
        <w:t xml:space="preserve"> </w:t>
      </w:r>
      <w:r w:rsidRPr="00E406F5">
        <w:rPr>
          <w:rFonts w:eastAsia="Times New Roman"/>
          <w:lang w:eastAsia="en-US"/>
        </w:rPr>
        <w:t>should</w:t>
      </w:r>
      <w:r w:rsidRPr="00E406F5">
        <w:rPr>
          <w:rFonts w:eastAsia="Times New Roman"/>
          <w:spacing w:val="-9"/>
          <w:lang w:eastAsia="en-US"/>
        </w:rPr>
        <w:t xml:space="preserve"> there </w:t>
      </w:r>
      <w:r w:rsidRPr="00E406F5">
        <w:rPr>
          <w:rFonts w:eastAsia="Times New Roman"/>
          <w:lang w:eastAsia="en-US"/>
        </w:rPr>
        <w:t>always</w:t>
      </w:r>
      <w:r w:rsidRPr="00E406F5">
        <w:rPr>
          <w:rFonts w:eastAsia="Times New Roman"/>
          <w:spacing w:val="-8"/>
          <w:lang w:eastAsia="en-US"/>
        </w:rPr>
        <w:t xml:space="preserve"> </w:t>
      </w:r>
      <w:r w:rsidRPr="00E406F5">
        <w:rPr>
          <w:rFonts w:eastAsia="Times New Roman"/>
          <w:lang w:eastAsia="en-US"/>
        </w:rPr>
        <w:t>be</w:t>
      </w:r>
      <w:r w:rsidRPr="00E406F5">
        <w:rPr>
          <w:rFonts w:eastAsia="Times New Roman"/>
          <w:spacing w:val="-9"/>
          <w:lang w:eastAsia="en-US"/>
        </w:rPr>
        <w:t xml:space="preserve"> </w:t>
      </w:r>
      <w:r w:rsidRPr="00E406F5">
        <w:rPr>
          <w:rFonts w:eastAsia="Times New Roman"/>
          <w:lang w:eastAsia="en-US"/>
        </w:rPr>
        <w:t>a</w:t>
      </w:r>
      <w:r w:rsidRPr="00E406F5">
        <w:rPr>
          <w:rFonts w:eastAsia="Times New Roman"/>
          <w:spacing w:val="-8"/>
          <w:lang w:eastAsia="en-US"/>
        </w:rPr>
        <w:t xml:space="preserve"> </w:t>
      </w:r>
      <w:r w:rsidRPr="00E406F5">
        <w:rPr>
          <w:rFonts w:eastAsia="Times New Roman"/>
          <w:lang w:eastAsia="en-US"/>
        </w:rPr>
        <w:t>human</w:t>
      </w:r>
      <w:r w:rsidRPr="00E406F5">
        <w:rPr>
          <w:rFonts w:eastAsia="Times New Roman"/>
          <w:spacing w:val="-9"/>
          <w:lang w:eastAsia="en-US"/>
        </w:rPr>
        <w:t xml:space="preserve"> </w:t>
      </w:r>
      <w:r w:rsidRPr="00E406F5">
        <w:rPr>
          <w:rFonts w:eastAsia="Times New Roman"/>
          <w:lang w:eastAsia="en-US"/>
        </w:rPr>
        <w:t>in</w:t>
      </w:r>
      <w:r w:rsidRPr="00E406F5">
        <w:rPr>
          <w:rFonts w:eastAsia="Times New Roman"/>
          <w:spacing w:val="-9"/>
          <w:lang w:eastAsia="en-US"/>
        </w:rPr>
        <w:t xml:space="preserve"> </w:t>
      </w:r>
      <w:r w:rsidRPr="00E406F5">
        <w:rPr>
          <w:rFonts w:eastAsia="Times New Roman"/>
          <w:lang w:eastAsia="en-US"/>
        </w:rPr>
        <w:t>the</w:t>
      </w:r>
      <w:r w:rsidRPr="00E406F5">
        <w:rPr>
          <w:rFonts w:eastAsia="Times New Roman"/>
          <w:spacing w:val="-8"/>
          <w:lang w:eastAsia="en-US"/>
        </w:rPr>
        <w:t xml:space="preserve"> </w:t>
      </w:r>
      <w:r w:rsidRPr="00EC7048">
        <w:rPr>
          <w:rFonts w:eastAsia="Times New Roman"/>
          <w:lang w:eastAsia="en-US"/>
        </w:rPr>
        <w:t>loop.</w:t>
      </w:r>
    </w:p>
    <w:p w14:paraId="4F690267" w14:textId="77777777" w:rsidR="00174B28" w:rsidRDefault="00174B28" w:rsidP="00174B28">
      <w:pPr>
        <w:spacing w:before="240"/>
        <w:ind w:left="360"/>
        <w:rPr>
          <w:rFonts w:eastAsia="Times New Roman"/>
          <w:lang w:val="en-US" w:eastAsia="en-US"/>
        </w:rPr>
      </w:pPr>
    </w:p>
    <w:p w14:paraId="0A8E04E9" w14:textId="77777777" w:rsidR="00174B28" w:rsidRDefault="00174B28" w:rsidP="00174B28">
      <w:pPr>
        <w:spacing w:before="240"/>
        <w:ind w:left="360"/>
        <w:rPr>
          <w:rFonts w:eastAsia="Times New Roman"/>
          <w:lang w:val="en-US" w:eastAsia="en-US"/>
        </w:rPr>
      </w:pPr>
    </w:p>
    <w:p w14:paraId="055F1832" w14:textId="77777777" w:rsidR="00174B28" w:rsidRDefault="00174B28" w:rsidP="00174B28">
      <w:pPr>
        <w:spacing w:before="240"/>
        <w:ind w:left="360"/>
        <w:rPr>
          <w:rFonts w:eastAsia="Times New Roman"/>
          <w:lang w:val="en-US" w:eastAsia="en-US"/>
        </w:rPr>
      </w:pPr>
    </w:p>
    <w:p w14:paraId="2C2FD676" w14:textId="77777777" w:rsidR="00174B28" w:rsidRDefault="00174B28" w:rsidP="00174B28">
      <w:pPr>
        <w:spacing w:before="240"/>
        <w:ind w:left="360"/>
        <w:rPr>
          <w:rFonts w:eastAsia="Times New Roman"/>
          <w:lang w:val="en-US" w:eastAsia="en-US"/>
        </w:rPr>
      </w:pPr>
    </w:p>
    <w:p w14:paraId="42432B5C" w14:textId="040E1AD1" w:rsidR="00174B28" w:rsidRPr="007F6B58" w:rsidRDefault="007F6B58" w:rsidP="003E06C4">
      <w:pPr>
        <w:pStyle w:val="ListParagraph"/>
        <w:numPr>
          <w:ilvl w:val="1"/>
          <w:numId w:val="86"/>
        </w:numPr>
        <w:ind w:left="778" w:hanging="418"/>
        <w:outlineLvl w:val="1"/>
        <w:rPr>
          <w:rFonts w:asciiTheme="majorBidi" w:hAnsiTheme="majorBidi" w:cstheme="majorBidi"/>
          <w:b/>
        </w:rPr>
      </w:pPr>
      <w:r>
        <w:rPr>
          <w:rFonts w:asciiTheme="majorBidi" w:hAnsiTheme="majorBidi" w:cstheme="majorBidi"/>
          <w:b/>
        </w:rPr>
        <w:t xml:space="preserve"> </w:t>
      </w:r>
      <w:bookmarkStart w:id="498" w:name="_Toc39853955"/>
      <w:r w:rsidR="00174B28" w:rsidRPr="007F6B58">
        <w:rPr>
          <w:rFonts w:asciiTheme="majorBidi" w:hAnsiTheme="majorBidi" w:cstheme="majorBidi"/>
          <w:b/>
        </w:rPr>
        <w:t>Knowledge Plane and Autonomic Management</w:t>
      </w:r>
      <w:bookmarkEnd w:id="498"/>
      <w:r w:rsidR="00174B28" w:rsidRPr="007F6B58">
        <w:rPr>
          <w:rFonts w:asciiTheme="majorBidi" w:hAnsiTheme="majorBidi" w:cstheme="majorBidi"/>
          <w:b/>
        </w:rPr>
        <w:t xml:space="preserve"> </w:t>
      </w:r>
    </w:p>
    <w:p w14:paraId="25E32EA2" w14:textId="77777777" w:rsidR="00174B28" w:rsidRDefault="00174B28" w:rsidP="00174B28">
      <w:pPr>
        <w:rPr>
          <w:rFonts w:asciiTheme="majorBidi" w:hAnsiTheme="majorBidi" w:cstheme="majorBidi"/>
          <w:b/>
        </w:rPr>
      </w:pPr>
    </w:p>
    <w:p w14:paraId="1780B7E6" w14:textId="77777777" w:rsidR="00174B28" w:rsidRPr="00A970CF" w:rsidRDefault="00174B28" w:rsidP="00174B28">
      <w:pPr>
        <w:widowControl w:val="0"/>
        <w:autoSpaceDE w:val="0"/>
        <w:autoSpaceDN w:val="0"/>
        <w:spacing w:before="0"/>
        <w:ind w:left="360"/>
        <w:rPr>
          <w:rFonts w:eastAsia="Calibri"/>
          <w:lang w:val="en-US" w:eastAsia="en-US" w:bidi="en-US"/>
        </w:rPr>
      </w:pPr>
      <w:r w:rsidRPr="00A970CF">
        <w:rPr>
          <w:rFonts w:eastAsia="Calibri"/>
          <w:lang w:val="en-US" w:eastAsia="en-US" w:bidi="en-US"/>
        </w:rPr>
        <w:t>The acquisition and use of expert knowledge in networks and networked systems has been hinted at in the Knowledge Plane proposal by David Clark and others (Clark, 2003); adopting and extending this idea should be investigated as an approach for building a situational awareness subsystem along with autonomic network and service management within the Network 2030 context. The resulting subsystem should be able to assist with the assurance of QoS and resilience by providing a measurement-based framework that informs management decisions.</w:t>
      </w:r>
    </w:p>
    <w:p w14:paraId="401BAB20" w14:textId="77777777" w:rsidR="00174B28" w:rsidRPr="00A970CF" w:rsidRDefault="00174B28" w:rsidP="00174B28">
      <w:pPr>
        <w:widowControl w:val="0"/>
        <w:autoSpaceDE w:val="0"/>
        <w:autoSpaceDN w:val="0"/>
        <w:spacing w:before="5"/>
        <w:ind w:left="360"/>
        <w:rPr>
          <w:rFonts w:eastAsia="Calibri"/>
          <w:lang w:val="en-US" w:eastAsia="en-US" w:bidi="en-US"/>
        </w:rPr>
      </w:pPr>
    </w:p>
    <w:p w14:paraId="0080C9CA" w14:textId="77777777" w:rsidR="00174B28" w:rsidRPr="00A970CF" w:rsidRDefault="00174B28" w:rsidP="00174B28">
      <w:pPr>
        <w:widowControl w:val="0"/>
        <w:autoSpaceDE w:val="0"/>
        <w:autoSpaceDN w:val="0"/>
        <w:spacing w:before="0"/>
        <w:ind w:left="360"/>
        <w:rPr>
          <w:rFonts w:eastAsia="Calibri"/>
          <w:lang w:val="en-US" w:eastAsia="en-US" w:bidi="en-US"/>
        </w:rPr>
      </w:pPr>
      <w:r w:rsidRPr="00A970CF">
        <w:rPr>
          <w:rFonts w:eastAsia="Calibri"/>
          <w:lang w:val="en-US" w:eastAsia="en-US" w:bidi="en-US"/>
        </w:rPr>
        <w:t>Autonomic</w:t>
      </w:r>
      <w:r w:rsidRPr="00A970CF">
        <w:rPr>
          <w:rFonts w:eastAsia="Calibri"/>
          <w:spacing w:val="-10"/>
          <w:lang w:val="en-US" w:eastAsia="en-US" w:bidi="en-US"/>
        </w:rPr>
        <w:t xml:space="preserve"> </w:t>
      </w:r>
      <w:r w:rsidRPr="00A970CF">
        <w:rPr>
          <w:rFonts w:eastAsia="Calibri"/>
          <w:lang w:val="en-US" w:eastAsia="en-US" w:bidi="en-US"/>
        </w:rPr>
        <w:t>management</w:t>
      </w:r>
      <w:r w:rsidRPr="00A970CF">
        <w:rPr>
          <w:rFonts w:eastAsia="Calibri"/>
          <w:spacing w:val="-8"/>
          <w:lang w:val="en-US" w:eastAsia="en-US" w:bidi="en-US"/>
        </w:rPr>
        <w:t xml:space="preserve"> </w:t>
      </w:r>
      <w:r w:rsidRPr="00A970CF">
        <w:rPr>
          <w:rFonts w:eastAsia="Calibri"/>
          <w:lang w:val="en-US" w:eastAsia="en-US" w:bidi="en-US"/>
        </w:rPr>
        <w:t>is</w:t>
      </w:r>
      <w:r w:rsidRPr="00A970CF">
        <w:rPr>
          <w:rFonts w:eastAsia="Calibri"/>
          <w:spacing w:val="-11"/>
          <w:lang w:val="en-US" w:eastAsia="en-US" w:bidi="en-US"/>
        </w:rPr>
        <w:t xml:space="preserve"> </w:t>
      </w:r>
      <w:r w:rsidRPr="00A970CF">
        <w:rPr>
          <w:rFonts w:eastAsia="Calibri"/>
          <w:lang w:val="en-US" w:eastAsia="en-US" w:bidi="en-US"/>
        </w:rPr>
        <w:t>not</w:t>
      </w:r>
      <w:r w:rsidRPr="00A970CF">
        <w:rPr>
          <w:rFonts w:eastAsia="Calibri"/>
          <w:spacing w:val="-9"/>
          <w:lang w:val="en-US" w:eastAsia="en-US" w:bidi="en-US"/>
        </w:rPr>
        <w:t xml:space="preserve"> </w:t>
      </w:r>
      <w:r w:rsidRPr="00A970CF">
        <w:rPr>
          <w:rFonts w:eastAsia="Calibri"/>
          <w:lang w:val="en-US" w:eastAsia="en-US" w:bidi="en-US"/>
        </w:rPr>
        <w:t>only</w:t>
      </w:r>
      <w:r w:rsidRPr="00A970CF">
        <w:rPr>
          <w:rFonts w:eastAsia="Calibri"/>
          <w:spacing w:val="-8"/>
          <w:lang w:val="en-US" w:eastAsia="en-US" w:bidi="en-US"/>
        </w:rPr>
        <w:t xml:space="preserve"> </w:t>
      </w:r>
      <w:r w:rsidRPr="00A970CF">
        <w:rPr>
          <w:rFonts w:eastAsia="Calibri"/>
          <w:lang w:val="en-US" w:eastAsia="en-US" w:bidi="en-US"/>
        </w:rPr>
        <w:t>about</w:t>
      </w:r>
      <w:r w:rsidRPr="00A970CF">
        <w:rPr>
          <w:rFonts w:eastAsia="Calibri"/>
          <w:spacing w:val="-7"/>
          <w:lang w:val="en-US" w:eastAsia="en-US" w:bidi="en-US"/>
        </w:rPr>
        <w:t xml:space="preserve"> </w:t>
      </w:r>
      <w:r w:rsidRPr="00A970CF">
        <w:rPr>
          <w:rFonts w:eastAsia="Calibri"/>
          <w:lang w:val="en-US" w:eastAsia="en-US" w:bidi="en-US"/>
        </w:rPr>
        <w:t>having</w:t>
      </w:r>
      <w:r w:rsidRPr="00A970CF">
        <w:rPr>
          <w:rFonts w:eastAsia="Calibri"/>
          <w:spacing w:val="-9"/>
          <w:lang w:val="en-US" w:eastAsia="en-US" w:bidi="en-US"/>
        </w:rPr>
        <w:t xml:space="preserve"> </w:t>
      </w:r>
      <w:r w:rsidRPr="00A970CF">
        <w:rPr>
          <w:rFonts w:eastAsia="Calibri"/>
          <w:lang w:val="en-US" w:eastAsia="en-US" w:bidi="en-US"/>
        </w:rPr>
        <w:t>an</w:t>
      </w:r>
      <w:r w:rsidRPr="00A970CF">
        <w:rPr>
          <w:rFonts w:eastAsia="Calibri"/>
          <w:spacing w:val="-9"/>
          <w:lang w:val="en-US" w:eastAsia="en-US" w:bidi="en-US"/>
        </w:rPr>
        <w:t xml:space="preserve"> </w:t>
      </w:r>
      <w:r w:rsidRPr="00A970CF">
        <w:rPr>
          <w:rFonts w:eastAsia="Calibri"/>
          <w:lang w:val="en-US" w:eastAsia="en-US" w:bidi="en-US"/>
        </w:rPr>
        <w:t>autonomic</w:t>
      </w:r>
      <w:r w:rsidRPr="00A970CF">
        <w:rPr>
          <w:rFonts w:eastAsia="Calibri"/>
          <w:spacing w:val="-7"/>
          <w:lang w:val="en-US" w:eastAsia="en-US" w:bidi="en-US"/>
        </w:rPr>
        <w:t xml:space="preserve"> </w:t>
      </w:r>
      <w:r w:rsidRPr="00A970CF">
        <w:rPr>
          <w:rFonts w:eastAsia="Calibri"/>
          <w:lang w:val="en-US" w:eastAsia="en-US" w:bidi="en-US"/>
        </w:rPr>
        <w:t>network</w:t>
      </w:r>
      <w:r w:rsidRPr="00A970CF">
        <w:rPr>
          <w:rFonts w:eastAsia="Calibri"/>
          <w:spacing w:val="-10"/>
          <w:lang w:val="en-US" w:eastAsia="en-US" w:bidi="en-US"/>
        </w:rPr>
        <w:t xml:space="preserve"> </w:t>
      </w:r>
      <w:r w:rsidRPr="00A970CF">
        <w:rPr>
          <w:rFonts w:eastAsia="Calibri"/>
          <w:lang w:val="en-US" w:eastAsia="en-US" w:bidi="en-US"/>
        </w:rPr>
        <w:t>taking</w:t>
      </w:r>
      <w:r w:rsidRPr="00A970CF">
        <w:rPr>
          <w:rFonts w:eastAsia="Calibri"/>
          <w:spacing w:val="-9"/>
          <w:lang w:val="en-US" w:eastAsia="en-US" w:bidi="en-US"/>
        </w:rPr>
        <w:t xml:space="preserve"> </w:t>
      </w:r>
      <w:r w:rsidRPr="00A970CF">
        <w:rPr>
          <w:rFonts w:eastAsia="Calibri"/>
          <w:lang w:val="en-US" w:eastAsia="en-US" w:bidi="en-US"/>
        </w:rPr>
        <w:t>decisions</w:t>
      </w:r>
      <w:r w:rsidRPr="00A970CF">
        <w:rPr>
          <w:rFonts w:eastAsia="Calibri"/>
          <w:spacing w:val="-10"/>
          <w:lang w:val="en-US" w:eastAsia="en-US" w:bidi="en-US"/>
        </w:rPr>
        <w:t xml:space="preserve"> </w:t>
      </w:r>
      <w:r w:rsidRPr="00A970CF">
        <w:rPr>
          <w:rFonts w:eastAsia="Calibri"/>
          <w:lang w:val="en-US" w:eastAsia="en-US" w:bidi="en-US"/>
        </w:rPr>
        <w:t>by</w:t>
      </w:r>
      <w:r w:rsidRPr="00A970CF">
        <w:rPr>
          <w:rFonts w:eastAsia="Calibri"/>
          <w:spacing w:val="-6"/>
          <w:lang w:val="en-US" w:eastAsia="en-US" w:bidi="en-US"/>
        </w:rPr>
        <w:t xml:space="preserve"> </w:t>
      </w:r>
      <w:r w:rsidRPr="00A970CF">
        <w:rPr>
          <w:rFonts w:eastAsia="Calibri"/>
          <w:lang w:val="en-US" w:eastAsia="en-US" w:bidi="en-US"/>
        </w:rPr>
        <w:t>itself,</w:t>
      </w:r>
      <w:r w:rsidRPr="00A970CF">
        <w:rPr>
          <w:rFonts w:eastAsia="Calibri"/>
          <w:spacing w:val="-8"/>
          <w:lang w:val="en-US" w:eastAsia="en-US" w:bidi="en-US"/>
        </w:rPr>
        <w:t xml:space="preserve"> </w:t>
      </w:r>
      <w:r w:rsidRPr="00A970CF">
        <w:rPr>
          <w:rFonts w:eastAsia="Calibri"/>
          <w:lang w:val="en-US" w:eastAsia="en-US" w:bidi="en-US"/>
        </w:rPr>
        <w:t>but it</w:t>
      </w:r>
      <w:r w:rsidRPr="00A970CF">
        <w:rPr>
          <w:rFonts w:eastAsia="Calibri"/>
          <w:spacing w:val="-6"/>
          <w:lang w:val="en-US" w:eastAsia="en-US" w:bidi="en-US"/>
        </w:rPr>
        <w:t xml:space="preserve"> </w:t>
      </w:r>
      <w:r w:rsidRPr="00A970CF">
        <w:rPr>
          <w:rFonts w:eastAsia="Calibri"/>
          <w:lang w:val="en-US" w:eastAsia="en-US" w:bidi="en-US"/>
        </w:rPr>
        <w:t>is</w:t>
      </w:r>
      <w:r w:rsidRPr="00A970CF">
        <w:rPr>
          <w:rFonts w:eastAsia="Calibri"/>
          <w:spacing w:val="-8"/>
          <w:lang w:val="en-US" w:eastAsia="en-US" w:bidi="en-US"/>
        </w:rPr>
        <w:t xml:space="preserve"> </w:t>
      </w:r>
      <w:r w:rsidRPr="00A970CF">
        <w:rPr>
          <w:rFonts w:eastAsia="Calibri"/>
          <w:lang w:val="en-US" w:eastAsia="en-US" w:bidi="en-US"/>
        </w:rPr>
        <w:t>also</w:t>
      </w:r>
      <w:r w:rsidRPr="00A970CF">
        <w:rPr>
          <w:rFonts w:eastAsia="Calibri"/>
          <w:spacing w:val="-4"/>
          <w:lang w:val="en-US" w:eastAsia="en-US" w:bidi="en-US"/>
        </w:rPr>
        <w:t xml:space="preserve"> </w:t>
      </w:r>
      <w:r w:rsidRPr="00A970CF">
        <w:rPr>
          <w:rFonts w:eastAsia="Calibri"/>
          <w:lang w:val="en-US" w:eastAsia="en-US" w:bidi="en-US"/>
        </w:rPr>
        <w:t>about</w:t>
      </w:r>
      <w:r w:rsidRPr="00A970CF">
        <w:rPr>
          <w:rFonts w:eastAsia="Calibri"/>
          <w:spacing w:val="-7"/>
          <w:lang w:val="en-US" w:eastAsia="en-US" w:bidi="en-US"/>
        </w:rPr>
        <w:t xml:space="preserve"> </w:t>
      </w:r>
      <w:r w:rsidRPr="00A970CF">
        <w:rPr>
          <w:rFonts w:eastAsia="Calibri"/>
          <w:lang w:val="en-US" w:eastAsia="en-US" w:bidi="en-US"/>
        </w:rPr>
        <w:t>detecting</w:t>
      </w:r>
      <w:r w:rsidRPr="00A970CF">
        <w:rPr>
          <w:rFonts w:eastAsia="Calibri"/>
          <w:spacing w:val="-7"/>
          <w:lang w:val="en-US" w:eastAsia="en-US" w:bidi="en-US"/>
        </w:rPr>
        <w:t xml:space="preserve"> </w:t>
      </w:r>
      <w:r w:rsidRPr="00A970CF">
        <w:rPr>
          <w:rFonts w:eastAsia="Calibri"/>
          <w:lang w:val="en-US" w:eastAsia="en-US" w:bidi="en-US"/>
        </w:rPr>
        <w:t>failures,</w:t>
      </w:r>
      <w:r w:rsidRPr="00A970CF">
        <w:rPr>
          <w:rFonts w:eastAsia="Calibri"/>
          <w:spacing w:val="-9"/>
          <w:lang w:val="en-US" w:eastAsia="en-US" w:bidi="en-US"/>
        </w:rPr>
        <w:t xml:space="preserve"> </w:t>
      </w:r>
      <w:r w:rsidRPr="00A970CF">
        <w:rPr>
          <w:rFonts w:eastAsia="Calibri"/>
          <w:lang w:val="en-US" w:eastAsia="en-US" w:bidi="en-US"/>
        </w:rPr>
        <w:t>making</w:t>
      </w:r>
      <w:r w:rsidRPr="00A970CF">
        <w:rPr>
          <w:rFonts w:eastAsia="Calibri"/>
          <w:spacing w:val="-9"/>
          <w:lang w:val="en-US" w:eastAsia="en-US" w:bidi="en-US"/>
        </w:rPr>
        <w:t xml:space="preserve"> </w:t>
      </w:r>
      <w:r w:rsidRPr="00A970CF">
        <w:rPr>
          <w:rFonts w:eastAsia="Calibri"/>
          <w:lang w:val="en-US" w:eastAsia="en-US" w:bidi="en-US"/>
        </w:rPr>
        <w:t>improvements,</w:t>
      </w:r>
      <w:r w:rsidRPr="00A970CF">
        <w:rPr>
          <w:rFonts w:eastAsia="Calibri"/>
          <w:spacing w:val="-6"/>
          <w:lang w:val="en-US" w:eastAsia="en-US" w:bidi="en-US"/>
        </w:rPr>
        <w:t xml:space="preserve"> </w:t>
      </w:r>
      <w:r w:rsidRPr="00A970CF">
        <w:rPr>
          <w:rFonts w:eastAsia="Calibri"/>
          <w:lang w:val="en-US" w:eastAsia="en-US" w:bidi="en-US"/>
        </w:rPr>
        <w:t>and</w:t>
      </w:r>
      <w:r w:rsidRPr="00A970CF">
        <w:rPr>
          <w:rFonts w:eastAsia="Calibri"/>
          <w:spacing w:val="-9"/>
          <w:lang w:val="en-US" w:eastAsia="en-US" w:bidi="en-US"/>
        </w:rPr>
        <w:t xml:space="preserve"> </w:t>
      </w:r>
      <w:r w:rsidRPr="00A970CF">
        <w:rPr>
          <w:rFonts w:eastAsia="Calibri"/>
          <w:lang w:val="en-US" w:eastAsia="en-US" w:bidi="en-US"/>
        </w:rPr>
        <w:t>offering</w:t>
      </w:r>
      <w:r w:rsidRPr="00A970CF">
        <w:rPr>
          <w:rFonts w:eastAsia="Calibri"/>
          <w:spacing w:val="-9"/>
          <w:lang w:val="en-US" w:eastAsia="en-US" w:bidi="en-US"/>
        </w:rPr>
        <w:t xml:space="preserve"> </w:t>
      </w:r>
      <w:r w:rsidRPr="00A970CF">
        <w:rPr>
          <w:rFonts w:eastAsia="Calibri"/>
          <w:lang w:val="en-US" w:eastAsia="en-US" w:bidi="en-US"/>
        </w:rPr>
        <w:t>possibilities</w:t>
      </w:r>
      <w:r w:rsidRPr="00A970CF">
        <w:rPr>
          <w:rFonts w:eastAsia="Calibri"/>
          <w:spacing w:val="-10"/>
          <w:lang w:val="en-US" w:eastAsia="en-US" w:bidi="en-US"/>
        </w:rPr>
        <w:t xml:space="preserve"> </w:t>
      </w:r>
      <w:r w:rsidRPr="00A970CF">
        <w:rPr>
          <w:rFonts w:eastAsia="Calibri"/>
          <w:lang w:val="en-US" w:eastAsia="en-US" w:bidi="en-US"/>
        </w:rPr>
        <w:t>to</w:t>
      </w:r>
      <w:r w:rsidRPr="00A970CF">
        <w:rPr>
          <w:rFonts w:eastAsia="Calibri"/>
          <w:spacing w:val="-7"/>
          <w:lang w:val="en-US" w:eastAsia="en-US" w:bidi="en-US"/>
        </w:rPr>
        <w:t xml:space="preserve"> </w:t>
      </w:r>
      <w:r w:rsidRPr="00A970CF">
        <w:rPr>
          <w:rFonts w:eastAsia="Calibri"/>
          <w:lang w:val="en-US" w:eastAsia="en-US" w:bidi="en-US"/>
        </w:rPr>
        <w:t>the</w:t>
      </w:r>
      <w:r w:rsidRPr="00A970CF">
        <w:rPr>
          <w:rFonts w:eastAsia="Calibri"/>
          <w:spacing w:val="-8"/>
          <w:lang w:val="en-US" w:eastAsia="en-US" w:bidi="en-US"/>
        </w:rPr>
        <w:t xml:space="preserve"> </w:t>
      </w:r>
      <w:r w:rsidRPr="00A970CF">
        <w:rPr>
          <w:rFonts w:eastAsia="Calibri"/>
          <w:lang w:val="en-US" w:eastAsia="en-US" w:bidi="en-US"/>
        </w:rPr>
        <w:t>human</w:t>
      </w:r>
      <w:r w:rsidRPr="00A970CF">
        <w:rPr>
          <w:rFonts w:eastAsia="Calibri"/>
          <w:spacing w:val="-9"/>
          <w:lang w:val="en-US" w:eastAsia="en-US" w:bidi="en-US"/>
        </w:rPr>
        <w:t xml:space="preserve"> </w:t>
      </w:r>
      <w:r w:rsidRPr="00A970CF">
        <w:rPr>
          <w:rFonts w:eastAsia="Calibri"/>
          <w:lang w:val="en-US" w:eastAsia="en-US" w:bidi="en-US"/>
        </w:rPr>
        <w:t>being to take actions. It is also about predicting behaviors and changes that can enhance the</w:t>
      </w:r>
      <w:r w:rsidRPr="00A970CF">
        <w:rPr>
          <w:rFonts w:eastAsia="Calibri"/>
          <w:spacing w:val="-18"/>
          <w:lang w:val="en-US" w:eastAsia="en-US" w:bidi="en-US"/>
        </w:rPr>
        <w:t xml:space="preserve"> </w:t>
      </w:r>
      <w:r w:rsidRPr="00A970CF">
        <w:rPr>
          <w:rFonts w:eastAsia="Calibri"/>
          <w:lang w:val="en-US" w:eastAsia="en-US" w:bidi="en-US"/>
        </w:rPr>
        <w:t>system, for example using patterns (Smith, 2014).</w:t>
      </w:r>
    </w:p>
    <w:p w14:paraId="67C9F1B8" w14:textId="77777777" w:rsidR="00174B28" w:rsidRPr="00A970CF" w:rsidRDefault="00174B28" w:rsidP="00174B28">
      <w:pPr>
        <w:widowControl w:val="0"/>
        <w:autoSpaceDE w:val="0"/>
        <w:autoSpaceDN w:val="0"/>
        <w:spacing w:before="4"/>
        <w:ind w:left="360"/>
        <w:rPr>
          <w:rFonts w:eastAsia="Calibri"/>
          <w:lang w:val="en-US" w:eastAsia="en-US" w:bidi="en-US"/>
        </w:rPr>
      </w:pPr>
    </w:p>
    <w:p w14:paraId="494B078C" w14:textId="77777777" w:rsidR="00174B28" w:rsidRPr="00A970CF" w:rsidRDefault="00174B28" w:rsidP="00174B28">
      <w:pPr>
        <w:widowControl w:val="0"/>
        <w:autoSpaceDE w:val="0"/>
        <w:autoSpaceDN w:val="0"/>
        <w:spacing w:before="4"/>
        <w:ind w:left="360"/>
        <w:rPr>
          <w:rFonts w:eastAsia="Calibri"/>
          <w:lang w:val="en-US" w:eastAsia="en-US" w:bidi="en-US"/>
        </w:rPr>
      </w:pPr>
      <w:r w:rsidRPr="00A970CF">
        <w:rPr>
          <w:rFonts w:eastAsia="Calibri"/>
          <w:lang w:val="en-US" w:eastAsia="en-US" w:bidi="en-US"/>
        </w:rPr>
        <w:t>As shown in Figure 5, intents provided by the user (which could be the network Operator – see section 4) go to the Intent Plane, where the request is translated, normalized, decomposed and validated before it gets transferred to the Management Plane.</w:t>
      </w:r>
    </w:p>
    <w:p w14:paraId="5E6D53C9" w14:textId="77777777" w:rsidR="00174B28" w:rsidRPr="00A970CF" w:rsidRDefault="00174B28" w:rsidP="00174B28">
      <w:pPr>
        <w:widowControl w:val="0"/>
        <w:autoSpaceDE w:val="0"/>
        <w:autoSpaceDN w:val="0"/>
        <w:spacing w:before="6"/>
        <w:ind w:left="360"/>
        <w:rPr>
          <w:rFonts w:eastAsia="Calibri"/>
          <w:lang w:val="en-US" w:eastAsia="en-US" w:bidi="en-US"/>
        </w:rPr>
      </w:pPr>
      <w:r w:rsidRPr="00A970CF">
        <w:rPr>
          <w:rFonts w:eastAsia="Calibri"/>
          <w:lang w:val="en-US" w:eastAsia="en-US" w:bidi="en-US"/>
        </w:rPr>
        <w:t xml:space="preserve"> </w:t>
      </w:r>
    </w:p>
    <w:p w14:paraId="23341C44" w14:textId="77777777" w:rsidR="00174B28" w:rsidRPr="00A970CF" w:rsidRDefault="00174B28" w:rsidP="00174B28">
      <w:pPr>
        <w:widowControl w:val="0"/>
        <w:autoSpaceDE w:val="0"/>
        <w:autoSpaceDN w:val="0"/>
        <w:spacing w:before="1"/>
        <w:ind w:left="360"/>
        <w:rPr>
          <w:rFonts w:eastAsia="Calibri"/>
          <w:lang w:val="en-US" w:eastAsia="en-US" w:bidi="en-US"/>
        </w:rPr>
      </w:pPr>
      <w:r w:rsidRPr="00A970CF">
        <w:rPr>
          <w:rFonts w:eastAsia="Calibri"/>
          <w:lang w:val="en-US" w:eastAsia="en-US" w:bidi="en-US"/>
        </w:rPr>
        <w:t>The</w:t>
      </w:r>
      <w:r w:rsidRPr="00A970CF">
        <w:rPr>
          <w:rFonts w:eastAsia="Calibri"/>
          <w:spacing w:val="-6"/>
          <w:lang w:val="en-US" w:eastAsia="en-US" w:bidi="en-US"/>
        </w:rPr>
        <w:t xml:space="preserve"> </w:t>
      </w:r>
      <w:r w:rsidRPr="00A970CF">
        <w:rPr>
          <w:rFonts w:eastAsia="Calibri"/>
          <w:lang w:val="en-US" w:eastAsia="en-US" w:bidi="en-US"/>
        </w:rPr>
        <w:t>Management</w:t>
      </w:r>
      <w:r w:rsidRPr="00A970CF">
        <w:rPr>
          <w:rFonts w:eastAsia="Calibri"/>
          <w:spacing w:val="-4"/>
          <w:lang w:val="en-US" w:eastAsia="en-US" w:bidi="en-US"/>
        </w:rPr>
        <w:t xml:space="preserve"> </w:t>
      </w:r>
      <w:r w:rsidRPr="00A970CF">
        <w:rPr>
          <w:rFonts w:eastAsia="Calibri"/>
          <w:lang w:val="en-US" w:eastAsia="en-US" w:bidi="en-US"/>
        </w:rPr>
        <w:t>Plane</w:t>
      </w:r>
      <w:r w:rsidRPr="00A970CF">
        <w:rPr>
          <w:rFonts w:eastAsia="Calibri"/>
          <w:spacing w:val="-7"/>
          <w:lang w:val="en-US" w:eastAsia="en-US" w:bidi="en-US"/>
        </w:rPr>
        <w:t xml:space="preserve"> </w:t>
      </w:r>
      <w:r w:rsidRPr="00A970CF">
        <w:rPr>
          <w:rFonts w:eastAsia="Calibri"/>
          <w:lang w:val="en-US" w:eastAsia="en-US" w:bidi="en-US"/>
        </w:rPr>
        <w:t>makes</w:t>
      </w:r>
      <w:r w:rsidRPr="00A970CF">
        <w:rPr>
          <w:rFonts w:eastAsia="Calibri"/>
          <w:spacing w:val="-5"/>
          <w:lang w:val="en-US" w:eastAsia="en-US" w:bidi="en-US"/>
        </w:rPr>
        <w:t xml:space="preserve"> </w:t>
      </w:r>
      <w:r w:rsidRPr="00A970CF">
        <w:rPr>
          <w:rFonts w:eastAsia="Calibri"/>
          <w:lang w:val="en-US" w:eastAsia="en-US" w:bidi="en-US"/>
        </w:rPr>
        <w:t>sure</w:t>
      </w:r>
      <w:r w:rsidRPr="00A970CF">
        <w:rPr>
          <w:rFonts w:eastAsia="Calibri"/>
          <w:spacing w:val="-5"/>
          <w:lang w:val="en-US" w:eastAsia="en-US" w:bidi="en-US"/>
        </w:rPr>
        <w:t xml:space="preserve"> </w:t>
      </w:r>
      <w:r w:rsidRPr="00A970CF">
        <w:rPr>
          <w:rFonts w:eastAsia="Calibri"/>
          <w:lang w:val="en-US" w:eastAsia="en-US" w:bidi="en-US"/>
        </w:rPr>
        <w:t>that</w:t>
      </w:r>
      <w:r w:rsidRPr="00A970CF">
        <w:rPr>
          <w:rFonts w:eastAsia="Calibri"/>
          <w:spacing w:val="-7"/>
          <w:lang w:val="en-US" w:eastAsia="en-US" w:bidi="en-US"/>
        </w:rPr>
        <w:t xml:space="preserve"> </w:t>
      </w:r>
      <w:r w:rsidRPr="00A970CF">
        <w:rPr>
          <w:rFonts w:eastAsia="Calibri"/>
          <w:lang w:val="en-US" w:eastAsia="en-US" w:bidi="en-US"/>
        </w:rPr>
        <w:t>there</w:t>
      </w:r>
      <w:r w:rsidRPr="00A970CF">
        <w:rPr>
          <w:rFonts w:eastAsia="Calibri"/>
          <w:spacing w:val="-4"/>
          <w:lang w:val="en-US" w:eastAsia="en-US" w:bidi="en-US"/>
        </w:rPr>
        <w:t xml:space="preserve"> </w:t>
      </w:r>
      <w:r w:rsidRPr="00A970CF">
        <w:rPr>
          <w:rFonts w:eastAsia="Calibri"/>
          <w:lang w:val="en-US" w:eastAsia="en-US" w:bidi="en-US"/>
        </w:rPr>
        <w:t>are</w:t>
      </w:r>
      <w:r w:rsidRPr="00A970CF">
        <w:rPr>
          <w:rFonts w:eastAsia="Calibri"/>
          <w:spacing w:val="-5"/>
          <w:lang w:val="en-US" w:eastAsia="en-US" w:bidi="en-US"/>
        </w:rPr>
        <w:t xml:space="preserve"> </w:t>
      </w:r>
      <w:r w:rsidRPr="00A970CF">
        <w:rPr>
          <w:rFonts w:eastAsia="Calibri"/>
          <w:lang w:val="en-US" w:eastAsia="en-US" w:bidi="en-US"/>
        </w:rPr>
        <w:t>enough</w:t>
      </w:r>
      <w:r w:rsidRPr="00A970CF">
        <w:rPr>
          <w:rFonts w:eastAsia="Calibri"/>
          <w:spacing w:val="-5"/>
          <w:lang w:val="en-US" w:eastAsia="en-US" w:bidi="en-US"/>
        </w:rPr>
        <w:t xml:space="preserve"> </w:t>
      </w:r>
      <w:r w:rsidRPr="00A970CF">
        <w:rPr>
          <w:rFonts w:eastAsia="Calibri"/>
          <w:lang w:val="en-US" w:eastAsia="en-US" w:bidi="en-US"/>
        </w:rPr>
        <w:t>resources</w:t>
      </w:r>
      <w:r w:rsidRPr="00A970CF">
        <w:rPr>
          <w:rFonts w:eastAsia="Calibri"/>
          <w:spacing w:val="-5"/>
          <w:lang w:val="en-US" w:eastAsia="en-US" w:bidi="en-US"/>
        </w:rPr>
        <w:t xml:space="preserve"> </w:t>
      </w:r>
      <w:r w:rsidRPr="00A970CF">
        <w:rPr>
          <w:rFonts w:eastAsia="Calibri"/>
          <w:lang w:val="en-US" w:eastAsia="en-US" w:bidi="en-US"/>
        </w:rPr>
        <w:t>available</w:t>
      </w:r>
      <w:r w:rsidRPr="00A970CF">
        <w:rPr>
          <w:rFonts w:eastAsia="Calibri"/>
          <w:spacing w:val="-4"/>
          <w:lang w:val="en-US" w:eastAsia="en-US" w:bidi="en-US"/>
        </w:rPr>
        <w:t xml:space="preserve"> </w:t>
      </w:r>
      <w:r w:rsidRPr="00A970CF">
        <w:rPr>
          <w:rFonts w:eastAsia="Calibri"/>
          <w:lang w:val="en-US" w:eastAsia="en-US" w:bidi="en-US"/>
        </w:rPr>
        <w:t>to</w:t>
      </w:r>
      <w:r w:rsidRPr="00A970CF">
        <w:rPr>
          <w:rFonts w:eastAsia="Calibri"/>
          <w:spacing w:val="-7"/>
          <w:lang w:val="en-US" w:eastAsia="en-US" w:bidi="en-US"/>
        </w:rPr>
        <w:t xml:space="preserve"> </w:t>
      </w:r>
      <w:r w:rsidRPr="00A970CF">
        <w:rPr>
          <w:rFonts w:eastAsia="Calibri"/>
          <w:lang w:val="en-US" w:eastAsia="en-US" w:bidi="en-US"/>
        </w:rPr>
        <w:t>answer</w:t>
      </w:r>
      <w:r w:rsidRPr="00A970CF">
        <w:rPr>
          <w:rFonts w:eastAsia="Calibri"/>
          <w:spacing w:val="-5"/>
          <w:lang w:val="en-US" w:eastAsia="en-US" w:bidi="en-US"/>
        </w:rPr>
        <w:t xml:space="preserve"> </w:t>
      </w:r>
      <w:r w:rsidRPr="00A970CF">
        <w:rPr>
          <w:rFonts w:eastAsia="Calibri"/>
          <w:lang w:val="en-US" w:eastAsia="en-US" w:bidi="en-US"/>
        </w:rPr>
        <w:t>the</w:t>
      </w:r>
      <w:r w:rsidRPr="00A970CF">
        <w:rPr>
          <w:rFonts w:eastAsia="Calibri"/>
          <w:spacing w:val="-5"/>
          <w:lang w:val="en-US" w:eastAsia="en-US" w:bidi="en-US"/>
        </w:rPr>
        <w:t xml:space="preserve"> </w:t>
      </w:r>
      <w:r w:rsidRPr="00A970CF">
        <w:rPr>
          <w:rFonts w:eastAsia="Calibri"/>
          <w:lang w:val="en-US" w:eastAsia="en-US" w:bidi="en-US"/>
        </w:rPr>
        <w:t>intent.</w:t>
      </w:r>
      <w:r w:rsidRPr="00A970CF">
        <w:rPr>
          <w:rFonts w:eastAsia="Calibri"/>
          <w:spacing w:val="-6"/>
          <w:lang w:val="en-US" w:eastAsia="en-US" w:bidi="en-US"/>
        </w:rPr>
        <w:t xml:space="preserve"> </w:t>
      </w:r>
      <w:r w:rsidRPr="00A970CF">
        <w:rPr>
          <w:rFonts w:eastAsia="Calibri"/>
          <w:lang w:val="en-US" w:eastAsia="en-US" w:bidi="en-US"/>
        </w:rPr>
        <w:t>It actively</w:t>
      </w:r>
      <w:r w:rsidRPr="00A970CF">
        <w:rPr>
          <w:rFonts w:eastAsia="Calibri"/>
          <w:spacing w:val="-11"/>
          <w:lang w:val="en-US" w:eastAsia="en-US" w:bidi="en-US"/>
        </w:rPr>
        <w:t xml:space="preserve"> </w:t>
      </w:r>
      <w:r w:rsidRPr="00A970CF">
        <w:rPr>
          <w:rFonts w:eastAsia="Calibri"/>
          <w:lang w:val="en-US" w:eastAsia="en-US" w:bidi="en-US"/>
        </w:rPr>
        <w:t>collects</w:t>
      </w:r>
      <w:r w:rsidRPr="00A970CF">
        <w:rPr>
          <w:rFonts w:eastAsia="Calibri"/>
          <w:spacing w:val="-8"/>
          <w:lang w:val="en-US" w:eastAsia="en-US" w:bidi="en-US"/>
        </w:rPr>
        <w:t xml:space="preserve"> </w:t>
      </w:r>
      <w:r w:rsidRPr="00A970CF">
        <w:rPr>
          <w:rFonts w:eastAsia="Calibri"/>
          <w:lang w:val="en-US" w:eastAsia="en-US" w:bidi="en-US"/>
        </w:rPr>
        <w:t>data</w:t>
      </w:r>
      <w:r w:rsidRPr="00A970CF">
        <w:rPr>
          <w:rFonts w:eastAsia="Calibri"/>
          <w:spacing w:val="-8"/>
          <w:lang w:val="en-US" w:eastAsia="en-US" w:bidi="en-US"/>
        </w:rPr>
        <w:t xml:space="preserve"> </w:t>
      </w:r>
      <w:r w:rsidRPr="00A970CF">
        <w:rPr>
          <w:rFonts w:eastAsia="Calibri"/>
          <w:lang w:val="en-US" w:eastAsia="en-US" w:bidi="en-US"/>
        </w:rPr>
        <w:t>from</w:t>
      </w:r>
      <w:r w:rsidRPr="00A970CF">
        <w:rPr>
          <w:rFonts w:eastAsia="Calibri"/>
          <w:spacing w:val="-10"/>
          <w:lang w:val="en-US" w:eastAsia="en-US" w:bidi="en-US"/>
        </w:rPr>
        <w:t xml:space="preserve"> </w:t>
      </w:r>
      <w:r w:rsidRPr="00A970CF">
        <w:rPr>
          <w:rFonts w:eastAsia="Calibri"/>
          <w:lang w:val="en-US" w:eastAsia="en-US" w:bidi="en-US"/>
        </w:rPr>
        <w:t>the</w:t>
      </w:r>
      <w:r w:rsidRPr="00A970CF">
        <w:rPr>
          <w:rFonts w:eastAsia="Calibri"/>
          <w:spacing w:val="-6"/>
          <w:lang w:val="en-US" w:eastAsia="en-US" w:bidi="en-US"/>
        </w:rPr>
        <w:t xml:space="preserve"> </w:t>
      </w:r>
      <w:r w:rsidRPr="00A970CF">
        <w:rPr>
          <w:rFonts w:eastAsia="Calibri"/>
          <w:lang w:val="en-US" w:eastAsia="en-US" w:bidi="en-US"/>
        </w:rPr>
        <w:t>Data</w:t>
      </w:r>
      <w:r w:rsidRPr="00A970CF">
        <w:rPr>
          <w:rFonts w:eastAsia="Calibri"/>
          <w:spacing w:val="-9"/>
          <w:lang w:val="en-US" w:eastAsia="en-US" w:bidi="en-US"/>
        </w:rPr>
        <w:t xml:space="preserve"> </w:t>
      </w:r>
      <w:r w:rsidRPr="00A970CF">
        <w:rPr>
          <w:rFonts w:eastAsia="Calibri"/>
          <w:lang w:val="en-US" w:eastAsia="en-US" w:bidi="en-US"/>
        </w:rPr>
        <w:t>Plane</w:t>
      </w:r>
      <w:r w:rsidRPr="00A970CF">
        <w:rPr>
          <w:rFonts w:eastAsia="Calibri"/>
          <w:spacing w:val="-7"/>
          <w:lang w:val="en-US" w:eastAsia="en-US" w:bidi="en-US"/>
        </w:rPr>
        <w:t xml:space="preserve"> </w:t>
      </w:r>
      <w:r w:rsidRPr="00A970CF">
        <w:rPr>
          <w:rFonts w:eastAsia="Calibri"/>
          <w:lang w:val="en-US" w:eastAsia="en-US" w:bidi="en-US"/>
        </w:rPr>
        <w:t>and</w:t>
      </w:r>
      <w:r w:rsidRPr="00A970CF">
        <w:rPr>
          <w:rFonts w:eastAsia="Calibri"/>
          <w:spacing w:val="-10"/>
          <w:lang w:val="en-US" w:eastAsia="en-US" w:bidi="en-US"/>
        </w:rPr>
        <w:t xml:space="preserve"> </w:t>
      </w:r>
      <w:r w:rsidRPr="00A970CF">
        <w:rPr>
          <w:rFonts w:eastAsia="Calibri"/>
          <w:lang w:val="en-US" w:eastAsia="en-US" w:bidi="en-US"/>
        </w:rPr>
        <w:t>uses</w:t>
      </w:r>
      <w:r w:rsidRPr="00A970CF">
        <w:rPr>
          <w:rFonts w:eastAsia="Calibri"/>
          <w:spacing w:val="-10"/>
          <w:lang w:val="en-US" w:eastAsia="en-US" w:bidi="en-US"/>
        </w:rPr>
        <w:t xml:space="preserve"> </w:t>
      </w:r>
      <w:r w:rsidRPr="00A970CF">
        <w:rPr>
          <w:rFonts w:eastAsia="Calibri"/>
          <w:lang w:val="en-US" w:eastAsia="en-US" w:bidi="en-US"/>
        </w:rPr>
        <w:t>techniques</w:t>
      </w:r>
      <w:r w:rsidRPr="00A970CF">
        <w:rPr>
          <w:rFonts w:eastAsia="Calibri"/>
          <w:spacing w:val="-8"/>
          <w:lang w:val="en-US" w:eastAsia="en-US" w:bidi="en-US"/>
        </w:rPr>
        <w:t xml:space="preserve"> </w:t>
      </w:r>
      <w:r w:rsidRPr="00A970CF">
        <w:rPr>
          <w:rFonts w:eastAsia="Calibri"/>
          <w:lang w:val="en-US" w:eastAsia="en-US" w:bidi="en-US"/>
        </w:rPr>
        <w:t>like</w:t>
      </w:r>
      <w:r w:rsidRPr="00A970CF">
        <w:rPr>
          <w:rFonts w:eastAsia="Calibri"/>
          <w:spacing w:val="-7"/>
          <w:lang w:val="en-US" w:eastAsia="en-US" w:bidi="en-US"/>
        </w:rPr>
        <w:t xml:space="preserve"> </w:t>
      </w:r>
      <w:r w:rsidRPr="00A970CF">
        <w:rPr>
          <w:rFonts w:eastAsia="Calibri"/>
          <w:lang w:val="en-US" w:eastAsia="en-US" w:bidi="en-US"/>
        </w:rPr>
        <w:t>continuous</w:t>
      </w:r>
      <w:r w:rsidRPr="00A970CF">
        <w:rPr>
          <w:rFonts w:eastAsia="Calibri"/>
          <w:spacing w:val="-9"/>
          <w:lang w:val="en-US" w:eastAsia="en-US" w:bidi="en-US"/>
        </w:rPr>
        <w:t xml:space="preserve"> </w:t>
      </w:r>
      <w:r w:rsidRPr="00A970CF">
        <w:rPr>
          <w:rFonts w:eastAsia="Calibri"/>
          <w:lang w:val="en-US" w:eastAsia="en-US" w:bidi="en-US"/>
        </w:rPr>
        <w:t>integration,</w:t>
      </w:r>
      <w:r w:rsidRPr="00A970CF">
        <w:rPr>
          <w:rFonts w:eastAsia="Calibri"/>
          <w:spacing w:val="-10"/>
          <w:lang w:val="en-US" w:eastAsia="en-US" w:bidi="en-US"/>
        </w:rPr>
        <w:t xml:space="preserve"> </w:t>
      </w:r>
      <w:r w:rsidRPr="00A970CF">
        <w:rPr>
          <w:rFonts w:eastAsia="Calibri"/>
          <w:lang w:val="en-US" w:eastAsia="en-US" w:bidi="en-US"/>
        </w:rPr>
        <w:t>continuous deployment (CI/CD) to ensure that the new intent will not adversely impact the existing intents in the system. Once the verification has been done, the new configuration will be delivered to the Control Plane to be applied.</w:t>
      </w:r>
    </w:p>
    <w:p w14:paraId="212D12CE" w14:textId="77777777" w:rsidR="00174B28" w:rsidRPr="00A970CF" w:rsidRDefault="00174B28" w:rsidP="00174B28">
      <w:pPr>
        <w:widowControl w:val="0"/>
        <w:autoSpaceDE w:val="0"/>
        <w:autoSpaceDN w:val="0"/>
        <w:spacing w:before="5"/>
        <w:ind w:left="360"/>
        <w:rPr>
          <w:rFonts w:eastAsia="Calibri"/>
          <w:lang w:val="en-US" w:eastAsia="en-US" w:bidi="en-US"/>
        </w:rPr>
      </w:pPr>
    </w:p>
    <w:p w14:paraId="593721DB" w14:textId="77777777" w:rsidR="00174B28" w:rsidRPr="00A970CF" w:rsidRDefault="00174B28" w:rsidP="00174B28">
      <w:pPr>
        <w:widowControl w:val="0"/>
        <w:autoSpaceDE w:val="0"/>
        <w:autoSpaceDN w:val="0"/>
        <w:spacing w:before="0"/>
        <w:ind w:left="360"/>
        <w:rPr>
          <w:rFonts w:eastAsia="Calibri"/>
          <w:lang w:val="en-US" w:eastAsia="en-US" w:bidi="en-US"/>
        </w:rPr>
      </w:pPr>
      <w:r w:rsidRPr="00A970CF">
        <w:rPr>
          <w:rFonts w:eastAsia="Calibri"/>
          <w:lang w:val="en-US" w:eastAsia="en-US" w:bidi="en-US"/>
        </w:rPr>
        <w:t>In parallel to the user's intent, the system collects data from different sources (for example, weather, political or</w:t>
      </w:r>
      <w:r w:rsidRPr="00A970CF">
        <w:rPr>
          <w:rFonts w:eastAsia="Calibri"/>
          <w:spacing w:val="-13"/>
          <w:lang w:val="en-US" w:eastAsia="en-US" w:bidi="en-US"/>
        </w:rPr>
        <w:t xml:space="preserve"> </w:t>
      </w:r>
      <w:r w:rsidRPr="00A970CF">
        <w:rPr>
          <w:rFonts w:eastAsia="Calibri"/>
          <w:lang w:val="en-US" w:eastAsia="en-US" w:bidi="en-US"/>
        </w:rPr>
        <w:t>social</w:t>
      </w:r>
      <w:r w:rsidRPr="00A970CF">
        <w:rPr>
          <w:rFonts w:eastAsia="Calibri"/>
          <w:spacing w:val="-13"/>
          <w:lang w:val="en-US" w:eastAsia="en-US" w:bidi="en-US"/>
        </w:rPr>
        <w:t xml:space="preserve"> </w:t>
      </w:r>
      <w:r w:rsidRPr="00A970CF">
        <w:rPr>
          <w:rFonts w:eastAsia="Calibri"/>
          <w:lang w:val="en-US" w:eastAsia="en-US" w:bidi="en-US"/>
        </w:rPr>
        <w:t>networking</w:t>
      </w:r>
      <w:r w:rsidRPr="00A970CF">
        <w:rPr>
          <w:rFonts w:eastAsia="Calibri"/>
          <w:spacing w:val="-14"/>
          <w:lang w:val="en-US" w:eastAsia="en-US" w:bidi="en-US"/>
        </w:rPr>
        <w:t xml:space="preserve"> </w:t>
      </w:r>
      <w:r w:rsidRPr="00A970CF">
        <w:rPr>
          <w:rFonts w:eastAsia="Calibri"/>
          <w:lang w:val="en-US" w:eastAsia="en-US" w:bidi="en-US"/>
        </w:rPr>
        <w:t>information)</w:t>
      </w:r>
      <w:r w:rsidRPr="00A970CF">
        <w:rPr>
          <w:rFonts w:eastAsia="Calibri"/>
          <w:spacing w:val="-13"/>
          <w:lang w:val="en-US" w:eastAsia="en-US" w:bidi="en-US"/>
        </w:rPr>
        <w:t xml:space="preserve"> </w:t>
      </w:r>
      <w:r w:rsidRPr="00A970CF">
        <w:rPr>
          <w:rFonts w:eastAsia="Calibri"/>
          <w:lang w:val="en-US" w:eastAsia="en-US" w:bidi="en-US"/>
        </w:rPr>
        <w:t>and</w:t>
      </w:r>
      <w:r w:rsidRPr="00A970CF">
        <w:rPr>
          <w:rFonts w:eastAsia="Calibri"/>
          <w:spacing w:val="-13"/>
          <w:lang w:val="en-US" w:eastAsia="en-US" w:bidi="en-US"/>
        </w:rPr>
        <w:t xml:space="preserve"> </w:t>
      </w:r>
      <w:r w:rsidRPr="00A970CF">
        <w:rPr>
          <w:rFonts w:eastAsia="Calibri"/>
          <w:lang w:val="en-US" w:eastAsia="en-US" w:bidi="en-US"/>
        </w:rPr>
        <w:t>provides</w:t>
      </w:r>
      <w:r w:rsidRPr="00A970CF">
        <w:rPr>
          <w:rFonts w:eastAsia="Calibri"/>
          <w:spacing w:val="-12"/>
          <w:lang w:val="en-US" w:eastAsia="en-US" w:bidi="en-US"/>
        </w:rPr>
        <w:t xml:space="preserve"> </w:t>
      </w:r>
      <w:r w:rsidRPr="00A970CF">
        <w:rPr>
          <w:rFonts w:eastAsia="Calibri"/>
          <w:lang w:val="en-US" w:eastAsia="en-US" w:bidi="en-US"/>
        </w:rPr>
        <w:t>them</w:t>
      </w:r>
      <w:r w:rsidRPr="00A970CF">
        <w:rPr>
          <w:rFonts w:eastAsia="Calibri"/>
          <w:spacing w:val="-14"/>
          <w:lang w:val="en-US" w:eastAsia="en-US" w:bidi="en-US"/>
        </w:rPr>
        <w:t xml:space="preserve"> </w:t>
      </w:r>
      <w:r w:rsidRPr="00A970CF">
        <w:rPr>
          <w:rFonts w:eastAsia="Calibri"/>
          <w:lang w:val="en-US" w:eastAsia="en-US" w:bidi="en-US"/>
        </w:rPr>
        <w:t>to</w:t>
      </w:r>
      <w:r w:rsidRPr="00A970CF">
        <w:rPr>
          <w:rFonts w:eastAsia="Calibri"/>
          <w:spacing w:val="-12"/>
          <w:lang w:val="en-US" w:eastAsia="en-US" w:bidi="en-US"/>
        </w:rPr>
        <w:t xml:space="preserve"> </w:t>
      </w:r>
      <w:r w:rsidRPr="00A970CF">
        <w:rPr>
          <w:rFonts w:eastAsia="Calibri"/>
          <w:lang w:val="en-US" w:eastAsia="en-US" w:bidi="en-US"/>
        </w:rPr>
        <w:t>the</w:t>
      </w:r>
      <w:r w:rsidRPr="00A970CF">
        <w:rPr>
          <w:rFonts w:eastAsia="Calibri"/>
          <w:spacing w:val="-11"/>
          <w:lang w:val="en-US" w:eastAsia="en-US" w:bidi="en-US"/>
        </w:rPr>
        <w:t xml:space="preserve"> </w:t>
      </w:r>
      <w:r w:rsidRPr="00A970CF">
        <w:rPr>
          <w:rFonts w:eastAsia="Calibri"/>
          <w:lang w:val="en-US" w:eastAsia="en-US" w:bidi="en-US"/>
        </w:rPr>
        <w:t>Knowledge</w:t>
      </w:r>
      <w:r w:rsidRPr="00A970CF">
        <w:rPr>
          <w:rFonts w:eastAsia="Calibri"/>
          <w:spacing w:val="-14"/>
          <w:lang w:val="en-US" w:eastAsia="en-US" w:bidi="en-US"/>
        </w:rPr>
        <w:t xml:space="preserve"> </w:t>
      </w:r>
      <w:r w:rsidRPr="00A970CF">
        <w:rPr>
          <w:rFonts w:eastAsia="Calibri"/>
          <w:lang w:val="en-US" w:eastAsia="en-US" w:bidi="en-US"/>
        </w:rPr>
        <w:t>Plane</w:t>
      </w:r>
      <w:r w:rsidRPr="00A970CF">
        <w:rPr>
          <w:rFonts w:eastAsia="Calibri"/>
          <w:spacing w:val="-15"/>
          <w:lang w:val="en-US" w:eastAsia="en-US" w:bidi="en-US"/>
        </w:rPr>
        <w:t xml:space="preserve"> </w:t>
      </w:r>
      <w:r w:rsidRPr="00A970CF">
        <w:rPr>
          <w:rFonts w:eastAsia="Calibri"/>
          <w:lang w:val="en-US" w:eastAsia="en-US" w:bidi="en-US"/>
        </w:rPr>
        <w:t>as</w:t>
      </w:r>
      <w:r w:rsidRPr="00A970CF">
        <w:rPr>
          <w:rFonts w:eastAsia="Calibri"/>
          <w:spacing w:val="-13"/>
          <w:lang w:val="en-US" w:eastAsia="en-US" w:bidi="en-US"/>
        </w:rPr>
        <w:t xml:space="preserve"> </w:t>
      </w:r>
      <w:r w:rsidRPr="00A970CF">
        <w:rPr>
          <w:rFonts w:eastAsia="Calibri"/>
          <w:lang w:val="en-US" w:eastAsia="en-US" w:bidi="en-US"/>
        </w:rPr>
        <w:t>an</w:t>
      </w:r>
      <w:r w:rsidRPr="00A970CF">
        <w:rPr>
          <w:rFonts w:eastAsia="Calibri"/>
          <w:spacing w:val="-14"/>
          <w:lang w:val="en-US" w:eastAsia="en-US" w:bidi="en-US"/>
        </w:rPr>
        <w:t xml:space="preserve"> </w:t>
      </w:r>
      <w:r w:rsidRPr="00A970CF">
        <w:rPr>
          <w:rFonts w:eastAsia="Calibri"/>
          <w:lang w:val="en-US" w:eastAsia="en-US" w:bidi="en-US"/>
        </w:rPr>
        <w:t>input.</w:t>
      </w:r>
      <w:r w:rsidRPr="00A970CF">
        <w:rPr>
          <w:rFonts w:eastAsia="Calibri"/>
          <w:spacing w:val="-12"/>
          <w:lang w:val="en-US" w:eastAsia="en-US" w:bidi="en-US"/>
        </w:rPr>
        <w:t xml:space="preserve"> </w:t>
      </w:r>
      <w:r w:rsidRPr="00A970CF">
        <w:rPr>
          <w:rFonts w:eastAsia="Calibri"/>
          <w:lang w:val="en-US" w:eastAsia="en-US" w:bidi="en-US"/>
        </w:rPr>
        <w:t>The</w:t>
      </w:r>
      <w:r w:rsidRPr="00A970CF">
        <w:rPr>
          <w:rFonts w:eastAsia="Calibri"/>
          <w:spacing w:val="-13"/>
          <w:lang w:val="en-US" w:eastAsia="en-US" w:bidi="en-US"/>
        </w:rPr>
        <w:t xml:space="preserve"> </w:t>
      </w:r>
      <w:r w:rsidRPr="00A970CF">
        <w:rPr>
          <w:rFonts w:eastAsia="Calibri"/>
          <w:lang w:val="en-US" w:eastAsia="en-US" w:bidi="en-US"/>
        </w:rPr>
        <w:t>Knowledge Plane filters, adapts and classifies the data in the first place, then using for example big data algorithms, machine learning or deep learning, analyses and carries out some reasoning to predict actions and then applies them autonomously to the Management Plane, or else offers different possible behaviors to the Business Plane, where an appropriate or designated human can take the relevant</w:t>
      </w:r>
      <w:r w:rsidRPr="00A970CF">
        <w:rPr>
          <w:rFonts w:eastAsia="Calibri"/>
          <w:spacing w:val="-17"/>
          <w:lang w:val="en-US" w:eastAsia="en-US" w:bidi="en-US"/>
        </w:rPr>
        <w:t xml:space="preserve"> </w:t>
      </w:r>
      <w:r w:rsidRPr="00A970CF">
        <w:rPr>
          <w:rFonts w:eastAsia="Calibri"/>
          <w:lang w:val="en-US" w:eastAsia="en-US" w:bidi="en-US"/>
        </w:rPr>
        <w:t>actions.</w:t>
      </w:r>
    </w:p>
    <w:p w14:paraId="331AB12A" w14:textId="77777777" w:rsidR="00174B28" w:rsidRPr="001822A7" w:rsidRDefault="00174B28" w:rsidP="00174B28">
      <w:pPr>
        <w:widowControl w:val="0"/>
        <w:autoSpaceDE w:val="0"/>
        <w:autoSpaceDN w:val="0"/>
        <w:spacing w:before="0"/>
        <w:ind w:right="533"/>
        <w:jc w:val="both"/>
        <w:rPr>
          <w:rFonts w:eastAsia="Calibri"/>
          <w:sz w:val="20"/>
          <w:szCs w:val="20"/>
          <w:lang w:val="en-US" w:eastAsia="en-US" w:bidi="en-US"/>
        </w:rPr>
      </w:pPr>
    </w:p>
    <w:p w14:paraId="220B7399" w14:textId="77777777" w:rsidR="00174B28" w:rsidRPr="001822A7" w:rsidRDefault="00174B28" w:rsidP="00174B28">
      <w:pPr>
        <w:widowControl w:val="0"/>
        <w:autoSpaceDE w:val="0"/>
        <w:autoSpaceDN w:val="0"/>
        <w:spacing w:before="0"/>
        <w:ind w:right="531"/>
        <w:jc w:val="both"/>
        <w:rPr>
          <w:rFonts w:eastAsia="Calibri"/>
          <w:sz w:val="20"/>
          <w:szCs w:val="20"/>
          <w:lang w:val="en-US" w:eastAsia="en-US" w:bidi="en-US"/>
        </w:rPr>
      </w:pPr>
      <w:r w:rsidRPr="001822A7">
        <w:rPr>
          <w:rFonts w:ascii="Calibri" w:eastAsia="Calibri" w:hAnsi="Calibri" w:cs="Calibri"/>
          <w:noProof/>
          <w:sz w:val="20"/>
          <w:szCs w:val="20"/>
          <w:lang w:val="en-US" w:eastAsia="en-US"/>
        </w:rPr>
        <w:drawing>
          <wp:inline distT="0" distB="0" distL="0" distR="0" wp14:anchorId="0741723D" wp14:editId="74C8345F">
            <wp:extent cx="4681415" cy="2461260"/>
            <wp:effectExtent l="0" t="0" r="5080" b="2540"/>
            <wp:docPr id="86931" name="image2.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1" cstate="print"/>
                    <a:stretch>
                      <a:fillRect/>
                    </a:stretch>
                  </pic:blipFill>
                  <pic:spPr>
                    <a:xfrm>
                      <a:off x="0" y="0"/>
                      <a:ext cx="4713559" cy="2478160"/>
                    </a:xfrm>
                    <a:prstGeom prst="rect">
                      <a:avLst/>
                    </a:prstGeom>
                  </pic:spPr>
                </pic:pic>
              </a:graphicData>
            </a:graphic>
          </wp:inline>
        </w:drawing>
      </w:r>
    </w:p>
    <w:p w14:paraId="2C5E782B" w14:textId="77777777" w:rsidR="00174B28" w:rsidRPr="001822A7" w:rsidRDefault="00174B28" w:rsidP="00174B28">
      <w:pPr>
        <w:overflowPunct w:val="0"/>
        <w:autoSpaceDE w:val="0"/>
        <w:autoSpaceDN w:val="0"/>
        <w:adjustRightInd w:val="0"/>
        <w:spacing w:before="93"/>
        <w:ind w:left="2967" w:right="2687"/>
        <w:jc w:val="center"/>
        <w:textAlignment w:val="baseline"/>
        <w:rPr>
          <w:rFonts w:eastAsia="Times New Roman"/>
          <w:b/>
          <w:iCs/>
          <w:color w:val="000000" w:themeColor="text1"/>
          <w:sz w:val="20"/>
          <w:szCs w:val="20"/>
          <w:lang w:val="en-US" w:eastAsia="en-US"/>
        </w:rPr>
      </w:pPr>
    </w:p>
    <w:p w14:paraId="3F34DD51" w14:textId="77777777" w:rsidR="00174B28" w:rsidRPr="001822A7" w:rsidRDefault="00174B28" w:rsidP="00174B28">
      <w:pPr>
        <w:overflowPunct w:val="0"/>
        <w:autoSpaceDE w:val="0"/>
        <w:autoSpaceDN w:val="0"/>
        <w:adjustRightInd w:val="0"/>
        <w:spacing w:before="0" w:after="200"/>
        <w:jc w:val="center"/>
        <w:textAlignment w:val="baseline"/>
        <w:rPr>
          <w:rFonts w:eastAsia="Times New Roman"/>
          <w:b/>
          <w:bCs/>
          <w:i/>
          <w:color w:val="000000" w:themeColor="text1"/>
          <w:sz w:val="20"/>
          <w:szCs w:val="20"/>
          <w:lang w:val="en-US" w:eastAsia="en-US"/>
        </w:rPr>
      </w:pPr>
      <w:bookmarkStart w:id="499" w:name="_Toc3985404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135D04">
        <w:rPr>
          <w:rFonts w:eastAsia="Times New Roman"/>
          <w:b/>
          <w:bCs/>
          <w:noProof/>
          <w:lang w:val="en-US" w:eastAsia="en-US"/>
        </w:rPr>
        <w:t>80</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Pr="001822A7">
        <w:rPr>
          <w:rFonts w:eastAsia="Times New Roman"/>
          <w:b/>
          <w:bCs/>
          <w:i/>
          <w:color w:val="000000" w:themeColor="text1"/>
          <w:sz w:val="20"/>
          <w:szCs w:val="20"/>
          <w:lang w:val="en-US" w:eastAsia="en-US"/>
        </w:rPr>
        <w:t>- Automated, knowledge-based management</w:t>
      </w:r>
      <w:bookmarkEnd w:id="499"/>
    </w:p>
    <w:p w14:paraId="6A1B4224" w14:textId="77777777" w:rsidR="00174B28" w:rsidRPr="001822A7" w:rsidRDefault="00174B28" w:rsidP="00174B28">
      <w:pPr>
        <w:widowControl w:val="0"/>
        <w:autoSpaceDE w:val="0"/>
        <w:autoSpaceDN w:val="0"/>
        <w:spacing w:before="0"/>
        <w:jc w:val="both"/>
        <w:rPr>
          <w:rFonts w:eastAsia="Calibri" w:hAnsi="Calibri" w:cs="Calibri"/>
          <w:i/>
          <w:sz w:val="20"/>
          <w:szCs w:val="20"/>
          <w:lang w:val="en-US" w:eastAsia="en-US" w:bidi="en-US"/>
        </w:rPr>
      </w:pPr>
    </w:p>
    <w:p w14:paraId="32C5577D" w14:textId="77777777" w:rsidR="00174B28" w:rsidRPr="001822A7" w:rsidRDefault="00174B28" w:rsidP="00174B28">
      <w:pPr>
        <w:widowControl w:val="0"/>
        <w:autoSpaceDE w:val="0"/>
        <w:autoSpaceDN w:val="0"/>
        <w:spacing w:before="0"/>
        <w:jc w:val="both"/>
        <w:rPr>
          <w:rFonts w:eastAsia="Calibri" w:hAnsi="Calibri" w:cs="Calibri"/>
          <w:i/>
          <w:sz w:val="20"/>
          <w:szCs w:val="20"/>
          <w:lang w:val="en-US" w:eastAsia="en-US" w:bidi="en-US"/>
        </w:rPr>
      </w:pPr>
    </w:p>
    <w:p w14:paraId="57BA2C47" w14:textId="77777777" w:rsidR="00174B28" w:rsidRDefault="00174B28" w:rsidP="00174B28">
      <w:pPr>
        <w:widowControl w:val="0"/>
        <w:autoSpaceDE w:val="0"/>
        <w:autoSpaceDN w:val="0"/>
        <w:spacing w:before="0"/>
        <w:jc w:val="both"/>
        <w:rPr>
          <w:rFonts w:eastAsia="Calibri"/>
          <w:sz w:val="20"/>
          <w:szCs w:val="20"/>
          <w:lang w:val="en-US" w:eastAsia="en-US" w:bidi="en-US"/>
        </w:rPr>
      </w:pPr>
      <w:r w:rsidRPr="00E71738">
        <w:rPr>
          <w:rFonts w:eastAsia="Calibri"/>
          <w:lang w:val="en-US" w:eastAsia="en-US" w:bidi="en-US"/>
        </w:rPr>
        <w:t xml:space="preserve">Our interpretation of the Knowledge Plane is depicted in </w:t>
      </w:r>
      <w:r w:rsidRPr="00E71738">
        <w:rPr>
          <w:rFonts w:eastAsia="Calibri"/>
          <w:b/>
          <w:lang w:val="en-US" w:eastAsia="en-US" w:bidi="en-US"/>
        </w:rPr>
        <w:t>Figure 21</w:t>
      </w:r>
      <w:r w:rsidRPr="001822A7">
        <w:rPr>
          <w:rFonts w:eastAsia="Calibri"/>
          <w:sz w:val="20"/>
          <w:szCs w:val="20"/>
          <w:lang w:val="en-US" w:eastAsia="en-US" w:bidi="en-US"/>
        </w:rPr>
        <w:t>.</w:t>
      </w:r>
    </w:p>
    <w:p w14:paraId="1C417FC7" w14:textId="77777777" w:rsidR="00174B28" w:rsidRPr="001822A7" w:rsidRDefault="00174B28" w:rsidP="00174B28">
      <w:pPr>
        <w:widowControl w:val="0"/>
        <w:autoSpaceDE w:val="0"/>
        <w:autoSpaceDN w:val="0"/>
        <w:spacing w:before="0"/>
        <w:jc w:val="both"/>
        <w:rPr>
          <w:rFonts w:ascii="Calibri" w:eastAsia="Calibri" w:hAnsi="Calibri" w:cs="Calibri"/>
          <w:sz w:val="22"/>
          <w:szCs w:val="22"/>
          <w:lang w:val="en-US" w:eastAsia="en-US" w:bidi="en-US"/>
        </w:rPr>
      </w:pPr>
      <w:r w:rsidRPr="001822A7">
        <w:rPr>
          <w:rFonts w:ascii="Calibri" w:eastAsia="Calibri" w:hAnsi="Calibri" w:cs="Calibri"/>
          <w:noProof/>
          <w:sz w:val="22"/>
          <w:szCs w:val="22"/>
          <w:lang w:val="en-US" w:eastAsia="en-US"/>
        </w:rPr>
        <w:lastRenderedPageBreak/>
        <w:drawing>
          <wp:anchor distT="0" distB="0" distL="0" distR="0" simplePos="0" relativeHeight="251667456" behindDoc="0" locked="0" layoutInCell="1" allowOverlap="1" wp14:anchorId="3F8E12C7" wp14:editId="48733648">
            <wp:simplePos x="0" y="0"/>
            <wp:positionH relativeFrom="page">
              <wp:posOffset>1007745</wp:posOffset>
            </wp:positionH>
            <wp:positionV relativeFrom="paragraph">
              <wp:posOffset>238125</wp:posOffset>
            </wp:positionV>
            <wp:extent cx="4647565" cy="2486025"/>
            <wp:effectExtent l="0" t="0" r="635" b="3175"/>
            <wp:wrapTopAndBottom/>
            <wp:docPr id="86932" name="image3.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2" cstate="print"/>
                    <a:stretch>
                      <a:fillRect/>
                    </a:stretch>
                  </pic:blipFill>
                  <pic:spPr>
                    <a:xfrm>
                      <a:off x="0" y="0"/>
                      <a:ext cx="4647565" cy="2486025"/>
                    </a:xfrm>
                    <a:prstGeom prst="rect">
                      <a:avLst/>
                    </a:prstGeom>
                  </pic:spPr>
                </pic:pic>
              </a:graphicData>
            </a:graphic>
            <wp14:sizeRelH relativeFrom="margin">
              <wp14:pctWidth>0</wp14:pctWidth>
            </wp14:sizeRelH>
            <wp14:sizeRelV relativeFrom="margin">
              <wp14:pctHeight>0</wp14:pctHeight>
            </wp14:sizeRelV>
          </wp:anchor>
        </w:drawing>
      </w:r>
    </w:p>
    <w:p w14:paraId="17CFC2EC" w14:textId="77777777" w:rsidR="00174B28" w:rsidRPr="001822A7" w:rsidRDefault="00174B28" w:rsidP="00174B28">
      <w:pPr>
        <w:overflowPunct w:val="0"/>
        <w:autoSpaceDE w:val="0"/>
        <w:autoSpaceDN w:val="0"/>
        <w:adjustRightInd w:val="0"/>
        <w:jc w:val="center"/>
        <w:textAlignment w:val="baseline"/>
        <w:rPr>
          <w:rFonts w:eastAsia="Times New Roman"/>
          <w:sz w:val="20"/>
          <w:szCs w:val="20"/>
          <w:lang w:val="en-US" w:eastAsia="en-US"/>
        </w:rPr>
      </w:pPr>
    </w:p>
    <w:p w14:paraId="1875921B" w14:textId="77777777" w:rsidR="00174B28" w:rsidRPr="00232508" w:rsidRDefault="00174B28" w:rsidP="00174B28">
      <w:pPr>
        <w:overflowPunct w:val="0"/>
        <w:autoSpaceDE w:val="0"/>
        <w:autoSpaceDN w:val="0"/>
        <w:adjustRightInd w:val="0"/>
        <w:spacing w:before="0" w:after="200"/>
        <w:jc w:val="center"/>
        <w:textAlignment w:val="baseline"/>
        <w:rPr>
          <w:rFonts w:eastAsia="Times New Roman"/>
          <w:b/>
          <w:bCs/>
          <w:i/>
          <w:iCs/>
          <w:color w:val="000000" w:themeColor="text1"/>
          <w:sz w:val="20"/>
          <w:szCs w:val="18"/>
          <w:lang w:val="en-US" w:eastAsia="en-US"/>
        </w:rPr>
      </w:pPr>
      <w:bookmarkStart w:id="500" w:name="_Toc3985404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135D04">
        <w:rPr>
          <w:rFonts w:eastAsia="Times New Roman"/>
          <w:b/>
          <w:bCs/>
          <w:noProof/>
          <w:lang w:val="en-US" w:eastAsia="en-US"/>
        </w:rPr>
        <w:t>81</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Pr="001822A7">
        <w:rPr>
          <w:rFonts w:eastAsia="Times New Roman"/>
          <w:b/>
          <w:bCs/>
          <w:color w:val="000000" w:themeColor="text1"/>
          <w:sz w:val="20"/>
          <w:szCs w:val="20"/>
          <w:lang w:val="en-US" w:eastAsia="en-US"/>
        </w:rPr>
        <w:t>- Knowledge Plane</w:t>
      </w:r>
      <w:bookmarkEnd w:id="500"/>
    </w:p>
    <w:p w14:paraId="7172DC63" w14:textId="77777777" w:rsidR="00174B28" w:rsidRPr="00E406F5" w:rsidRDefault="00174B28" w:rsidP="003E06C4">
      <w:pPr>
        <w:pStyle w:val="ListParagraph"/>
        <w:numPr>
          <w:ilvl w:val="1"/>
          <w:numId w:val="86"/>
        </w:numPr>
        <w:outlineLvl w:val="2"/>
        <w:rPr>
          <w:rFonts w:asciiTheme="majorBidi" w:hAnsiTheme="majorBidi" w:cstheme="majorBidi"/>
          <w:b/>
        </w:rPr>
      </w:pPr>
      <w:bookmarkStart w:id="501" w:name="_Toc39853956"/>
      <w:r w:rsidRPr="00E406F5">
        <w:rPr>
          <w:rFonts w:asciiTheme="majorBidi" w:hAnsiTheme="majorBidi" w:cstheme="majorBidi"/>
          <w:b/>
        </w:rPr>
        <w:t>Intent Management Framework</w:t>
      </w:r>
      <w:bookmarkEnd w:id="501"/>
    </w:p>
    <w:p w14:paraId="5E7DC636" w14:textId="77777777" w:rsidR="00174B28" w:rsidRDefault="00174B28" w:rsidP="00174B28">
      <w:pPr>
        <w:ind w:left="720"/>
        <w:rPr>
          <w:rFonts w:asciiTheme="majorBidi" w:hAnsiTheme="majorBidi" w:cstheme="majorBidi"/>
          <w:b/>
        </w:rPr>
      </w:pPr>
    </w:p>
    <w:p w14:paraId="1A29F663"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lang w:val="en-US" w:eastAsia="zh-CN"/>
        </w:rPr>
      </w:pPr>
      <w:r w:rsidRPr="00A970CF">
        <w:rPr>
          <w:rFonts w:eastAsia="Times New Roman"/>
          <w:lang w:val="en-US" w:eastAsia="zh-CN"/>
        </w:rPr>
        <w:t xml:space="preserve">For future network 2030, improving the level of automation and intelligence has become the intrinsic demand for network management operation and maintenance. With key characterizes of intelligent and closed-loop intent assurance, Intent-Based Networking (IBN) can be a powerful solution to achieve in the context of Network 2030 predictive and protective autonomic management, including the specification of Quality of Service (QoS) and resilience covered in later sections. </w:t>
      </w:r>
    </w:p>
    <w:p w14:paraId="56DDF59A"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lang w:val="en-US" w:eastAsia="zh-CN"/>
        </w:rPr>
      </w:pPr>
      <w:r w:rsidRPr="00A970CF">
        <w:rPr>
          <w:rFonts w:eastAsia="Times New Roman"/>
          <w:lang w:val="en-US" w:eastAsia="zh-CN"/>
        </w:rPr>
        <w:t>As described in Section 4, the automated and knowledge-based network management architecture consists of several planes including the intent plane. In this section, we introduce an IBN framework for Network 2030 by describing the intent plane and different interactions with other planes. Figure 5 introduces a high-level IBN framework, specifically, it shows the interaction between the intent plane and the other planes.</w:t>
      </w:r>
    </w:p>
    <w:p w14:paraId="1C23F348" w14:textId="77777777" w:rsidR="00174B28" w:rsidRPr="00FF5C53" w:rsidRDefault="00174B28" w:rsidP="00174B28">
      <w:pPr>
        <w:overflowPunct w:val="0"/>
        <w:autoSpaceDE w:val="0"/>
        <w:autoSpaceDN w:val="0"/>
        <w:adjustRightInd w:val="0"/>
        <w:spacing w:before="0" w:after="200"/>
        <w:jc w:val="center"/>
        <w:textAlignment w:val="baseline"/>
        <w:rPr>
          <w:rFonts w:eastAsia="Times New Roman"/>
          <w:i/>
          <w:iCs/>
          <w:color w:val="44546A" w:themeColor="text2"/>
          <w:sz w:val="20"/>
          <w:szCs w:val="18"/>
          <w:lang w:val="en-US" w:eastAsia="zh-CN"/>
        </w:rPr>
      </w:pPr>
      <w:r w:rsidRPr="00FF5C53">
        <w:rPr>
          <w:rFonts w:eastAsia="Times New Roman"/>
          <w:i/>
          <w:iCs/>
          <w:noProof/>
          <w:color w:val="44546A" w:themeColor="text2"/>
          <w:sz w:val="20"/>
          <w:szCs w:val="18"/>
          <w:lang w:val="en-US" w:eastAsia="en-US"/>
        </w:rPr>
        <w:drawing>
          <wp:inline distT="0" distB="0" distL="0" distR="0" wp14:anchorId="06F647C5" wp14:editId="312BFB5A">
            <wp:extent cx="4202864" cy="3331029"/>
            <wp:effectExtent l="0" t="0" r="1270" b="0"/>
            <wp:docPr id="86933" name="Picture 86933" descr="A picture containing parking, meter,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parking, meter, outdoor, building&#10;&#10;Description automatically generated"/>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4244855" cy="3364310"/>
                    </a:xfrm>
                    <a:prstGeom prst="rect">
                      <a:avLst/>
                    </a:prstGeom>
                    <a:noFill/>
                    <a:ln>
                      <a:noFill/>
                    </a:ln>
                  </pic:spPr>
                </pic:pic>
              </a:graphicData>
            </a:graphic>
          </wp:inline>
        </w:drawing>
      </w:r>
    </w:p>
    <w:p w14:paraId="2A38DEEF" w14:textId="77777777" w:rsidR="00174B28" w:rsidRPr="00FF5C53" w:rsidRDefault="00174B28" w:rsidP="00174B28">
      <w:pPr>
        <w:overflowPunct w:val="0"/>
        <w:autoSpaceDE w:val="0"/>
        <w:autoSpaceDN w:val="0"/>
        <w:adjustRightInd w:val="0"/>
        <w:spacing w:before="0" w:after="200"/>
        <w:jc w:val="center"/>
        <w:textAlignment w:val="baseline"/>
        <w:rPr>
          <w:rFonts w:eastAsia="Times New Roman"/>
          <w:b/>
          <w:bCs/>
          <w:i/>
          <w:iCs/>
          <w:color w:val="000000" w:themeColor="text1"/>
          <w:sz w:val="20"/>
          <w:szCs w:val="20"/>
          <w:lang w:val="en-US" w:eastAsia="en-US"/>
        </w:rPr>
      </w:pPr>
      <w:bookmarkStart w:id="502" w:name="_Toc3985404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135D04">
        <w:rPr>
          <w:rFonts w:eastAsia="Times New Roman"/>
          <w:b/>
          <w:bCs/>
          <w:noProof/>
          <w:lang w:val="en-US" w:eastAsia="en-US"/>
        </w:rPr>
        <w:t>82</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Pr="00FF5C53">
        <w:rPr>
          <w:rFonts w:eastAsia="Times New Roman"/>
          <w:b/>
          <w:bCs/>
          <w:i/>
          <w:iCs/>
          <w:color w:val="000000" w:themeColor="text1"/>
          <w:sz w:val="20"/>
          <w:szCs w:val="20"/>
          <w:lang w:val="en-US" w:eastAsia="en-US"/>
        </w:rPr>
        <w:t xml:space="preserve">- </w:t>
      </w:r>
      <w:r w:rsidRPr="00FF5C53">
        <w:rPr>
          <w:rFonts w:eastAsia="Times New Roman"/>
          <w:b/>
          <w:bCs/>
          <w:i/>
          <w:iCs/>
          <w:color w:val="000000" w:themeColor="text1"/>
          <w:sz w:val="20"/>
          <w:szCs w:val="20"/>
          <w:lang w:val="en-US" w:eastAsia="zh-CN"/>
        </w:rPr>
        <w:t>Framework</w:t>
      </w:r>
      <w:r w:rsidRPr="00FF5C53">
        <w:rPr>
          <w:rFonts w:eastAsia="Times New Roman"/>
          <w:b/>
          <w:bCs/>
          <w:i/>
          <w:iCs/>
          <w:color w:val="000000" w:themeColor="text1"/>
          <w:sz w:val="20"/>
          <w:szCs w:val="20"/>
          <w:lang w:val="en-US" w:eastAsia="en-US"/>
        </w:rPr>
        <w:t xml:space="preserve"> </w:t>
      </w:r>
      <w:r w:rsidRPr="00FF5C53">
        <w:rPr>
          <w:rFonts w:eastAsia="Times New Roman"/>
          <w:b/>
          <w:bCs/>
          <w:i/>
          <w:iCs/>
          <w:color w:val="000000" w:themeColor="text1"/>
          <w:sz w:val="20"/>
          <w:szCs w:val="20"/>
          <w:lang w:val="en-US" w:eastAsia="zh-CN"/>
        </w:rPr>
        <w:t xml:space="preserve">of </w:t>
      </w:r>
      <w:r w:rsidRPr="00FF5C53">
        <w:rPr>
          <w:rFonts w:eastAsia="Times New Roman"/>
          <w:b/>
          <w:bCs/>
          <w:i/>
          <w:iCs/>
          <w:color w:val="000000" w:themeColor="text1"/>
          <w:sz w:val="20"/>
          <w:szCs w:val="20"/>
          <w:lang w:val="en-US" w:eastAsia="en-US"/>
        </w:rPr>
        <w:t>Intent-Based Networking for Network 2030</w:t>
      </w:r>
      <w:bookmarkEnd w:id="502"/>
    </w:p>
    <w:p w14:paraId="62CD3F21" w14:textId="77777777" w:rsidR="00174B28" w:rsidRPr="00FF5C53" w:rsidRDefault="00174B28" w:rsidP="00174B28">
      <w:pPr>
        <w:overflowPunct w:val="0"/>
        <w:autoSpaceDE w:val="0"/>
        <w:autoSpaceDN w:val="0"/>
        <w:adjustRightInd w:val="0"/>
        <w:textAlignment w:val="baseline"/>
        <w:rPr>
          <w:rFonts w:eastAsia="Times New Roman"/>
          <w:szCs w:val="20"/>
          <w:lang w:val="en-US" w:eastAsia="en-US"/>
        </w:rPr>
      </w:pPr>
    </w:p>
    <w:p w14:paraId="76FBB9B0" w14:textId="77777777" w:rsidR="00174B28" w:rsidRPr="00A970CF" w:rsidRDefault="00174B28" w:rsidP="00174B28">
      <w:pPr>
        <w:overflowPunct w:val="0"/>
        <w:autoSpaceDE w:val="0"/>
        <w:autoSpaceDN w:val="0"/>
        <w:adjustRightInd w:val="0"/>
        <w:ind w:left="360"/>
        <w:textAlignment w:val="baseline"/>
        <w:rPr>
          <w:rFonts w:eastAsia="Times New Roman"/>
          <w:lang w:val="en-US" w:eastAsia="zh-CN"/>
        </w:rPr>
      </w:pPr>
      <w:r w:rsidRPr="00A970CF">
        <w:rPr>
          <w:rFonts w:eastAsia="Times New Roman"/>
          <w:lang w:val="en-US" w:eastAsia="zh-CN"/>
        </w:rPr>
        <w:t xml:space="preserve">Intent-based management system is subject to a lifecycle as </w:t>
      </w:r>
      <w:proofErr w:type="gramStart"/>
      <w:r w:rsidRPr="00A970CF">
        <w:rPr>
          <w:rFonts w:eastAsia="Times New Roman"/>
          <w:lang w:val="en-US" w:eastAsia="zh-CN"/>
        </w:rPr>
        <w:t>it  changes</w:t>
      </w:r>
      <w:proofErr w:type="gramEnd"/>
      <w:r w:rsidRPr="00A970CF">
        <w:rPr>
          <w:rFonts w:eastAsia="Times New Roman"/>
          <w:lang w:val="en-US" w:eastAsia="zh-CN"/>
        </w:rPr>
        <w:t xml:space="preserve"> over the course of time ([https://tools.ietf.org/html/draft-irtf-nmrg-ibn-concepts-definitions-01], [</w:t>
      </w:r>
      <w:proofErr w:type="spellStart"/>
      <w:r w:rsidRPr="00A970CF">
        <w:rPr>
          <w:rFonts w:eastAsia="Times New Roman"/>
          <w:lang w:val="en-US" w:eastAsia="zh-CN"/>
        </w:rPr>
        <w:t>Clemm</w:t>
      </w:r>
      <w:proofErr w:type="spellEnd"/>
      <w:r w:rsidRPr="00A970CF">
        <w:rPr>
          <w:rFonts w:eastAsia="Times New Roman"/>
          <w:lang w:val="en-US" w:eastAsia="zh-CN"/>
        </w:rPr>
        <w:t xml:space="preserve">]).This lifecycle is closely </w:t>
      </w:r>
      <w:r w:rsidRPr="00A970CF">
        <w:rPr>
          <w:rFonts w:eastAsia="Times New Roman"/>
          <w:lang w:val="en-US" w:eastAsia="zh-CN"/>
        </w:rPr>
        <w:lastRenderedPageBreak/>
        <w:t xml:space="preserve">tied to various interconnection functions that are associated with the management concepts and operations. </w:t>
      </w:r>
      <w:r w:rsidRPr="001A70E8">
        <w:rPr>
          <w:rFonts w:eastAsia="Times New Roman"/>
          <w:b/>
          <w:lang w:val="en-US" w:eastAsia="zh-CN"/>
        </w:rPr>
        <w:t>Figure 22</w:t>
      </w:r>
      <w:r w:rsidRPr="00A970CF">
        <w:rPr>
          <w:rFonts w:eastAsia="Times New Roman"/>
          <w:lang w:val="en-US" w:eastAsia="zh-CN"/>
        </w:rPr>
        <w:t xml:space="preserve"> depicts an Intent-based management system lifecycle and its main functions.  These life-</w:t>
      </w:r>
      <w:proofErr w:type="gramStart"/>
      <w:r w:rsidRPr="00A970CF">
        <w:rPr>
          <w:rFonts w:eastAsia="Times New Roman"/>
          <w:lang w:val="en-US" w:eastAsia="zh-CN"/>
        </w:rPr>
        <w:t>cycle  functions</w:t>
      </w:r>
      <w:proofErr w:type="gramEnd"/>
      <w:r w:rsidRPr="00A970CF">
        <w:rPr>
          <w:rFonts w:eastAsia="Times New Roman"/>
          <w:lang w:val="en-US" w:eastAsia="zh-CN"/>
        </w:rPr>
        <w:t xml:space="preserve"> are grouped  into two (horizontal) functional artefacts, reflecting the distinction between fulfillment and assurance and into  (vertical) three  groups of artefacts: user-space, intend-base systems, network operation space.</w:t>
      </w:r>
    </w:p>
    <w:p w14:paraId="320F99F0" w14:textId="77777777" w:rsidR="00174B28" w:rsidRPr="00FF5C53" w:rsidRDefault="00174B28" w:rsidP="00174B28">
      <w:pPr>
        <w:overflowPunct w:val="0"/>
        <w:autoSpaceDE w:val="0"/>
        <w:autoSpaceDN w:val="0"/>
        <w:adjustRightInd w:val="0"/>
        <w:jc w:val="both"/>
        <w:textAlignment w:val="baseline"/>
        <w:rPr>
          <w:rFonts w:eastAsia="Times New Roman"/>
          <w:sz w:val="20"/>
          <w:szCs w:val="20"/>
          <w:lang w:val="en-US" w:eastAsia="zh-CN"/>
        </w:rPr>
      </w:pPr>
    </w:p>
    <w:p w14:paraId="1B914F8D" w14:textId="77777777" w:rsidR="00174B28" w:rsidRPr="00FF5C53" w:rsidRDefault="00174B28" w:rsidP="00174B28">
      <w:pPr>
        <w:overflowPunct w:val="0"/>
        <w:autoSpaceDE w:val="0"/>
        <w:autoSpaceDN w:val="0"/>
        <w:adjustRightInd w:val="0"/>
        <w:jc w:val="both"/>
        <w:textAlignment w:val="baseline"/>
        <w:rPr>
          <w:rFonts w:eastAsia="Times New Roman"/>
          <w:sz w:val="20"/>
          <w:szCs w:val="20"/>
          <w:lang w:val="en-US" w:eastAsia="zh-CN"/>
        </w:rPr>
      </w:pPr>
      <w:r w:rsidRPr="00FF5C53">
        <w:rPr>
          <w:rFonts w:eastAsia="Times New Roman"/>
          <w:noProof/>
          <w:sz w:val="20"/>
          <w:szCs w:val="20"/>
          <w:lang w:val="en-US" w:eastAsia="en-US"/>
        </w:rPr>
        <w:drawing>
          <wp:inline distT="0" distB="0" distL="0" distR="0" wp14:anchorId="7F567AAB" wp14:editId="33ACDD32">
            <wp:extent cx="6120765" cy="2633345"/>
            <wp:effectExtent l="0" t="0" r="635" b="0"/>
            <wp:docPr id="86934" name="Picture 8693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BN diagram.png"/>
                    <pic:cNvPicPr/>
                  </pic:nvPicPr>
                  <pic:blipFill>
                    <a:blip r:embed="rId125"/>
                    <a:stretch>
                      <a:fillRect/>
                    </a:stretch>
                  </pic:blipFill>
                  <pic:spPr>
                    <a:xfrm>
                      <a:off x="0" y="0"/>
                      <a:ext cx="6120765" cy="2633345"/>
                    </a:xfrm>
                    <a:prstGeom prst="rect">
                      <a:avLst/>
                    </a:prstGeom>
                  </pic:spPr>
                </pic:pic>
              </a:graphicData>
            </a:graphic>
          </wp:inline>
        </w:drawing>
      </w:r>
    </w:p>
    <w:p w14:paraId="30A59304" w14:textId="77777777" w:rsidR="00174B28" w:rsidRPr="00EE041A" w:rsidRDefault="00174B28" w:rsidP="00174B28">
      <w:pPr>
        <w:overflowPunct w:val="0"/>
        <w:autoSpaceDE w:val="0"/>
        <w:autoSpaceDN w:val="0"/>
        <w:adjustRightInd w:val="0"/>
        <w:jc w:val="center"/>
        <w:textAlignment w:val="baseline"/>
        <w:rPr>
          <w:rFonts w:eastAsia="Times New Roman"/>
          <w:b/>
          <w:bCs/>
          <w:iCs/>
          <w:lang w:val="en-US" w:eastAsia="zh-CN"/>
        </w:rPr>
      </w:pPr>
      <w:bookmarkStart w:id="503" w:name="_Toc39854050"/>
      <w:r w:rsidRPr="00EE041A">
        <w:rPr>
          <w:rFonts w:eastAsia="Times New Roman"/>
          <w:b/>
          <w:bCs/>
          <w:lang w:val="en-US" w:eastAsia="en-US"/>
        </w:rPr>
        <w:t xml:space="preserve">Figure </w:t>
      </w:r>
      <w:r w:rsidRPr="00EE041A">
        <w:rPr>
          <w:rFonts w:eastAsia="Times New Roman"/>
          <w:b/>
          <w:bCs/>
          <w:lang w:val="en-US" w:eastAsia="en-US"/>
        </w:rPr>
        <w:fldChar w:fldCharType="begin"/>
      </w:r>
      <w:r w:rsidRPr="00EE041A">
        <w:rPr>
          <w:rFonts w:eastAsia="Times New Roman"/>
          <w:b/>
          <w:bCs/>
          <w:lang w:val="en-US" w:eastAsia="en-US"/>
        </w:rPr>
        <w:instrText xml:space="preserve"> SEQ Figure \* ARABIC </w:instrText>
      </w:r>
      <w:r w:rsidRPr="00EE041A">
        <w:rPr>
          <w:rFonts w:eastAsia="Times New Roman"/>
          <w:b/>
          <w:bCs/>
          <w:lang w:val="en-US" w:eastAsia="en-US"/>
        </w:rPr>
        <w:fldChar w:fldCharType="separate"/>
      </w:r>
      <w:r w:rsidR="00135D04">
        <w:rPr>
          <w:rFonts w:eastAsia="Times New Roman"/>
          <w:b/>
          <w:bCs/>
          <w:noProof/>
          <w:lang w:val="en-US" w:eastAsia="en-US"/>
        </w:rPr>
        <w:t>83</w:t>
      </w:r>
      <w:r w:rsidRPr="00EE041A">
        <w:rPr>
          <w:rFonts w:eastAsia="Times New Roman"/>
          <w:b/>
          <w:bCs/>
          <w:lang w:val="en-US" w:eastAsia="en-US"/>
        </w:rPr>
        <w:fldChar w:fldCharType="end"/>
      </w:r>
      <w:r w:rsidRPr="00EE041A">
        <w:rPr>
          <w:rFonts w:eastAsia="Times New Roman"/>
          <w:b/>
          <w:bCs/>
          <w:lang w:val="en-US" w:eastAsia="en-US"/>
        </w:rPr>
        <w:t>-</w:t>
      </w:r>
      <w:r w:rsidRPr="00EE041A">
        <w:rPr>
          <w:rFonts w:eastAsia="Times New Roman"/>
          <w:bCs/>
          <w:lang w:val="en-US" w:eastAsia="en-US"/>
        </w:rPr>
        <w:t xml:space="preserve"> </w:t>
      </w:r>
      <w:proofErr w:type="gramStart"/>
      <w:r w:rsidRPr="00EE041A">
        <w:rPr>
          <w:rFonts w:eastAsia="Times New Roman"/>
          <w:b/>
          <w:bCs/>
          <w:iCs/>
          <w:lang w:val="en-US" w:eastAsia="zh-CN"/>
        </w:rPr>
        <w:t xml:space="preserve">-  </w:t>
      </w:r>
      <w:r w:rsidRPr="00EE041A">
        <w:rPr>
          <w:rFonts w:eastAsia="Times New Roman"/>
          <w:bCs/>
          <w:iCs/>
          <w:lang w:val="en-US" w:eastAsia="zh-CN"/>
        </w:rPr>
        <w:t>Intent</w:t>
      </w:r>
      <w:proofErr w:type="gramEnd"/>
      <w:r w:rsidRPr="00EE041A">
        <w:rPr>
          <w:rFonts w:eastAsia="Times New Roman"/>
          <w:bCs/>
          <w:iCs/>
          <w:lang w:val="en-US" w:eastAsia="zh-CN"/>
        </w:rPr>
        <w:t>-based Management Lifecycle</w:t>
      </w:r>
      <w:bookmarkEnd w:id="503"/>
    </w:p>
    <w:p w14:paraId="5B05BC2B" w14:textId="77777777" w:rsidR="00174B28" w:rsidRPr="00FF5C53" w:rsidRDefault="00174B28" w:rsidP="00174B28">
      <w:pPr>
        <w:spacing w:before="0" w:afterLines="50" w:after="120"/>
        <w:ind w:left="720"/>
        <w:contextualSpacing/>
        <w:jc w:val="both"/>
        <w:outlineLvl w:val="2"/>
        <w:rPr>
          <w:rFonts w:eastAsia="Times New Roman"/>
          <w:b/>
          <w:sz w:val="20"/>
          <w:szCs w:val="20"/>
          <w:lang w:val="en-US" w:eastAsia="zh-CN"/>
        </w:rPr>
      </w:pPr>
    </w:p>
    <w:p w14:paraId="0610B4E9" w14:textId="79D517C0" w:rsidR="00174B28" w:rsidRPr="00A970CF" w:rsidRDefault="007F6B58" w:rsidP="00174B28">
      <w:pPr>
        <w:spacing w:before="0" w:afterLines="50" w:after="120"/>
        <w:ind w:left="360"/>
        <w:contextualSpacing/>
        <w:outlineLvl w:val="2"/>
        <w:rPr>
          <w:rFonts w:eastAsia="Times New Roman"/>
          <w:b/>
          <w:lang w:val="en-US" w:eastAsia="zh-CN"/>
        </w:rPr>
      </w:pPr>
      <w:bookmarkStart w:id="504" w:name="_Toc39853957"/>
      <w:r>
        <w:rPr>
          <w:rFonts w:eastAsia="Times New Roman"/>
          <w:b/>
          <w:lang w:val="en-US" w:eastAsia="zh-CN"/>
        </w:rPr>
        <w:t>11.4.1</w:t>
      </w:r>
      <w:r>
        <w:rPr>
          <w:rFonts w:eastAsia="Times New Roman"/>
          <w:b/>
          <w:lang w:val="en-US" w:eastAsia="zh-CN"/>
        </w:rPr>
        <w:tab/>
      </w:r>
      <w:r w:rsidR="00174B28" w:rsidRPr="00A970CF">
        <w:rPr>
          <w:rFonts w:eastAsia="Times New Roman"/>
          <w:b/>
          <w:lang w:val="en-US" w:eastAsia="zh-CN"/>
        </w:rPr>
        <w:t>Intent Plane</w:t>
      </w:r>
      <w:bookmarkEnd w:id="504"/>
    </w:p>
    <w:p w14:paraId="49F908B7"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b/>
          <w:lang w:val="en-US" w:eastAsia="zh-CN"/>
        </w:rPr>
      </w:pPr>
      <w:r w:rsidRPr="00A970CF">
        <w:rPr>
          <w:rFonts w:eastAsia="Times New Roman"/>
          <w:lang w:val="en-US" w:eastAsia="zh-CN"/>
        </w:rPr>
        <w:t>The Intent Plane is decomposed to four main modules that translate, validate, decompose the original intent into network tasks, and keep track of its fulfillment once it is handed to the management plane.</w:t>
      </w:r>
    </w:p>
    <w:p w14:paraId="71D0258D"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 xml:space="preserve">Intent Translation </w:t>
      </w:r>
    </w:p>
    <w:p w14:paraId="593D8097"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lang w:val="en-US" w:eastAsia="zh-CN"/>
        </w:rPr>
      </w:pPr>
      <w:r w:rsidRPr="00A970CF">
        <w:rPr>
          <w:rFonts w:eastAsia="Times New Roman"/>
          <w:lang w:val="en-US" w:eastAsia="zh-CN"/>
        </w:rPr>
        <w:t>When an intent is exposed to the intent plane, the first module that deals with it is the “</w:t>
      </w:r>
      <w:r w:rsidRPr="00A970CF">
        <w:rPr>
          <w:rFonts w:eastAsia="Times New Roman"/>
          <w:i/>
          <w:iCs/>
          <w:lang w:val="en-US" w:eastAsia="zh-CN"/>
        </w:rPr>
        <w:t>Intent Translation</w:t>
      </w:r>
      <w:r w:rsidRPr="00A970CF">
        <w:rPr>
          <w:rFonts w:eastAsia="Times New Roman"/>
          <w:lang w:val="en-US" w:eastAsia="zh-CN"/>
        </w:rPr>
        <w:t>”. Intention translation consists of mapping the intent from a certain high-level form to a more system-oriented request. This process can be done through a service template or a sort of language transformation.</w:t>
      </w:r>
    </w:p>
    <w:p w14:paraId="277B1020"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 xml:space="preserve">Intent Validation </w:t>
      </w:r>
    </w:p>
    <w:p w14:paraId="37266B59"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lang w:val="en-US" w:eastAsia="zh-CN"/>
        </w:rPr>
      </w:pPr>
      <w:r w:rsidRPr="00A970CF">
        <w:rPr>
          <w:rFonts w:eastAsia="Times New Roman"/>
          <w:lang w:val="en-US" w:eastAsia="zh-CN"/>
        </w:rPr>
        <w:t>The “</w:t>
      </w:r>
      <w:r w:rsidRPr="00A970CF">
        <w:rPr>
          <w:rFonts w:eastAsia="Times New Roman"/>
          <w:i/>
          <w:iCs/>
          <w:lang w:val="en-US" w:eastAsia="zh-CN"/>
        </w:rPr>
        <w:t xml:space="preserve">Intent </w:t>
      </w:r>
      <w:proofErr w:type="gramStart"/>
      <w:r w:rsidRPr="00A970CF">
        <w:rPr>
          <w:rFonts w:eastAsia="Times New Roman"/>
          <w:i/>
          <w:iCs/>
          <w:lang w:val="en-US" w:eastAsia="zh-CN"/>
        </w:rPr>
        <w:t>Validation</w:t>
      </w:r>
      <w:r w:rsidRPr="00A970CF">
        <w:rPr>
          <w:rFonts w:eastAsia="Times New Roman"/>
          <w:lang w:val="en-US" w:eastAsia="zh-CN"/>
        </w:rPr>
        <w:t>“ module</w:t>
      </w:r>
      <w:proofErr w:type="gramEnd"/>
      <w:r w:rsidRPr="00A970CF">
        <w:rPr>
          <w:rFonts w:eastAsia="Times New Roman"/>
          <w:lang w:val="en-US" w:eastAsia="zh-CN"/>
        </w:rPr>
        <w:t xml:space="preserve"> checks the syntax of the transformation and if everything is understandable to the system. If it is not the case, it can recommend a new syntax to the intent’s originator. This micro-loop is the first control point to make sure that the intent can be processed correctly.</w:t>
      </w:r>
    </w:p>
    <w:p w14:paraId="57F1195C"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 xml:space="preserve">Intent Processing </w:t>
      </w:r>
    </w:p>
    <w:p w14:paraId="5766CB11"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lang w:val="en-US" w:eastAsia="zh-CN"/>
        </w:rPr>
      </w:pPr>
      <w:r w:rsidRPr="00A970CF">
        <w:rPr>
          <w:rFonts w:eastAsia="Times New Roman"/>
          <w:lang w:val="en-US" w:eastAsia="zh-CN"/>
        </w:rPr>
        <w:t>Once the intent is validated, the “</w:t>
      </w:r>
      <w:r w:rsidRPr="00A970CF">
        <w:rPr>
          <w:rFonts w:eastAsia="Times New Roman"/>
          <w:i/>
          <w:iCs/>
          <w:lang w:val="en-US" w:eastAsia="zh-CN"/>
        </w:rPr>
        <w:t xml:space="preserve">Intent </w:t>
      </w:r>
      <w:proofErr w:type="gramStart"/>
      <w:r w:rsidRPr="00A970CF">
        <w:rPr>
          <w:rFonts w:eastAsia="Times New Roman"/>
          <w:i/>
          <w:iCs/>
          <w:lang w:val="en-US" w:eastAsia="zh-CN"/>
        </w:rPr>
        <w:t>Processor</w:t>
      </w:r>
      <w:r w:rsidRPr="00A970CF">
        <w:rPr>
          <w:rFonts w:eastAsia="Times New Roman"/>
          <w:lang w:val="en-US" w:eastAsia="zh-CN"/>
        </w:rPr>
        <w:t>“ takes</w:t>
      </w:r>
      <w:proofErr w:type="gramEnd"/>
      <w:r w:rsidRPr="00A970CF">
        <w:rPr>
          <w:rFonts w:eastAsia="Times New Roman"/>
          <w:lang w:val="en-US" w:eastAsia="zh-CN"/>
        </w:rPr>
        <w:t xml:space="preserve"> into account the SLAs and service profiles (from the business plane) to normalize the intent and decompose it into small network tasks. It also checks if there are any conflicts with existing intents. The intent processing module interacts with the knowledge plane to analyze if any improvement can be done.</w:t>
      </w:r>
    </w:p>
    <w:p w14:paraId="1D89338E"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 xml:space="preserve">Intent Assurance </w:t>
      </w:r>
    </w:p>
    <w:p w14:paraId="338B8309"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lang w:val="en-US" w:eastAsia="zh-CN"/>
        </w:rPr>
      </w:pPr>
      <w:r w:rsidRPr="00A970CF">
        <w:rPr>
          <w:rFonts w:eastAsia="Times New Roman"/>
          <w:lang w:val="en-US" w:eastAsia="zh-CN"/>
        </w:rPr>
        <w:t>The “</w:t>
      </w:r>
      <w:r w:rsidRPr="00A970CF">
        <w:rPr>
          <w:rFonts w:eastAsia="Times New Roman"/>
          <w:i/>
          <w:iCs/>
          <w:lang w:val="en-US" w:eastAsia="zh-CN"/>
        </w:rPr>
        <w:t>Intent assurance</w:t>
      </w:r>
      <w:r w:rsidRPr="00A970CF">
        <w:rPr>
          <w:rFonts w:eastAsia="Times New Roman"/>
          <w:lang w:val="en-US" w:eastAsia="zh-CN"/>
        </w:rPr>
        <w:t xml:space="preserve">” module fulfills, observes, and assures in real-time whether the final result of the user's intent execution in network infrastructure meets the user's expectation. The intent assurance module interacts with the intent processing module and the network digital twin (from the management plane) in a closed-loop process of monitoring, tracking, diagnosing and restoring based on user intents. </w:t>
      </w:r>
    </w:p>
    <w:p w14:paraId="0A2ECFCF"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lang w:val="en-US" w:eastAsia="zh-CN"/>
        </w:rPr>
      </w:pPr>
    </w:p>
    <w:p w14:paraId="40E6DC04" w14:textId="4C2E8D1E" w:rsidR="00174B28" w:rsidRPr="00A970CF" w:rsidRDefault="007F6B58" w:rsidP="00174B28">
      <w:pPr>
        <w:spacing w:before="0" w:afterLines="50" w:after="120"/>
        <w:ind w:left="360"/>
        <w:contextualSpacing/>
        <w:outlineLvl w:val="2"/>
        <w:rPr>
          <w:rFonts w:eastAsia="Times New Roman"/>
          <w:b/>
          <w:lang w:val="en-US" w:eastAsia="zh-CN"/>
        </w:rPr>
      </w:pPr>
      <w:bookmarkStart w:id="505" w:name="_Toc39853958"/>
      <w:r>
        <w:rPr>
          <w:rFonts w:eastAsia="Times New Roman"/>
          <w:b/>
          <w:lang w:val="en-US" w:eastAsia="zh-CN"/>
        </w:rPr>
        <w:t>11.4.2</w:t>
      </w:r>
      <w:r>
        <w:rPr>
          <w:rFonts w:eastAsia="Times New Roman"/>
          <w:b/>
          <w:lang w:val="en-US" w:eastAsia="zh-CN"/>
        </w:rPr>
        <w:tab/>
      </w:r>
      <w:r w:rsidR="00174B28">
        <w:rPr>
          <w:rFonts w:eastAsia="Times New Roman"/>
          <w:b/>
          <w:lang w:val="en-US" w:eastAsia="zh-CN"/>
        </w:rPr>
        <w:t xml:space="preserve"> </w:t>
      </w:r>
      <w:r w:rsidR="00174B28" w:rsidRPr="00A970CF">
        <w:rPr>
          <w:rFonts w:eastAsia="Times New Roman"/>
          <w:b/>
          <w:lang w:val="en-US" w:eastAsia="zh-CN"/>
        </w:rPr>
        <w:t>Management Plane</w:t>
      </w:r>
      <w:bookmarkEnd w:id="505"/>
    </w:p>
    <w:p w14:paraId="7393588C"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lang w:val="en-US" w:eastAsia="zh-CN"/>
        </w:rPr>
      </w:pPr>
      <w:r w:rsidRPr="00A970CF">
        <w:rPr>
          <w:rFonts w:eastAsia="Times New Roman"/>
          <w:lang w:val="en-US" w:eastAsia="zh-CN"/>
        </w:rPr>
        <w:t>The management plane is formed by two main modules that make sure that the new intent has enough available resources to run correctly and without affecting existing already running intents.</w:t>
      </w:r>
    </w:p>
    <w:p w14:paraId="76B8DD8E"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Network Resources</w:t>
      </w:r>
    </w:p>
    <w:p w14:paraId="2D18839A"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b/>
          <w:lang w:val="en-US" w:eastAsia="zh-CN"/>
        </w:rPr>
      </w:pPr>
      <w:r w:rsidRPr="00A970CF">
        <w:rPr>
          <w:rFonts w:eastAsia="Times New Roman"/>
          <w:lang w:val="en-US" w:eastAsia="zh-CN"/>
        </w:rPr>
        <w:lastRenderedPageBreak/>
        <w:t>The “</w:t>
      </w:r>
      <w:r w:rsidRPr="00A970CF">
        <w:rPr>
          <w:rFonts w:eastAsia="Times New Roman"/>
          <w:i/>
          <w:iCs/>
          <w:lang w:val="en-US" w:eastAsia="zh-CN"/>
        </w:rPr>
        <w:t>Network Resources</w:t>
      </w:r>
      <w:r w:rsidRPr="00A970CF">
        <w:rPr>
          <w:rFonts w:eastAsia="Times New Roman"/>
          <w:lang w:val="en-US" w:eastAsia="zh-CN"/>
        </w:rPr>
        <w:t>” module collects lively data from the network elements and lists an up to date inventory of all available resources in the system. It communicates this information with the network digital twin through the resource management API, which helps the network digital twin to allocate properly the available resources for new requests.</w:t>
      </w:r>
    </w:p>
    <w:p w14:paraId="207D7DE5" w14:textId="77777777" w:rsidR="00174B28" w:rsidRPr="00A970CF" w:rsidRDefault="00174B28" w:rsidP="003E06C4">
      <w:pPr>
        <w:numPr>
          <w:ilvl w:val="0"/>
          <w:numId w:val="13"/>
        </w:numPr>
        <w:overflowPunct w:val="0"/>
        <w:autoSpaceDE w:val="0"/>
        <w:autoSpaceDN w:val="0"/>
        <w:adjustRightInd w:val="0"/>
        <w:spacing w:before="0" w:afterLines="50" w:after="120"/>
        <w:ind w:left="720"/>
        <w:contextualSpacing/>
        <w:textAlignment w:val="baseline"/>
        <w:rPr>
          <w:rFonts w:eastAsia="Times New Roman"/>
          <w:b/>
          <w:lang w:val="en-US" w:eastAsia="zh-CN"/>
        </w:rPr>
      </w:pPr>
      <w:r w:rsidRPr="00A970CF">
        <w:rPr>
          <w:rFonts w:eastAsia="Times New Roman"/>
          <w:b/>
          <w:lang w:val="en-US" w:eastAsia="zh-CN"/>
        </w:rPr>
        <w:t xml:space="preserve">Network Digital Twin </w:t>
      </w:r>
    </w:p>
    <w:p w14:paraId="09537098" w14:textId="77777777" w:rsidR="00174B28" w:rsidRPr="00A970CF" w:rsidRDefault="00174B28" w:rsidP="00174B28">
      <w:pPr>
        <w:overflowPunct w:val="0"/>
        <w:autoSpaceDE w:val="0"/>
        <w:autoSpaceDN w:val="0"/>
        <w:adjustRightInd w:val="0"/>
        <w:spacing w:before="0" w:afterLines="50" w:after="120"/>
        <w:ind w:left="720"/>
        <w:textAlignment w:val="baseline"/>
        <w:rPr>
          <w:rFonts w:eastAsia="Times New Roman"/>
          <w:lang w:val="en-US" w:eastAsia="zh-CN"/>
        </w:rPr>
      </w:pPr>
      <w:r w:rsidRPr="00A970CF">
        <w:rPr>
          <w:rFonts w:eastAsia="Times New Roman"/>
          <w:lang w:val="en-US" w:eastAsia="zh-CN"/>
        </w:rPr>
        <w:t>Using the available resources (from the network resources module) and DevOps techniques like continuous integration continuous deployment (CI/CD), the “</w:t>
      </w:r>
      <w:r w:rsidRPr="00A970CF">
        <w:rPr>
          <w:rFonts w:eastAsia="Times New Roman"/>
          <w:i/>
          <w:iCs/>
          <w:lang w:val="en-US" w:eastAsia="zh-CN"/>
        </w:rPr>
        <w:t>Network Digital Twin</w:t>
      </w:r>
      <w:r w:rsidRPr="00A970CF">
        <w:rPr>
          <w:rFonts w:eastAsia="Times New Roman"/>
          <w:lang w:val="en-US" w:eastAsia="zh-CN"/>
        </w:rPr>
        <w:t xml:space="preserve">” module creates a virtual real-time representation of the physical assets and builds and deploys virtually the new configurations (that answer the intent). Finally, it tests to be sure that the configuration is bugs-free, and the output corresponds to the requested intent. If the CI/CD technique validates the configuration, the code will be pushed for real deployment. </w:t>
      </w:r>
    </w:p>
    <w:p w14:paraId="611325BF" w14:textId="77777777" w:rsidR="00174B28" w:rsidRPr="00A970CF" w:rsidRDefault="00174B28" w:rsidP="00174B28">
      <w:pPr>
        <w:overflowPunct w:val="0"/>
        <w:autoSpaceDE w:val="0"/>
        <w:autoSpaceDN w:val="0"/>
        <w:adjustRightInd w:val="0"/>
        <w:ind w:left="360"/>
        <w:textAlignment w:val="baseline"/>
        <w:rPr>
          <w:rFonts w:eastAsia="Times New Roman"/>
          <w:b/>
          <w:lang w:val="en-US" w:eastAsia="zh-CN"/>
        </w:rPr>
      </w:pPr>
    </w:p>
    <w:p w14:paraId="369C08DF" w14:textId="6850AD1E" w:rsidR="00174B28" w:rsidRPr="00A970CF" w:rsidRDefault="007F6B58" w:rsidP="00174B28">
      <w:pPr>
        <w:spacing w:before="0" w:afterLines="50" w:after="120"/>
        <w:ind w:left="360"/>
        <w:outlineLvl w:val="2"/>
        <w:rPr>
          <w:rFonts w:eastAsia="Times New Roman"/>
          <w:b/>
          <w:lang w:val="en-US" w:eastAsia="zh-CN"/>
        </w:rPr>
      </w:pPr>
      <w:bookmarkStart w:id="506" w:name="_Toc39853959"/>
      <w:r>
        <w:rPr>
          <w:rFonts w:eastAsia="Times New Roman"/>
          <w:b/>
          <w:lang w:val="en-US" w:eastAsia="zh-CN"/>
        </w:rPr>
        <w:t>11.4.3</w:t>
      </w:r>
      <w:r>
        <w:rPr>
          <w:rFonts w:eastAsia="Times New Roman"/>
          <w:b/>
          <w:lang w:val="en-US" w:eastAsia="zh-CN"/>
        </w:rPr>
        <w:tab/>
      </w:r>
      <w:r w:rsidR="00174B28">
        <w:rPr>
          <w:rFonts w:eastAsia="Times New Roman"/>
          <w:b/>
          <w:lang w:val="en-US" w:eastAsia="zh-CN"/>
        </w:rPr>
        <w:t xml:space="preserve"> </w:t>
      </w:r>
      <w:r w:rsidR="00174B28" w:rsidRPr="00A970CF">
        <w:rPr>
          <w:rFonts w:eastAsia="Times New Roman"/>
          <w:b/>
          <w:lang w:val="en-US" w:eastAsia="zh-CN"/>
        </w:rPr>
        <w:t>Business Plane</w:t>
      </w:r>
      <w:bookmarkEnd w:id="506"/>
    </w:p>
    <w:p w14:paraId="1B0D2FDA" w14:textId="77777777" w:rsidR="00174B28" w:rsidRPr="00A970CF" w:rsidRDefault="00174B28" w:rsidP="00174B28">
      <w:pPr>
        <w:overflowPunct w:val="0"/>
        <w:autoSpaceDE w:val="0"/>
        <w:autoSpaceDN w:val="0"/>
        <w:adjustRightInd w:val="0"/>
        <w:spacing w:before="0" w:afterLines="50" w:after="120"/>
        <w:ind w:left="360"/>
        <w:textAlignment w:val="baseline"/>
        <w:rPr>
          <w:rFonts w:eastAsia="Times New Roman"/>
          <w:lang w:val="en-US" w:eastAsia="zh-CN"/>
        </w:rPr>
      </w:pPr>
      <w:r w:rsidRPr="00A970CF">
        <w:rPr>
          <w:rFonts w:eastAsia="Times New Roman"/>
          <w:lang w:val="en-US" w:eastAsia="zh-CN"/>
        </w:rPr>
        <w:t>In our framework, the business plane represents the network’s operator. It communicates existing SLAs and service profiles to the intent processing module in order to ensure that the new intents are not impacting the existing SLAs. From all information/predictions received from the knowledge plane, it also can generate and inject low-level intent to the system</w:t>
      </w:r>
    </w:p>
    <w:p w14:paraId="63F173B1" w14:textId="77777777" w:rsidR="00174B28" w:rsidRPr="006355D9" w:rsidRDefault="00174B28" w:rsidP="00174B28">
      <w:pPr>
        <w:ind w:left="360"/>
        <w:rPr>
          <w:rFonts w:asciiTheme="majorBidi" w:hAnsiTheme="majorBidi" w:cstheme="majorBidi"/>
          <w:b/>
        </w:rPr>
      </w:pPr>
    </w:p>
    <w:p w14:paraId="40F041AA" w14:textId="7A0E54A7" w:rsidR="00174B28" w:rsidRPr="00E406F5" w:rsidRDefault="007F6B58" w:rsidP="003E06C4">
      <w:pPr>
        <w:pStyle w:val="ListParagraph"/>
        <w:numPr>
          <w:ilvl w:val="1"/>
          <w:numId w:val="86"/>
        </w:numPr>
        <w:outlineLvl w:val="2"/>
        <w:rPr>
          <w:rFonts w:asciiTheme="majorBidi" w:hAnsiTheme="majorBidi" w:cstheme="majorBidi"/>
          <w:b/>
        </w:rPr>
      </w:pPr>
      <w:r>
        <w:rPr>
          <w:rFonts w:asciiTheme="majorBidi" w:hAnsiTheme="majorBidi" w:cstheme="majorBidi"/>
          <w:b/>
        </w:rPr>
        <w:t xml:space="preserve"> </w:t>
      </w:r>
      <w:bookmarkStart w:id="507" w:name="_Toc39853960"/>
      <w:r w:rsidR="00174B28" w:rsidRPr="00E406F5">
        <w:rPr>
          <w:rFonts w:asciiTheme="majorBidi" w:hAnsiTheme="majorBidi" w:cstheme="majorBidi"/>
          <w:b/>
        </w:rPr>
        <w:t>Compatibility with OSS/BSS</w:t>
      </w:r>
      <w:bookmarkEnd w:id="507"/>
    </w:p>
    <w:p w14:paraId="5C13F3F8" w14:textId="77777777" w:rsidR="00174B28" w:rsidRDefault="00174B28" w:rsidP="00174B28">
      <w:pPr>
        <w:rPr>
          <w:rFonts w:asciiTheme="majorBidi" w:hAnsiTheme="majorBidi" w:cstheme="majorBidi"/>
          <w:b/>
        </w:rPr>
      </w:pPr>
    </w:p>
    <w:p w14:paraId="04834970" w14:textId="77777777" w:rsidR="00174B28" w:rsidRPr="008C3220" w:rsidRDefault="00174B28" w:rsidP="00174B28">
      <w:pPr>
        <w:overflowPunct w:val="0"/>
        <w:autoSpaceDE w:val="0"/>
        <w:autoSpaceDN w:val="0"/>
        <w:adjustRightInd w:val="0"/>
        <w:jc w:val="both"/>
        <w:textAlignment w:val="baseline"/>
        <w:rPr>
          <w:rFonts w:asciiTheme="majorBidi" w:eastAsia="Times New Roman" w:hAnsiTheme="majorBidi" w:cstheme="majorBidi"/>
          <w:lang w:val="en-US" w:eastAsia="en-US"/>
        </w:rPr>
      </w:pPr>
      <w:r w:rsidRPr="008C3220">
        <w:rPr>
          <w:rFonts w:asciiTheme="majorBidi" w:eastAsia="Times New Roman" w:hAnsiTheme="majorBidi" w:cstheme="majorBidi"/>
          <w:lang w:val="en-US" w:eastAsia="en-US"/>
        </w:rPr>
        <w:t xml:space="preserve">As described in </w:t>
      </w:r>
      <w:r w:rsidRPr="008C3220">
        <w:rPr>
          <w:rFonts w:asciiTheme="majorBidi" w:eastAsia="Times New Roman" w:hAnsiTheme="majorBidi" w:cstheme="majorBidi"/>
          <w:b/>
          <w:lang w:val="en-US" w:eastAsia="en-US"/>
        </w:rPr>
        <w:t>Figure 24</w:t>
      </w:r>
      <w:r w:rsidRPr="008C3220">
        <w:rPr>
          <w:rFonts w:asciiTheme="majorBidi" w:eastAsia="Times New Roman" w:hAnsiTheme="majorBidi" w:cstheme="majorBidi"/>
          <w:lang w:val="en-US" w:eastAsia="en-US"/>
        </w:rPr>
        <w:t>, each Operator providing a segment of Internet assigns an Orchestrator to manage all the resources and associated services in its domain and interoperate with Orchestrators of other Operators involved in the same service. Our management approach (intent-based, measurement-based, emphasis on the business view, resilience and autonomic operation) is a progression from a classic OSS/BSS-based approach, and it can even be backwards-compatible.</w:t>
      </w:r>
    </w:p>
    <w:p w14:paraId="3BA50715" w14:textId="77777777" w:rsidR="00174B28" w:rsidRPr="00EA2412" w:rsidRDefault="00174B28" w:rsidP="00174B28">
      <w:pPr>
        <w:overflowPunct w:val="0"/>
        <w:autoSpaceDE w:val="0"/>
        <w:autoSpaceDN w:val="0"/>
        <w:adjustRightInd w:val="0"/>
        <w:textAlignment w:val="baseline"/>
        <w:rPr>
          <w:rFonts w:asciiTheme="majorBidi" w:eastAsia="Times New Roman" w:hAnsiTheme="majorBidi" w:cstheme="majorBidi"/>
          <w:b/>
          <w:szCs w:val="20"/>
          <w:lang w:val="en-US" w:eastAsia="en-US"/>
        </w:rPr>
      </w:pPr>
    </w:p>
    <w:p w14:paraId="450D8FB7" w14:textId="77777777" w:rsidR="00174B28" w:rsidRPr="00EA2412" w:rsidRDefault="00174B28" w:rsidP="00174B28">
      <w:pPr>
        <w:overflowPunct w:val="0"/>
        <w:autoSpaceDE w:val="0"/>
        <w:autoSpaceDN w:val="0"/>
        <w:adjustRightInd w:val="0"/>
        <w:spacing w:before="0" w:afterLines="50" w:after="120"/>
        <w:jc w:val="center"/>
        <w:textAlignment w:val="baseline"/>
        <w:rPr>
          <w:rFonts w:eastAsia="Times New Roman"/>
          <w:bCs/>
          <w:sz w:val="20"/>
          <w:szCs w:val="20"/>
          <w:lang w:val="en-US" w:eastAsia="en-US"/>
        </w:rPr>
      </w:pPr>
    </w:p>
    <w:p w14:paraId="344F2637" w14:textId="77777777" w:rsidR="00174B28" w:rsidRPr="00EA2412" w:rsidRDefault="00174B28" w:rsidP="00174B28">
      <w:pPr>
        <w:overflowPunct w:val="0"/>
        <w:autoSpaceDE w:val="0"/>
        <w:autoSpaceDN w:val="0"/>
        <w:adjustRightInd w:val="0"/>
        <w:spacing w:before="0" w:afterLines="50" w:after="120"/>
        <w:jc w:val="center"/>
        <w:textAlignment w:val="baseline"/>
        <w:rPr>
          <w:rFonts w:eastAsia="Times New Roman"/>
          <w:bCs/>
          <w:sz w:val="20"/>
          <w:szCs w:val="20"/>
          <w:lang w:val="en-US" w:eastAsia="en-US"/>
        </w:rPr>
      </w:pPr>
      <w:r w:rsidRPr="00EA2412">
        <w:rPr>
          <w:rFonts w:eastAsia="Times New Roman"/>
          <w:noProof/>
          <w:sz w:val="22"/>
          <w:szCs w:val="22"/>
          <w:lang w:val="en-US" w:eastAsia="en-US"/>
        </w:rPr>
        <w:drawing>
          <wp:inline distT="0" distB="0" distL="0" distR="0" wp14:anchorId="09AE905F" wp14:editId="08E551C0">
            <wp:extent cx="6120765" cy="2537460"/>
            <wp:effectExtent l="0" t="0" r="635" b="2540"/>
            <wp:docPr id="86935" name="Picture 869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nesvsOSSBSS2.png"/>
                    <pic:cNvPicPr/>
                  </pic:nvPicPr>
                  <pic:blipFill>
                    <a:blip r:embed="rId126"/>
                    <a:stretch>
                      <a:fillRect/>
                    </a:stretch>
                  </pic:blipFill>
                  <pic:spPr>
                    <a:xfrm>
                      <a:off x="0" y="0"/>
                      <a:ext cx="6120765" cy="2537460"/>
                    </a:xfrm>
                    <a:prstGeom prst="rect">
                      <a:avLst/>
                    </a:prstGeom>
                  </pic:spPr>
                </pic:pic>
              </a:graphicData>
            </a:graphic>
          </wp:inline>
        </w:drawing>
      </w:r>
    </w:p>
    <w:p w14:paraId="5B79D170" w14:textId="77777777" w:rsidR="00174B28" w:rsidRDefault="00174B28" w:rsidP="00174B28">
      <w:pPr>
        <w:ind w:left="2160" w:firstLine="720"/>
        <w:rPr>
          <w:rFonts w:eastAsia="Times New Roman"/>
          <w:b/>
          <w:bCs/>
          <w:color w:val="000000" w:themeColor="text1"/>
          <w:lang w:val="en-US" w:eastAsia="en-US"/>
        </w:rPr>
      </w:pPr>
      <w:bookmarkStart w:id="508" w:name="_Toc39854051"/>
      <w:r w:rsidRPr="00135D04">
        <w:rPr>
          <w:rFonts w:eastAsia="Times New Roman"/>
          <w:b/>
          <w:bCs/>
          <w:lang w:val="en-US" w:eastAsia="en-US"/>
        </w:rPr>
        <w:t xml:space="preserve">Figure </w:t>
      </w:r>
      <w:r w:rsidRPr="00135D04">
        <w:rPr>
          <w:rFonts w:eastAsia="Times New Roman"/>
          <w:b/>
          <w:bCs/>
          <w:lang w:val="en-US" w:eastAsia="en-US"/>
        </w:rPr>
        <w:fldChar w:fldCharType="begin"/>
      </w:r>
      <w:r w:rsidRPr="00135D04">
        <w:rPr>
          <w:rFonts w:eastAsia="Times New Roman"/>
          <w:b/>
          <w:bCs/>
          <w:lang w:val="en-US" w:eastAsia="en-US"/>
        </w:rPr>
        <w:instrText xml:space="preserve"> SEQ Figure \* ARABIC </w:instrText>
      </w:r>
      <w:r w:rsidRPr="00135D04">
        <w:rPr>
          <w:rFonts w:eastAsia="Times New Roman"/>
          <w:b/>
          <w:bCs/>
          <w:lang w:val="en-US" w:eastAsia="en-US"/>
        </w:rPr>
        <w:fldChar w:fldCharType="separate"/>
      </w:r>
      <w:r w:rsidR="00135D04" w:rsidRPr="00135D04">
        <w:rPr>
          <w:rFonts w:eastAsia="Times New Roman"/>
          <w:b/>
          <w:bCs/>
          <w:noProof/>
          <w:lang w:val="en-US" w:eastAsia="en-US"/>
        </w:rPr>
        <w:t>84</w:t>
      </w:r>
      <w:r w:rsidRPr="00135D04">
        <w:rPr>
          <w:rFonts w:eastAsia="Times New Roman"/>
          <w:b/>
          <w:bCs/>
          <w:lang w:val="en-US" w:eastAsia="en-US"/>
        </w:rPr>
        <w:fldChar w:fldCharType="end"/>
      </w:r>
      <w:r w:rsidRPr="00135D04">
        <w:rPr>
          <w:rFonts w:eastAsia="Times New Roman"/>
          <w:b/>
          <w:bCs/>
          <w:lang w:val="en-US" w:eastAsia="en-US"/>
        </w:rPr>
        <w:t>-</w:t>
      </w:r>
      <w:r w:rsidRPr="00135D04">
        <w:rPr>
          <w:rFonts w:eastAsia="Times New Roman"/>
          <w:bCs/>
          <w:lang w:val="en-US" w:eastAsia="en-US"/>
        </w:rPr>
        <w:t xml:space="preserve"> </w:t>
      </w:r>
      <w:r w:rsidRPr="00135D04">
        <w:rPr>
          <w:rFonts w:eastAsia="Times New Roman"/>
          <w:b/>
          <w:bCs/>
          <w:color w:val="000000" w:themeColor="text1"/>
          <w:lang w:val="en-US" w:eastAsia="en-US"/>
        </w:rPr>
        <w:t>- IBN interworking interfaces with OSS/BSS</w:t>
      </w:r>
      <w:bookmarkEnd w:id="508"/>
    </w:p>
    <w:p w14:paraId="5ECA92EF" w14:textId="77777777" w:rsidR="00135D04" w:rsidRPr="00135D04" w:rsidRDefault="00135D04" w:rsidP="00174B28">
      <w:pPr>
        <w:ind w:left="2160" w:firstLine="720"/>
        <w:rPr>
          <w:rFonts w:asciiTheme="majorBidi" w:hAnsiTheme="majorBidi" w:cstheme="majorBidi"/>
          <w:b/>
        </w:rPr>
      </w:pPr>
    </w:p>
    <w:p w14:paraId="6B649E23" w14:textId="12D27512" w:rsidR="00174B28" w:rsidRPr="00E406F5" w:rsidRDefault="007F6B58" w:rsidP="003E06C4">
      <w:pPr>
        <w:pStyle w:val="ListParagraph"/>
        <w:numPr>
          <w:ilvl w:val="1"/>
          <w:numId w:val="86"/>
        </w:numPr>
        <w:ind w:left="720"/>
        <w:outlineLvl w:val="2"/>
        <w:rPr>
          <w:rFonts w:asciiTheme="majorBidi" w:hAnsiTheme="majorBidi" w:cstheme="majorBidi"/>
          <w:b/>
        </w:rPr>
      </w:pPr>
      <w:r>
        <w:rPr>
          <w:rFonts w:asciiTheme="majorBidi" w:hAnsiTheme="majorBidi" w:cstheme="majorBidi"/>
          <w:b/>
        </w:rPr>
        <w:t xml:space="preserve">  </w:t>
      </w:r>
      <w:bookmarkStart w:id="509" w:name="_Toc39853961"/>
      <w:r w:rsidR="00174B28" w:rsidRPr="00E406F5">
        <w:rPr>
          <w:rFonts w:asciiTheme="majorBidi" w:hAnsiTheme="majorBidi" w:cstheme="majorBidi"/>
          <w:b/>
        </w:rPr>
        <w:t>AI/ML role in Management &amp; Orchestration</w:t>
      </w:r>
      <w:bookmarkEnd w:id="509"/>
    </w:p>
    <w:p w14:paraId="0E138680" w14:textId="77777777" w:rsidR="00174B28" w:rsidRDefault="00174B28" w:rsidP="00174B28">
      <w:pPr>
        <w:rPr>
          <w:rFonts w:asciiTheme="majorBidi" w:hAnsiTheme="majorBidi" w:cstheme="majorBidi"/>
          <w:b/>
        </w:rPr>
      </w:pPr>
    </w:p>
    <w:p w14:paraId="1E1B91A0"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 xml:space="preserve">Different artificial intelligence (AI) and machine learning (ML) techniques have been proposed and extensively developed for the materialization of the future networks in their different facets. The introduction of those ML techniques has become a necessity due to the complexity of future networks in order to supply the intended Future services [Jiang]. The scope of deployment Future networks ranges from an efficient use of the scarce radio resources to the proper management of the core network resources [Li]. </w:t>
      </w:r>
      <w:r w:rsidRPr="00A970CF">
        <w:rPr>
          <w:rFonts w:eastAsia="Times New Roman"/>
          <w:lang w:val="en-US" w:eastAsia="en-US"/>
        </w:rPr>
        <w:lastRenderedPageBreak/>
        <w:t>The required flexibility, adaptability and programmability behavior can only be envisioned thanks to the use of artificial intelligence (AI) techniques [Gutierrez-Estevez]. Those AI techniques will be responsible for the implementation of the management and orchestration modules, focusing on the execution of configuration and reconfiguration control loops, so necessary to simultaneously accommodate in an efficient way multiple tenants onto the same network infrastructure [Raza].</w:t>
      </w:r>
    </w:p>
    <w:p w14:paraId="22AE78A6"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p>
    <w:p w14:paraId="1A5743C3"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 xml:space="preserve">Traditionally, machine learning techniques have been classified into supervised, unsupervised and reinforcement learning techniques [Jiang]. In its most extensive form, supervised and unsupervised techniques are used for the implementation of data classifiers, and with this purpose they have extensively been used in wired and wireless communication networks to implement traffic classification and prediction, fault-detection, intrusion-detection, anomaly-detection or channel and interference estimation. As a representative example, one of the main challenges of Future networks comes from the necessity to provide higher throughputs in more densified areas. In order to achieve that goal one possibility comes from the use of massive MIMO systems working with hundreds of antennas. That becomes a high-dimensional detection and channel estimation problem which can be solved applying supervised learning [Wen]. In spite of the usefulness of the supervised and unsupervised techniques, their scope is restricted to solve specific classification problems within the overall infrastructure of any communication network. </w:t>
      </w:r>
    </w:p>
    <w:p w14:paraId="20CF3FF2"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p>
    <w:p w14:paraId="49D4F1EB"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The reinforcement learning (RL) technique learns from experience by taking new actions to explore and increase its knowledge of the environment and uses a predefined goal to achieve its target in the long term, optimizing a given performance criterion. That is the reason why RL has been used in those tasks devoted to tuning some working parameters looking for the improvement of the system performance, like the antenna tilt of the base stations [</w:t>
      </w:r>
      <w:proofErr w:type="spellStart"/>
      <w:r w:rsidRPr="00A970CF">
        <w:rPr>
          <w:rFonts w:eastAsia="Times New Roman"/>
          <w:lang w:val="en-US" w:eastAsia="en-US"/>
        </w:rPr>
        <w:t>Razavi</w:t>
      </w:r>
      <w:proofErr w:type="spellEnd"/>
      <w:r w:rsidRPr="00A970CF">
        <w:rPr>
          <w:rFonts w:eastAsia="Times New Roman"/>
          <w:lang w:val="en-US" w:eastAsia="en-US"/>
        </w:rPr>
        <w:t>] or the transmitted power from the base stations [</w:t>
      </w:r>
      <w:proofErr w:type="spellStart"/>
      <w:r w:rsidRPr="00A970CF">
        <w:rPr>
          <w:rFonts w:eastAsia="Times New Roman"/>
          <w:lang w:val="en-US" w:eastAsia="en-US"/>
        </w:rPr>
        <w:t>Dirani</w:t>
      </w:r>
      <w:proofErr w:type="spellEnd"/>
      <w:r w:rsidRPr="00A970CF">
        <w:rPr>
          <w:rFonts w:eastAsia="Times New Roman"/>
          <w:lang w:val="en-US" w:eastAsia="en-US"/>
        </w:rPr>
        <w:t>], or to decide to which base station or with which radio access technology a new connection will be set up [Kudo]. More recently, it has also been used to implement the admission control mechanism [Raza] or the resource orchestration [Chen].</w:t>
      </w:r>
    </w:p>
    <w:p w14:paraId="09519765"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p>
    <w:p w14:paraId="1A29BB0F"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Complementary, the recent success in the development of deep learning techniques, as another form of supervised learning, has also greatly contributed to the improvement of the RL technique. One of the main drawbacks of the RL technique came from the lack of stable training techniques when using approximation functions as a substitute of the traditional Q-table used with the Q-Learning technique. Nevertheless, when trying to notably increase the number of states or actions, the use of tables becomes impractical, and there was no way to achieve a stable training behavior when using neural networks as approximation functions. Presently, thanks to the use of deep learning techniques, that drawback has been overcome, achieving not only the practical implementation of deep Q networks, but also directly learning action policies without using the Q-Learning technique, for both, discrete and continuous actions [</w:t>
      </w:r>
      <w:proofErr w:type="spellStart"/>
      <w:r w:rsidRPr="00A970CF">
        <w:rPr>
          <w:rFonts w:eastAsia="Times New Roman"/>
          <w:lang w:val="en-US" w:eastAsia="en-US"/>
        </w:rPr>
        <w:t>Mnih</w:t>
      </w:r>
      <w:proofErr w:type="spellEnd"/>
      <w:r w:rsidRPr="00A970CF">
        <w:rPr>
          <w:rFonts w:eastAsia="Times New Roman"/>
          <w:lang w:val="en-US" w:eastAsia="en-US"/>
        </w:rPr>
        <w:t>].</w:t>
      </w:r>
    </w:p>
    <w:p w14:paraId="4DF9FF39"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p>
    <w:p w14:paraId="0AC10035" w14:textId="77777777" w:rsidR="00174B28" w:rsidRPr="00B2668C"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Machine intelligence encompasses advanced machine learning algorithms that can rapidly correlate information from multiple data sets in order to extract real-time insights for driving network and service orchestration. Cognitive AI techniques that emulate the decision-making processes of the human mind will be applied for automating operator workflows. Due to the promising possibilities of Deep Reinforcement Learning techniques, we envisage a successful approach using these techniques for the implementation of the intelligence within the Network 2030 architecture. The diversity of specific requirements due to the increasing complexity of the services to be demanded by the future service tenants’ results in an even more complex implementation of the management and orchestration functionality. In order to cope with that complexity, and to also provide a scalable solution, presently only a deep reinforcement learning approach is foreseen as a plausible alternative. The use of deep learning in networking is not straightforward. Although it has been used successfully in other AI &amp; ML techniques would need to be adapted to the specific context of problems addressed in Network2030. As such it will constitute one of the major research challenges in Network 2030.</w:t>
      </w:r>
    </w:p>
    <w:p w14:paraId="2931A435" w14:textId="77777777" w:rsidR="00174B28" w:rsidRPr="00A970CF" w:rsidRDefault="00174B28" w:rsidP="00174B28">
      <w:pPr>
        <w:overflowPunct w:val="0"/>
        <w:autoSpaceDE w:val="0"/>
        <w:autoSpaceDN w:val="0"/>
        <w:adjustRightInd w:val="0"/>
        <w:ind w:left="360"/>
        <w:contextualSpacing/>
        <w:textAlignment w:val="baseline"/>
        <w:rPr>
          <w:rFonts w:eastAsia="Times New Roman"/>
          <w:lang w:val="en-US" w:eastAsia="en-US"/>
        </w:rPr>
      </w:pPr>
      <w:r w:rsidRPr="00A970CF">
        <w:rPr>
          <w:rFonts w:eastAsia="Times New Roman"/>
          <w:lang w:val="en-US" w:eastAsia="en-US"/>
        </w:rPr>
        <w:t>.</w:t>
      </w:r>
    </w:p>
    <w:p w14:paraId="70754C82" w14:textId="77777777" w:rsidR="00174B28" w:rsidRPr="00E406F5" w:rsidRDefault="00174B28" w:rsidP="003E06C4">
      <w:pPr>
        <w:pStyle w:val="ListParagraph"/>
        <w:numPr>
          <w:ilvl w:val="2"/>
          <w:numId w:val="86"/>
        </w:numPr>
        <w:outlineLvl w:val="2"/>
        <w:rPr>
          <w:rFonts w:asciiTheme="majorBidi" w:hAnsiTheme="majorBidi" w:cstheme="majorBidi"/>
          <w:b/>
        </w:rPr>
      </w:pPr>
      <w:bookmarkStart w:id="510" w:name="_Toc39853962"/>
      <w:r w:rsidRPr="00E406F5">
        <w:rPr>
          <w:rFonts w:asciiTheme="majorBidi" w:hAnsiTheme="majorBidi" w:cstheme="majorBidi"/>
          <w:b/>
        </w:rPr>
        <w:t>Network Logical Architectural Integration of multiple AI/MF methods</w:t>
      </w:r>
      <w:bookmarkEnd w:id="510"/>
    </w:p>
    <w:p w14:paraId="5F050D76" w14:textId="77777777" w:rsidR="00174B28" w:rsidRDefault="00174B28" w:rsidP="00174B28">
      <w:pPr>
        <w:rPr>
          <w:rFonts w:asciiTheme="majorBidi" w:hAnsiTheme="majorBidi" w:cstheme="majorBidi"/>
          <w:b/>
        </w:rPr>
      </w:pPr>
    </w:p>
    <w:p w14:paraId="5FE259FB" w14:textId="77777777" w:rsidR="00174B28" w:rsidRPr="008E696C" w:rsidRDefault="00174B28" w:rsidP="00174B28">
      <w:pPr>
        <w:overflowPunct w:val="0"/>
        <w:autoSpaceDE w:val="0"/>
        <w:autoSpaceDN w:val="0"/>
        <w:adjustRightInd w:val="0"/>
        <w:jc w:val="both"/>
        <w:textAlignment w:val="baseline"/>
        <w:rPr>
          <w:rFonts w:eastAsia="Times New Roman"/>
          <w:sz w:val="20"/>
          <w:szCs w:val="20"/>
          <w:lang w:val="en-US" w:eastAsia="en-US"/>
        </w:rPr>
      </w:pPr>
    </w:p>
    <w:p w14:paraId="09A2E487" w14:textId="77777777" w:rsidR="00174B28" w:rsidRPr="00125CD5" w:rsidRDefault="00174B28" w:rsidP="00174B28">
      <w:pPr>
        <w:overflowPunct w:val="0"/>
        <w:autoSpaceDE w:val="0"/>
        <w:autoSpaceDN w:val="0"/>
        <w:adjustRightInd w:val="0"/>
        <w:jc w:val="center"/>
        <w:textAlignment w:val="baseline"/>
        <w:rPr>
          <w:rFonts w:eastAsia="Times New Roman"/>
          <w:sz w:val="20"/>
          <w:szCs w:val="20"/>
          <w:lang w:val="en-US" w:eastAsia="en-US"/>
        </w:rPr>
      </w:pPr>
      <w:r w:rsidRPr="00125CD5">
        <w:rPr>
          <w:rFonts w:eastAsia="Times New Roman"/>
          <w:noProof/>
          <w:sz w:val="20"/>
          <w:szCs w:val="20"/>
          <w:lang w:val="en-US" w:eastAsia="en-US"/>
        </w:rPr>
        <w:lastRenderedPageBreak/>
        <w:drawing>
          <wp:inline distT="0" distB="0" distL="0" distR="0" wp14:anchorId="607DDFEE" wp14:editId="58049B9B">
            <wp:extent cx="4250055" cy="2039815"/>
            <wp:effectExtent l="0" t="0" r="4445" b="5080"/>
            <wp:docPr id="86936" name="Picture 8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73022" cy="2050838"/>
                    </a:xfrm>
                    <a:prstGeom prst="rect">
                      <a:avLst/>
                    </a:prstGeom>
                  </pic:spPr>
                </pic:pic>
              </a:graphicData>
            </a:graphic>
          </wp:inline>
        </w:drawing>
      </w:r>
    </w:p>
    <w:p w14:paraId="4925C990" w14:textId="77777777" w:rsidR="00174B28" w:rsidRDefault="00174B28" w:rsidP="00174B28">
      <w:pPr>
        <w:overflowPunct w:val="0"/>
        <w:autoSpaceDE w:val="0"/>
        <w:autoSpaceDN w:val="0"/>
        <w:adjustRightInd w:val="0"/>
        <w:spacing w:before="0" w:after="200"/>
        <w:jc w:val="center"/>
        <w:textAlignment w:val="baseline"/>
        <w:rPr>
          <w:rFonts w:eastAsia="Times New Roman"/>
          <w:b/>
          <w:bCs/>
          <w:lang w:val="en-US" w:eastAsia="en-US"/>
        </w:rPr>
      </w:pPr>
    </w:p>
    <w:p w14:paraId="49B26DD5" w14:textId="77777777" w:rsidR="00174B28" w:rsidRPr="00E406F5" w:rsidRDefault="00174B28" w:rsidP="00174B28">
      <w:pPr>
        <w:overflowPunct w:val="0"/>
        <w:autoSpaceDE w:val="0"/>
        <w:autoSpaceDN w:val="0"/>
        <w:adjustRightInd w:val="0"/>
        <w:spacing w:before="0" w:after="200"/>
        <w:ind w:firstLine="720"/>
        <w:jc w:val="center"/>
        <w:textAlignment w:val="baseline"/>
        <w:rPr>
          <w:rFonts w:eastAsia="Times New Roman"/>
          <w:b/>
          <w:bCs/>
          <w:iCs/>
          <w:color w:val="000000" w:themeColor="text1"/>
          <w:lang w:val="en-US" w:eastAsia="en-US"/>
        </w:rPr>
      </w:pPr>
      <w:bookmarkStart w:id="511" w:name="_Toc39854052"/>
      <w:r w:rsidRPr="005A2688">
        <w:rPr>
          <w:rFonts w:eastAsia="Times New Roman"/>
          <w:b/>
          <w:bCs/>
          <w:lang w:val="en-US" w:eastAsia="en-US"/>
        </w:rPr>
        <w:t xml:space="preserve">Figure </w:t>
      </w:r>
      <w:r w:rsidRPr="005A2688">
        <w:rPr>
          <w:rFonts w:eastAsia="Times New Roman"/>
          <w:b/>
          <w:bCs/>
          <w:lang w:val="en-US" w:eastAsia="en-US"/>
        </w:rPr>
        <w:fldChar w:fldCharType="begin"/>
      </w:r>
      <w:r w:rsidRPr="00E406F5">
        <w:rPr>
          <w:rFonts w:eastAsia="Times New Roman"/>
          <w:b/>
          <w:bCs/>
          <w:lang w:val="en-US" w:eastAsia="en-US"/>
        </w:rPr>
        <w:instrText xml:space="preserve"> SEQ Figure \* ARABIC </w:instrText>
      </w:r>
      <w:r w:rsidRPr="005A2688">
        <w:rPr>
          <w:rFonts w:eastAsia="Times New Roman"/>
          <w:b/>
          <w:bCs/>
          <w:lang w:val="en-US" w:eastAsia="en-US"/>
        </w:rPr>
        <w:fldChar w:fldCharType="separate"/>
      </w:r>
      <w:r w:rsidR="0071726F">
        <w:rPr>
          <w:rFonts w:eastAsia="Times New Roman"/>
          <w:b/>
          <w:bCs/>
          <w:noProof/>
          <w:lang w:val="en-US" w:eastAsia="en-US"/>
        </w:rPr>
        <w:t>85</w:t>
      </w:r>
      <w:r w:rsidRPr="005A2688">
        <w:rPr>
          <w:rFonts w:eastAsia="Times New Roman"/>
          <w:b/>
          <w:bCs/>
          <w:lang w:val="en-US" w:eastAsia="en-US"/>
        </w:rPr>
        <w:fldChar w:fldCharType="end"/>
      </w:r>
      <w:r w:rsidRPr="005A2688">
        <w:rPr>
          <w:rFonts w:eastAsia="Times New Roman"/>
          <w:b/>
          <w:bCs/>
          <w:lang w:val="en-US" w:eastAsia="en-US"/>
        </w:rPr>
        <w:t>-</w:t>
      </w:r>
      <w:r w:rsidRPr="005A2688">
        <w:rPr>
          <w:rFonts w:eastAsia="Times New Roman"/>
          <w:bCs/>
          <w:lang w:val="en-US" w:eastAsia="en-US"/>
        </w:rPr>
        <w:t xml:space="preserve"> </w:t>
      </w:r>
      <w:r w:rsidRPr="00E406F5">
        <w:rPr>
          <w:rFonts w:eastAsia="Times New Roman"/>
          <w:b/>
          <w:bCs/>
          <w:iCs/>
          <w:color w:val="000000" w:themeColor="text1"/>
          <w:lang w:val="en-US" w:eastAsia="en-US"/>
        </w:rPr>
        <w:t>- Logical Architecture – Network Integration with multiple AI/MF Methods</w:t>
      </w:r>
      <w:bookmarkEnd w:id="511"/>
    </w:p>
    <w:p w14:paraId="5D2C5A05"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lang w:val="en-US" w:eastAsia="en-US"/>
        </w:rPr>
        <w:t>A set of concepts related to AI/MF life cycle and its interaction with its network context are depicted in Figure 8 as follows:</w:t>
      </w:r>
    </w:p>
    <w:p w14:paraId="09866343" w14:textId="77777777" w:rsidR="00174B28" w:rsidRPr="00A970CF" w:rsidRDefault="00174B28" w:rsidP="003E06C4">
      <w:pPr>
        <w:numPr>
          <w:ilvl w:val="0"/>
          <w:numId w:val="22"/>
        </w:numPr>
        <w:overflowPunct w:val="0"/>
        <w:autoSpaceDE w:val="0"/>
        <w:autoSpaceDN w:val="0"/>
        <w:adjustRightInd w:val="0"/>
        <w:spacing w:before="60" w:after="120"/>
        <w:ind w:left="1074" w:hanging="357"/>
        <w:contextualSpacing/>
        <w:jc w:val="both"/>
        <w:textAlignment w:val="baseline"/>
        <w:rPr>
          <w:rFonts w:eastAsia="Times New Roman"/>
          <w:lang w:val="en-US" w:eastAsia="en-US"/>
        </w:rPr>
      </w:pPr>
      <w:r w:rsidRPr="00A970CF">
        <w:rPr>
          <w:rFonts w:eastAsia="Times New Roman"/>
          <w:lang w:val="en-US" w:eastAsia="en-US"/>
        </w:rPr>
        <w:t xml:space="preserve">A </w:t>
      </w:r>
      <w:r w:rsidRPr="00A970CF">
        <w:rPr>
          <w:rFonts w:eastAsia="Times New Roman"/>
          <w:b/>
          <w:bCs/>
          <w:lang w:val="en-US" w:eastAsia="en-US"/>
        </w:rPr>
        <w:t xml:space="preserve">Network AI/MF </w:t>
      </w:r>
      <w:r w:rsidRPr="00A970CF">
        <w:rPr>
          <w:rFonts w:eastAsia="Times New Roman"/>
          <w:b/>
          <w:bCs/>
          <w:lang w:val="en-US" w:eastAsia="en-GB"/>
        </w:rPr>
        <w:t>Empowerment Method</w:t>
      </w:r>
      <w:r w:rsidRPr="00A970CF">
        <w:rPr>
          <w:rFonts w:eastAsia="Times New Roman"/>
          <w:b/>
          <w:lang w:val="en-US" w:eastAsia="en-GB"/>
        </w:rPr>
        <w:t xml:space="preserve"> (AIMEM)</w:t>
      </w:r>
      <w:r w:rsidRPr="00A970CF">
        <w:rPr>
          <w:rFonts w:eastAsia="Times New Roman"/>
          <w:lang w:val="en-US" w:eastAsia="en-US"/>
        </w:rPr>
        <w:t xml:space="preserve"> is a piece of software that contains the logic achieving a specific autonomic function specified by AI/MF specific methods. Such software is deployed in a network system and requires being instantiated on a set of concrete network elements or Network functions to effectively perform its functionality.</w:t>
      </w:r>
    </w:p>
    <w:p w14:paraId="039AB4F8" w14:textId="77777777" w:rsidR="00174B28" w:rsidRPr="00A970CF" w:rsidRDefault="00174B28" w:rsidP="00174B28">
      <w:pPr>
        <w:spacing w:before="60" w:after="120"/>
        <w:ind w:left="1074"/>
        <w:contextualSpacing/>
        <w:jc w:val="both"/>
        <w:rPr>
          <w:rFonts w:eastAsia="Times New Roman"/>
          <w:lang w:val="en-US" w:eastAsia="en-US"/>
        </w:rPr>
      </w:pPr>
    </w:p>
    <w:p w14:paraId="611D4756" w14:textId="77777777" w:rsidR="00174B28" w:rsidRPr="00A970CF" w:rsidRDefault="00174B28" w:rsidP="003E06C4">
      <w:pPr>
        <w:numPr>
          <w:ilvl w:val="0"/>
          <w:numId w:val="22"/>
        </w:numPr>
        <w:overflowPunct w:val="0"/>
        <w:autoSpaceDE w:val="0"/>
        <w:autoSpaceDN w:val="0"/>
        <w:adjustRightInd w:val="0"/>
        <w:spacing w:before="60" w:after="120"/>
        <w:ind w:left="1074" w:hanging="357"/>
        <w:contextualSpacing/>
        <w:jc w:val="both"/>
        <w:textAlignment w:val="baseline"/>
        <w:rPr>
          <w:rFonts w:eastAsia="Times New Roman"/>
          <w:lang w:val="en-US" w:eastAsia="en-US"/>
        </w:rPr>
      </w:pPr>
      <w:r w:rsidRPr="00A970CF">
        <w:rPr>
          <w:rFonts w:eastAsia="Times New Roman"/>
          <w:lang w:val="en-US" w:eastAsia="en-US"/>
        </w:rPr>
        <w:t xml:space="preserve">An </w:t>
      </w:r>
      <w:r w:rsidRPr="00A970CF">
        <w:rPr>
          <w:rFonts w:eastAsia="Times New Roman"/>
          <w:b/>
          <w:bCs/>
          <w:lang w:val="en-US" w:eastAsia="en-US"/>
        </w:rPr>
        <w:t>instance of a given AIMEN class</w:t>
      </w:r>
      <w:r w:rsidRPr="00A970CF">
        <w:rPr>
          <w:rFonts w:eastAsia="Times New Roman"/>
          <w:lang w:val="en-US" w:eastAsia="en-US"/>
        </w:rPr>
        <w:t xml:space="preserve"> performs a given function onto a given sub-set of network elements. This is achieved by binding the code of an AIMEN class to a set of identified network resources/network functions. This AIMEN instance is identified by an instance ID and its unique interface with the Network Orchestration. This AIMEN instance at any given time is handling a set of identified network resources (this set can evolve with time). Hence, there may be multiple instances of a given AIMEN class inside the same network (e.g. one per domain). An AIMEN instance is managed by the Management &amp; Orchestration system as an atomic entity, while its internal functioning can rely on separated pieces of software running on different Network Functions (NF).</w:t>
      </w:r>
    </w:p>
    <w:p w14:paraId="3B46A5C1" w14:textId="77777777" w:rsidR="00174B28" w:rsidRPr="00A970CF" w:rsidRDefault="00174B28" w:rsidP="00174B28">
      <w:pPr>
        <w:spacing w:before="60" w:after="120"/>
        <w:ind w:left="1071"/>
        <w:contextualSpacing/>
        <w:jc w:val="both"/>
        <w:rPr>
          <w:rFonts w:eastAsia="Times New Roman"/>
          <w:lang w:val="en-US" w:eastAsia="en-US"/>
        </w:rPr>
      </w:pPr>
    </w:p>
    <w:p w14:paraId="2051AC17" w14:textId="77777777" w:rsidR="00174B28" w:rsidRPr="00A970CF" w:rsidRDefault="00174B28" w:rsidP="00174B28">
      <w:pPr>
        <w:overflowPunct w:val="0"/>
        <w:autoSpaceDE w:val="0"/>
        <w:autoSpaceDN w:val="0"/>
        <w:adjustRightInd w:val="0"/>
        <w:spacing w:before="60" w:after="120"/>
        <w:ind w:left="360"/>
        <w:contextualSpacing/>
        <w:jc w:val="both"/>
        <w:textAlignment w:val="baseline"/>
        <w:rPr>
          <w:rFonts w:eastAsia="Times New Roman"/>
          <w:lang w:val="en-US" w:eastAsia="en-US"/>
        </w:rPr>
      </w:pPr>
      <w:r w:rsidRPr="00A970CF">
        <w:rPr>
          <w:rFonts w:eastAsia="Times New Roman"/>
          <w:lang w:val="en-US" w:eastAsia="en-US"/>
        </w:rPr>
        <w:t xml:space="preserve">The following </w:t>
      </w:r>
      <w:r w:rsidRPr="00A970CF">
        <w:rPr>
          <w:rFonts w:eastAsia="Times New Roman"/>
          <w:b/>
          <w:bCs/>
          <w:lang w:val="en-US" w:eastAsia="en-US"/>
        </w:rPr>
        <w:t>machine-readable descriptions of the above concepts</w:t>
      </w:r>
      <w:r w:rsidRPr="00A970CF">
        <w:rPr>
          <w:rFonts w:eastAsia="Times New Roman"/>
          <w:lang w:val="en-US" w:eastAsia="en-US"/>
        </w:rPr>
        <w:t xml:space="preserve"> are explained below:</w:t>
      </w:r>
    </w:p>
    <w:p w14:paraId="7843B310" w14:textId="77777777" w:rsidR="00174B28" w:rsidRPr="00A970CF" w:rsidRDefault="00174B28" w:rsidP="00174B28">
      <w:pPr>
        <w:spacing w:before="0"/>
        <w:ind w:left="717"/>
        <w:contextualSpacing/>
        <w:jc w:val="both"/>
        <w:rPr>
          <w:rFonts w:eastAsia="Times New Roman"/>
          <w:lang w:val="en-US" w:eastAsia="en-US"/>
        </w:rPr>
      </w:pPr>
    </w:p>
    <w:p w14:paraId="58395C4E" w14:textId="77777777" w:rsidR="00174B28" w:rsidRPr="00A970CF" w:rsidRDefault="00174B28" w:rsidP="00174B28">
      <w:pPr>
        <w:overflowPunct w:val="0"/>
        <w:autoSpaceDE w:val="0"/>
        <w:autoSpaceDN w:val="0"/>
        <w:adjustRightInd w:val="0"/>
        <w:spacing w:before="0" w:line="276" w:lineRule="auto"/>
        <w:ind w:left="360"/>
        <w:contextualSpacing/>
        <w:textAlignment w:val="baseline"/>
        <w:rPr>
          <w:rFonts w:eastAsia="Times New Roman"/>
          <w:lang w:val="en-US" w:eastAsia="en-US"/>
        </w:rPr>
      </w:pPr>
      <w:r w:rsidRPr="00A970CF">
        <w:rPr>
          <w:rFonts w:eastAsia="Times New Roman"/>
          <w:b/>
          <w:bCs/>
          <w:lang w:val="en-US" w:eastAsia="en-US"/>
        </w:rPr>
        <w:t>A given AIMEN manifest</w:t>
      </w:r>
      <w:r w:rsidRPr="00A970CF">
        <w:rPr>
          <w:rFonts w:eastAsia="Times New Roman"/>
          <w:lang w:val="en-US" w:eastAsia="en-US"/>
        </w:rPr>
        <w:t xml:space="preserve"> provides guidance to the network operator in order to install and configure an instance of this AIMEN class </w:t>
      </w:r>
    </w:p>
    <w:p w14:paraId="2B9700F7" w14:textId="77777777" w:rsidR="00174B28" w:rsidRPr="00A970CF" w:rsidRDefault="00174B28" w:rsidP="003E06C4">
      <w:pPr>
        <w:numPr>
          <w:ilvl w:val="0"/>
          <w:numId w:val="68"/>
        </w:numPr>
        <w:overflowPunct w:val="0"/>
        <w:autoSpaceDE w:val="0"/>
        <w:autoSpaceDN w:val="0"/>
        <w:adjustRightInd w:val="0"/>
        <w:spacing w:before="0" w:line="276" w:lineRule="auto"/>
        <w:contextualSpacing/>
        <w:jc w:val="both"/>
        <w:textAlignment w:val="baseline"/>
        <w:rPr>
          <w:rFonts w:eastAsia="Times New Roman"/>
          <w:lang w:val="en-US" w:eastAsia="en-US"/>
        </w:rPr>
      </w:pPr>
      <w:r w:rsidRPr="00A970CF">
        <w:rPr>
          <w:rFonts w:eastAsia="Times New Roman"/>
          <w:b/>
          <w:bCs/>
          <w:lang w:val="en-US" w:eastAsia="en-US"/>
        </w:rPr>
        <w:t>The AIMEN instance sends this description</w:t>
      </w:r>
      <w:r w:rsidRPr="00A970CF">
        <w:rPr>
          <w:rFonts w:eastAsia="Times New Roman"/>
          <w:lang w:val="en-US" w:eastAsia="en-US"/>
        </w:rPr>
        <w:t xml:space="preserve"> towards Management and Orchestration system. This description is used for registration of the NET_AI/MF_EM. It tells which information is monitored and which range of actions can be taken. It provides AIMEN instance information when starting so as to register: (1) Capabilities of this AIMEN instance regarding information/knowledge sharing; (2) Requirements of this AIMEN instance regarding knowledge inputs; (3) Conflicts of this AIMEN instance with already running AIMEN instances of any AIMEN class.</w:t>
      </w:r>
    </w:p>
    <w:p w14:paraId="5B0CDB65" w14:textId="77777777" w:rsidR="00174B28" w:rsidRPr="00A970CF" w:rsidRDefault="00174B28" w:rsidP="003E06C4">
      <w:pPr>
        <w:numPr>
          <w:ilvl w:val="0"/>
          <w:numId w:val="68"/>
        </w:numPr>
        <w:overflowPunct w:val="0"/>
        <w:autoSpaceDE w:val="0"/>
        <w:autoSpaceDN w:val="0"/>
        <w:adjustRightInd w:val="0"/>
        <w:spacing w:before="0" w:line="276" w:lineRule="auto"/>
        <w:contextualSpacing/>
        <w:jc w:val="both"/>
        <w:textAlignment w:val="baseline"/>
        <w:rPr>
          <w:rFonts w:eastAsia="Times New Roman"/>
          <w:lang w:val="en-US" w:eastAsia="en-US"/>
        </w:rPr>
      </w:pPr>
      <w:r w:rsidRPr="00A970CF">
        <w:rPr>
          <w:rFonts w:eastAsia="Times New Roman"/>
          <w:b/>
          <w:bCs/>
          <w:lang w:val="en-US" w:eastAsia="en-US"/>
        </w:rPr>
        <w:t>An AIMEN mandate</w:t>
      </w:r>
      <w:r w:rsidRPr="00A970CF">
        <w:rPr>
          <w:rFonts w:eastAsia="Times New Roman"/>
          <w:lang w:val="en-US" w:eastAsia="en-US"/>
        </w:rPr>
        <w:t xml:space="preserve"> is a set of instructions telling which network functions or services must be handled by this AIMEN instance and which settings this AIMEN instance MUST work with. </w:t>
      </w:r>
    </w:p>
    <w:p w14:paraId="17499F77" w14:textId="77777777" w:rsidR="00174B28" w:rsidRPr="00A970CF" w:rsidRDefault="00174B28" w:rsidP="00174B28">
      <w:pPr>
        <w:overflowPunct w:val="0"/>
        <w:autoSpaceDE w:val="0"/>
        <w:autoSpaceDN w:val="0"/>
        <w:adjustRightInd w:val="0"/>
        <w:ind w:left="357"/>
        <w:jc w:val="both"/>
        <w:textAlignment w:val="baseline"/>
        <w:rPr>
          <w:rFonts w:eastAsia="Times New Roman"/>
          <w:lang w:val="en-US" w:eastAsia="en-US"/>
        </w:rPr>
      </w:pPr>
      <w:r w:rsidRPr="00A970CF">
        <w:rPr>
          <w:rFonts w:eastAsia="Times New Roman"/>
          <w:lang w:val="en-US" w:eastAsia="en-US"/>
        </w:rPr>
        <w:t xml:space="preserve">To illustrate the previous definitions, let us sketch a very simplified </w:t>
      </w:r>
      <w:r w:rsidRPr="00A970CF">
        <w:rPr>
          <w:rFonts w:eastAsia="Times New Roman"/>
          <w:b/>
          <w:bCs/>
          <w:lang w:val="en-US" w:eastAsia="en-US"/>
        </w:rPr>
        <w:t>AIMEN Life cycle</w:t>
      </w:r>
      <w:r w:rsidRPr="00A970CF">
        <w:rPr>
          <w:rFonts w:eastAsia="Times New Roman"/>
          <w:lang w:val="en-US" w:eastAsia="en-US"/>
        </w:rPr>
        <w:t xml:space="preserve"> process used to start an AI/MF method (coming as an AIMEN class) inside a Network system. </w:t>
      </w:r>
    </w:p>
    <w:p w14:paraId="7E774FAD" w14:textId="77777777" w:rsidR="00174B28" w:rsidRPr="00A970CF" w:rsidRDefault="00174B28" w:rsidP="00174B28">
      <w:pPr>
        <w:overflowPunct w:val="0"/>
        <w:autoSpaceDE w:val="0"/>
        <w:autoSpaceDN w:val="0"/>
        <w:adjustRightInd w:val="0"/>
        <w:ind w:left="357"/>
        <w:jc w:val="both"/>
        <w:textAlignment w:val="baseline"/>
        <w:rPr>
          <w:rFonts w:eastAsia="Times New Roman"/>
          <w:lang w:val="en-US" w:eastAsia="en-US"/>
        </w:rPr>
      </w:pPr>
    </w:p>
    <w:p w14:paraId="42388992" w14:textId="77777777" w:rsidR="00174B28" w:rsidRPr="00A970CF" w:rsidRDefault="00174B28" w:rsidP="003E06C4">
      <w:pPr>
        <w:numPr>
          <w:ilvl w:val="0"/>
          <w:numId w:val="23"/>
        </w:numPr>
        <w:overflowPunct w:val="0"/>
        <w:autoSpaceDE w:val="0"/>
        <w:autoSpaceDN w:val="0"/>
        <w:adjustRightInd w:val="0"/>
        <w:spacing w:after="120" w:line="276" w:lineRule="auto"/>
        <w:ind w:left="1071" w:hanging="357"/>
        <w:contextualSpacing/>
        <w:jc w:val="both"/>
        <w:textAlignment w:val="baseline"/>
        <w:rPr>
          <w:rFonts w:eastAsia="Times New Roman"/>
          <w:lang w:val="en-US" w:eastAsia="en-US"/>
        </w:rPr>
      </w:pPr>
      <w:r w:rsidRPr="00A970CF">
        <w:rPr>
          <w:rFonts w:eastAsia="Times New Roman"/>
          <w:lang w:val="en-US" w:eastAsia="en-US"/>
        </w:rPr>
        <w:t xml:space="preserve">First, the software corresponding to the AIMEN class is being installed on the relevant machines/network functions (helped in this by the indications available in the AIMEN Manifest). </w:t>
      </w:r>
    </w:p>
    <w:p w14:paraId="0E028B45" w14:textId="77777777" w:rsidR="00174B28" w:rsidRPr="00A970CF" w:rsidRDefault="00174B28" w:rsidP="003E06C4">
      <w:pPr>
        <w:numPr>
          <w:ilvl w:val="0"/>
          <w:numId w:val="23"/>
        </w:numPr>
        <w:overflowPunct w:val="0"/>
        <w:autoSpaceDE w:val="0"/>
        <w:autoSpaceDN w:val="0"/>
        <w:adjustRightInd w:val="0"/>
        <w:spacing w:after="120" w:line="276" w:lineRule="auto"/>
        <w:ind w:left="1071" w:hanging="357"/>
        <w:contextualSpacing/>
        <w:jc w:val="both"/>
        <w:textAlignment w:val="baseline"/>
        <w:rPr>
          <w:rFonts w:eastAsia="Times New Roman"/>
          <w:lang w:val="en-US" w:eastAsia="en-US"/>
        </w:rPr>
      </w:pPr>
      <w:r w:rsidRPr="00A970CF">
        <w:rPr>
          <w:rFonts w:eastAsia="Times New Roman"/>
          <w:lang w:val="en-US" w:eastAsia="en-US"/>
        </w:rPr>
        <w:t xml:space="preserve">Second, the Network Orchestration is demanding to the installed software the creation of </w:t>
      </w:r>
      <w:proofErr w:type="spellStart"/>
      <w:r w:rsidRPr="00A970CF">
        <w:rPr>
          <w:rFonts w:eastAsia="Times New Roman"/>
          <w:lang w:val="en-US" w:eastAsia="en-US"/>
        </w:rPr>
        <w:t>ans</w:t>
      </w:r>
      <w:proofErr w:type="spellEnd"/>
      <w:r w:rsidRPr="00A970CF">
        <w:rPr>
          <w:rFonts w:eastAsia="Times New Roman"/>
          <w:lang w:val="en-US" w:eastAsia="en-US"/>
        </w:rPr>
        <w:t xml:space="preserve"> AIMEN instance. Then the Orchestration block sends a mandate for the AIMEN instance to deploy itself. The process ends with an AIMEN instance ready to register to Management and Orchestration. </w:t>
      </w:r>
    </w:p>
    <w:p w14:paraId="12A598C1" w14:textId="77777777" w:rsidR="00174B28" w:rsidRPr="00A970CF" w:rsidRDefault="00174B28" w:rsidP="003E06C4">
      <w:pPr>
        <w:numPr>
          <w:ilvl w:val="0"/>
          <w:numId w:val="23"/>
        </w:numPr>
        <w:overflowPunct w:val="0"/>
        <w:autoSpaceDE w:val="0"/>
        <w:autoSpaceDN w:val="0"/>
        <w:adjustRightInd w:val="0"/>
        <w:spacing w:after="120" w:line="276" w:lineRule="auto"/>
        <w:ind w:left="1071" w:hanging="357"/>
        <w:contextualSpacing/>
        <w:jc w:val="both"/>
        <w:textAlignment w:val="baseline"/>
        <w:rPr>
          <w:rFonts w:eastAsia="Times New Roman"/>
          <w:lang w:val="en-US" w:eastAsia="en-US"/>
        </w:rPr>
      </w:pPr>
      <w:r w:rsidRPr="00A970CF">
        <w:rPr>
          <w:rFonts w:eastAsia="Times New Roman"/>
          <w:lang w:val="en-US" w:eastAsia="en-US"/>
        </w:rPr>
        <w:lastRenderedPageBreak/>
        <w:t xml:space="preserve">Third, this AIMEN instance is sending its AIMEN instance description to the all Orchestration functions (Governance, Coordination, Knowledge) in order to complete registration. Once the registration is successfully completed, the AIMEN instance is ready to start upon command from the Orchestration. This process is part of what it is called the AIMEN lifecycle which is illustrated in the following figure. </w:t>
      </w:r>
    </w:p>
    <w:p w14:paraId="75E1F0E9" w14:textId="77777777" w:rsidR="00174B28" w:rsidRPr="00A970CF" w:rsidRDefault="00174B28" w:rsidP="00174B28">
      <w:pPr>
        <w:overflowPunct w:val="0"/>
        <w:autoSpaceDE w:val="0"/>
        <w:autoSpaceDN w:val="0"/>
        <w:adjustRightInd w:val="0"/>
        <w:ind w:left="357"/>
        <w:jc w:val="both"/>
        <w:textAlignment w:val="baseline"/>
        <w:rPr>
          <w:rFonts w:eastAsia="Times New Roman"/>
          <w:lang w:val="en-US" w:eastAsia="en-US"/>
        </w:rPr>
      </w:pPr>
    </w:p>
    <w:p w14:paraId="77E421D0"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lang w:val="en-US" w:eastAsia="en-US"/>
        </w:rPr>
        <w:t>This process is repeated when AIMEN functionality is concatenated as a pipeline across different domains (i.e. operator administrative domains, Access/Core/Edge domains) [ITU-T FG-ML5G-ARC5G]. The following concepts are identified.</w:t>
      </w:r>
    </w:p>
    <w:p w14:paraId="05F21C7B"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b/>
          <w:bCs/>
          <w:lang w:val="en-US" w:eastAsia="en-US"/>
        </w:rPr>
        <w:t xml:space="preserve">Chaining </w:t>
      </w:r>
      <w:r w:rsidRPr="00A970CF">
        <w:rPr>
          <w:rFonts w:eastAsia="Times New Roman"/>
          <w:lang w:val="en-US" w:eastAsia="en-US"/>
        </w:rPr>
        <w:t>is the process of connecting AI/ML functions together to form a complete e-2-e AI/ML pipeline.</w:t>
      </w:r>
    </w:p>
    <w:p w14:paraId="343B4E29"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b/>
          <w:bCs/>
          <w:lang w:val="en-US" w:eastAsia="en-US"/>
        </w:rPr>
        <w:t xml:space="preserve">Intent </w:t>
      </w:r>
      <w:r w:rsidRPr="00A970CF">
        <w:rPr>
          <w:rFonts w:eastAsia="Times New Roman"/>
          <w:lang w:val="en-US" w:eastAsia="en-US"/>
        </w:rPr>
        <w:t>- a declarative mechanism which is used by network operator to specify the machine learning use case.</w:t>
      </w:r>
    </w:p>
    <w:p w14:paraId="62324C91"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b/>
          <w:bCs/>
          <w:lang w:val="en-US" w:eastAsia="en-US"/>
        </w:rPr>
        <w:t>Source</w:t>
      </w:r>
      <w:r w:rsidRPr="00A970CF">
        <w:rPr>
          <w:rFonts w:eastAsia="Times New Roman"/>
          <w:lang w:val="en-US" w:eastAsia="en-US"/>
        </w:rPr>
        <w:t xml:space="preserve"> - this node is the source of data that can be used as input for the AI/ML function. </w:t>
      </w:r>
    </w:p>
    <w:p w14:paraId="3EB03011"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b/>
          <w:bCs/>
          <w:lang w:val="en-US" w:eastAsia="en-US"/>
        </w:rPr>
        <w:t>Collector/Aggregator/Distributor</w:t>
      </w:r>
      <w:r w:rsidRPr="00A970CF">
        <w:rPr>
          <w:rFonts w:eastAsia="Times New Roman"/>
          <w:lang w:val="en-US" w:eastAsia="en-US"/>
        </w:rPr>
        <w:t xml:space="preserve"> - this node is responsible for collecting data from the Source. It is responsible for aggregating data and for distributing the AI/ML output to the corresponding sinks</w:t>
      </w:r>
    </w:p>
    <w:p w14:paraId="0830CA68"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b/>
          <w:bCs/>
          <w:lang w:val="en-US" w:eastAsia="en-US"/>
        </w:rPr>
        <w:t>Sink</w:t>
      </w:r>
      <w:r w:rsidRPr="00A970CF">
        <w:rPr>
          <w:rFonts w:eastAsia="Times New Roman"/>
          <w:lang w:val="en-US" w:eastAsia="en-US"/>
        </w:rPr>
        <w:t xml:space="preserve"> - this node is the target of the AI/ML output, on which it takes action (e.g. adjusting the measured KPIs periodicity based on AI/ML output)</w:t>
      </w:r>
    </w:p>
    <w:p w14:paraId="52D19D2B" w14:textId="77777777" w:rsidR="00174B28" w:rsidRPr="00A970CF" w:rsidRDefault="00174B28" w:rsidP="00174B28">
      <w:pPr>
        <w:overflowPunct w:val="0"/>
        <w:autoSpaceDE w:val="0"/>
        <w:autoSpaceDN w:val="0"/>
        <w:adjustRightInd w:val="0"/>
        <w:ind w:left="360"/>
        <w:textAlignment w:val="baseline"/>
        <w:rPr>
          <w:rFonts w:eastAsia="Times New Roman"/>
          <w:lang w:val="en-US" w:eastAsia="en-US"/>
        </w:rPr>
      </w:pPr>
      <w:r w:rsidRPr="00A970CF">
        <w:rPr>
          <w:rFonts w:eastAsia="Times New Roman"/>
          <w:lang w:val="en-US" w:eastAsia="en-US"/>
        </w:rPr>
        <w:t>The flow of information in an AI/ML-based use case can be represented by an AI/ML pipeline – Figure 9. The data collected at various collection points (</w:t>
      </w:r>
      <w:r w:rsidRPr="00A970CF">
        <w:rPr>
          <w:rFonts w:eastAsia="Times New Roman"/>
          <w:b/>
          <w:bCs/>
          <w:lang w:val="en-US" w:eastAsia="en-US"/>
        </w:rPr>
        <w:t>Source</w:t>
      </w:r>
      <w:r w:rsidRPr="00A970CF">
        <w:rPr>
          <w:rFonts w:eastAsia="Times New Roman"/>
          <w:lang w:val="en-US" w:eastAsia="en-US"/>
        </w:rPr>
        <w:t xml:space="preserve">) need to be gathered (by a </w:t>
      </w:r>
      <w:r w:rsidRPr="00A970CF">
        <w:rPr>
          <w:rFonts w:eastAsia="Times New Roman"/>
          <w:b/>
          <w:bCs/>
          <w:lang w:val="en-US" w:eastAsia="en-US"/>
        </w:rPr>
        <w:t>Collector</w:t>
      </w:r>
      <w:r w:rsidRPr="00A970CF">
        <w:rPr>
          <w:rFonts w:eastAsia="Times New Roman"/>
          <w:lang w:val="en-US" w:eastAsia="en-US"/>
        </w:rPr>
        <w:t xml:space="preserve">), processed (by an </w:t>
      </w:r>
      <w:r w:rsidRPr="00A970CF">
        <w:rPr>
          <w:rFonts w:eastAsia="Times New Roman"/>
          <w:b/>
          <w:bCs/>
          <w:lang w:val="en-US" w:eastAsia="en-US"/>
        </w:rPr>
        <w:t>Aggregator</w:t>
      </w:r>
      <w:r w:rsidRPr="00A970CF">
        <w:rPr>
          <w:rFonts w:eastAsia="Times New Roman"/>
          <w:lang w:val="en-US" w:eastAsia="en-US"/>
        </w:rPr>
        <w:t xml:space="preserve">) and distributed (by a </w:t>
      </w:r>
      <w:r w:rsidRPr="00A970CF">
        <w:rPr>
          <w:rFonts w:eastAsia="Times New Roman"/>
          <w:b/>
          <w:bCs/>
          <w:lang w:val="en-US" w:eastAsia="en-US"/>
        </w:rPr>
        <w:t>Distributor</w:t>
      </w:r>
      <w:r w:rsidRPr="00A970CF">
        <w:rPr>
          <w:rFonts w:eastAsia="Times New Roman"/>
          <w:lang w:val="en-US" w:eastAsia="en-US"/>
        </w:rPr>
        <w:t>) before feeding these data to the AI/ML method. The output of the AI/ML method is then activated / implemented in sink points (</w:t>
      </w:r>
      <w:r w:rsidRPr="00A970CF">
        <w:rPr>
          <w:rFonts w:eastAsia="Times New Roman"/>
          <w:b/>
          <w:bCs/>
          <w:lang w:val="en-US" w:eastAsia="en-US"/>
        </w:rPr>
        <w:t>Sink</w:t>
      </w:r>
      <w:r w:rsidRPr="00A970CF">
        <w:rPr>
          <w:rFonts w:eastAsia="Times New Roman"/>
          <w:lang w:val="en-US" w:eastAsia="en-US"/>
        </w:rPr>
        <w:t>).</w:t>
      </w:r>
    </w:p>
    <w:p w14:paraId="4E876CF6" w14:textId="77777777" w:rsidR="00174B28" w:rsidRPr="00125CD5" w:rsidRDefault="00174B28" w:rsidP="00174B28">
      <w:pPr>
        <w:overflowPunct w:val="0"/>
        <w:autoSpaceDE w:val="0"/>
        <w:autoSpaceDN w:val="0"/>
        <w:adjustRightInd w:val="0"/>
        <w:jc w:val="both"/>
        <w:textAlignment w:val="baseline"/>
        <w:rPr>
          <w:rFonts w:eastAsia="Times New Roman"/>
          <w:sz w:val="20"/>
          <w:szCs w:val="20"/>
          <w:u w:val="single"/>
          <w:lang w:val="en-US" w:eastAsia="en-US"/>
        </w:rPr>
      </w:pPr>
      <w:r w:rsidRPr="00125CD5">
        <w:rPr>
          <w:rFonts w:eastAsia="Times New Roman"/>
          <w:sz w:val="20"/>
          <w:szCs w:val="20"/>
          <w:lang w:val="en-US" w:eastAsia="en-US"/>
        </w:rPr>
        <w:t xml:space="preserve"> </w:t>
      </w:r>
    </w:p>
    <w:tbl>
      <w:tblPr>
        <w:tblStyle w:val="TableGrid5"/>
        <w:tblW w:w="0" w:type="auto"/>
        <w:tblLook w:val="04A0" w:firstRow="1" w:lastRow="0" w:firstColumn="1" w:lastColumn="0" w:noHBand="0" w:noVBand="1"/>
      </w:tblPr>
      <w:tblGrid>
        <w:gridCol w:w="7040"/>
        <w:gridCol w:w="3696"/>
      </w:tblGrid>
      <w:tr w:rsidR="00174B28" w:rsidRPr="00125CD5" w14:paraId="748A8435" w14:textId="77777777" w:rsidTr="00E90D89">
        <w:tc>
          <w:tcPr>
            <w:tcW w:w="4505" w:type="dxa"/>
          </w:tcPr>
          <w:p w14:paraId="3C6BFA40" w14:textId="77777777" w:rsidR="00174B28" w:rsidRPr="00125CD5" w:rsidRDefault="00174B28" w:rsidP="00E90D89">
            <w:pPr>
              <w:overflowPunct w:val="0"/>
              <w:autoSpaceDE w:val="0"/>
              <w:autoSpaceDN w:val="0"/>
              <w:adjustRightInd w:val="0"/>
              <w:jc w:val="both"/>
              <w:textAlignment w:val="baseline"/>
              <w:rPr>
                <w:sz w:val="20"/>
                <w:szCs w:val="20"/>
                <w:u w:val="single"/>
                <w:lang w:val="en-US" w:eastAsia="en-US"/>
              </w:rPr>
            </w:pPr>
            <w:r w:rsidRPr="00125CD5">
              <w:rPr>
                <w:noProof/>
                <w:szCs w:val="20"/>
                <w:lang w:val="en-US" w:eastAsia="en-US"/>
              </w:rPr>
              <w:drawing>
                <wp:inline distT="0" distB="0" distL="0" distR="0" wp14:anchorId="43D26399" wp14:editId="7943B9B3">
                  <wp:extent cx="4333442" cy="1109784"/>
                  <wp:effectExtent l="0" t="0" r="0" b="0"/>
                  <wp:docPr id="86938" name="Picture 8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75419" cy="1120534"/>
                          </a:xfrm>
                          <a:prstGeom prst="rect">
                            <a:avLst/>
                          </a:prstGeom>
                        </pic:spPr>
                      </pic:pic>
                    </a:graphicData>
                  </a:graphic>
                </wp:inline>
              </w:drawing>
            </w:r>
          </w:p>
        </w:tc>
        <w:tc>
          <w:tcPr>
            <w:tcW w:w="4505" w:type="dxa"/>
          </w:tcPr>
          <w:p w14:paraId="156C3DC6" w14:textId="77777777" w:rsidR="00174B28" w:rsidRPr="00125CD5" w:rsidRDefault="00174B28" w:rsidP="00E90D89">
            <w:pPr>
              <w:overflowPunct w:val="0"/>
              <w:autoSpaceDE w:val="0"/>
              <w:autoSpaceDN w:val="0"/>
              <w:adjustRightInd w:val="0"/>
              <w:jc w:val="both"/>
              <w:textAlignment w:val="baseline"/>
              <w:rPr>
                <w:sz w:val="20"/>
                <w:szCs w:val="20"/>
                <w:u w:val="single"/>
                <w:lang w:val="en-US" w:eastAsia="en-US"/>
              </w:rPr>
            </w:pPr>
            <w:r w:rsidRPr="00125CD5">
              <w:rPr>
                <w:noProof/>
                <w:szCs w:val="20"/>
                <w:lang w:val="en-US" w:eastAsia="en-US"/>
              </w:rPr>
              <w:drawing>
                <wp:inline distT="0" distB="0" distL="0" distR="0" wp14:anchorId="3637EF0E" wp14:editId="1ADABCA3">
                  <wp:extent cx="1101970" cy="851535"/>
                  <wp:effectExtent l="0" t="0" r="3175" b="0"/>
                  <wp:docPr id="86939" name="Picture 8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68140" cy="902667"/>
                          </a:xfrm>
                          <a:prstGeom prst="rect">
                            <a:avLst/>
                          </a:prstGeom>
                        </pic:spPr>
                      </pic:pic>
                    </a:graphicData>
                  </a:graphic>
                </wp:inline>
              </w:drawing>
            </w:r>
          </w:p>
        </w:tc>
      </w:tr>
    </w:tbl>
    <w:p w14:paraId="00FED6B3" w14:textId="77777777" w:rsidR="00174B28" w:rsidRPr="00125CD5" w:rsidRDefault="00174B28" w:rsidP="00174B28">
      <w:pPr>
        <w:overflowPunct w:val="0"/>
        <w:autoSpaceDE w:val="0"/>
        <w:autoSpaceDN w:val="0"/>
        <w:adjustRightInd w:val="0"/>
        <w:jc w:val="both"/>
        <w:textAlignment w:val="baseline"/>
        <w:rPr>
          <w:rFonts w:eastAsia="Times New Roman"/>
          <w:sz w:val="20"/>
          <w:szCs w:val="20"/>
          <w:u w:val="single"/>
          <w:lang w:val="en-US" w:eastAsia="en-US"/>
        </w:rPr>
      </w:pPr>
    </w:p>
    <w:p w14:paraId="4B7F44CD" w14:textId="77777777" w:rsidR="00174B28" w:rsidRPr="00125CD5" w:rsidRDefault="00174B28" w:rsidP="00174B28">
      <w:pPr>
        <w:overflowPunct w:val="0"/>
        <w:autoSpaceDE w:val="0"/>
        <w:autoSpaceDN w:val="0"/>
        <w:adjustRightInd w:val="0"/>
        <w:spacing w:before="0" w:after="200"/>
        <w:jc w:val="center"/>
        <w:textAlignment w:val="baseline"/>
        <w:rPr>
          <w:rFonts w:eastAsia="Times New Roman"/>
          <w:b/>
          <w:bCs/>
          <w:color w:val="000000" w:themeColor="text1"/>
          <w:sz w:val="20"/>
          <w:szCs w:val="20"/>
          <w:lang w:val="en-US" w:eastAsia="en-US"/>
        </w:rPr>
      </w:pPr>
      <w:bookmarkStart w:id="512" w:name="_Toc3985405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71726F">
        <w:rPr>
          <w:rFonts w:eastAsia="Times New Roman"/>
          <w:b/>
          <w:bCs/>
          <w:noProof/>
          <w:lang w:val="en-US" w:eastAsia="en-US"/>
        </w:rPr>
        <w:t>86</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Pr="00125CD5">
        <w:rPr>
          <w:rFonts w:eastAsia="Times New Roman"/>
          <w:b/>
          <w:bCs/>
          <w:color w:val="000000" w:themeColor="text1"/>
          <w:sz w:val="20"/>
          <w:szCs w:val="20"/>
          <w:lang w:val="en-US" w:eastAsia="en-US"/>
        </w:rPr>
        <w:t>- Chaining AI/ML functions together: Multi -domain AI/ML Pipeline</w:t>
      </w:r>
      <w:bookmarkEnd w:id="512"/>
    </w:p>
    <w:p w14:paraId="6C7F5A04" w14:textId="77777777" w:rsidR="00174B28" w:rsidRPr="008E696C" w:rsidRDefault="00174B28" w:rsidP="00174B28">
      <w:pPr>
        <w:overflowPunct w:val="0"/>
        <w:autoSpaceDE w:val="0"/>
        <w:autoSpaceDN w:val="0"/>
        <w:adjustRightInd w:val="0"/>
        <w:jc w:val="both"/>
        <w:textAlignment w:val="baseline"/>
        <w:rPr>
          <w:rFonts w:eastAsia="Times New Roman"/>
          <w:sz w:val="20"/>
          <w:szCs w:val="20"/>
          <w:lang w:val="en-US" w:eastAsia="en-US"/>
        </w:rPr>
      </w:pPr>
    </w:p>
    <w:p w14:paraId="6CAD462F" w14:textId="77777777" w:rsidR="00174B28" w:rsidRDefault="00174B28" w:rsidP="00174B28">
      <w:pPr>
        <w:rPr>
          <w:rFonts w:asciiTheme="majorBidi" w:hAnsiTheme="majorBidi" w:cstheme="majorBidi"/>
          <w:b/>
        </w:rPr>
      </w:pPr>
    </w:p>
    <w:p w14:paraId="4E6A674B" w14:textId="77777777" w:rsidR="00174B28" w:rsidRPr="006241C5" w:rsidRDefault="00174B28" w:rsidP="00174B28">
      <w:pPr>
        <w:ind w:left="360"/>
        <w:outlineLvl w:val="1"/>
        <w:rPr>
          <w:rFonts w:asciiTheme="majorBidi" w:hAnsiTheme="majorBidi" w:cstheme="majorBidi"/>
          <w:b/>
        </w:rPr>
      </w:pPr>
    </w:p>
    <w:p w14:paraId="63098993" w14:textId="2EE1E452" w:rsidR="00174B28" w:rsidRPr="00B12335" w:rsidRDefault="007F6B58" w:rsidP="003E06C4">
      <w:pPr>
        <w:pStyle w:val="ListParagraph"/>
        <w:numPr>
          <w:ilvl w:val="1"/>
          <w:numId w:val="86"/>
        </w:numPr>
        <w:outlineLvl w:val="2"/>
        <w:rPr>
          <w:rFonts w:asciiTheme="majorBidi" w:hAnsiTheme="majorBidi" w:cstheme="majorBidi"/>
          <w:b/>
        </w:rPr>
      </w:pPr>
      <w:r>
        <w:rPr>
          <w:rFonts w:asciiTheme="majorBidi" w:hAnsiTheme="majorBidi" w:cstheme="majorBidi"/>
          <w:b/>
        </w:rPr>
        <w:t xml:space="preserve"> </w:t>
      </w:r>
      <w:bookmarkStart w:id="513" w:name="_Toc39853963"/>
      <w:r w:rsidR="00174B28" w:rsidRPr="00B12335">
        <w:rPr>
          <w:rFonts w:asciiTheme="majorBidi" w:hAnsiTheme="majorBidi" w:cstheme="majorBidi"/>
          <w:b/>
        </w:rPr>
        <w:t xml:space="preserve">Intent Based Network </w:t>
      </w:r>
      <w:proofErr w:type="gramStart"/>
      <w:r w:rsidR="00174B28" w:rsidRPr="00B12335">
        <w:rPr>
          <w:rFonts w:asciiTheme="majorBidi" w:hAnsiTheme="majorBidi" w:cstheme="majorBidi"/>
          <w:b/>
        </w:rPr>
        <w:t>Management  (</w:t>
      </w:r>
      <w:proofErr w:type="gramEnd"/>
      <w:r w:rsidR="00174B28" w:rsidRPr="00B12335">
        <w:rPr>
          <w:rFonts w:asciiTheme="majorBidi" w:hAnsiTheme="majorBidi" w:cstheme="majorBidi"/>
          <w:b/>
        </w:rPr>
        <w:t xml:space="preserve">Cheng Zhou, Mehdi  </w:t>
      </w:r>
      <w:proofErr w:type="spellStart"/>
      <w:r w:rsidR="00174B28" w:rsidRPr="00B12335">
        <w:rPr>
          <w:rFonts w:asciiTheme="majorBidi" w:hAnsiTheme="majorBidi" w:cstheme="majorBidi"/>
          <w:b/>
        </w:rPr>
        <w:t>Bezahaf</w:t>
      </w:r>
      <w:proofErr w:type="spellEnd"/>
      <w:r w:rsidR="00174B28" w:rsidRPr="00B12335">
        <w:rPr>
          <w:rFonts w:asciiTheme="majorBidi" w:hAnsiTheme="majorBidi" w:cstheme="majorBidi"/>
          <w:b/>
        </w:rPr>
        <w:t xml:space="preserve">, David </w:t>
      </w:r>
      <w:proofErr w:type="spellStart"/>
      <w:r w:rsidR="00174B28" w:rsidRPr="00B12335">
        <w:rPr>
          <w:rFonts w:asciiTheme="majorBidi" w:hAnsiTheme="majorBidi" w:cstheme="majorBidi"/>
          <w:b/>
        </w:rPr>
        <w:t>Hutchenson</w:t>
      </w:r>
      <w:proofErr w:type="spellEnd"/>
      <w:r w:rsidR="00174B28" w:rsidRPr="00B12335">
        <w:rPr>
          <w:rFonts w:asciiTheme="majorBidi" w:hAnsiTheme="majorBidi" w:cstheme="majorBidi"/>
          <w:b/>
        </w:rPr>
        <w:t>?)</w:t>
      </w:r>
      <w:bookmarkEnd w:id="513"/>
    </w:p>
    <w:p w14:paraId="7FEFCABA" w14:textId="77777777" w:rsidR="00174B28" w:rsidRDefault="00174B28" w:rsidP="00174B28">
      <w:pPr>
        <w:spacing w:before="240"/>
        <w:rPr>
          <w:rFonts w:eastAsia="Times New Roman"/>
          <w:lang w:val="en-US" w:eastAsia="en-US"/>
        </w:rPr>
      </w:pPr>
      <w:r>
        <w:rPr>
          <w:rFonts w:eastAsia="Times New Roman"/>
          <w:lang w:val="en-US" w:eastAsia="en-US"/>
        </w:rPr>
        <w:t xml:space="preserve">In order to automate network management further, it is possible to offer user and administrative interfaces employing intent based APIs.  A </w:t>
      </w:r>
      <w:proofErr w:type="gramStart"/>
      <w:r>
        <w:rPr>
          <w:rFonts w:eastAsia="Times New Roman"/>
          <w:lang w:val="en-US" w:eastAsia="en-US"/>
        </w:rPr>
        <w:t>high level</w:t>
      </w:r>
      <w:proofErr w:type="gramEnd"/>
      <w:r>
        <w:rPr>
          <w:rFonts w:eastAsia="Times New Roman"/>
          <w:lang w:val="en-US" w:eastAsia="en-US"/>
        </w:rPr>
        <w:t xml:space="preserve"> intent based API architecture example is depicted below.</w:t>
      </w:r>
    </w:p>
    <w:p w14:paraId="2D414B37" w14:textId="77777777" w:rsidR="00174B28" w:rsidRDefault="00174B28" w:rsidP="00174B28">
      <w:pPr>
        <w:spacing w:before="240"/>
        <w:rPr>
          <w:rFonts w:eastAsia="Times New Roman"/>
          <w:lang w:val="en-US" w:eastAsia="en-US"/>
        </w:rPr>
      </w:pPr>
    </w:p>
    <w:p w14:paraId="3CEF4A62" w14:textId="77777777" w:rsidR="00174B28" w:rsidRDefault="00174B28" w:rsidP="00174B28">
      <w:pPr>
        <w:spacing w:before="240"/>
        <w:jc w:val="center"/>
        <w:rPr>
          <w:rFonts w:eastAsia="Times New Roman"/>
          <w:lang w:val="en-US" w:eastAsia="en-US"/>
        </w:rPr>
      </w:pPr>
      <w:r>
        <w:rPr>
          <w:rFonts w:eastAsia="Times New Roman"/>
          <w:lang w:val="en-US" w:eastAsia="en-US"/>
        </w:rPr>
        <w:lastRenderedPageBreak/>
        <w:t xml:space="preserve">  </w:t>
      </w:r>
      <w:r>
        <w:rPr>
          <w:rFonts w:eastAsia="Times New Roman"/>
          <w:noProof/>
          <w:lang w:val="en-US" w:eastAsia="en-US"/>
        </w:rPr>
        <w:drawing>
          <wp:inline distT="0" distB="0" distL="0" distR="0" wp14:anchorId="548376CE" wp14:editId="5271A283">
            <wp:extent cx="4243070" cy="3169920"/>
            <wp:effectExtent l="0" t="0" r="5080" b="0"/>
            <wp:docPr id="86940" name="Picture 8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43070" cy="3169920"/>
                    </a:xfrm>
                    <a:prstGeom prst="rect">
                      <a:avLst/>
                    </a:prstGeom>
                    <a:noFill/>
                  </pic:spPr>
                </pic:pic>
              </a:graphicData>
            </a:graphic>
          </wp:inline>
        </w:drawing>
      </w:r>
    </w:p>
    <w:p w14:paraId="43055D6E" w14:textId="77777777" w:rsidR="00174B28" w:rsidRDefault="00174B28" w:rsidP="00174B28">
      <w:pPr>
        <w:spacing w:before="240"/>
        <w:jc w:val="center"/>
        <w:rPr>
          <w:rFonts w:eastAsia="Times New Roman"/>
          <w:lang w:val="en-US" w:eastAsia="en-US"/>
        </w:rPr>
      </w:pPr>
      <w:bookmarkStart w:id="514" w:name="_Toc3985405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71726F">
        <w:rPr>
          <w:rFonts w:eastAsia="Times New Roman"/>
          <w:b/>
          <w:bCs/>
          <w:noProof/>
          <w:lang w:val="en-US" w:eastAsia="en-US"/>
        </w:rPr>
        <w:t>87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An Example Intent Based Networking implementation</w:t>
      </w:r>
      <w:bookmarkEnd w:id="514"/>
    </w:p>
    <w:p w14:paraId="3FDE17E8" w14:textId="77777777" w:rsidR="00174B28" w:rsidRDefault="00174B28" w:rsidP="00174B28">
      <w:pPr>
        <w:spacing w:before="240"/>
        <w:rPr>
          <w:rFonts w:eastAsia="Times New Roman"/>
          <w:lang w:val="en-US" w:eastAsia="en-US"/>
        </w:rPr>
      </w:pPr>
    </w:p>
    <w:p w14:paraId="4647FC0B" w14:textId="77777777" w:rsidR="00174B28" w:rsidRPr="00483C5A" w:rsidRDefault="00174B28" w:rsidP="00174B28">
      <w:pPr>
        <w:spacing w:before="240"/>
        <w:rPr>
          <w:rFonts w:eastAsia="Times New Roman"/>
          <w:lang w:val="en-US" w:eastAsia="en-US"/>
        </w:rPr>
      </w:pPr>
      <w:r w:rsidRPr="00483C5A">
        <w:rPr>
          <w:rFonts w:eastAsia="Times New Roman"/>
          <w:lang w:val="en-US" w:eastAsia="en-US"/>
        </w:rPr>
        <w:t xml:space="preserve">Intent input module is the end-user-oriented portal and the first step to realize the user's intention. The portal of intent input must be designed user friendly to get good user experience.  </w:t>
      </w:r>
    </w:p>
    <w:p w14:paraId="529D06E4" w14:textId="77777777" w:rsidR="00174B28" w:rsidRPr="00483C5A" w:rsidRDefault="00174B28" w:rsidP="00174B28">
      <w:pPr>
        <w:spacing w:before="240"/>
        <w:rPr>
          <w:rFonts w:eastAsia="Times New Roman"/>
          <w:lang w:val="en-US" w:eastAsia="en-US"/>
        </w:rPr>
      </w:pPr>
      <w:r w:rsidRPr="00483C5A">
        <w:rPr>
          <w:rFonts w:eastAsia="Times New Roman"/>
          <w:lang w:val="en-US" w:eastAsia="en-US"/>
        </w:rPr>
        <w:t xml:space="preserve">Intent input can use voice, icon drag and drop, design script import and other ways, user portal can be mobile APP, web pages, etc. Users should input their intents into IBN system in a concise and easy-to-use way, avoiding the use of a large number of professional CLIs and complex operations to ensure user experience. Additionally, Intent input module can also capture intents dynamically from user’s operations, using AI/ML technology. This can make user portal more concise and user-friendly.  </w:t>
      </w:r>
    </w:p>
    <w:p w14:paraId="6D1E2AF2" w14:textId="77777777" w:rsidR="00174B28" w:rsidRPr="00483C5A" w:rsidRDefault="00174B28" w:rsidP="00174B28">
      <w:pPr>
        <w:spacing w:before="240"/>
        <w:rPr>
          <w:rFonts w:eastAsia="Times New Roman"/>
          <w:lang w:val="en-US" w:eastAsia="en-US"/>
        </w:rPr>
      </w:pPr>
      <w:r w:rsidRPr="00483C5A">
        <w:rPr>
          <w:rFonts w:eastAsia="Times New Roman"/>
          <w:lang w:val="en-US" w:eastAsia="en-US"/>
        </w:rPr>
        <w:t xml:space="preserve">When a user expresses a particular intention, different ways can be used, but IBN system should be able to transform from multiple intention input into a unique business </w:t>
      </w:r>
      <w:proofErr w:type="gramStart"/>
      <w:r w:rsidRPr="00483C5A">
        <w:rPr>
          <w:rFonts w:eastAsia="Times New Roman"/>
          <w:lang w:val="en-US" w:eastAsia="en-US"/>
        </w:rPr>
        <w:t>policy, and</w:t>
      </w:r>
      <w:proofErr w:type="gramEnd"/>
      <w:r w:rsidRPr="00483C5A">
        <w:rPr>
          <w:rFonts w:eastAsia="Times New Roman"/>
          <w:lang w:val="en-US" w:eastAsia="en-US"/>
        </w:rPr>
        <w:t xml:space="preserve"> pass this unique business strategy through standard interface to downstream intent translation and validation sub-module.</w:t>
      </w:r>
    </w:p>
    <w:p w14:paraId="3962891D" w14:textId="77777777" w:rsidR="00174B28" w:rsidRPr="00483C5A" w:rsidRDefault="00174B28" w:rsidP="00174B28">
      <w:pPr>
        <w:spacing w:before="240"/>
        <w:rPr>
          <w:rFonts w:eastAsia="Times New Roman"/>
          <w:lang w:val="en-US" w:eastAsia="en-US"/>
        </w:rPr>
      </w:pPr>
      <w:r w:rsidRPr="00483C5A">
        <w:rPr>
          <w:rFonts w:eastAsia="Times New Roman"/>
          <w:lang w:val="en-US" w:eastAsia="en-US"/>
        </w:rPr>
        <w:t>The implementation of intent input module can also be predefined a set of intents, which includes the common business needs of users. Users only need to select intent centrally when they intend to input, which reduces the diversity of intent input and the difficulty of intent translation.</w:t>
      </w:r>
    </w:p>
    <w:p w14:paraId="1432F97A" w14:textId="77777777" w:rsidR="00174B28" w:rsidRDefault="00174B28" w:rsidP="00174B28">
      <w:pPr>
        <w:spacing w:before="240"/>
        <w:rPr>
          <w:rFonts w:eastAsia="Times New Roman"/>
          <w:lang w:val="en-US" w:eastAsia="en-US"/>
        </w:rPr>
      </w:pPr>
      <w:r w:rsidRPr="00483C5A">
        <w:rPr>
          <w:rFonts w:eastAsia="Times New Roman"/>
          <w:lang w:val="en-US" w:eastAsia="en-US"/>
        </w:rPr>
        <w:t>After intent translation and validation, there may be intent conflict. Therefore, the user intent input sub-module also needs to receive feedback from the intent translation sub-</w:t>
      </w:r>
      <w:proofErr w:type="gramStart"/>
      <w:r w:rsidRPr="00483C5A">
        <w:rPr>
          <w:rFonts w:eastAsia="Times New Roman"/>
          <w:lang w:val="en-US" w:eastAsia="en-US"/>
        </w:rPr>
        <w:t>module, and</w:t>
      </w:r>
      <w:proofErr w:type="gramEnd"/>
      <w:r w:rsidRPr="00483C5A">
        <w:rPr>
          <w:rFonts w:eastAsia="Times New Roman"/>
          <w:lang w:val="en-US" w:eastAsia="en-US"/>
        </w:rPr>
        <w:t xml:space="preserve"> make necessary amendments or adjustments to the intent.</w:t>
      </w:r>
    </w:p>
    <w:p w14:paraId="02996BEE" w14:textId="77777777" w:rsidR="00174B28" w:rsidRDefault="00174B28" w:rsidP="00174B28">
      <w:pPr>
        <w:spacing w:before="240"/>
        <w:rPr>
          <w:rFonts w:eastAsia="Times New Roman"/>
          <w:lang w:val="en-US" w:eastAsia="en-US"/>
        </w:rPr>
      </w:pPr>
      <w:r w:rsidRPr="00E971B1">
        <w:rPr>
          <w:rFonts w:eastAsia="Times New Roman"/>
          <w:lang w:val="en-US" w:eastAsia="en-US"/>
        </w:rPr>
        <w:t>Intention translation implements the conversion of business policies into network planning and device configuration. Then the configurations are validated on the simulation platform based on digital twin technology. Some common problems in device configuration can be detected in advance, such as address conflict, routing loop, inaccessibility of routing, lack of resource, etc.</w:t>
      </w:r>
    </w:p>
    <w:p w14:paraId="52CE3C30" w14:textId="77777777" w:rsidR="00174B28" w:rsidRPr="0035042D" w:rsidRDefault="00174B28" w:rsidP="00174B28">
      <w:pPr>
        <w:spacing w:before="240"/>
        <w:rPr>
          <w:rFonts w:eastAsia="Times New Roman"/>
          <w:lang w:val="en-US" w:eastAsia="en-US"/>
        </w:rPr>
      </w:pPr>
      <w:r w:rsidRPr="0035042D">
        <w:rPr>
          <w:rFonts w:eastAsia="Times New Roman"/>
          <w:lang w:val="en-US" w:eastAsia="en-US"/>
        </w:rPr>
        <w:t>Users concern the deployment of intents on the whole network. Business policies from intent input module are varied, which may be transient, persistent, simple, complex, device-level, network-level, etc. Intention translation module needs to decompose and translate all policies into device-oriented network planning and configuration. These configurations can form configuration files in the form of CLI, YANG model, script, etc. At the same time, the policy adjustment requirements from intent assurance and automated repair sub-module’s feedback also need to be re-translated by intent translation sub-module to form an updated configuration file.</w:t>
      </w:r>
    </w:p>
    <w:p w14:paraId="4CE7D628" w14:textId="77777777" w:rsidR="00174B28" w:rsidRPr="0035042D" w:rsidRDefault="00174B28" w:rsidP="00174B28">
      <w:pPr>
        <w:spacing w:before="240"/>
        <w:rPr>
          <w:rFonts w:eastAsia="Times New Roman"/>
          <w:lang w:val="en-US" w:eastAsia="en-US"/>
        </w:rPr>
      </w:pPr>
      <w:r w:rsidRPr="0035042D">
        <w:rPr>
          <w:rFonts w:eastAsia="Times New Roman"/>
          <w:lang w:val="en-US" w:eastAsia="en-US"/>
        </w:rPr>
        <w:lastRenderedPageBreak/>
        <w:t xml:space="preserve">Intent translation generates a large number of configuration parameters, and the impact of this part of the configuration sent to the device is hard to be predicted. So, configuration validation can be simulated on the platform of network digital twin, which is virtual mirror of the network infrastructure. </w:t>
      </w:r>
    </w:p>
    <w:p w14:paraId="750F8968" w14:textId="77777777" w:rsidR="00174B28" w:rsidRDefault="00174B28" w:rsidP="00174B28">
      <w:pPr>
        <w:spacing w:before="240"/>
        <w:rPr>
          <w:rFonts w:eastAsia="Times New Roman"/>
          <w:lang w:val="en-US" w:eastAsia="en-US"/>
        </w:rPr>
      </w:pPr>
      <w:r w:rsidRPr="0035042D">
        <w:rPr>
          <w:rFonts w:eastAsia="Times New Roman"/>
          <w:lang w:val="en-US" w:eastAsia="en-US"/>
        </w:rPr>
        <w:t xml:space="preserve">Intent translation and configuration validation sub-module </w:t>
      </w:r>
      <w:proofErr w:type="gramStart"/>
      <w:r w:rsidRPr="0035042D">
        <w:rPr>
          <w:rFonts w:eastAsia="Times New Roman"/>
          <w:lang w:val="en-US" w:eastAsia="en-US"/>
        </w:rPr>
        <w:t>needs</w:t>
      </w:r>
      <w:proofErr w:type="gramEnd"/>
      <w:r w:rsidRPr="0035042D">
        <w:rPr>
          <w:rFonts w:eastAsia="Times New Roman"/>
          <w:lang w:val="en-US" w:eastAsia="en-US"/>
        </w:rPr>
        <w:t xml:space="preserve"> to ensure the integrity and </w:t>
      </w:r>
      <w:proofErr w:type="spellStart"/>
      <w:r w:rsidRPr="0035042D">
        <w:rPr>
          <w:rFonts w:eastAsia="Times New Roman"/>
          <w:lang w:val="en-US" w:eastAsia="en-US"/>
        </w:rPr>
        <w:t>implementability</w:t>
      </w:r>
      <w:proofErr w:type="spellEnd"/>
      <w:r w:rsidRPr="0035042D">
        <w:rPr>
          <w:rFonts w:eastAsia="Times New Roman"/>
          <w:lang w:val="en-US" w:eastAsia="en-US"/>
        </w:rPr>
        <w:t xml:space="preserve"> of user intents, and at the same time resolve intent conflicts caused by user negligence or other reasons. Some intent conflicts can be intelligently coordinated and resolved automatically by the system. In most cases, intent conflict needs to be fed back to the user, and the user clearly modifies the original intent to mitigate or resolve the conflict. As a supplement, the system can intelligently give one or several proposed intent modification schemes for users' reference, but ultimately it still needs users to make final decisions.</w:t>
      </w:r>
    </w:p>
    <w:p w14:paraId="374DD817" w14:textId="77777777" w:rsidR="00003AF2" w:rsidRDefault="00003AF2" w:rsidP="00E660F5">
      <w:pPr>
        <w:overflowPunct w:val="0"/>
        <w:autoSpaceDE w:val="0"/>
        <w:autoSpaceDN w:val="0"/>
        <w:adjustRightInd w:val="0"/>
        <w:jc w:val="both"/>
        <w:textAlignment w:val="baseline"/>
        <w:rPr>
          <w:rFonts w:eastAsia="SimSun"/>
          <w:lang w:eastAsia="zh-CN"/>
        </w:rPr>
      </w:pPr>
    </w:p>
    <w:p w14:paraId="4067C70B" w14:textId="77777777" w:rsidR="00003AF2" w:rsidRDefault="00003AF2" w:rsidP="00E660F5">
      <w:pPr>
        <w:overflowPunct w:val="0"/>
        <w:autoSpaceDE w:val="0"/>
        <w:autoSpaceDN w:val="0"/>
        <w:adjustRightInd w:val="0"/>
        <w:jc w:val="both"/>
        <w:textAlignment w:val="baseline"/>
        <w:rPr>
          <w:rFonts w:eastAsia="SimSun"/>
          <w:lang w:eastAsia="zh-CN"/>
        </w:rPr>
      </w:pPr>
    </w:p>
    <w:p w14:paraId="4183802F" w14:textId="0F1FD2DF" w:rsidR="00E660F5" w:rsidRPr="00860324" w:rsidRDefault="00E660F5" w:rsidP="003E06C4">
      <w:pPr>
        <w:pStyle w:val="Heading1"/>
        <w:numPr>
          <w:ilvl w:val="2"/>
          <w:numId w:val="52"/>
        </w:numPr>
        <w:ind w:left="720"/>
        <w:rPr>
          <w:rFonts w:ascii="Times New Roman Bold" w:hAnsi="Times New Roman Bold"/>
          <w:snapToGrid w:val="0"/>
        </w:rPr>
      </w:pPr>
      <w:bookmarkStart w:id="515" w:name="_Toc39853964"/>
      <w:r>
        <w:rPr>
          <w:rFonts w:ascii="Times New Roman Bold" w:hAnsi="Times New Roman Bold"/>
          <w:snapToGrid w:val="0"/>
        </w:rPr>
        <w:t>Optical Computing and Its Impact</w:t>
      </w:r>
      <w:bookmarkEnd w:id="515"/>
      <w:r>
        <w:rPr>
          <w:rFonts w:ascii="Times New Roman Bold" w:hAnsi="Times New Roman Bold"/>
          <w:snapToGrid w:val="0"/>
        </w:rPr>
        <w:t xml:space="preserve"> </w:t>
      </w:r>
    </w:p>
    <w:p w14:paraId="2DCAE33E" w14:textId="69E1C39C" w:rsidR="00E660F5" w:rsidRDefault="00E660F5" w:rsidP="00E660F5">
      <w:pPr>
        <w:overflowPunct w:val="0"/>
        <w:autoSpaceDE w:val="0"/>
        <w:autoSpaceDN w:val="0"/>
        <w:adjustRightInd w:val="0"/>
        <w:jc w:val="both"/>
        <w:textAlignment w:val="baseline"/>
        <w:rPr>
          <w:rFonts w:asciiTheme="majorBidi" w:hAnsiTheme="majorBidi" w:cstheme="majorBidi"/>
        </w:rPr>
      </w:pPr>
      <w:r>
        <w:rPr>
          <w:rFonts w:asciiTheme="majorBidi" w:hAnsiTheme="majorBidi" w:cstheme="majorBidi"/>
        </w:rPr>
        <w:t>To be Developed</w:t>
      </w:r>
    </w:p>
    <w:p w14:paraId="52E968C9" w14:textId="77777777" w:rsidR="00860324" w:rsidRDefault="00860324" w:rsidP="00E660F5">
      <w:pPr>
        <w:overflowPunct w:val="0"/>
        <w:autoSpaceDE w:val="0"/>
        <w:autoSpaceDN w:val="0"/>
        <w:adjustRightInd w:val="0"/>
        <w:jc w:val="both"/>
        <w:textAlignment w:val="baseline"/>
        <w:rPr>
          <w:rFonts w:asciiTheme="majorBidi" w:hAnsiTheme="majorBidi" w:cstheme="majorBidi"/>
        </w:rPr>
      </w:pPr>
    </w:p>
    <w:p w14:paraId="60988794" w14:textId="71DF8155" w:rsidR="00860324" w:rsidRDefault="00860324" w:rsidP="003E06C4">
      <w:pPr>
        <w:pStyle w:val="Heading1"/>
        <w:numPr>
          <w:ilvl w:val="2"/>
          <w:numId w:val="52"/>
        </w:numPr>
        <w:ind w:left="720"/>
        <w:rPr>
          <w:rFonts w:ascii="Times New Roman Bold" w:hAnsi="Times New Roman Bold"/>
          <w:snapToGrid w:val="0"/>
        </w:rPr>
      </w:pPr>
      <w:bookmarkStart w:id="516" w:name="_Toc39853965"/>
      <w:r>
        <w:rPr>
          <w:rFonts w:ascii="Times New Roman Bold" w:hAnsi="Times New Roman Bold"/>
          <w:snapToGrid w:val="0"/>
        </w:rPr>
        <w:t>Conclusion</w:t>
      </w:r>
      <w:bookmarkEnd w:id="516"/>
    </w:p>
    <w:p w14:paraId="5F65D490" w14:textId="77777777" w:rsidR="00860324" w:rsidRPr="00E660F5" w:rsidRDefault="00860324" w:rsidP="00E660F5">
      <w:pPr>
        <w:overflowPunct w:val="0"/>
        <w:autoSpaceDE w:val="0"/>
        <w:autoSpaceDN w:val="0"/>
        <w:adjustRightInd w:val="0"/>
        <w:jc w:val="both"/>
        <w:textAlignment w:val="baseline"/>
        <w:rPr>
          <w:rFonts w:eastAsia="SimSun"/>
          <w:lang w:eastAsia="zh-CN"/>
        </w:rPr>
      </w:pPr>
    </w:p>
    <w:p w14:paraId="780E1663" w14:textId="77777777" w:rsidR="00850CDE" w:rsidRPr="005A0E28" w:rsidRDefault="00850CDE" w:rsidP="00850CDE">
      <w:pPr>
        <w:keepNext/>
        <w:keepLines/>
        <w:overflowPunct w:val="0"/>
        <w:autoSpaceDE w:val="0"/>
        <w:autoSpaceDN w:val="0"/>
        <w:adjustRightInd w:val="0"/>
        <w:spacing w:before="360"/>
        <w:ind w:left="360" w:hanging="360"/>
        <w:textAlignment w:val="baseline"/>
        <w:outlineLvl w:val="0"/>
        <w:rPr>
          <w:rFonts w:eastAsia="Times New Roman"/>
          <w:b/>
          <w:szCs w:val="20"/>
          <w:lang w:eastAsia="en-US"/>
        </w:rPr>
      </w:pPr>
      <w:bookmarkStart w:id="517" w:name="_Toc37959323"/>
      <w:bookmarkStart w:id="518" w:name="_Toc39853966"/>
      <w:r w:rsidRPr="005A0E28">
        <w:rPr>
          <w:rFonts w:eastAsia="Times New Roman"/>
          <w:b/>
          <w:szCs w:val="20"/>
          <w:lang w:eastAsia="en-US"/>
        </w:rPr>
        <w:t>References</w:t>
      </w:r>
      <w:bookmarkEnd w:id="517"/>
      <w:bookmarkEnd w:id="518"/>
    </w:p>
    <w:p w14:paraId="4F7DC448" w14:textId="77777777" w:rsidR="00850CDE" w:rsidRDefault="00850CDE" w:rsidP="00850CDE">
      <w:pPr>
        <w:overflowPunct w:val="0"/>
        <w:autoSpaceDE w:val="0"/>
        <w:autoSpaceDN w:val="0"/>
        <w:adjustRightInd w:val="0"/>
        <w:textAlignment w:val="baseline"/>
        <w:rPr>
          <w:rFonts w:eastAsia="Times New Roman"/>
          <w:i/>
          <w:szCs w:val="20"/>
          <w:lang w:val="fr-CH" w:eastAsia="en-US"/>
        </w:rPr>
      </w:pPr>
    </w:p>
    <w:p w14:paraId="1956ABFB" w14:textId="77777777" w:rsidR="00850CDE" w:rsidRDefault="00850CDE" w:rsidP="00850CDE">
      <w:pPr>
        <w:overflowPunct w:val="0"/>
        <w:autoSpaceDE w:val="0"/>
        <w:autoSpaceDN w:val="0"/>
        <w:adjustRightInd w:val="0"/>
        <w:textAlignment w:val="baseline"/>
        <w:rPr>
          <w:rFonts w:eastAsia="Times New Roman"/>
          <w:i/>
          <w:szCs w:val="20"/>
          <w:lang w:val="fr-CH" w:eastAsia="en-US"/>
        </w:rPr>
      </w:pPr>
    </w:p>
    <w:p w14:paraId="6C394550" w14:textId="7AFC0A56" w:rsidR="00850CDE" w:rsidRDefault="00FE0EFE" w:rsidP="003E06C4">
      <w:pPr>
        <w:pStyle w:val="ListParagraph"/>
        <w:numPr>
          <w:ilvl w:val="0"/>
          <w:numId w:val="88"/>
        </w:numPr>
        <w:ind w:left="360"/>
        <w:jc w:val="both"/>
        <w:rPr>
          <w:rFonts w:asciiTheme="majorBidi" w:hAnsiTheme="majorBidi" w:cstheme="majorBidi"/>
          <w:b/>
        </w:rPr>
      </w:pPr>
      <w:r>
        <w:rPr>
          <w:rFonts w:asciiTheme="majorBidi" w:hAnsiTheme="majorBidi" w:cstheme="majorBidi"/>
          <w:b/>
        </w:rPr>
        <w:t>???</w:t>
      </w:r>
    </w:p>
    <w:p w14:paraId="2426AE5E" w14:textId="631E87F0" w:rsidR="00FE0EFE" w:rsidRDefault="00FE0EFE" w:rsidP="003E06C4">
      <w:pPr>
        <w:pStyle w:val="ListParagraph"/>
        <w:numPr>
          <w:ilvl w:val="0"/>
          <w:numId w:val="88"/>
        </w:numPr>
        <w:ind w:left="360"/>
        <w:jc w:val="both"/>
        <w:rPr>
          <w:rFonts w:asciiTheme="majorBidi" w:hAnsiTheme="majorBidi" w:cstheme="majorBidi"/>
          <w:b/>
        </w:rPr>
      </w:pPr>
      <w:r>
        <w:rPr>
          <w:rFonts w:asciiTheme="majorBidi" w:hAnsiTheme="majorBidi" w:cstheme="majorBidi"/>
          <w:b/>
        </w:rPr>
        <w:t>???</w:t>
      </w:r>
    </w:p>
    <w:p w14:paraId="32257C4E" w14:textId="77777777" w:rsidR="00FE0EFE" w:rsidRPr="0071241B" w:rsidRDefault="00FE0EFE" w:rsidP="003E06C4">
      <w:pPr>
        <w:pStyle w:val="ListParagraph"/>
        <w:numPr>
          <w:ilvl w:val="0"/>
          <w:numId w:val="88"/>
        </w:numPr>
        <w:ind w:left="360"/>
        <w:jc w:val="both"/>
        <w:rPr>
          <w:rFonts w:asciiTheme="majorBidi" w:hAnsiTheme="majorBidi" w:cstheme="majorBidi"/>
          <w:b/>
        </w:rPr>
      </w:pPr>
    </w:p>
    <w:p w14:paraId="6C24F7B6" w14:textId="77777777" w:rsidR="00850CDE" w:rsidRPr="001E5F2B" w:rsidRDefault="00850CDE" w:rsidP="003E06C4">
      <w:pPr>
        <w:pStyle w:val="ListParagraph"/>
        <w:numPr>
          <w:ilvl w:val="0"/>
          <w:numId w:val="75"/>
        </w:numPr>
        <w:ind w:left="360"/>
        <w:jc w:val="both"/>
      </w:pPr>
      <w:r w:rsidRPr="001E5F2B">
        <w:t>M. Toy, “Self-managed Networks with Fault Management Hierarchy</w:t>
      </w:r>
      <w:proofErr w:type="gramStart"/>
      <w:r w:rsidRPr="001E5F2B">
        <w:t>”,  Procedia</w:t>
      </w:r>
      <w:proofErr w:type="gramEnd"/>
      <w:r w:rsidRPr="001E5F2B">
        <w:t xml:space="preserve"> Computer Science, Volume 36, 2014, Pages 373-380</w:t>
      </w:r>
    </w:p>
    <w:p w14:paraId="613FDF73" w14:textId="77777777" w:rsidR="00850CDE" w:rsidRPr="001E5F2B" w:rsidRDefault="00850CDE" w:rsidP="003E06C4">
      <w:pPr>
        <w:pStyle w:val="ListParagraph"/>
        <w:numPr>
          <w:ilvl w:val="0"/>
          <w:numId w:val="75"/>
        </w:numPr>
        <w:ind w:left="360"/>
        <w:jc w:val="both"/>
      </w:pPr>
      <w:r w:rsidRPr="001E5F2B">
        <w:t xml:space="preserve"> M. Toy, “Cloud Services Architecture”, MEF Draft Specification, </w:t>
      </w:r>
      <w:proofErr w:type="gramStart"/>
      <w:r w:rsidRPr="001E5F2B">
        <w:t>June  2019</w:t>
      </w:r>
      <w:proofErr w:type="gramEnd"/>
    </w:p>
    <w:p w14:paraId="6A6C32FD" w14:textId="77777777" w:rsidR="00850CDE" w:rsidRPr="001E5F2B" w:rsidRDefault="00850CDE" w:rsidP="003E06C4">
      <w:pPr>
        <w:pStyle w:val="ListParagraph"/>
        <w:numPr>
          <w:ilvl w:val="0"/>
          <w:numId w:val="75"/>
        </w:numPr>
        <w:ind w:left="360"/>
        <w:jc w:val="both"/>
      </w:pPr>
      <w:r w:rsidRPr="001E5F2B">
        <w:t>MEF 55 “Lifecycle Service Orchestration (LSO): Reference Architecture and Framework”, March 2016.</w:t>
      </w:r>
    </w:p>
    <w:p w14:paraId="53ED098C" w14:textId="77777777" w:rsidR="00850CDE" w:rsidRDefault="00850CDE" w:rsidP="003E06C4">
      <w:pPr>
        <w:pStyle w:val="ListParagraph"/>
        <w:numPr>
          <w:ilvl w:val="0"/>
          <w:numId w:val="75"/>
        </w:numPr>
        <w:ind w:left="360"/>
        <w:jc w:val="both"/>
      </w:pPr>
      <w:r w:rsidRPr="001E5F2B">
        <w:t>MEF 55.1 Draft “Revised Lifecycle Service Orchestration (LSO): Reference Architecture and Framework”</w:t>
      </w:r>
    </w:p>
    <w:p w14:paraId="252F42C3" w14:textId="77777777" w:rsidR="00EF46BE" w:rsidRPr="00EF46BE" w:rsidRDefault="00850CDE" w:rsidP="003E06C4">
      <w:pPr>
        <w:pStyle w:val="ListParagraph"/>
        <w:numPr>
          <w:ilvl w:val="0"/>
          <w:numId w:val="87"/>
        </w:numPr>
        <w:ind w:left="360"/>
        <w:jc w:val="both"/>
      </w:pPr>
      <w:r w:rsidRPr="001D5F90">
        <w:rPr>
          <w:rFonts w:eastAsia="Times New Roman"/>
          <w:lang w:val="en-US" w:eastAsia="en-US"/>
        </w:rPr>
        <w:t xml:space="preserve">[Campbell] Campbell, A., Coulson, G., Hutchison, D. </w:t>
      </w:r>
      <w:hyperlink r:id="rId131" w:history="1">
        <w:r w:rsidRPr="001D5F90">
          <w:rPr>
            <w:rFonts w:eastAsia="Times New Roman"/>
            <w:lang w:val="en-US" w:eastAsia="en-US"/>
          </w:rPr>
          <w:t>A Quality of Service Architecture</w:t>
        </w:r>
      </w:hyperlink>
      <w:r w:rsidRPr="001D5F90">
        <w:rPr>
          <w:rFonts w:eastAsia="Times New Roman"/>
          <w:lang w:val="en-US" w:eastAsia="en-US"/>
        </w:rPr>
        <w:t>. ACM SIGCOMM Computer Communication Review 24 (2), 1994, pp. 6-27.</w:t>
      </w:r>
    </w:p>
    <w:p w14:paraId="6AEE27F8" w14:textId="77777777" w:rsidR="00EF46BE" w:rsidRPr="00EF46BE" w:rsidRDefault="00850CDE" w:rsidP="003E06C4">
      <w:pPr>
        <w:pStyle w:val="ListParagraph"/>
        <w:numPr>
          <w:ilvl w:val="0"/>
          <w:numId w:val="87"/>
        </w:numPr>
        <w:ind w:left="360"/>
        <w:jc w:val="both"/>
      </w:pPr>
      <w:r w:rsidRPr="00EF46BE">
        <w:rPr>
          <w:rFonts w:eastAsia="Times New Roman"/>
          <w:color w:val="212121"/>
          <w:lang w:val="en-US" w:eastAsia="en-US"/>
        </w:rPr>
        <w:t>[</w:t>
      </w:r>
      <w:proofErr w:type="spellStart"/>
      <w:r w:rsidRPr="00EF46BE">
        <w:rPr>
          <w:rFonts w:eastAsia="Times New Roman"/>
          <w:color w:val="212121"/>
          <w:lang w:val="en-US" w:eastAsia="en-US"/>
        </w:rPr>
        <w:t>Chandola</w:t>
      </w:r>
      <w:proofErr w:type="spellEnd"/>
      <w:r w:rsidRPr="00EF46BE">
        <w:rPr>
          <w:rFonts w:eastAsia="Times New Roman"/>
          <w:color w:val="212121"/>
          <w:lang w:val="en-US" w:eastAsia="en-US"/>
        </w:rPr>
        <w:t xml:space="preserve">] </w:t>
      </w:r>
      <w:proofErr w:type="spellStart"/>
      <w:r w:rsidRPr="00EF46BE">
        <w:rPr>
          <w:rFonts w:eastAsia="Times New Roman"/>
          <w:color w:val="212121"/>
          <w:lang w:val="en-US" w:eastAsia="en-US"/>
        </w:rPr>
        <w:t>Chandola</w:t>
      </w:r>
      <w:proofErr w:type="spellEnd"/>
      <w:r w:rsidRPr="00EF46BE">
        <w:rPr>
          <w:rFonts w:eastAsia="Times New Roman"/>
          <w:color w:val="212121"/>
          <w:lang w:val="en-US" w:eastAsia="en-US"/>
        </w:rPr>
        <w:t xml:space="preserve">, V., Banerjee, A., &amp; Kumar, V. (2009). Anomaly detection: A survey. </w:t>
      </w:r>
      <w:r w:rsidRPr="00EF46BE">
        <w:rPr>
          <w:rFonts w:eastAsia="Times New Roman"/>
          <w:i/>
          <w:color w:val="212121"/>
          <w:lang w:val="en-US" w:eastAsia="en-US"/>
        </w:rPr>
        <w:t>ACM computing surveys (CSUR)</w:t>
      </w:r>
      <w:r w:rsidRPr="00EF46BE">
        <w:rPr>
          <w:rFonts w:eastAsia="Times New Roman"/>
          <w:color w:val="212121"/>
          <w:lang w:val="en-US" w:eastAsia="en-US"/>
        </w:rPr>
        <w:t xml:space="preserve">, </w:t>
      </w:r>
      <w:r w:rsidRPr="00EF46BE">
        <w:rPr>
          <w:rFonts w:eastAsia="Times New Roman"/>
          <w:i/>
          <w:color w:val="212121"/>
          <w:lang w:val="en-US" w:eastAsia="en-US"/>
        </w:rPr>
        <w:t>41</w:t>
      </w:r>
      <w:r w:rsidRPr="00EF46BE">
        <w:rPr>
          <w:rFonts w:eastAsia="Times New Roman"/>
          <w:color w:val="212121"/>
          <w:lang w:val="en-US" w:eastAsia="en-US"/>
        </w:rPr>
        <w:t>(3), 15.</w:t>
      </w:r>
    </w:p>
    <w:p w14:paraId="43E6FD6E"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w:t>
      </w:r>
      <w:hyperlink r:id="rId132">
        <w:r w:rsidRPr="00EF46BE">
          <w:rPr>
            <w:rFonts w:eastAsia="Times New Roman"/>
            <w:lang w:val="en-US" w:eastAsia="en-US"/>
          </w:rPr>
          <w:t>Clark</w:t>
        </w:r>
      </w:hyperlink>
      <w:r w:rsidRPr="00EF46BE">
        <w:rPr>
          <w:rFonts w:eastAsia="Times New Roman"/>
          <w:lang w:val="en-US" w:eastAsia="en-US"/>
        </w:rPr>
        <w:t xml:space="preserve">] </w:t>
      </w:r>
      <w:hyperlink r:id="rId133">
        <w:r w:rsidRPr="00EF46BE">
          <w:rPr>
            <w:rFonts w:eastAsia="Times New Roman"/>
            <w:lang w:val="en-US" w:eastAsia="en-US"/>
          </w:rPr>
          <w:t xml:space="preserve">Clark, </w:t>
        </w:r>
      </w:hyperlink>
      <w:r w:rsidRPr="00EF46BE">
        <w:rPr>
          <w:rFonts w:eastAsia="Times New Roman"/>
          <w:lang w:val="en-US" w:eastAsia="en-US"/>
        </w:rPr>
        <w:t xml:space="preserve">D.D., </w:t>
      </w:r>
      <w:hyperlink r:id="rId134">
        <w:r w:rsidRPr="00EF46BE">
          <w:rPr>
            <w:rFonts w:eastAsia="Times New Roman"/>
            <w:lang w:val="en-US" w:eastAsia="en-US"/>
          </w:rPr>
          <w:t xml:space="preserve">Partridge, </w:t>
        </w:r>
      </w:hyperlink>
      <w:r w:rsidRPr="00EF46BE">
        <w:rPr>
          <w:rFonts w:eastAsia="Times New Roman"/>
          <w:lang w:val="en-US" w:eastAsia="en-US"/>
        </w:rPr>
        <w:t xml:space="preserve">C., </w:t>
      </w:r>
      <w:hyperlink r:id="rId135">
        <w:r w:rsidRPr="00EF46BE">
          <w:rPr>
            <w:rFonts w:eastAsia="Times New Roman"/>
            <w:lang w:val="en-US" w:eastAsia="en-US"/>
          </w:rPr>
          <w:t xml:space="preserve">Ramming, </w:t>
        </w:r>
      </w:hyperlink>
      <w:r w:rsidRPr="00EF46BE">
        <w:rPr>
          <w:rFonts w:eastAsia="Times New Roman"/>
          <w:lang w:val="en-US" w:eastAsia="en-US"/>
        </w:rPr>
        <w:t xml:space="preserve">J.C., &amp; </w:t>
      </w:r>
      <w:hyperlink r:id="rId136">
        <w:proofErr w:type="spellStart"/>
        <w:r w:rsidRPr="00EF46BE">
          <w:rPr>
            <w:rFonts w:eastAsia="Times New Roman"/>
            <w:lang w:val="en-US" w:eastAsia="en-US"/>
          </w:rPr>
          <w:t>Wroclawski</w:t>
        </w:r>
        <w:proofErr w:type="spellEnd"/>
        <w:r w:rsidRPr="00EF46BE">
          <w:rPr>
            <w:rFonts w:eastAsia="Times New Roman"/>
            <w:lang w:val="en-US" w:eastAsia="en-US"/>
          </w:rPr>
          <w:t xml:space="preserve">, </w:t>
        </w:r>
      </w:hyperlink>
      <w:r w:rsidRPr="00EF46BE">
        <w:rPr>
          <w:rFonts w:eastAsia="Times New Roman"/>
          <w:lang w:val="en-US" w:eastAsia="en-US"/>
        </w:rPr>
        <w:t xml:space="preserve">J. (2003). A knowledge plane for the internet SIGCOMM 2003, </w:t>
      </w:r>
      <w:r w:rsidRPr="00EF46BE">
        <w:rPr>
          <w:rFonts w:eastAsia="Times New Roman"/>
          <w:color w:val="2D414F"/>
          <w:lang w:val="en-US" w:eastAsia="en-US"/>
        </w:rPr>
        <w:t>DOI</w:t>
      </w:r>
      <w:hyperlink r:id="rId137">
        <w:r w:rsidRPr="00EF46BE">
          <w:rPr>
            <w:rFonts w:eastAsia="Times New Roman"/>
            <w:color w:val="2D414F"/>
            <w:lang w:val="en-US" w:eastAsia="en-US"/>
          </w:rPr>
          <w:t>:</w:t>
        </w:r>
        <w:r w:rsidRPr="00EF46BE">
          <w:rPr>
            <w:rFonts w:eastAsia="Times New Roman"/>
            <w:color w:val="2279AA"/>
            <w:u w:val="single" w:color="2279AA"/>
            <w:lang w:val="en-US" w:eastAsia="en-US"/>
          </w:rPr>
          <w:t>10.1145/863955.863957</w:t>
        </w:r>
      </w:hyperlink>
    </w:p>
    <w:p w14:paraId="5180A965"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 xml:space="preserve">[Dobson] Dobson, S., </w:t>
      </w:r>
      <w:hyperlink r:id="rId138">
        <w:r w:rsidRPr="00EF46BE">
          <w:rPr>
            <w:rFonts w:eastAsia="Times New Roman"/>
            <w:lang w:val="en-US" w:eastAsia="en-US"/>
          </w:rPr>
          <w:t xml:space="preserve">Hutchison, D., </w:t>
        </w:r>
      </w:hyperlink>
      <w:hyperlink r:id="rId139">
        <w:proofErr w:type="spellStart"/>
        <w:r w:rsidRPr="00EF46BE">
          <w:rPr>
            <w:rFonts w:eastAsia="Times New Roman"/>
            <w:lang w:val="en-US" w:eastAsia="en-US"/>
          </w:rPr>
          <w:t>Mauthe</w:t>
        </w:r>
        <w:proofErr w:type="spellEnd"/>
        <w:r w:rsidRPr="00EF46BE">
          <w:rPr>
            <w:rFonts w:eastAsia="Times New Roman"/>
            <w:lang w:val="en-US" w:eastAsia="en-US"/>
          </w:rPr>
          <w:t xml:space="preserve">, A. U., </w:t>
        </w:r>
      </w:hyperlink>
      <w:hyperlink r:id="rId140">
        <w:r w:rsidRPr="00EF46BE">
          <w:rPr>
            <w:rFonts w:eastAsia="Times New Roman"/>
            <w:lang w:val="en-US" w:eastAsia="en-US"/>
          </w:rPr>
          <w:t>Schaeffer-Filho, A. E.</w:t>
        </w:r>
      </w:hyperlink>
      <w:r w:rsidRPr="00EF46BE">
        <w:rPr>
          <w:rFonts w:eastAsia="Times New Roman"/>
          <w:lang w:val="en-US" w:eastAsia="en-US"/>
        </w:rPr>
        <w:t xml:space="preserve">, </w:t>
      </w:r>
      <w:hyperlink r:id="rId141">
        <w:r w:rsidRPr="00EF46BE">
          <w:rPr>
            <w:rFonts w:eastAsia="Times New Roman"/>
            <w:lang w:val="en-US" w:eastAsia="en-US"/>
          </w:rPr>
          <w:t xml:space="preserve">Smith, P. </w:t>
        </w:r>
      </w:hyperlink>
      <w:r w:rsidRPr="00EF46BE">
        <w:rPr>
          <w:rFonts w:eastAsia="Times New Roman"/>
          <w:lang w:val="en-US" w:eastAsia="en-US"/>
        </w:rPr>
        <w:t xml:space="preserve">&amp; </w:t>
      </w:r>
      <w:proofErr w:type="spellStart"/>
      <w:r w:rsidRPr="00EF46BE">
        <w:rPr>
          <w:rFonts w:eastAsia="Times New Roman"/>
          <w:lang w:val="en-US" w:eastAsia="en-US"/>
        </w:rPr>
        <w:t>Sterbenz</w:t>
      </w:r>
      <w:proofErr w:type="spellEnd"/>
      <w:r w:rsidRPr="00EF46BE">
        <w:rPr>
          <w:rFonts w:eastAsia="Times New Roman"/>
          <w:lang w:val="en-US" w:eastAsia="en-US"/>
        </w:rPr>
        <w:t xml:space="preserve">, J. PG. (2019), </w:t>
      </w:r>
      <w:hyperlink r:id="rId142">
        <w:r w:rsidRPr="00EF46BE">
          <w:rPr>
            <w:rFonts w:eastAsia="Times New Roman"/>
            <w:lang w:val="en-US" w:eastAsia="en-US"/>
          </w:rPr>
          <w:t>Self-Organization and Resilience for Networked Systems: Design Principles and Open Research Issues</w:t>
        </w:r>
      </w:hyperlink>
      <w:r w:rsidRPr="00EF46BE">
        <w:rPr>
          <w:rFonts w:eastAsia="Times New Roman"/>
          <w:lang w:val="en-US" w:eastAsia="en-US"/>
        </w:rPr>
        <w:t xml:space="preserve"> 1/04/2019, In : Proceedings of the IEEE. 107, 4, p. 819-834 16 p.</w:t>
      </w:r>
    </w:p>
    <w:p w14:paraId="3AC0B92F"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w:t>
      </w:r>
      <w:proofErr w:type="spellStart"/>
      <w:r w:rsidRPr="00EF46BE">
        <w:rPr>
          <w:rFonts w:eastAsia="Times New Roman"/>
          <w:lang w:val="en-US" w:eastAsia="en-US"/>
        </w:rPr>
        <w:t>Gouglidis</w:t>
      </w:r>
      <w:proofErr w:type="spellEnd"/>
      <w:r w:rsidRPr="00EF46BE">
        <w:rPr>
          <w:rFonts w:eastAsia="Times New Roman"/>
          <w:lang w:val="en-US" w:eastAsia="en-US"/>
        </w:rPr>
        <w:t xml:space="preserve">] </w:t>
      </w:r>
      <w:proofErr w:type="spellStart"/>
      <w:r w:rsidRPr="00EF46BE">
        <w:rPr>
          <w:rFonts w:eastAsia="Times New Roman"/>
          <w:lang w:val="en-US" w:eastAsia="en-US"/>
        </w:rPr>
        <w:t>Gouglidis</w:t>
      </w:r>
      <w:proofErr w:type="spellEnd"/>
      <w:r w:rsidRPr="00EF46BE">
        <w:rPr>
          <w:rFonts w:eastAsia="Times New Roman"/>
          <w:lang w:val="en-US" w:eastAsia="en-US"/>
        </w:rPr>
        <w:t>, A., Hu, V. C., Busby, J. S., &amp; Hutchison, D. (2017). Verification of resilience policies that assist attribute-based access control. In Proceedings of the 2nd ACM Workshop on Attribute-Based Access Control (pp. 43-52). ACM.</w:t>
      </w:r>
    </w:p>
    <w:p w14:paraId="17DD2A72"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 xml:space="preserve">[Hutchison] Hutchison, D., &amp; </w:t>
      </w:r>
      <w:proofErr w:type="spellStart"/>
      <w:r w:rsidRPr="00EF46BE">
        <w:rPr>
          <w:rFonts w:eastAsia="Times New Roman"/>
          <w:lang w:val="en-US" w:eastAsia="en-US"/>
        </w:rPr>
        <w:t>Sterbenz</w:t>
      </w:r>
      <w:proofErr w:type="spellEnd"/>
      <w:r w:rsidRPr="00EF46BE">
        <w:rPr>
          <w:rFonts w:eastAsia="Times New Roman"/>
          <w:lang w:val="en-US" w:eastAsia="en-US"/>
        </w:rPr>
        <w:t>, J. P. (2018). Architecture and design for resilient networked systems. Computer Communications, 131, 13-21.</w:t>
      </w:r>
    </w:p>
    <w:p w14:paraId="69ED88C8"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 xml:space="preserve">[Smith] </w:t>
      </w:r>
      <w:r w:rsidRPr="00EF46BE">
        <w:rPr>
          <w:rFonts w:eastAsia="Times New Roman"/>
          <w:shd w:val="clear" w:color="auto" w:fill="FFFFFF"/>
          <w:lang w:val="en-US" w:eastAsia="en-US"/>
        </w:rPr>
        <w:t xml:space="preserve">Smith, P., </w:t>
      </w:r>
      <w:hyperlink r:id="rId143" w:history="1">
        <w:r w:rsidRPr="00EF46BE">
          <w:rPr>
            <w:rFonts w:eastAsia="Times New Roman"/>
            <w:bdr w:val="none" w:sz="0" w:space="0" w:color="auto" w:frame="1"/>
            <w:lang w:val="en-US" w:eastAsia="en-US"/>
          </w:rPr>
          <w:t>Schaeffer-Filho, A.</w:t>
        </w:r>
      </w:hyperlink>
      <w:r w:rsidRPr="00EF46BE">
        <w:rPr>
          <w:rFonts w:eastAsia="Times New Roman"/>
          <w:shd w:val="clear" w:color="auto" w:fill="FFFFFF"/>
          <w:lang w:val="en-US" w:eastAsia="en-US"/>
        </w:rPr>
        <w:t xml:space="preserve">, </w:t>
      </w:r>
      <w:hyperlink r:id="rId144" w:history="1">
        <w:r w:rsidRPr="00EF46BE">
          <w:rPr>
            <w:rFonts w:eastAsia="Times New Roman"/>
            <w:bdr w:val="none" w:sz="0" w:space="0" w:color="auto" w:frame="1"/>
            <w:lang w:val="en-US" w:eastAsia="en-US"/>
          </w:rPr>
          <w:t>Hutchison, D.</w:t>
        </w:r>
      </w:hyperlink>
      <w:r w:rsidRPr="00EF46BE">
        <w:rPr>
          <w:rFonts w:eastAsia="Times New Roman"/>
          <w:shd w:val="clear" w:color="auto" w:fill="FFFFFF"/>
          <w:lang w:val="en-US" w:eastAsia="en-US"/>
        </w:rPr>
        <w:t xml:space="preserve"> &amp; </w:t>
      </w:r>
      <w:hyperlink r:id="rId145" w:history="1">
        <w:proofErr w:type="spellStart"/>
        <w:r w:rsidRPr="00EF46BE">
          <w:rPr>
            <w:rFonts w:eastAsia="Times New Roman"/>
            <w:bdr w:val="none" w:sz="0" w:space="0" w:color="auto" w:frame="1"/>
            <w:lang w:val="en-US" w:eastAsia="en-US"/>
          </w:rPr>
          <w:t>Mauthe</w:t>
        </w:r>
        <w:proofErr w:type="spellEnd"/>
        <w:r w:rsidRPr="00EF46BE">
          <w:rPr>
            <w:rFonts w:eastAsia="Times New Roman"/>
            <w:bdr w:val="none" w:sz="0" w:space="0" w:color="auto" w:frame="1"/>
            <w:lang w:val="en-US" w:eastAsia="en-US"/>
          </w:rPr>
          <w:t>, A.</w:t>
        </w:r>
      </w:hyperlink>
      <w:r w:rsidRPr="00EF46BE">
        <w:rPr>
          <w:rFonts w:eastAsia="Times New Roman"/>
          <w:shd w:val="clear" w:color="auto" w:fill="FFFFFF"/>
          <w:lang w:val="en-US" w:eastAsia="en-US"/>
        </w:rPr>
        <w:t xml:space="preserve">, </w:t>
      </w:r>
      <w:hyperlink r:id="rId146" w:history="1">
        <w:r w:rsidRPr="00EF46BE">
          <w:rPr>
            <w:rFonts w:eastAsia="Times New Roman"/>
            <w:bdr w:val="none" w:sz="0" w:space="0" w:color="auto" w:frame="1"/>
            <w:lang w:val="en-US" w:eastAsia="en-US"/>
          </w:rPr>
          <w:t>Management patterns: SDN-enabled network resilience management</w:t>
        </w:r>
      </w:hyperlink>
      <w:r w:rsidRPr="00EF46BE">
        <w:rPr>
          <w:rFonts w:eastAsia="Times New Roman"/>
          <w:shd w:val="clear" w:color="auto" w:fill="FFFFFF"/>
          <w:lang w:val="en-US" w:eastAsia="en-US"/>
        </w:rPr>
        <w:t xml:space="preserve">. </w:t>
      </w:r>
      <w:r w:rsidRPr="00EF46BE">
        <w:rPr>
          <w:rFonts w:eastAsia="Times New Roman"/>
          <w:iCs/>
          <w:bdr w:val="none" w:sz="0" w:space="0" w:color="auto" w:frame="1"/>
          <w:lang w:val="en-US" w:eastAsia="en-US"/>
        </w:rPr>
        <w:t>Network Operations and Management Symposium (NOMS), 2014 IEEE.</w:t>
      </w:r>
      <w:r w:rsidRPr="00EF46BE">
        <w:rPr>
          <w:rFonts w:eastAsia="Times New Roman"/>
          <w:shd w:val="clear" w:color="auto" w:fill="FFFFFF"/>
          <w:lang w:val="en-US" w:eastAsia="en-US"/>
        </w:rPr>
        <w:t xml:space="preserve"> </w:t>
      </w:r>
      <w:r w:rsidRPr="00EF46BE">
        <w:rPr>
          <w:rFonts w:eastAsia="Times New Roman"/>
          <w:bdr w:val="none" w:sz="0" w:space="0" w:color="auto" w:frame="1"/>
          <w:lang w:val="de-DE" w:eastAsia="en-US"/>
        </w:rPr>
        <w:t>IEEE</w:t>
      </w:r>
      <w:r w:rsidRPr="00EF46BE">
        <w:rPr>
          <w:rFonts w:eastAsia="Times New Roman"/>
          <w:shd w:val="clear" w:color="auto" w:fill="FFFFFF"/>
          <w:lang w:val="de-DE" w:eastAsia="en-US"/>
        </w:rPr>
        <w:t>, p</w:t>
      </w:r>
      <w:r w:rsidRPr="00EF46BE">
        <w:rPr>
          <w:rFonts w:eastAsia="Times New Roman"/>
          <w:bdr w:val="none" w:sz="0" w:space="0" w:color="auto" w:frame="1"/>
          <w:lang w:val="de-DE" w:eastAsia="en-US"/>
        </w:rPr>
        <w:t>p.1-9.</w:t>
      </w:r>
    </w:p>
    <w:p w14:paraId="3EC4533D" w14:textId="77777777" w:rsidR="00EF46BE" w:rsidRPr="00EF46BE" w:rsidRDefault="00850CDE" w:rsidP="003E06C4">
      <w:pPr>
        <w:pStyle w:val="ListParagraph"/>
        <w:numPr>
          <w:ilvl w:val="0"/>
          <w:numId w:val="87"/>
        </w:numPr>
        <w:ind w:left="360"/>
        <w:jc w:val="both"/>
      </w:pPr>
      <w:r w:rsidRPr="00EF46BE">
        <w:rPr>
          <w:rFonts w:eastAsia="Times New Roman"/>
          <w:lang w:val="de-DE" w:eastAsia="en-US"/>
        </w:rPr>
        <w:lastRenderedPageBreak/>
        <w:t>[</w:t>
      </w:r>
      <w:proofErr w:type="spellStart"/>
      <w:r w:rsidRPr="00EF46BE">
        <w:rPr>
          <w:rFonts w:eastAsia="Times New Roman"/>
          <w:lang w:val="de-DE" w:eastAsia="en-US"/>
        </w:rPr>
        <w:t>Sterbenz</w:t>
      </w:r>
      <w:proofErr w:type="spellEnd"/>
      <w:r w:rsidRPr="00EF46BE">
        <w:rPr>
          <w:rFonts w:eastAsia="Times New Roman"/>
          <w:lang w:val="de-DE" w:eastAsia="en-US"/>
        </w:rPr>
        <w:t xml:space="preserve">] </w:t>
      </w:r>
      <w:proofErr w:type="spellStart"/>
      <w:r w:rsidRPr="00EF46BE">
        <w:rPr>
          <w:rFonts w:eastAsia="Times New Roman"/>
          <w:lang w:val="de-DE" w:eastAsia="en-US"/>
        </w:rPr>
        <w:t>Sterbenz</w:t>
      </w:r>
      <w:proofErr w:type="spellEnd"/>
      <w:r w:rsidRPr="00EF46BE">
        <w:rPr>
          <w:rFonts w:eastAsia="Times New Roman"/>
          <w:lang w:val="de-DE" w:eastAsia="en-US"/>
        </w:rPr>
        <w:t xml:space="preserve">, J. P., Hutchison, D., </w:t>
      </w:r>
      <w:proofErr w:type="spellStart"/>
      <w:r w:rsidRPr="00EF46BE">
        <w:rPr>
          <w:rFonts w:eastAsia="Times New Roman"/>
          <w:lang w:val="de-DE" w:eastAsia="en-US"/>
        </w:rPr>
        <w:t>Çetinkaya</w:t>
      </w:r>
      <w:proofErr w:type="spellEnd"/>
      <w:r w:rsidRPr="00EF46BE">
        <w:rPr>
          <w:rFonts w:eastAsia="Times New Roman"/>
          <w:lang w:val="de-DE" w:eastAsia="en-US"/>
        </w:rPr>
        <w:t xml:space="preserve">, E. K., </w:t>
      </w:r>
      <w:proofErr w:type="spellStart"/>
      <w:r w:rsidRPr="00EF46BE">
        <w:rPr>
          <w:rFonts w:eastAsia="Times New Roman"/>
          <w:lang w:val="de-DE" w:eastAsia="en-US"/>
        </w:rPr>
        <w:t>Jabbar</w:t>
      </w:r>
      <w:proofErr w:type="spellEnd"/>
      <w:r w:rsidRPr="00EF46BE">
        <w:rPr>
          <w:rFonts w:eastAsia="Times New Roman"/>
          <w:lang w:val="de-DE" w:eastAsia="en-US"/>
        </w:rPr>
        <w:t xml:space="preserve">, A., Rohrer, J. P., Schöller, M., &amp; Smith, P. (2010). </w:t>
      </w:r>
      <w:r w:rsidRPr="00EF46BE">
        <w:rPr>
          <w:rFonts w:eastAsia="Times New Roman"/>
          <w:lang w:val="en-US" w:eastAsia="en-US"/>
        </w:rPr>
        <w:t xml:space="preserve">Resilience and survivability in communication networks: Strategies, principles, and survey of disciplines. </w:t>
      </w:r>
      <w:r w:rsidRPr="00EF46BE">
        <w:rPr>
          <w:rFonts w:eastAsia="Times New Roman"/>
          <w:i/>
          <w:lang w:val="en-US" w:eastAsia="en-US"/>
        </w:rPr>
        <w:t>Computer Networks</w:t>
      </w:r>
      <w:r w:rsidRPr="00EF46BE">
        <w:rPr>
          <w:rFonts w:eastAsia="Times New Roman"/>
          <w:lang w:val="en-US" w:eastAsia="en-US"/>
        </w:rPr>
        <w:t xml:space="preserve">, </w:t>
      </w:r>
      <w:r w:rsidRPr="00EF46BE">
        <w:rPr>
          <w:rFonts w:eastAsia="Times New Roman"/>
          <w:i/>
          <w:lang w:val="en-US" w:eastAsia="en-US"/>
        </w:rPr>
        <w:t>54</w:t>
      </w:r>
      <w:r w:rsidRPr="00EF46BE">
        <w:rPr>
          <w:rFonts w:eastAsia="Times New Roman"/>
          <w:lang w:val="en-US" w:eastAsia="en-US"/>
        </w:rPr>
        <w:t>(8), 1245-1265.</w:t>
      </w:r>
    </w:p>
    <w:p w14:paraId="380342A2" w14:textId="77777777" w:rsidR="00EF46BE" w:rsidRPr="00EF46BE" w:rsidRDefault="00850CDE" w:rsidP="003E06C4">
      <w:pPr>
        <w:pStyle w:val="ListParagraph"/>
        <w:numPr>
          <w:ilvl w:val="0"/>
          <w:numId w:val="87"/>
        </w:numPr>
        <w:ind w:left="360"/>
        <w:jc w:val="both"/>
      </w:pPr>
      <w:r w:rsidRPr="00EF46BE">
        <w:rPr>
          <w:rFonts w:eastAsiaTheme="minorHAnsi"/>
          <w:lang w:val="en-US" w:eastAsia="en-US"/>
        </w:rPr>
        <w:t xml:space="preserve">[Yeadon] Yeadon, N, </w:t>
      </w:r>
      <w:proofErr w:type="spellStart"/>
      <w:r w:rsidRPr="00EF46BE">
        <w:rPr>
          <w:rFonts w:eastAsiaTheme="minorHAnsi"/>
          <w:lang w:val="en-US" w:eastAsia="en-US"/>
        </w:rPr>
        <w:t>Mauthe</w:t>
      </w:r>
      <w:proofErr w:type="spellEnd"/>
      <w:r w:rsidRPr="00EF46BE">
        <w:rPr>
          <w:rFonts w:eastAsiaTheme="minorHAnsi"/>
          <w:lang w:val="en-US" w:eastAsia="en-US"/>
        </w:rPr>
        <w:t xml:space="preserve">, A., Garcia, F. Hutchison, D. QoS filters: Addressing the heterogeneity gap </w:t>
      </w:r>
      <w:r w:rsidRPr="00EF46BE">
        <w:rPr>
          <w:rFonts w:eastAsiaTheme="minorHAnsi"/>
          <w:iCs/>
          <w:lang w:val="en-US" w:eastAsia="en-US"/>
        </w:rPr>
        <w:t>Interactive Distributed Multimedia Systems and Services (IDMS),</w:t>
      </w:r>
      <w:r w:rsidRPr="00EF46BE">
        <w:rPr>
          <w:rFonts w:eastAsiaTheme="minorHAnsi"/>
          <w:lang w:val="en-US" w:eastAsia="en-US"/>
        </w:rPr>
        <w:t xml:space="preserve"> 1996, pp. 227-243.</w:t>
      </w:r>
    </w:p>
    <w:p w14:paraId="48A78568"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[Intent functions] https://tools.ietf.org/html/draft-irtf-nmrg-ibn-concepts-definitions-00 </w:t>
      </w:r>
    </w:p>
    <w:p w14:paraId="430E470D"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[Jiang] Jiang, </w:t>
      </w:r>
      <w:proofErr w:type="spellStart"/>
      <w:r w:rsidRPr="00EF46BE">
        <w:rPr>
          <w:rFonts w:eastAsia="Batang"/>
          <w:lang w:val="en-US" w:eastAsia="en-US"/>
        </w:rPr>
        <w:t>Chunxiao</w:t>
      </w:r>
      <w:proofErr w:type="spellEnd"/>
      <w:r w:rsidRPr="00EF46BE">
        <w:rPr>
          <w:rFonts w:eastAsia="Batang"/>
          <w:lang w:val="en-US" w:eastAsia="en-US"/>
        </w:rPr>
        <w:t>, et al. "Machine learning paradigms for next-generation wireless networks." IEEE Wireless Communications 24.2 (2017): 98-105.</w:t>
      </w:r>
    </w:p>
    <w:p w14:paraId="34FC92F8"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[Li] Li, </w:t>
      </w:r>
      <w:proofErr w:type="spellStart"/>
      <w:r w:rsidRPr="00EF46BE">
        <w:rPr>
          <w:rFonts w:eastAsia="Batang"/>
          <w:lang w:val="en-US" w:eastAsia="en-US"/>
        </w:rPr>
        <w:t>Rongpeng</w:t>
      </w:r>
      <w:proofErr w:type="spellEnd"/>
      <w:r w:rsidRPr="00EF46BE">
        <w:rPr>
          <w:rFonts w:eastAsia="Batang"/>
          <w:lang w:val="en-US" w:eastAsia="en-US"/>
        </w:rPr>
        <w:t>, et al. "Intelligent 5G: When cellular networks meet artificial intelligence." IEEE Wireless Communications 24.5 (2017): 175-183.</w:t>
      </w:r>
    </w:p>
    <w:p w14:paraId="693454BF" w14:textId="77777777" w:rsidR="00EF46BE" w:rsidRPr="00EF46BE" w:rsidRDefault="00850CDE" w:rsidP="003E06C4">
      <w:pPr>
        <w:pStyle w:val="ListParagraph"/>
        <w:numPr>
          <w:ilvl w:val="0"/>
          <w:numId w:val="87"/>
        </w:numPr>
        <w:ind w:left="360"/>
        <w:jc w:val="both"/>
      </w:pPr>
      <w:r w:rsidRPr="00EF46BE">
        <w:rPr>
          <w:rFonts w:eastAsia="Batang"/>
          <w:lang w:val="en-US" w:eastAsia="en-US"/>
        </w:rPr>
        <w:t>[Gutierrez-Estevez] Gutierrez-Estevez, David M., et al. "The path towards resource elasticity for 5g network architecture." 2018 IEEE Wireless Communications and Networking Conference Workshops (WCNCW). IEEE, 2018.</w:t>
      </w:r>
    </w:p>
    <w:p w14:paraId="6DBCD1D2"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[Raza] Raza, Muhammad </w:t>
      </w:r>
      <w:proofErr w:type="spellStart"/>
      <w:r w:rsidRPr="00EF46BE">
        <w:rPr>
          <w:rFonts w:eastAsia="Batang"/>
          <w:lang w:val="en-US" w:eastAsia="en-US"/>
        </w:rPr>
        <w:t>Rehan</w:t>
      </w:r>
      <w:proofErr w:type="spellEnd"/>
      <w:r w:rsidRPr="00EF46BE">
        <w:rPr>
          <w:rFonts w:eastAsia="Batang"/>
          <w:lang w:val="en-US" w:eastAsia="en-US"/>
        </w:rPr>
        <w:t>, et al. "A slice admission policy based on reinforcement learning for a 5g flexible ran." 2018 European Conference on Optical Communication (ECOC). IEEE, 2018.</w:t>
      </w:r>
    </w:p>
    <w:p w14:paraId="7F2FB123"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[Wen] C.-K. Wen et al., “Channel Estimation for Massive MIMO Using Gaussian-Mixture Bayesian Learning,” IEEE Trans. Wireless </w:t>
      </w:r>
      <w:proofErr w:type="spellStart"/>
      <w:r w:rsidRPr="00EF46BE">
        <w:rPr>
          <w:rFonts w:eastAsia="Batang"/>
          <w:lang w:val="en-US" w:eastAsia="en-US"/>
        </w:rPr>
        <w:t>Commun</w:t>
      </w:r>
      <w:proofErr w:type="spellEnd"/>
      <w:r w:rsidRPr="00EF46BE">
        <w:rPr>
          <w:rFonts w:eastAsia="Batang"/>
          <w:lang w:val="en-US" w:eastAsia="en-US"/>
        </w:rPr>
        <w:t>., vol. 14, no. 3, Mar. 2015, pp. 1356–68.</w:t>
      </w:r>
    </w:p>
    <w:p w14:paraId="19D5F39F" w14:textId="77777777" w:rsidR="00EF46BE" w:rsidRPr="00EF46BE" w:rsidRDefault="00850CDE" w:rsidP="003E06C4">
      <w:pPr>
        <w:pStyle w:val="ListParagraph"/>
        <w:numPr>
          <w:ilvl w:val="0"/>
          <w:numId w:val="87"/>
        </w:numPr>
        <w:ind w:left="360"/>
        <w:jc w:val="both"/>
      </w:pPr>
      <w:r w:rsidRPr="00EF46BE">
        <w:rPr>
          <w:rFonts w:eastAsia="Batang"/>
          <w:lang w:val="en-US" w:eastAsia="en-US"/>
        </w:rPr>
        <w:t>[</w:t>
      </w:r>
      <w:proofErr w:type="spellStart"/>
      <w:r w:rsidRPr="00EF46BE">
        <w:rPr>
          <w:rFonts w:eastAsia="Batang"/>
          <w:lang w:val="en-US" w:eastAsia="en-US"/>
        </w:rPr>
        <w:t>Razavi</w:t>
      </w:r>
      <w:proofErr w:type="spellEnd"/>
      <w:r w:rsidRPr="00EF46BE">
        <w:rPr>
          <w:rFonts w:eastAsia="Batang"/>
          <w:lang w:val="en-US" w:eastAsia="en-US"/>
        </w:rPr>
        <w:t xml:space="preserve">] </w:t>
      </w:r>
      <w:proofErr w:type="spellStart"/>
      <w:r w:rsidRPr="00EF46BE">
        <w:rPr>
          <w:rFonts w:eastAsia="Batang"/>
          <w:lang w:val="en-US" w:eastAsia="en-US"/>
        </w:rPr>
        <w:t>Razavi</w:t>
      </w:r>
      <w:proofErr w:type="spellEnd"/>
      <w:r w:rsidRPr="00EF46BE">
        <w:rPr>
          <w:rFonts w:eastAsia="Batang"/>
          <w:lang w:val="en-US" w:eastAsia="en-US"/>
        </w:rPr>
        <w:t xml:space="preserve">, </w:t>
      </w:r>
      <w:proofErr w:type="spellStart"/>
      <w:r w:rsidRPr="00EF46BE">
        <w:rPr>
          <w:rFonts w:eastAsia="Batang"/>
          <w:lang w:val="en-US" w:eastAsia="en-US"/>
        </w:rPr>
        <w:t>Rouzbeh</w:t>
      </w:r>
      <w:proofErr w:type="spellEnd"/>
      <w:r w:rsidRPr="00EF46BE">
        <w:rPr>
          <w:rFonts w:eastAsia="Batang"/>
          <w:lang w:val="en-US" w:eastAsia="en-US"/>
        </w:rPr>
        <w:t>, Siegfried Klein, and Holger Claussen. "Self-optimization of capacity and coverage in LTE networks using a fuzzy reinforcement learning approach." 21st Annual IEEE International Symposium on Personal, Indoor and Mobile Radio Communications. IEEE, 2010.</w:t>
      </w:r>
    </w:p>
    <w:p w14:paraId="71F2F7BB" w14:textId="77777777" w:rsidR="00EF46BE" w:rsidRPr="00EF46BE" w:rsidRDefault="00850CDE" w:rsidP="003E06C4">
      <w:pPr>
        <w:pStyle w:val="ListParagraph"/>
        <w:numPr>
          <w:ilvl w:val="0"/>
          <w:numId w:val="87"/>
        </w:numPr>
        <w:ind w:left="360"/>
        <w:jc w:val="both"/>
      </w:pPr>
      <w:r w:rsidRPr="00EF46BE">
        <w:rPr>
          <w:rFonts w:eastAsia="Batang"/>
          <w:lang w:val="en-US" w:eastAsia="en-US"/>
        </w:rPr>
        <w:t>[</w:t>
      </w:r>
      <w:proofErr w:type="spellStart"/>
      <w:r w:rsidRPr="00EF46BE">
        <w:rPr>
          <w:rFonts w:eastAsia="Batang"/>
          <w:lang w:val="en-US" w:eastAsia="en-US"/>
        </w:rPr>
        <w:t>Dirani</w:t>
      </w:r>
      <w:proofErr w:type="spellEnd"/>
      <w:r w:rsidRPr="00EF46BE">
        <w:rPr>
          <w:rFonts w:eastAsia="Batang"/>
          <w:lang w:val="en-US" w:eastAsia="en-US"/>
        </w:rPr>
        <w:t xml:space="preserve">] </w:t>
      </w:r>
      <w:proofErr w:type="spellStart"/>
      <w:r w:rsidRPr="00EF46BE">
        <w:rPr>
          <w:rFonts w:eastAsia="Batang"/>
          <w:lang w:val="en-US" w:eastAsia="en-US"/>
        </w:rPr>
        <w:t>Dirani</w:t>
      </w:r>
      <w:proofErr w:type="spellEnd"/>
      <w:r w:rsidRPr="00EF46BE">
        <w:rPr>
          <w:rFonts w:eastAsia="Batang"/>
          <w:lang w:val="en-US" w:eastAsia="en-US"/>
        </w:rPr>
        <w:t xml:space="preserve">, Mariana, and </w:t>
      </w:r>
      <w:proofErr w:type="spellStart"/>
      <w:r w:rsidRPr="00EF46BE">
        <w:rPr>
          <w:rFonts w:eastAsia="Batang"/>
          <w:lang w:val="en-US" w:eastAsia="en-US"/>
        </w:rPr>
        <w:t>Zwi</w:t>
      </w:r>
      <w:proofErr w:type="spellEnd"/>
      <w:r w:rsidRPr="00EF46BE">
        <w:rPr>
          <w:rFonts w:eastAsia="Batang"/>
          <w:lang w:val="en-US" w:eastAsia="en-US"/>
        </w:rPr>
        <w:t xml:space="preserve"> Altman. "A cooperative reinforcement learning approach for inter-cell interference coordination in OFDMA cellular networks." 8th International Symposium on Modelling and Optimization in Mobile, Ad Hoc, and Wireless Networks. IEEE, 2010.</w:t>
      </w:r>
    </w:p>
    <w:p w14:paraId="42FFE638"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[Kudo] Kudo, </w:t>
      </w:r>
      <w:proofErr w:type="spellStart"/>
      <w:r w:rsidRPr="00EF46BE">
        <w:rPr>
          <w:rFonts w:eastAsia="Batang"/>
          <w:lang w:val="en-US" w:eastAsia="en-US"/>
        </w:rPr>
        <w:t>Toshihito</w:t>
      </w:r>
      <w:proofErr w:type="spellEnd"/>
      <w:r w:rsidRPr="00EF46BE">
        <w:rPr>
          <w:rFonts w:eastAsia="Batang"/>
          <w:lang w:val="en-US" w:eastAsia="en-US"/>
        </w:rPr>
        <w:t xml:space="preserve">, and </w:t>
      </w:r>
      <w:proofErr w:type="spellStart"/>
      <w:r w:rsidRPr="00EF46BE">
        <w:rPr>
          <w:rFonts w:eastAsia="Batang"/>
          <w:lang w:val="en-US" w:eastAsia="en-US"/>
        </w:rPr>
        <w:t>Tomoaki</w:t>
      </w:r>
      <w:proofErr w:type="spellEnd"/>
      <w:r w:rsidRPr="00EF46BE">
        <w:rPr>
          <w:rFonts w:eastAsia="Batang"/>
          <w:lang w:val="en-US" w:eastAsia="en-US"/>
        </w:rPr>
        <w:t xml:space="preserve"> </w:t>
      </w:r>
      <w:proofErr w:type="spellStart"/>
      <w:r w:rsidRPr="00EF46BE">
        <w:rPr>
          <w:rFonts w:eastAsia="Batang"/>
          <w:lang w:val="en-US" w:eastAsia="en-US"/>
        </w:rPr>
        <w:t>Ohtsuki</w:t>
      </w:r>
      <w:proofErr w:type="spellEnd"/>
      <w:r w:rsidRPr="00EF46BE">
        <w:rPr>
          <w:rFonts w:eastAsia="Batang"/>
          <w:lang w:val="en-US" w:eastAsia="en-US"/>
        </w:rPr>
        <w:t>. "Cell range expansion using distributed Q-learning in heterogeneous networks." EURASIP Journal on Wireless Communications and Networking2013.1 (2013): 61.</w:t>
      </w:r>
    </w:p>
    <w:p w14:paraId="6458FE4D"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[Chen] Chen, </w:t>
      </w:r>
      <w:proofErr w:type="spellStart"/>
      <w:r w:rsidRPr="00EF46BE">
        <w:rPr>
          <w:rFonts w:eastAsia="Batang"/>
          <w:lang w:val="en-US" w:eastAsia="en-US"/>
        </w:rPr>
        <w:t>Xianfu</w:t>
      </w:r>
      <w:proofErr w:type="spellEnd"/>
      <w:r w:rsidRPr="00EF46BE">
        <w:rPr>
          <w:rFonts w:eastAsia="Batang"/>
          <w:lang w:val="en-US" w:eastAsia="en-US"/>
        </w:rPr>
        <w:t xml:space="preserve">, et al. "Multi-tenant cross-slice resource orchestration: A deep reinforcement learning approach." </w:t>
      </w:r>
      <w:proofErr w:type="spellStart"/>
      <w:r w:rsidRPr="00EF46BE">
        <w:rPr>
          <w:rFonts w:eastAsia="Batang"/>
          <w:lang w:val="en-US" w:eastAsia="en-US"/>
        </w:rPr>
        <w:t>arXiv</w:t>
      </w:r>
      <w:proofErr w:type="spellEnd"/>
      <w:r w:rsidRPr="00EF46BE">
        <w:rPr>
          <w:rFonts w:eastAsia="Batang"/>
          <w:lang w:val="en-US" w:eastAsia="en-US"/>
        </w:rPr>
        <w:t xml:space="preserve"> preprint arXiv:1807.09350 (2018).</w:t>
      </w:r>
    </w:p>
    <w:p w14:paraId="22195844" w14:textId="77777777" w:rsidR="00EF46BE" w:rsidRPr="00EF46BE" w:rsidRDefault="00850CDE" w:rsidP="003E06C4">
      <w:pPr>
        <w:pStyle w:val="ListParagraph"/>
        <w:numPr>
          <w:ilvl w:val="0"/>
          <w:numId w:val="87"/>
        </w:numPr>
        <w:ind w:left="360"/>
        <w:jc w:val="both"/>
      </w:pPr>
      <w:r w:rsidRPr="00EF46BE">
        <w:rPr>
          <w:rFonts w:eastAsia="Batang"/>
          <w:lang w:val="de-DE" w:eastAsia="en-US"/>
        </w:rPr>
        <w:t>[</w:t>
      </w:r>
      <w:proofErr w:type="spellStart"/>
      <w:r w:rsidRPr="00EF46BE">
        <w:rPr>
          <w:rFonts w:eastAsia="Batang"/>
          <w:lang w:val="de-DE" w:eastAsia="en-US"/>
        </w:rPr>
        <w:t>Mnih</w:t>
      </w:r>
      <w:proofErr w:type="spellEnd"/>
      <w:r w:rsidRPr="00EF46BE">
        <w:rPr>
          <w:rFonts w:eastAsia="Batang"/>
          <w:lang w:val="de-DE" w:eastAsia="en-US"/>
        </w:rPr>
        <w:t xml:space="preserve">] </w:t>
      </w:r>
      <w:proofErr w:type="spellStart"/>
      <w:r w:rsidRPr="00EF46BE">
        <w:rPr>
          <w:rFonts w:eastAsia="Batang"/>
          <w:lang w:val="de-DE" w:eastAsia="en-US"/>
        </w:rPr>
        <w:t>Mnih</w:t>
      </w:r>
      <w:proofErr w:type="spellEnd"/>
      <w:r w:rsidRPr="00EF46BE">
        <w:rPr>
          <w:rFonts w:eastAsia="Batang"/>
          <w:lang w:val="de-DE" w:eastAsia="en-US"/>
        </w:rPr>
        <w:t xml:space="preserve">, Volodymyr, et al. </w:t>
      </w:r>
      <w:r w:rsidRPr="00EF46BE">
        <w:rPr>
          <w:rFonts w:eastAsia="Batang"/>
          <w:lang w:val="en-US" w:eastAsia="en-US"/>
        </w:rPr>
        <w:t>"Asynchronous methods for deep reinforcement learning." International conference on machine learning. 2016.</w:t>
      </w:r>
    </w:p>
    <w:p w14:paraId="065C8815" w14:textId="77777777" w:rsidR="00EF46BE" w:rsidRPr="00EF46BE" w:rsidRDefault="00850CDE" w:rsidP="003E06C4">
      <w:pPr>
        <w:pStyle w:val="ListParagraph"/>
        <w:numPr>
          <w:ilvl w:val="0"/>
          <w:numId w:val="87"/>
        </w:numPr>
        <w:ind w:left="360"/>
        <w:jc w:val="both"/>
      </w:pPr>
      <w:r w:rsidRPr="00EF46BE">
        <w:rPr>
          <w:rFonts w:eastAsia="Batang"/>
          <w:lang w:val="en-US" w:eastAsia="en-US"/>
        </w:rPr>
        <w:t>[ITU-T IMT2020 results] (</w:t>
      </w:r>
      <w:hyperlink r:id="rId147" w:history="1">
        <w:r w:rsidRPr="00EF46BE">
          <w:rPr>
            <w:rFonts w:eastAsia="Batang"/>
            <w:color w:val="0563C1"/>
            <w:u w:val="single"/>
            <w:lang w:val="en-US" w:eastAsia="en-US"/>
          </w:rPr>
          <w:t>https://www.itu.int/en/ITU-T/focusgroups/imt-2020/Pages/default.aspx</w:t>
        </w:r>
      </w:hyperlink>
      <w:r w:rsidRPr="00EF46BE">
        <w:rPr>
          <w:rFonts w:eastAsia="Batang"/>
          <w:lang w:val="en-US" w:eastAsia="en-US"/>
        </w:rPr>
        <w:t>):</w:t>
      </w:r>
    </w:p>
    <w:p w14:paraId="2EFF009F" w14:textId="77777777" w:rsidR="00EF46BE" w:rsidRPr="00EF46BE" w:rsidRDefault="00850CDE" w:rsidP="003E06C4">
      <w:pPr>
        <w:pStyle w:val="ListParagraph"/>
        <w:numPr>
          <w:ilvl w:val="0"/>
          <w:numId w:val="87"/>
        </w:numPr>
        <w:ind w:left="360"/>
        <w:jc w:val="both"/>
      </w:pPr>
      <w:r w:rsidRPr="00EF46BE">
        <w:rPr>
          <w:rFonts w:eastAsia="Batang"/>
          <w:lang w:val="en-US" w:eastAsia="en-US"/>
        </w:rPr>
        <w:t>O-041-Network Softwarization.docx</w:t>
      </w:r>
    </w:p>
    <w:p w14:paraId="4E14138B" w14:textId="77777777" w:rsidR="00EF46BE" w:rsidRPr="00EF46BE" w:rsidRDefault="00850CDE" w:rsidP="003E06C4">
      <w:pPr>
        <w:pStyle w:val="ListParagraph"/>
        <w:numPr>
          <w:ilvl w:val="0"/>
          <w:numId w:val="87"/>
        </w:numPr>
        <w:ind w:left="360"/>
        <w:jc w:val="both"/>
      </w:pPr>
      <w:r w:rsidRPr="00EF46BE">
        <w:rPr>
          <w:rFonts w:eastAsia="Batang"/>
          <w:lang w:val="en-US" w:eastAsia="en-US"/>
        </w:rPr>
        <w:t>O-043-Network Architecture.docx</w:t>
      </w:r>
    </w:p>
    <w:p w14:paraId="10813A57" w14:textId="77777777" w:rsidR="00EF46BE" w:rsidRPr="00EF46BE" w:rsidRDefault="00850CDE" w:rsidP="003E06C4">
      <w:pPr>
        <w:pStyle w:val="ListParagraph"/>
        <w:numPr>
          <w:ilvl w:val="0"/>
          <w:numId w:val="87"/>
        </w:numPr>
        <w:ind w:left="360"/>
        <w:jc w:val="both"/>
      </w:pPr>
      <w:r w:rsidRPr="00EF46BE">
        <w:rPr>
          <w:rFonts w:eastAsia="Batang"/>
          <w:lang w:val="en-US" w:eastAsia="en-US"/>
        </w:rPr>
        <w:t>O-046-Network Management Requirements.docx</w:t>
      </w:r>
    </w:p>
    <w:p w14:paraId="47693E18" w14:textId="77777777" w:rsidR="00EF46BE" w:rsidRPr="00EF46BE" w:rsidRDefault="00EF46BE" w:rsidP="003E06C4">
      <w:pPr>
        <w:pStyle w:val="ListParagraph"/>
        <w:numPr>
          <w:ilvl w:val="0"/>
          <w:numId w:val="87"/>
        </w:numPr>
        <w:ind w:left="360"/>
        <w:jc w:val="both"/>
      </w:pPr>
      <w:r>
        <w:rPr>
          <w:rFonts w:eastAsia="Batang"/>
          <w:lang w:val="en-US" w:eastAsia="en-US"/>
        </w:rPr>
        <w:t xml:space="preserve"> </w:t>
      </w:r>
      <w:r w:rsidR="00850CDE" w:rsidRPr="00EF46BE">
        <w:rPr>
          <w:rFonts w:eastAsia="Batang"/>
          <w:lang w:val="en-US" w:eastAsia="en-US"/>
        </w:rPr>
        <w:t>O-047-Network Management Framework.docx</w:t>
      </w:r>
    </w:p>
    <w:p w14:paraId="3853F0BC" w14:textId="77777777" w:rsidR="00EF46BE" w:rsidRPr="00EF46BE" w:rsidRDefault="00850CDE" w:rsidP="003E06C4">
      <w:pPr>
        <w:pStyle w:val="ListParagraph"/>
        <w:numPr>
          <w:ilvl w:val="0"/>
          <w:numId w:val="87"/>
        </w:numPr>
        <w:ind w:left="360"/>
        <w:jc w:val="both"/>
      </w:pPr>
      <w:r w:rsidRPr="00EF46BE">
        <w:rPr>
          <w:rFonts w:eastAsia="Batang"/>
          <w:lang w:val="en-US" w:eastAsia="en-US"/>
        </w:rPr>
        <w:t>[ITU-T IMT2020 Recommendations]</w:t>
      </w:r>
    </w:p>
    <w:p w14:paraId="2AA7BE49" w14:textId="77777777" w:rsidR="00EF46BE" w:rsidRPr="00EF46BE" w:rsidRDefault="00850CDE" w:rsidP="003E06C4">
      <w:pPr>
        <w:pStyle w:val="ListParagraph"/>
        <w:numPr>
          <w:ilvl w:val="0"/>
          <w:numId w:val="87"/>
        </w:numPr>
        <w:ind w:left="360"/>
        <w:jc w:val="both"/>
      </w:pPr>
      <w:r w:rsidRPr="00EF46BE">
        <w:rPr>
          <w:rFonts w:eastAsia="Batang"/>
          <w:lang w:val="en-US" w:eastAsia="en-US"/>
        </w:rPr>
        <w:t>Y.3111 - IMT-2020 network management and orchestration framework</w:t>
      </w:r>
    </w:p>
    <w:p w14:paraId="0C52A18B" w14:textId="77777777" w:rsidR="00EF46BE" w:rsidRPr="00EF46BE" w:rsidRDefault="00850CDE" w:rsidP="003E06C4">
      <w:pPr>
        <w:pStyle w:val="ListParagraph"/>
        <w:numPr>
          <w:ilvl w:val="0"/>
          <w:numId w:val="87"/>
        </w:numPr>
        <w:ind w:left="360"/>
        <w:jc w:val="both"/>
      </w:pPr>
      <w:r w:rsidRPr="00EF46BE">
        <w:rPr>
          <w:rFonts w:eastAsia="Batang"/>
          <w:lang w:val="en-US" w:eastAsia="en-US"/>
        </w:rPr>
        <w:t xml:space="preserve">Y3100 </w:t>
      </w:r>
      <w:r w:rsidRPr="00EF46BE">
        <w:rPr>
          <w:rFonts w:eastAsia="Batang"/>
          <w:cs/>
          <w:lang w:val="en-US" w:eastAsia="en-US" w:bidi="mr-IN"/>
        </w:rPr>
        <w:t>–</w:t>
      </w:r>
      <w:r w:rsidRPr="00EF46BE">
        <w:rPr>
          <w:rFonts w:eastAsia="Batang"/>
          <w:lang w:val="en-US" w:eastAsia="en-US"/>
        </w:rPr>
        <w:t xml:space="preserve"> IMT2020 network: Terms and definitions</w:t>
      </w:r>
    </w:p>
    <w:p w14:paraId="038450BD"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[ITU-T FG-ML5G-ARC5G] Unified architecture for machine learning in 5G and future networks.</w:t>
      </w:r>
    </w:p>
    <w:p w14:paraId="19E92EC6" w14:textId="77777777" w:rsidR="00EF46BE" w:rsidRPr="00EF46BE" w:rsidRDefault="00850CDE" w:rsidP="003E06C4">
      <w:pPr>
        <w:pStyle w:val="ListParagraph"/>
        <w:numPr>
          <w:ilvl w:val="0"/>
          <w:numId w:val="87"/>
        </w:numPr>
        <w:ind w:left="360"/>
        <w:jc w:val="both"/>
      </w:pPr>
      <w:r w:rsidRPr="00EF46BE">
        <w:rPr>
          <w:rFonts w:eastAsia="Times New Roman"/>
          <w:lang w:val="en-US" w:eastAsia="en-US"/>
        </w:rPr>
        <w:t xml:space="preserve">[IOAM] </w:t>
      </w:r>
      <w:proofErr w:type="spellStart"/>
      <w:r w:rsidRPr="00EF46BE">
        <w:rPr>
          <w:rFonts w:eastAsia="Times New Roman"/>
          <w:lang w:val="en-US" w:eastAsia="en-US"/>
        </w:rPr>
        <w:t>Brockners</w:t>
      </w:r>
      <w:proofErr w:type="spellEnd"/>
      <w:r w:rsidRPr="00EF46BE">
        <w:rPr>
          <w:rFonts w:eastAsia="Times New Roman"/>
          <w:lang w:val="en-US" w:eastAsia="en-US"/>
        </w:rPr>
        <w:t xml:space="preserve"> F, S. Bhandari, C. </w:t>
      </w:r>
      <w:proofErr w:type="spellStart"/>
      <w:r w:rsidRPr="00EF46BE">
        <w:rPr>
          <w:rFonts w:eastAsia="Times New Roman"/>
          <w:lang w:val="en-US" w:eastAsia="en-US"/>
        </w:rPr>
        <w:t>Pignataro</w:t>
      </w:r>
      <w:proofErr w:type="spellEnd"/>
      <w:r w:rsidRPr="00EF46BE">
        <w:rPr>
          <w:rFonts w:eastAsia="Times New Roman"/>
          <w:lang w:val="en-US" w:eastAsia="en-US"/>
        </w:rPr>
        <w:t xml:space="preserve">, H. </w:t>
      </w:r>
      <w:proofErr w:type="spellStart"/>
      <w:r w:rsidRPr="00EF46BE">
        <w:rPr>
          <w:rFonts w:eastAsia="Times New Roman"/>
          <w:lang w:val="en-US" w:eastAsia="en-US"/>
        </w:rPr>
        <w:t>Gredler</w:t>
      </w:r>
      <w:proofErr w:type="spellEnd"/>
      <w:r w:rsidRPr="00EF46BE">
        <w:rPr>
          <w:rFonts w:eastAsia="Times New Roman"/>
          <w:lang w:val="en-US" w:eastAsia="en-US"/>
        </w:rPr>
        <w:t xml:space="preserve">, J. Leddy, S. </w:t>
      </w:r>
      <w:proofErr w:type="spellStart"/>
      <w:r w:rsidRPr="00EF46BE">
        <w:rPr>
          <w:rFonts w:eastAsia="Times New Roman"/>
          <w:lang w:val="en-US" w:eastAsia="en-US"/>
        </w:rPr>
        <w:t>Youell,T</w:t>
      </w:r>
      <w:proofErr w:type="spellEnd"/>
      <w:r w:rsidRPr="00EF46BE">
        <w:rPr>
          <w:rFonts w:eastAsia="Times New Roman"/>
          <w:lang w:val="en-US" w:eastAsia="en-US"/>
        </w:rPr>
        <w:t xml:space="preserve">. Mizrahi, D. </w:t>
      </w:r>
      <w:proofErr w:type="spellStart"/>
      <w:r w:rsidRPr="00EF46BE">
        <w:rPr>
          <w:rFonts w:eastAsia="Times New Roman"/>
          <w:lang w:val="en-US" w:eastAsia="en-US"/>
        </w:rPr>
        <w:t>Mozes</w:t>
      </w:r>
      <w:proofErr w:type="spellEnd"/>
      <w:r w:rsidRPr="00EF46BE">
        <w:rPr>
          <w:rFonts w:eastAsia="Times New Roman"/>
          <w:lang w:val="en-US" w:eastAsia="en-US"/>
        </w:rPr>
        <w:t xml:space="preserve">, P. </w:t>
      </w:r>
      <w:proofErr w:type="spellStart"/>
      <w:r w:rsidRPr="00EF46BE">
        <w:rPr>
          <w:rFonts w:eastAsia="Times New Roman"/>
          <w:lang w:val="en-US" w:eastAsia="en-US"/>
        </w:rPr>
        <w:t>Lapukhov</w:t>
      </w:r>
      <w:proofErr w:type="spellEnd"/>
      <w:r w:rsidRPr="00EF46BE">
        <w:rPr>
          <w:rFonts w:eastAsia="Times New Roman"/>
          <w:lang w:val="en-US" w:eastAsia="en-US"/>
        </w:rPr>
        <w:t>, R. Chang, D. Bernier, J. Lemon: “Data Fields for In-situ OAM,” IETF Internet Draft draft-</w:t>
      </w:r>
      <w:proofErr w:type="spellStart"/>
      <w:r w:rsidRPr="00EF46BE">
        <w:rPr>
          <w:rFonts w:eastAsia="Times New Roman"/>
          <w:lang w:val="en-US" w:eastAsia="en-US"/>
        </w:rPr>
        <w:t>ietf</w:t>
      </w:r>
      <w:proofErr w:type="spellEnd"/>
      <w:r w:rsidRPr="00EF46BE">
        <w:rPr>
          <w:rFonts w:eastAsia="Times New Roman"/>
          <w:lang w:val="en-US" w:eastAsia="en-US"/>
        </w:rPr>
        <w:t>-</w:t>
      </w:r>
      <w:proofErr w:type="spellStart"/>
      <w:r w:rsidRPr="00EF46BE">
        <w:rPr>
          <w:rFonts w:eastAsia="Times New Roman"/>
          <w:lang w:val="en-US" w:eastAsia="en-US"/>
        </w:rPr>
        <w:t>ippm</w:t>
      </w:r>
      <w:proofErr w:type="spellEnd"/>
      <w:r w:rsidRPr="00EF46BE">
        <w:rPr>
          <w:rFonts w:eastAsia="Times New Roman"/>
          <w:lang w:val="en-US" w:eastAsia="en-US"/>
        </w:rPr>
        <w:t>-</w:t>
      </w:r>
      <w:proofErr w:type="spellStart"/>
      <w:r w:rsidRPr="00EF46BE">
        <w:rPr>
          <w:rFonts w:eastAsia="Times New Roman"/>
          <w:lang w:val="en-US" w:eastAsia="en-US"/>
        </w:rPr>
        <w:t>ioam</w:t>
      </w:r>
      <w:proofErr w:type="spellEnd"/>
      <w:r w:rsidRPr="00EF46BE">
        <w:rPr>
          <w:rFonts w:eastAsia="Times New Roman"/>
          <w:lang w:val="en-US" w:eastAsia="en-US"/>
        </w:rPr>
        <w:t>-data, July 2019.</w:t>
      </w:r>
    </w:p>
    <w:p w14:paraId="662D42A4" w14:textId="21B42571" w:rsidR="00850CDE" w:rsidRPr="00691161" w:rsidRDefault="00850CDE" w:rsidP="003E06C4">
      <w:pPr>
        <w:pStyle w:val="ListParagraph"/>
        <w:numPr>
          <w:ilvl w:val="0"/>
          <w:numId w:val="87"/>
        </w:numPr>
        <w:ind w:left="360"/>
        <w:jc w:val="both"/>
      </w:pPr>
      <w:r w:rsidRPr="00EF46BE">
        <w:rPr>
          <w:rFonts w:eastAsia="Times New Roman"/>
          <w:lang w:val="en-US" w:eastAsia="en-US"/>
        </w:rPr>
        <w:t>[</w:t>
      </w:r>
      <w:proofErr w:type="spellStart"/>
      <w:r w:rsidRPr="00EF46BE">
        <w:rPr>
          <w:rFonts w:eastAsia="Times New Roman"/>
          <w:lang w:val="en-US" w:eastAsia="en-US"/>
        </w:rPr>
        <w:t>Fioccola</w:t>
      </w:r>
      <w:proofErr w:type="spellEnd"/>
      <w:r w:rsidRPr="00EF46BE">
        <w:rPr>
          <w:rFonts w:eastAsia="Times New Roman"/>
          <w:lang w:val="en-US" w:eastAsia="en-US"/>
        </w:rPr>
        <w:t xml:space="preserve">] </w:t>
      </w:r>
      <w:proofErr w:type="spellStart"/>
      <w:r w:rsidRPr="00EF46BE">
        <w:rPr>
          <w:rFonts w:eastAsia="Times New Roman"/>
          <w:lang w:val="en-US" w:eastAsia="en-US"/>
        </w:rPr>
        <w:t>Fioccola</w:t>
      </w:r>
      <w:proofErr w:type="spellEnd"/>
      <w:r w:rsidRPr="00EF46BE">
        <w:rPr>
          <w:rFonts w:eastAsia="Times New Roman"/>
          <w:lang w:val="en-US" w:eastAsia="en-US"/>
        </w:rPr>
        <w:t xml:space="preserve"> G, A. Capello, M. </w:t>
      </w:r>
      <w:proofErr w:type="spellStart"/>
      <w:r w:rsidRPr="00EF46BE">
        <w:rPr>
          <w:rFonts w:eastAsia="Times New Roman"/>
          <w:lang w:val="en-US" w:eastAsia="en-US"/>
        </w:rPr>
        <w:t>Cociglio</w:t>
      </w:r>
      <w:proofErr w:type="spellEnd"/>
      <w:r w:rsidRPr="00EF46BE">
        <w:rPr>
          <w:rFonts w:eastAsia="Times New Roman"/>
          <w:lang w:val="en-US" w:eastAsia="en-US"/>
        </w:rPr>
        <w:t xml:space="preserve">, L. </w:t>
      </w:r>
      <w:proofErr w:type="spellStart"/>
      <w:r w:rsidRPr="00EF46BE">
        <w:rPr>
          <w:rFonts w:eastAsia="Times New Roman"/>
          <w:lang w:val="en-US" w:eastAsia="en-US"/>
        </w:rPr>
        <w:t>Castaldelli</w:t>
      </w:r>
      <w:proofErr w:type="spellEnd"/>
      <w:r w:rsidRPr="00EF46BE">
        <w:rPr>
          <w:rFonts w:eastAsia="Times New Roman"/>
          <w:lang w:val="en-US" w:eastAsia="en-US"/>
        </w:rPr>
        <w:t>, M. Chen, L. Zheng, G. Mirsky, T. Mizrahi: “Alternate-Marking Method for Passive and Hybrid Performance Monitoring,” RFC 8321, IETF, January 2018.</w:t>
      </w:r>
    </w:p>
    <w:p w14:paraId="362BAFF9" w14:textId="77777777" w:rsidR="00691161" w:rsidRDefault="00691161" w:rsidP="00691161">
      <w:pPr>
        <w:jc w:val="both"/>
      </w:pPr>
    </w:p>
    <w:p w14:paraId="23F98843" w14:textId="0AA4A13E" w:rsidR="00691161" w:rsidRPr="00691161" w:rsidRDefault="00691161" w:rsidP="003E06C4">
      <w:pPr>
        <w:pStyle w:val="ListParagraph"/>
        <w:numPr>
          <w:ilvl w:val="0"/>
          <w:numId w:val="77"/>
        </w:numPr>
        <w:tabs>
          <w:tab w:val="left" w:pos="1224"/>
        </w:tabs>
        <w:spacing w:before="100" w:beforeAutospacing="1" w:after="100" w:afterAutospacing="1"/>
        <w:rPr>
          <w:rFonts w:eastAsia="Times New Roman"/>
          <w:color w:val="000000"/>
          <w:lang w:val="en-US" w:eastAsia="en-US"/>
        </w:rPr>
      </w:pPr>
      <w:r w:rsidRPr="00691161">
        <w:rPr>
          <w:rFonts w:eastAsia="Times New Roman"/>
          <w:color w:val="000000"/>
          <w:lang w:val="en-US" w:eastAsia="en-US"/>
        </w:rPr>
        <w:t xml:space="preserve">ETSI MEC in 5G networks </w:t>
      </w:r>
      <w:hyperlink r:id="rId148" w:history="1">
        <w:r w:rsidRPr="00691161">
          <w:rPr>
            <w:rFonts w:eastAsia="Times New Roman"/>
            <w:color w:val="0000FF"/>
            <w:u w:val="single"/>
            <w:lang w:val="en-US" w:eastAsia="en-US"/>
          </w:rPr>
          <w:t>https://www.etsi.org/images/files/ETSIWhitePapers/etsi_wp28_mec_in_5G_FINAL.pdf</w:t>
        </w:r>
      </w:hyperlink>
    </w:p>
    <w:p w14:paraId="716268D7" w14:textId="77777777" w:rsidR="00850CDE" w:rsidRPr="001D5F90" w:rsidRDefault="00850CDE" w:rsidP="00850CDE">
      <w:pPr>
        <w:pStyle w:val="ListParagraph"/>
        <w:ind w:left="360"/>
        <w:jc w:val="both"/>
      </w:pPr>
    </w:p>
    <w:p w14:paraId="44C2700F" w14:textId="77777777" w:rsidR="00593AE7" w:rsidRPr="00593AE7" w:rsidRDefault="00850CDE" w:rsidP="003E06C4">
      <w:pPr>
        <w:pStyle w:val="ListParagraph"/>
        <w:widowControl w:val="0"/>
        <w:numPr>
          <w:ilvl w:val="0"/>
          <w:numId w:val="76"/>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M. Handley, </w:t>
      </w:r>
      <w:r w:rsidRPr="00593AE7">
        <w:rPr>
          <w:rFonts w:eastAsia="Calibri"/>
          <w:i/>
          <w:iCs/>
          <w:color w:val="000000"/>
          <w:kern w:val="2"/>
          <w:u w:color="000000"/>
          <w:bdr w:val="nil"/>
          <w:lang w:val="en-US" w:eastAsia="zh-CN"/>
        </w:rPr>
        <w:t>Delay is Not an Option: Low Latency Routing in Space</w:t>
      </w:r>
      <w:r w:rsidRPr="00593AE7">
        <w:rPr>
          <w:rFonts w:eastAsia="Calibri"/>
          <w:color w:val="000000"/>
          <w:kern w:val="2"/>
          <w:u w:color="000000"/>
          <w:bdr w:val="nil"/>
          <w:lang w:val="en-US" w:eastAsia="zh-CN"/>
        </w:rPr>
        <w:t xml:space="preserve">, ACM </w:t>
      </w:r>
      <w:proofErr w:type="spellStart"/>
      <w:r w:rsidRPr="00593AE7">
        <w:rPr>
          <w:rFonts w:eastAsia="Calibri"/>
          <w:color w:val="000000"/>
          <w:kern w:val="2"/>
          <w:u w:color="000000"/>
          <w:bdr w:val="nil"/>
          <w:lang w:val="en-US" w:eastAsia="zh-CN"/>
        </w:rPr>
        <w:t>HotNets</w:t>
      </w:r>
      <w:proofErr w:type="spellEnd"/>
      <w:r w:rsidRPr="00593AE7">
        <w:rPr>
          <w:rFonts w:eastAsia="Calibri"/>
          <w:color w:val="000000"/>
          <w:kern w:val="2"/>
          <w:u w:color="000000"/>
          <w:bdr w:val="nil"/>
          <w:lang w:val="en-US" w:eastAsia="zh-CN"/>
        </w:rPr>
        <w:t xml:space="preserve"> 2018</w:t>
      </w:r>
    </w:p>
    <w:p w14:paraId="2FC18C86" w14:textId="77777777" w:rsidR="00593AE7" w:rsidRPr="00593AE7" w:rsidRDefault="00850CDE" w:rsidP="003E06C4">
      <w:pPr>
        <w:pStyle w:val="ListParagraph"/>
        <w:widowControl w:val="0"/>
        <w:numPr>
          <w:ilvl w:val="0"/>
          <w:numId w:val="76"/>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G. </w:t>
      </w:r>
      <w:proofErr w:type="spellStart"/>
      <w:r w:rsidRPr="00593AE7">
        <w:rPr>
          <w:rFonts w:eastAsia="Calibri"/>
          <w:color w:val="000000"/>
          <w:kern w:val="2"/>
          <w:u w:color="000000"/>
          <w:bdr w:val="nil"/>
          <w:lang w:val="it-IT" w:eastAsia="zh-CN"/>
        </w:rPr>
        <w:t>Giuliari</w:t>
      </w:r>
      <w:proofErr w:type="spellEnd"/>
      <w:r w:rsidRPr="00593AE7">
        <w:rPr>
          <w:rFonts w:eastAsia="Calibri"/>
          <w:color w:val="000000"/>
          <w:kern w:val="2"/>
          <w:u w:color="000000"/>
          <w:bdr w:val="nil"/>
          <w:lang w:val="it-IT" w:eastAsia="zh-CN"/>
        </w:rPr>
        <w:t xml:space="preserve">, </w:t>
      </w:r>
      <w:r w:rsidRPr="00593AE7">
        <w:rPr>
          <w:rFonts w:eastAsia="Calibri"/>
          <w:color w:val="000000"/>
          <w:kern w:val="2"/>
          <w:u w:color="000000"/>
          <w:bdr w:val="nil"/>
          <w:lang w:val="en-US" w:eastAsia="zh-CN"/>
        </w:rPr>
        <w:t xml:space="preserve">T. </w:t>
      </w:r>
      <w:proofErr w:type="spellStart"/>
      <w:r w:rsidRPr="00593AE7">
        <w:rPr>
          <w:rFonts w:eastAsia="Calibri"/>
          <w:color w:val="000000"/>
          <w:kern w:val="2"/>
          <w:u w:color="000000"/>
          <w:bdr w:val="nil"/>
          <w:lang w:val="it-IT" w:eastAsia="zh-CN"/>
        </w:rPr>
        <w:t>Klenze</w:t>
      </w:r>
      <w:proofErr w:type="spellEnd"/>
      <w:r w:rsidRPr="00593AE7">
        <w:rPr>
          <w:rFonts w:eastAsia="Calibri"/>
          <w:color w:val="000000"/>
          <w:kern w:val="2"/>
          <w:u w:color="000000"/>
          <w:bdr w:val="nil"/>
          <w:lang w:val="it-IT" w:eastAsia="zh-CN"/>
        </w:rPr>
        <w:t xml:space="preserve">, </w:t>
      </w:r>
      <w:r w:rsidRPr="00593AE7">
        <w:rPr>
          <w:rFonts w:eastAsia="Calibri"/>
          <w:color w:val="000000"/>
          <w:kern w:val="2"/>
          <w:u w:color="000000"/>
          <w:bdr w:val="nil"/>
          <w:lang w:val="en-US" w:eastAsia="zh-CN"/>
        </w:rPr>
        <w:t xml:space="preserve">M. </w:t>
      </w:r>
      <w:proofErr w:type="spellStart"/>
      <w:r w:rsidRPr="00593AE7">
        <w:rPr>
          <w:rFonts w:eastAsia="Calibri"/>
          <w:color w:val="000000"/>
          <w:kern w:val="2"/>
          <w:u w:color="000000"/>
          <w:bdr w:val="nil"/>
          <w:lang w:val="en-US" w:eastAsia="zh-CN"/>
        </w:rPr>
        <w:t>Legner</w:t>
      </w:r>
      <w:proofErr w:type="spellEnd"/>
      <w:r w:rsidRPr="00593AE7">
        <w:rPr>
          <w:rFonts w:eastAsia="Calibri"/>
          <w:color w:val="000000"/>
          <w:kern w:val="2"/>
          <w:u w:color="000000"/>
          <w:bdr w:val="nil"/>
          <w:lang w:val="en-US" w:eastAsia="zh-CN"/>
        </w:rPr>
        <w:t xml:space="preserve">, D. Basin, A. </w:t>
      </w:r>
      <w:proofErr w:type="spellStart"/>
      <w:r w:rsidRPr="00593AE7">
        <w:rPr>
          <w:rFonts w:eastAsia="Calibri"/>
          <w:color w:val="000000"/>
          <w:kern w:val="2"/>
          <w:u w:color="000000"/>
          <w:bdr w:val="nil"/>
          <w:lang w:val="da-DK" w:eastAsia="zh-CN"/>
        </w:rPr>
        <w:t>Perrig</w:t>
      </w:r>
      <w:proofErr w:type="spellEnd"/>
      <w:r w:rsidRPr="00593AE7">
        <w:rPr>
          <w:rFonts w:eastAsia="Calibri"/>
          <w:color w:val="000000"/>
          <w:kern w:val="2"/>
          <w:u w:color="000000"/>
          <w:bdr w:val="nil"/>
          <w:lang w:val="da-DK" w:eastAsia="zh-CN"/>
        </w:rPr>
        <w:t xml:space="preserve">, &amp; </w:t>
      </w:r>
      <w:r w:rsidRPr="00593AE7">
        <w:rPr>
          <w:rFonts w:eastAsia="Calibri"/>
          <w:color w:val="000000"/>
          <w:kern w:val="2"/>
          <w:u w:color="000000"/>
          <w:bdr w:val="nil"/>
          <w:lang w:val="en-US" w:eastAsia="zh-CN"/>
        </w:rPr>
        <w:t xml:space="preserve">A. Singla, </w:t>
      </w:r>
      <w:r w:rsidRPr="00593AE7">
        <w:rPr>
          <w:rFonts w:eastAsia="Calibri"/>
          <w:i/>
          <w:iCs/>
          <w:color w:val="000000"/>
          <w:kern w:val="2"/>
          <w:u w:color="000000"/>
          <w:bdr w:val="nil"/>
          <w:lang w:val="en-US" w:eastAsia="zh-CN"/>
        </w:rPr>
        <w:t>Internet backbones in space,</w:t>
      </w:r>
      <w:r w:rsidRPr="00593AE7">
        <w:rPr>
          <w:rFonts w:eastAsia="Calibri"/>
          <w:color w:val="000000"/>
          <w:kern w:val="2"/>
          <w:u w:color="000000"/>
          <w:bdr w:val="nil"/>
          <w:lang w:val="en-US" w:eastAsia="zh-CN"/>
        </w:rPr>
        <w:t xml:space="preserve"> ACM SIGCOMM Computer Communication Review, Vol. 50, No. 1, 2020.</w:t>
      </w:r>
    </w:p>
    <w:p w14:paraId="59C42DDE" w14:textId="77777777" w:rsidR="00593AE7" w:rsidRPr="00593AE7" w:rsidRDefault="00850CDE" w:rsidP="003E06C4">
      <w:pPr>
        <w:pStyle w:val="ListParagraph"/>
        <w:widowControl w:val="0"/>
        <w:numPr>
          <w:ilvl w:val="0"/>
          <w:numId w:val="76"/>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Z. Yang, Q. Wu, H. Li, J. Wu, </w:t>
      </w:r>
      <w:r w:rsidRPr="00593AE7">
        <w:rPr>
          <w:rFonts w:eastAsia="Calibri"/>
          <w:i/>
          <w:iCs/>
          <w:color w:val="000000"/>
          <w:kern w:val="2"/>
          <w:u w:color="000000"/>
          <w:bdr w:val="nil"/>
          <w:lang w:val="en-US" w:eastAsia="zh-CN"/>
        </w:rPr>
        <w:t>A Space-Terrestrial network integration routing protocol: NTD-BGP</w:t>
      </w:r>
      <w:r w:rsidRPr="00593AE7">
        <w:rPr>
          <w:rFonts w:eastAsia="Calibri"/>
          <w:color w:val="000000"/>
          <w:kern w:val="2"/>
          <w:u w:color="000000"/>
          <w:bdr w:val="nil"/>
          <w:lang w:val="en-US" w:eastAsia="zh-CN"/>
        </w:rPr>
        <w:t>, Journal Tsinghua Univ (Sci &amp; Technol), Vol. 59, No. 7, 2019.</w:t>
      </w:r>
    </w:p>
    <w:p w14:paraId="342AABEE" w14:textId="77777777" w:rsidR="00593AE7" w:rsidRPr="00593AE7" w:rsidRDefault="00850CDE" w:rsidP="003E06C4">
      <w:pPr>
        <w:pStyle w:val="ListParagraph"/>
        <w:widowControl w:val="0"/>
        <w:numPr>
          <w:ilvl w:val="0"/>
          <w:numId w:val="76"/>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593AE7">
        <w:rPr>
          <w:rFonts w:eastAsia="Calibri"/>
          <w:color w:val="000000"/>
          <w:kern w:val="2"/>
          <w:u w:color="000000"/>
          <w:bdr w:val="nil"/>
          <w:lang w:val="nl-NL" w:eastAsia="zh-CN"/>
        </w:rPr>
        <w:lastRenderedPageBreak/>
        <w:t xml:space="preserve">S. </w:t>
      </w:r>
      <w:proofErr w:type="spellStart"/>
      <w:r w:rsidRPr="00593AE7">
        <w:rPr>
          <w:rFonts w:eastAsia="Calibri"/>
          <w:color w:val="000000"/>
          <w:kern w:val="2"/>
          <w:u w:color="000000"/>
          <w:bdr w:val="nil"/>
          <w:lang w:val="nl-NL" w:eastAsia="zh-CN"/>
        </w:rPr>
        <w:t>Liu</w:t>
      </w:r>
      <w:proofErr w:type="spellEnd"/>
      <w:r w:rsidRPr="00593AE7">
        <w:rPr>
          <w:rFonts w:eastAsia="Calibri"/>
          <w:color w:val="000000"/>
          <w:kern w:val="2"/>
          <w:u w:color="000000"/>
          <w:bdr w:val="nil"/>
          <w:lang w:val="nl-NL" w:eastAsia="zh-CN"/>
        </w:rPr>
        <w:t xml:space="preserve">, X, Hu, Y. Wang, G. </w:t>
      </w:r>
      <w:proofErr w:type="spellStart"/>
      <w:r w:rsidRPr="00593AE7">
        <w:rPr>
          <w:rFonts w:eastAsia="Calibri"/>
          <w:color w:val="000000"/>
          <w:kern w:val="2"/>
          <w:u w:color="000000"/>
          <w:bdr w:val="nil"/>
          <w:lang w:val="nl-NL" w:eastAsia="zh-CN"/>
        </w:rPr>
        <w:t>Cui</w:t>
      </w:r>
      <w:proofErr w:type="spellEnd"/>
      <w:r w:rsidRPr="00593AE7">
        <w:rPr>
          <w:rFonts w:eastAsia="Calibri"/>
          <w:color w:val="000000"/>
          <w:kern w:val="2"/>
          <w:u w:color="000000"/>
          <w:bdr w:val="nil"/>
          <w:lang w:val="nl-NL" w:eastAsia="zh-CN"/>
        </w:rPr>
        <w:t xml:space="preserve">, W. Wang, </w:t>
      </w:r>
      <w:r w:rsidRPr="00593AE7">
        <w:rPr>
          <w:rFonts w:eastAsia="Calibri"/>
          <w:i/>
          <w:iCs/>
          <w:color w:val="000000"/>
          <w:kern w:val="2"/>
          <w:u w:color="000000"/>
          <w:bdr w:val="nil"/>
          <w:lang w:val="en-US" w:eastAsia="zh-CN"/>
        </w:rPr>
        <w:t>Distributed Caching Based on Matching Game in LEO Satellite Constellation Networks</w:t>
      </w:r>
      <w:r w:rsidRPr="00593AE7">
        <w:rPr>
          <w:rFonts w:eastAsia="Calibri"/>
          <w:color w:val="000000"/>
          <w:kern w:val="2"/>
          <w:u w:color="000000"/>
          <w:bdr w:val="nil"/>
          <w:lang w:val="en-US" w:eastAsia="zh-CN"/>
        </w:rPr>
        <w:t>, IEEE Communication Letters, Vol. 22, Issue 2, 2017</w:t>
      </w:r>
    </w:p>
    <w:p w14:paraId="72058E90" w14:textId="64129E81" w:rsidR="00850CDE" w:rsidRPr="00813320" w:rsidRDefault="00850CDE" w:rsidP="003E06C4">
      <w:pPr>
        <w:pStyle w:val="ListParagraph"/>
        <w:widowControl w:val="0"/>
        <w:numPr>
          <w:ilvl w:val="0"/>
          <w:numId w:val="76"/>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593AE7">
        <w:rPr>
          <w:rFonts w:eastAsia="Calibri"/>
          <w:color w:val="000000"/>
          <w:kern w:val="2"/>
          <w:u w:color="000000"/>
          <w:bdr w:val="nil"/>
          <w:lang w:val="es-ES_tradnl" w:eastAsia="zh-CN"/>
        </w:rPr>
        <w:t xml:space="preserve">A. </w:t>
      </w:r>
      <w:proofErr w:type="spellStart"/>
      <w:r w:rsidRPr="00593AE7">
        <w:rPr>
          <w:rFonts w:eastAsia="Calibri"/>
          <w:color w:val="000000"/>
          <w:kern w:val="2"/>
          <w:u w:color="000000"/>
          <w:bdr w:val="nil"/>
          <w:lang w:val="es-ES_tradnl" w:eastAsia="zh-CN"/>
        </w:rPr>
        <w:t>Kaloxylos</w:t>
      </w:r>
      <w:proofErr w:type="spellEnd"/>
      <w:r w:rsidRPr="00593AE7">
        <w:rPr>
          <w:rFonts w:eastAsia="Calibri"/>
          <w:color w:val="000000"/>
          <w:kern w:val="2"/>
          <w:u w:color="000000"/>
          <w:bdr w:val="nil"/>
          <w:lang w:val="es-ES_tradnl" w:eastAsia="zh-CN"/>
        </w:rPr>
        <w:t xml:space="preserve">, </w:t>
      </w:r>
      <w:r w:rsidRPr="00593AE7">
        <w:rPr>
          <w:rFonts w:eastAsia="Calibri"/>
          <w:i/>
          <w:iCs/>
          <w:color w:val="000000"/>
          <w:kern w:val="2"/>
          <w:u w:color="000000"/>
          <w:bdr w:val="nil"/>
          <w:lang w:val="en-US" w:eastAsia="zh-CN"/>
        </w:rPr>
        <w:t>A Survey and an Analysis of Network Slicing in 5G Networks</w:t>
      </w:r>
      <w:r w:rsidRPr="00593AE7">
        <w:rPr>
          <w:rFonts w:eastAsia="Calibri"/>
          <w:color w:val="000000"/>
          <w:kern w:val="2"/>
          <w:u w:color="000000"/>
          <w:bdr w:val="nil"/>
          <w:lang w:val="en-US" w:eastAsia="zh-CN"/>
        </w:rPr>
        <w:t>, IEEE Communications Standards Magazine, Vol. 2, Issue 1, 2018</w:t>
      </w:r>
    </w:p>
    <w:p w14:paraId="01CCBA38" w14:textId="77777777" w:rsidR="00813320" w:rsidRPr="009126A1" w:rsidRDefault="00813320" w:rsidP="003E06C4">
      <w:pPr>
        <w:pStyle w:val="ListParagraph"/>
        <w:numPr>
          <w:ilvl w:val="0"/>
          <w:numId w:val="76"/>
        </w:numPr>
        <w:overflowPunct w:val="0"/>
        <w:autoSpaceDE w:val="0"/>
        <w:autoSpaceDN w:val="0"/>
        <w:adjustRightInd w:val="0"/>
        <w:textAlignment w:val="baseline"/>
      </w:pPr>
      <w:r>
        <w:t xml:space="preserve">[PPR] </w:t>
      </w:r>
      <w:r w:rsidRPr="00F132C2">
        <w:t xml:space="preserve">IEEE Global Communications Conference </w:t>
      </w:r>
      <w:r>
        <w:t xml:space="preserve">(GLOBECOM): "Preferred Path Routing - A Next-Generation Routing Framework Beyond Segment Routing", U. </w:t>
      </w:r>
      <w:proofErr w:type="spellStart"/>
      <w:r>
        <w:t>Chunduri</w:t>
      </w:r>
      <w:proofErr w:type="spellEnd"/>
      <w:r>
        <w:t xml:space="preserve">, A. </w:t>
      </w:r>
      <w:proofErr w:type="spellStart"/>
      <w:r>
        <w:t>Clemm</w:t>
      </w:r>
      <w:proofErr w:type="spellEnd"/>
      <w:r>
        <w:t>, R. Li, 2018, Abu Dhabi, UAE, December 2018.</w:t>
      </w:r>
    </w:p>
    <w:p w14:paraId="261094FE" w14:textId="77777777" w:rsidR="00813320" w:rsidRDefault="00813320" w:rsidP="003E06C4">
      <w:pPr>
        <w:pStyle w:val="ListParagraph"/>
        <w:numPr>
          <w:ilvl w:val="0"/>
          <w:numId w:val="76"/>
        </w:numPr>
        <w:overflowPunct w:val="0"/>
        <w:autoSpaceDE w:val="0"/>
        <w:autoSpaceDN w:val="0"/>
        <w:adjustRightInd w:val="0"/>
        <w:textAlignment w:val="baseline"/>
        <w:rPr>
          <w:rStyle w:val="Hyperlink"/>
        </w:rPr>
      </w:pPr>
      <w:r>
        <w:t xml:space="preserve"> [PLFA] </w:t>
      </w:r>
      <w:r w:rsidRPr="00D46ED0">
        <w:t>Preferred Path Loop-Free Alternate (</w:t>
      </w:r>
      <w:proofErr w:type="spellStart"/>
      <w:r w:rsidRPr="00D46ED0">
        <w:t>pLFA</w:t>
      </w:r>
      <w:proofErr w:type="spellEnd"/>
      <w:r w:rsidRPr="00D46ED0">
        <w:t>)</w:t>
      </w:r>
      <w:r>
        <w:t xml:space="preserve"> - </w:t>
      </w:r>
      <w:hyperlink r:id="rId149" w:history="1">
        <w:r w:rsidRPr="00D46ED0">
          <w:rPr>
            <w:rStyle w:val="Hyperlink"/>
          </w:rPr>
          <w:t>https://tools.ietf.org/html/draft-bryant-rtgwg-plfa-00</w:t>
        </w:r>
      </w:hyperlink>
    </w:p>
    <w:p w14:paraId="1B81438C" w14:textId="650DD0B8" w:rsidR="00813320" w:rsidRPr="00EA3F06" w:rsidRDefault="00813320" w:rsidP="003E06C4">
      <w:pPr>
        <w:pStyle w:val="ListParagraph"/>
        <w:numPr>
          <w:ilvl w:val="0"/>
          <w:numId w:val="76"/>
        </w:numPr>
        <w:overflowPunct w:val="0"/>
        <w:autoSpaceDE w:val="0"/>
        <w:autoSpaceDN w:val="0"/>
        <w:adjustRightInd w:val="0"/>
        <w:textAlignment w:val="baseline"/>
        <w:rPr>
          <w:rStyle w:val="Hyperlink"/>
          <w:rFonts w:ascii="Times New Roman" w:eastAsia="Times New Roman" w:hAnsi="Times New Roman"/>
          <w:color w:val="auto"/>
          <w:szCs w:val="20"/>
          <w:u w:val="none"/>
          <w:lang w:eastAsia="en-US"/>
        </w:rPr>
      </w:pPr>
      <w:r w:rsidRPr="00813320">
        <w:rPr>
          <w:rStyle w:val="Hyperlink"/>
          <w:color w:val="000000" w:themeColor="text1"/>
          <w:u w:val="none"/>
        </w:rPr>
        <w:t>[PPR-Graph]</w:t>
      </w:r>
      <w:r w:rsidRPr="00813320">
        <w:rPr>
          <w:rStyle w:val="Hyperlink"/>
          <w:color w:val="000000" w:themeColor="text1"/>
        </w:rPr>
        <w:t xml:space="preserve"> </w:t>
      </w:r>
      <w:hyperlink r:id="rId150" w:history="1">
        <w:r w:rsidR="00EA3F06" w:rsidRPr="003B5D40">
          <w:rPr>
            <w:rStyle w:val="Hyperlink"/>
          </w:rPr>
          <w:t>https://datatracker.ietf.org/doc/draft-ce-lsr-ppr-graph/</w:t>
        </w:r>
      </w:hyperlink>
    </w:p>
    <w:p w14:paraId="39F1C02B" w14:textId="730F08A2" w:rsidR="00EA3F06" w:rsidRDefault="001528CB" w:rsidP="003E06C4">
      <w:pPr>
        <w:pStyle w:val="ListParagraph"/>
        <w:numPr>
          <w:ilvl w:val="0"/>
          <w:numId w:val="76"/>
        </w:numPr>
        <w:overflowPunct w:val="0"/>
        <w:autoSpaceDE w:val="0"/>
        <w:autoSpaceDN w:val="0"/>
        <w:adjustRightInd w:val="0"/>
        <w:textAlignment w:val="baseline"/>
        <w:rPr>
          <w:ins w:id="519" w:author="Yingzhen Qu" w:date="2020-05-10T21:06:00Z"/>
          <w:rFonts w:eastAsia="Times New Roman"/>
          <w:szCs w:val="20"/>
          <w:lang w:eastAsia="en-US"/>
        </w:rPr>
      </w:pPr>
      <w:ins w:id="520" w:author="Yingzhen Qu" w:date="2020-05-10T21:06:00Z">
        <w:r>
          <w:rPr>
            <w:rFonts w:eastAsia="Times New Roman"/>
            <w:szCs w:val="20"/>
            <w:lang w:eastAsia="en-US"/>
          </w:rPr>
          <w:fldChar w:fldCharType="begin"/>
        </w:r>
        <w:r>
          <w:rPr>
            <w:rFonts w:eastAsia="Times New Roman"/>
            <w:szCs w:val="20"/>
            <w:lang w:eastAsia="en-US"/>
          </w:rPr>
          <w:instrText xml:space="preserve"> HYPERLINK "</w:instrText>
        </w:r>
      </w:ins>
      <w:r w:rsidRPr="00EA3F06">
        <w:rPr>
          <w:rFonts w:eastAsia="Times New Roman"/>
          <w:szCs w:val="20"/>
          <w:lang w:eastAsia="en-US"/>
        </w:rPr>
        <w:instrText>https://datatracker.ietf.org/meeting/103/materials/slides-103-rtgarea-rift-update</w:instrText>
      </w:r>
      <w:ins w:id="521" w:author="Yingzhen Qu" w:date="2020-05-10T21:06:00Z">
        <w:r>
          <w:rPr>
            <w:rFonts w:eastAsia="Times New Roman"/>
            <w:szCs w:val="20"/>
            <w:lang w:eastAsia="en-US"/>
          </w:rPr>
          <w:instrText xml:space="preserve">" </w:instrText>
        </w:r>
        <w:r>
          <w:rPr>
            <w:rFonts w:eastAsia="Times New Roman"/>
            <w:szCs w:val="20"/>
            <w:lang w:eastAsia="en-US"/>
          </w:rPr>
          <w:fldChar w:fldCharType="separate"/>
        </w:r>
      </w:ins>
      <w:r w:rsidRPr="006D0460">
        <w:rPr>
          <w:rStyle w:val="Hyperlink"/>
          <w:rFonts w:ascii="Times New Roman" w:eastAsia="Times New Roman" w:hAnsi="Times New Roman"/>
          <w:szCs w:val="20"/>
          <w:lang w:eastAsia="en-US"/>
        </w:rPr>
        <w:t>https://datatracker.ietf.org/meeting/103/materials/slides-103-rtgarea-rift-update</w:t>
      </w:r>
      <w:ins w:id="522" w:author="Yingzhen Qu" w:date="2020-05-10T21:06:00Z">
        <w:r>
          <w:rPr>
            <w:rFonts w:eastAsia="Times New Roman"/>
            <w:szCs w:val="20"/>
            <w:lang w:eastAsia="en-US"/>
          </w:rPr>
          <w:fldChar w:fldCharType="end"/>
        </w:r>
      </w:ins>
    </w:p>
    <w:p w14:paraId="22CB3354" w14:textId="77777777" w:rsidR="001528CB" w:rsidRPr="00CA023D" w:rsidRDefault="001528CB" w:rsidP="001528CB">
      <w:pPr>
        <w:pStyle w:val="ListParagraph"/>
        <w:numPr>
          <w:ilvl w:val="0"/>
          <w:numId w:val="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23" w:author="Yingzhen Qu" w:date="2020-05-10T21:06:00Z"/>
          <w:rFonts w:eastAsia="Times New Roman"/>
          <w:color w:val="000000"/>
        </w:rPr>
      </w:pPr>
      <w:proofErr w:type="spellStart"/>
      <w:ins w:id="524" w:author="Yingzhen Qu" w:date="2020-05-10T21:06:00Z">
        <w:r w:rsidRPr="00CA023D">
          <w:rPr>
            <w:rFonts w:eastAsia="Times New Roman"/>
            <w:color w:val="000000"/>
          </w:rPr>
          <w:t>Awduche</w:t>
        </w:r>
        <w:proofErr w:type="spellEnd"/>
        <w:r w:rsidRPr="00CA023D">
          <w:rPr>
            <w:rFonts w:eastAsia="Times New Roman"/>
            <w:color w:val="000000"/>
          </w:rPr>
          <w:t xml:space="preserve">, D., Berger, L., Gan, D., Li, T., Srinivasan, V., and G. Swallow, "RSVP-TE: Extensions to RSVP for LSP Tunnels", RFC 3209, DOI 10.17487/RFC3209, December </w:t>
        </w:r>
        <w:proofErr w:type="gramStart"/>
        <w:r w:rsidRPr="00CA023D">
          <w:rPr>
            <w:rFonts w:eastAsia="Times New Roman"/>
            <w:color w:val="000000"/>
          </w:rPr>
          <w:t>2001,  &lt;</w:t>
        </w:r>
        <w:proofErr w:type="gramEnd"/>
        <w:r w:rsidRPr="00CA023D">
          <w:rPr>
            <w:rFonts w:eastAsia="Times New Roman"/>
            <w:color w:val="000000"/>
          </w:rPr>
          <w:t>https://www.rfc-editor.org/info/rfc3209&gt;.</w:t>
        </w:r>
      </w:ins>
    </w:p>
    <w:p w14:paraId="687CD662" w14:textId="77777777" w:rsidR="001528CB" w:rsidRPr="00CA023D" w:rsidRDefault="001528CB" w:rsidP="001528CB">
      <w:pPr>
        <w:pStyle w:val="HTMLPreformatted"/>
        <w:numPr>
          <w:ilvl w:val="0"/>
          <w:numId w:val="76"/>
        </w:numPr>
        <w:rPr>
          <w:ins w:id="525" w:author="Yingzhen Qu" w:date="2020-05-10T21:06:00Z"/>
          <w:rFonts w:ascii="Times New Roman" w:hAnsi="Times New Roman" w:cs="Times New Roman"/>
          <w:color w:val="000000"/>
          <w:sz w:val="24"/>
          <w:szCs w:val="24"/>
        </w:rPr>
      </w:pPr>
      <w:proofErr w:type="spellStart"/>
      <w:ins w:id="526" w:author="Yingzhen Qu" w:date="2020-05-10T21:06:00Z">
        <w:r w:rsidRPr="00CA023D">
          <w:rPr>
            <w:rFonts w:ascii="Times New Roman" w:hAnsi="Times New Roman" w:cs="Times New Roman"/>
            <w:color w:val="000000"/>
            <w:sz w:val="24"/>
            <w:szCs w:val="24"/>
          </w:rPr>
          <w:t>Filsfils</w:t>
        </w:r>
        <w:proofErr w:type="spellEnd"/>
        <w:r w:rsidRPr="00CA023D">
          <w:rPr>
            <w:rFonts w:ascii="Times New Roman" w:hAnsi="Times New Roman" w:cs="Times New Roman"/>
            <w:color w:val="000000"/>
            <w:sz w:val="24"/>
            <w:szCs w:val="24"/>
          </w:rPr>
          <w:t xml:space="preserve">, C., Ed., </w:t>
        </w:r>
        <w:proofErr w:type="spellStart"/>
        <w:r w:rsidRPr="00CA023D">
          <w:rPr>
            <w:rFonts w:ascii="Times New Roman" w:hAnsi="Times New Roman" w:cs="Times New Roman"/>
            <w:color w:val="000000"/>
            <w:sz w:val="24"/>
            <w:szCs w:val="24"/>
          </w:rPr>
          <w:t>Previdi</w:t>
        </w:r>
        <w:proofErr w:type="spellEnd"/>
        <w:r w:rsidRPr="00CA023D">
          <w:rPr>
            <w:rFonts w:ascii="Times New Roman" w:hAnsi="Times New Roman" w:cs="Times New Roman"/>
            <w:color w:val="000000"/>
            <w:sz w:val="24"/>
            <w:szCs w:val="24"/>
          </w:rPr>
          <w:t xml:space="preserve">, S., Ed., Ginsberg, L., </w:t>
        </w:r>
        <w:proofErr w:type="spellStart"/>
        <w:r w:rsidRPr="00CA023D">
          <w:rPr>
            <w:rFonts w:ascii="Times New Roman" w:hAnsi="Times New Roman" w:cs="Times New Roman"/>
            <w:color w:val="000000"/>
            <w:sz w:val="24"/>
            <w:szCs w:val="24"/>
          </w:rPr>
          <w:t>Decraene</w:t>
        </w:r>
        <w:proofErr w:type="spellEnd"/>
        <w:r w:rsidRPr="00CA023D">
          <w:rPr>
            <w:rFonts w:ascii="Times New Roman" w:hAnsi="Times New Roman" w:cs="Times New Roman"/>
            <w:color w:val="000000"/>
            <w:sz w:val="24"/>
            <w:szCs w:val="24"/>
          </w:rPr>
          <w:t xml:space="preserve">, B., </w:t>
        </w:r>
        <w:proofErr w:type="spellStart"/>
        <w:r w:rsidRPr="00CA023D">
          <w:rPr>
            <w:rFonts w:ascii="Times New Roman" w:hAnsi="Times New Roman" w:cs="Times New Roman"/>
            <w:color w:val="000000"/>
            <w:sz w:val="24"/>
            <w:szCs w:val="24"/>
          </w:rPr>
          <w:t>Litkowski</w:t>
        </w:r>
        <w:proofErr w:type="spellEnd"/>
        <w:r w:rsidRPr="00CA023D">
          <w:rPr>
            <w:rFonts w:ascii="Times New Roman" w:hAnsi="Times New Roman" w:cs="Times New Roman"/>
            <w:color w:val="000000"/>
            <w:sz w:val="24"/>
            <w:szCs w:val="24"/>
          </w:rPr>
          <w:t>, S., and R. Shakir, "Segment Routing Architecture", RFC 8402, DOI 10.17487/RFC8402, July 2018, &lt;https://www.rfc-editor.org/info/rfc8402&gt;.</w:t>
        </w:r>
      </w:ins>
    </w:p>
    <w:p w14:paraId="183968A3"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27" w:author="Yingzhen Qu" w:date="2020-05-10T21:06:00Z"/>
          <w:rFonts w:eastAsia="Times New Roman"/>
          <w:lang w:eastAsia="en-US"/>
        </w:rPr>
      </w:pPr>
      <w:ins w:id="528" w:author="Yingzhen Qu" w:date="2020-05-10T21:06:00Z">
        <w:r w:rsidRPr="00CA023D">
          <w:rPr>
            <w:rFonts w:eastAsia="Times New Roman"/>
            <w:lang w:eastAsia="en-US"/>
          </w:rPr>
          <w:t xml:space="preserve">  </w:t>
        </w:r>
        <w:r w:rsidRPr="00CA023D">
          <w:rPr>
            <w:rFonts w:eastAsia="Times New Roman"/>
            <w:lang w:eastAsia="en-US"/>
          </w:rPr>
          <w:fldChar w:fldCharType="begin"/>
        </w:r>
        <w:r w:rsidRPr="00CA023D">
          <w:rPr>
            <w:rFonts w:eastAsia="Times New Roman"/>
            <w:lang w:eastAsia="en-US"/>
          </w:rPr>
          <w:instrText xml:space="preserve"> HYPERLINK "https://datatracker.ietf.org/doc/draft-ietf-rtgwg-segment-routing-ti-lfa/"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https://datatracker.ietf.org/doc/draft-ietf-rtgwg-segment-routing-ti-lfa/</w:t>
        </w:r>
        <w:r w:rsidRPr="00CA023D">
          <w:rPr>
            <w:rFonts w:eastAsia="Times New Roman"/>
            <w:lang w:eastAsia="en-US"/>
          </w:rPr>
          <w:fldChar w:fldCharType="end"/>
        </w:r>
      </w:ins>
    </w:p>
    <w:p w14:paraId="6D6FF26E"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29" w:author="Yingzhen Qu" w:date="2020-05-10T21:06:00Z"/>
          <w:rFonts w:eastAsia="Times New Roman"/>
          <w:lang w:eastAsia="en-US"/>
        </w:rPr>
      </w:pPr>
      <w:ins w:id="530" w:author="Yingzhen Qu" w:date="2020-05-10T21:06:00Z">
        <w:r w:rsidRPr="00CA023D">
          <w:rPr>
            <w:rFonts w:eastAsia="Times New Roman"/>
            <w:lang w:eastAsia="en-US"/>
          </w:rPr>
          <w:fldChar w:fldCharType="begin"/>
        </w:r>
        <w:r w:rsidRPr="00CA023D">
          <w:rPr>
            <w:rFonts w:eastAsia="Times New Roman"/>
            <w:lang w:eastAsia="en-US"/>
          </w:rPr>
          <w:instrText xml:space="preserve"> HYPERLINK "https://www.cisco.com/c/en/us/td/docs/ios-xml/ios/iproute_pi/configuration/xe-3s/iri-xe-3s-book/iri-ip-lfa-frr.html"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https://www.cisco.com/c/en/us/td/docs/ios-xml/ios/iproute_pi/configuration/xe-3s/iri-xe-3s-book/iri-ip-lfa-frr.html</w:t>
        </w:r>
        <w:r w:rsidRPr="00CA023D">
          <w:rPr>
            <w:rFonts w:eastAsia="Times New Roman"/>
            <w:lang w:eastAsia="en-US"/>
          </w:rPr>
          <w:fldChar w:fldCharType="end"/>
        </w:r>
        <w:r w:rsidRPr="00CA023D">
          <w:rPr>
            <w:rFonts w:eastAsia="Times New Roman"/>
            <w:lang w:eastAsia="en-US"/>
          </w:rPr>
          <w:t xml:space="preserve"> </w:t>
        </w:r>
      </w:ins>
    </w:p>
    <w:p w14:paraId="7AB44F28" w14:textId="77777777" w:rsidR="001528CB" w:rsidRPr="00CA023D" w:rsidRDefault="001528CB" w:rsidP="001528CB">
      <w:pPr>
        <w:pStyle w:val="HTMLPreformatted"/>
        <w:numPr>
          <w:ilvl w:val="0"/>
          <w:numId w:val="76"/>
        </w:numPr>
        <w:rPr>
          <w:ins w:id="531" w:author="Yingzhen Qu" w:date="2020-05-10T21:06:00Z"/>
          <w:rFonts w:ascii="Times New Roman" w:hAnsi="Times New Roman" w:cs="Times New Roman"/>
          <w:color w:val="000000"/>
          <w:sz w:val="24"/>
          <w:szCs w:val="24"/>
        </w:rPr>
      </w:pPr>
      <w:ins w:id="532" w:author="Yingzhen Qu" w:date="2020-05-10T21:06:00Z">
        <w:r w:rsidRPr="00CA023D">
          <w:rPr>
            <w:rFonts w:ascii="Times New Roman" w:hAnsi="Times New Roman" w:cs="Times New Roman"/>
            <w:color w:val="000000"/>
            <w:sz w:val="24"/>
            <w:szCs w:val="24"/>
          </w:rPr>
          <w:t>Shand, M. and S. Bryant, "IP Fast Reroute Framework", RFC 5714, DOI 10.17487/RFC5714, January 2010, &lt;https://www.rfc-editor.org/info/rfc5714&gt;.</w:t>
        </w:r>
      </w:ins>
    </w:p>
    <w:p w14:paraId="724DB2A1" w14:textId="77777777" w:rsidR="001528CB" w:rsidRPr="00CA023D" w:rsidRDefault="001528CB" w:rsidP="001528CB">
      <w:pPr>
        <w:pStyle w:val="HTMLPreformatted"/>
        <w:numPr>
          <w:ilvl w:val="0"/>
          <w:numId w:val="76"/>
        </w:numPr>
        <w:rPr>
          <w:ins w:id="533" w:author="Yingzhen Qu" w:date="2020-05-10T21:06:00Z"/>
          <w:rFonts w:ascii="Times New Roman" w:hAnsi="Times New Roman" w:cs="Times New Roman"/>
          <w:color w:val="000000"/>
          <w:sz w:val="24"/>
          <w:szCs w:val="24"/>
        </w:rPr>
      </w:pPr>
      <w:ins w:id="534" w:author="Yingzhen Qu" w:date="2020-05-10T21:06:00Z">
        <w:r w:rsidRPr="00CA023D">
          <w:rPr>
            <w:rFonts w:ascii="Times New Roman" w:hAnsi="Times New Roman" w:cs="Times New Roman"/>
            <w:color w:val="000000"/>
            <w:sz w:val="24"/>
            <w:szCs w:val="24"/>
          </w:rPr>
          <w:t>Shand, M. and S. Bryant, "A Framework for Loop-Free            Convergence", RFC 5715, DOI 10.17487/RFC5715, January 2010, &lt;https://www.rfc-editor.org/info/rfc5715&gt;.</w:t>
        </w:r>
      </w:ins>
    </w:p>
    <w:p w14:paraId="29CAC97E"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35" w:author="Yingzhen Qu" w:date="2020-05-10T21:06:00Z"/>
          <w:rFonts w:eastAsia="Times New Roman"/>
          <w:lang w:eastAsia="en-US"/>
        </w:rPr>
      </w:pPr>
      <w:ins w:id="536" w:author="Yingzhen Qu" w:date="2020-05-10T21:06:00Z">
        <w:r w:rsidRPr="00CA023D">
          <w:rPr>
            <w:rFonts w:eastAsia="Times New Roman"/>
            <w:lang w:eastAsia="en-US"/>
          </w:rPr>
          <w:t xml:space="preserve">SCION:  </w:t>
        </w:r>
        <w:r w:rsidRPr="00CA023D">
          <w:rPr>
            <w:rFonts w:eastAsia="Times New Roman"/>
            <w:lang w:eastAsia="en-US"/>
          </w:rPr>
          <w:fldChar w:fldCharType="begin"/>
        </w:r>
        <w:r w:rsidRPr="00CA023D">
          <w:rPr>
            <w:rFonts w:eastAsia="Times New Roman"/>
            <w:lang w:eastAsia="en-US"/>
          </w:rPr>
          <w:instrText xml:space="preserve"> HYPERLINK "https://www.scion-architecture.net"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https://www.scion-architecture.net</w:t>
        </w:r>
        <w:r w:rsidRPr="00CA023D">
          <w:rPr>
            <w:rFonts w:eastAsia="Times New Roman"/>
            <w:lang w:eastAsia="en-US"/>
          </w:rPr>
          <w:fldChar w:fldCharType="end"/>
        </w:r>
        <w:r w:rsidRPr="00CA023D">
          <w:rPr>
            <w:rFonts w:eastAsia="Times New Roman"/>
            <w:lang w:eastAsia="en-US"/>
          </w:rPr>
          <w:t xml:space="preserve"> </w:t>
        </w:r>
      </w:ins>
    </w:p>
    <w:p w14:paraId="63A0BC1D" w14:textId="77777777" w:rsidR="001528CB" w:rsidRPr="00CA023D" w:rsidRDefault="001528CB" w:rsidP="001528CB">
      <w:pPr>
        <w:pStyle w:val="HTMLPreformatted"/>
        <w:numPr>
          <w:ilvl w:val="0"/>
          <w:numId w:val="76"/>
        </w:numPr>
        <w:rPr>
          <w:ins w:id="537" w:author="Yingzhen Qu" w:date="2020-05-10T21:06:00Z"/>
          <w:rFonts w:ascii="Times New Roman" w:hAnsi="Times New Roman" w:cs="Times New Roman"/>
          <w:color w:val="000000"/>
          <w:sz w:val="24"/>
          <w:szCs w:val="24"/>
        </w:rPr>
      </w:pPr>
      <w:ins w:id="538" w:author="Yingzhen Qu" w:date="2020-05-10T21:06:00Z">
        <w:r w:rsidRPr="00CA023D">
          <w:rPr>
            <w:rFonts w:ascii="Times New Roman" w:hAnsi="Times New Roman" w:cs="Times New Roman"/>
            <w:color w:val="000000"/>
            <w:sz w:val="24"/>
            <w:szCs w:val="24"/>
          </w:rPr>
          <w:t xml:space="preserve">Finn, N., </w:t>
        </w:r>
        <w:proofErr w:type="spellStart"/>
        <w:r w:rsidRPr="00CA023D">
          <w:rPr>
            <w:rFonts w:ascii="Times New Roman" w:hAnsi="Times New Roman" w:cs="Times New Roman"/>
            <w:color w:val="000000"/>
            <w:sz w:val="24"/>
            <w:szCs w:val="24"/>
          </w:rPr>
          <w:t>Thubert</w:t>
        </w:r>
        <w:proofErr w:type="spellEnd"/>
        <w:r w:rsidRPr="00CA023D">
          <w:rPr>
            <w:rFonts w:ascii="Times New Roman" w:hAnsi="Times New Roman" w:cs="Times New Roman"/>
            <w:color w:val="000000"/>
            <w:sz w:val="24"/>
            <w:szCs w:val="24"/>
          </w:rPr>
          <w:t xml:space="preserve">, P., </w:t>
        </w:r>
        <w:proofErr w:type="spellStart"/>
        <w:r w:rsidRPr="00CA023D">
          <w:rPr>
            <w:rFonts w:ascii="Times New Roman" w:hAnsi="Times New Roman" w:cs="Times New Roman"/>
            <w:color w:val="000000"/>
            <w:sz w:val="24"/>
            <w:szCs w:val="24"/>
          </w:rPr>
          <w:t>Varga</w:t>
        </w:r>
        <w:proofErr w:type="spellEnd"/>
        <w:r w:rsidRPr="00CA023D">
          <w:rPr>
            <w:rFonts w:ascii="Times New Roman" w:hAnsi="Times New Roman" w:cs="Times New Roman"/>
            <w:color w:val="000000"/>
            <w:sz w:val="24"/>
            <w:szCs w:val="24"/>
          </w:rPr>
          <w:t xml:space="preserve">, B., and J. </w:t>
        </w:r>
        <w:proofErr w:type="gramStart"/>
        <w:r w:rsidRPr="00CA023D">
          <w:rPr>
            <w:rFonts w:ascii="Times New Roman" w:hAnsi="Times New Roman" w:cs="Times New Roman"/>
            <w:color w:val="000000"/>
            <w:sz w:val="24"/>
            <w:szCs w:val="24"/>
          </w:rPr>
          <w:t xml:space="preserve">Farkas,   </w:t>
        </w:r>
        <w:proofErr w:type="gramEnd"/>
        <w:r w:rsidRPr="00CA023D">
          <w:rPr>
            <w:rFonts w:ascii="Times New Roman" w:hAnsi="Times New Roman" w:cs="Times New Roman"/>
            <w:color w:val="000000"/>
            <w:sz w:val="24"/>
            <w:szCs w:val="24"/>
          </w:rPr>
          <w:t xml:space="preserve"> "Deterministic Networking Architecture", RFC 8655, DOI 10.17487/RFC8655, October 2019, &lt;https://www.rfc-editor.org/info/rfc8655&gt;.</w:t>
        </w:r>
      </w:ins>
    </w:p>
    <w:p w14:paraId="285DA078" w14:textId="77777777" w:rsidR="001528CB" w:rsidRPr="00CA023D" w:rsidRDefault="001528CB" w:rsidP="001528CB">
      <w:pPr>
        <w:pStyle w:val="ListParagraph"/>
        <w:numPr>
          <w:ilvl w:val="0"/>
          <w:numId w:val="76"/>
        </w:numPr>
        <w:overflowPunct w:val="0"/>
        <w:autoSpaceDE w:val="0"/>
        <w:autoSpaceDN w:val="0"/>
        <w:adjustRightInd w:val="0"/>
        <w:jc w:val="both"/>
        <w:textAlignment w:val="baseline"/>
        <w:rPr>
          <w:ins w:id="539" w:author="Yingzhen Qu" w:date="2020-05-10T21:06:00Z"/>
          <w:rFonts w:eastAsia="Times New Roman"/>
          <w:lang w:eastAsia="en-US"/>
        </w:rPr>
      </w:pPr>
      <w:ins w:id="540" w:author="Yingzhen Qu" w:date="2020-05-10T21:06:00Z">
        <w:r w:rsidRPr="00CA023D">
          <w:rPr>
            <w:rFonts w:eastAsia="Times New Roman"/>
            <w:lang w:val="fr-CH" w:eastAsia="en-US"/>
          </w:rPr>
          <w:t>[</w:t>
        </w:r>
        <w:r w:rsidRPr="00CA023D">
          <w:rPr>
            <w:rFonts w:eastAsia="Times New Roman"/>
            <w:lang w:eastAsia="en-US"/>
          </w:rPr>
          <w:t xml:space="preserve">ICSO] Assessment of the effective performance of DPSK vs. OOK in satellite-based optical communications, ICSO 2018, </w:t>
        </w:r>
        <w:r w:rsidRPr="00CA023D">
          <w:rPr>
            <w:rFonts w:eastAsia="Times New Roman"/>
            <w:lang w:eastAsia="en-US"/>
          </w:rPr>
          <w:fldChar w:fldCharType="begin"/>
        </w:r>
        <w:r w:rsidRPr="00CA023D">
          <w:rPr>
            <w:rFonts w:eastAsia="Times New Roman"/>
            <w:lang w:eastAsia="en-US"/>
          </w:rPr>
          <w:instrText xml:space="preserve"> HYPERLINK "https://doi.org/10.1117/12.2536128" </w:instrText>
        </w:r>
        <w:r w:rsidRPr="00CA023D">
          <w:rPr>
            <w:rFonts w:eastAsia="Times New Roman"/>
            <w:lang w:eastAsia="en-US"/>
          </w:rPr>
          <w:fldChar w:fldCharType="separate"/>
        </w:r>
        <w:r w:rsidRPr="00CA023D">
          <w:rPr>
            <w:rFonts w:eastAsia="Times New Roman"/>
            <w:lang w:eastAsia="en-US"/>
          </w:rPr>
          <w:t>https://doi.org/10.1117/12.2536128</w:t>
        </w:r>
        <w:r w:rsidRPr="00CA023D">
          <w:rPr>
            <w:rFonts w:eastAsia="Times New Roman"/>
            <w:lang w:eastAsia="en-US"/>
          </w:rPr>
          <w:fldChar w:fldCharType="end"/>
        </w:r>
        <w:r w:rsidRPr="00CA023D">
          <w:rPr>
            <w:rFonts w:eastAsia="Times New Roman"/>
            <w:lang w:eastAsia="en-US"/>
          </w:rPr>
          <w:t xml:space="preserve"> </w:t>
        </w:r>
      </w:ins>
    </w:p>
    <w:p w14:paraId="2AE1DFB5" w14:textId="77777777" w:rsidR="001528CB" w:rsidRPr="00CA023D" w:rsidRDefault="001528CB" w:rsidP="001528CB">
      <w:pPr>
        <w:pStyle w:val="ListParagraph"/>
        <w:numPr>
          <w:ilvl w:val="0"/>
          <w:numId w:val="76"/>
        </w:numPr>
        <w:overflowPunct w:val="0"/>
        <w:autoSpaceDE w:val="0"/>
        <w:autoSpaceDN w:val="0"/>
        <w:adjustRightInd w:val="0"/>
        <w:jc w:val="both"/>
        <w:textAlignment w:val="baseline"/>
        <w:rPr>
          <w:ins w:id="541" w:author="Yingzhen Qu" w:date="2020-05-10T21:06:00Z"/>
          <w:rFonts w:eastAsia="Times New Roman"/>
          <w:lang w:eastAsia="en-US"/>
        </w:rPr>
      </w:pPr>
      <w:ins w:id="542" w:author="Yingzhen Qu" w:date="2020-05-10T21:06:00Z">
        <w:r w:rsidRPr="00CA023D">
          <w:rPr>
            <w:rFonts w:eastAsia="Times New Roman"/>
            <w:lang w:eastAsia="en-US"/>
          </w:rPr>
          <w:t xml:space="preserve">[Miller] Miller, Peter. "Ka-Band – the future of satellite communication"  </w:t>
        </w:r>
        <w:r w:rsidRPr="00CA023D">
          <w:rPr>
            <w:rFonts w:eastAsia="Times New Roman"/>
            <w:lang w:eastAsia="en-US"/>
          </w:rPr>
          <w:fldChar w:fldCharType="begin"/>
        </w:r>
        <w:r w:rsidRPr="00CA023D">
          <w:rPr>
            <w:rFonts w:eastAsia="Times New Roman"/>
            <w:lang w:eastAsia="en-US"/>
          </w:rPr>
          <w:instrText xml:space="preserve"> HYPERLINK "http://www.tele-satellite.com/TELE-satellite-0709/eng/feature.pdf" </w:instrText>
        </w:r>
        <w:r w:rsidRPr="00CA023D">
          <w:rPr>
            <w:rFonts w:eastAsia="Times New Roman"/>
            <w:lang w:eastAsia="en-US"/>
          </w:rPr>
          <w:fldChar w:fldCharType="separate"/>
        </w:r>
        <w:r w:rsidRPr="00CA023D">
          <w:rPr>
            <w:rFonts w:eastAsia="Times New Roman"/>
            <w:lang w:eastAsia="en-US"/>
          </w:rPr>
          <w:t>http://www.tele-satellite.com/TELE-satellite-0709/eng/feature.pdf</w:t>
        </w:r>
        <w:r w:rsidRPr="00CA023D">
          <w:rPr>
            <w:rFonts w:eastAsia="Times New Roman"/>
            <w:lang w:eastAsia="en-US"/>
          </w:rPr>
          <w:fldChar w:fldCharType="end"/>
        </w:r>
      </w:ins>
    </w:p>
    <w:p w14:paraId="364FDA80" w14:textId="77777777" w:rsidR="001528CB" w:rsidRPr="00CA023D" w:rsidRDefault="001528CB" w:rsidP="001528CB">
      <w:pPr>
        <w:pStyle w:val="ListParagraph"/>
        <w:numPr>
          <w:ilvl w:val="0"/>
          <w:numId w:val="76"/>
        </w:numPr>
        <w:rPr>
          <w:ins w:id="543" w:author="Yingzhen Qu" w:date="2020-05-10T21:06:00Z"/>
          <w:rFonts w:eastAsia="Times New Roman"/>
          <w:lang w:eastAsia="en-US"/>
        </w:rPr>
      </w:pPr>
      <w:ins w:id="544" w:author="Yingzhen Qu" w:date="2020-05-10T21:06:00Z">
        <w:r w:rsidRPr="00CA023D">
          <w:rPr>
            <w:rFonts w:eastAsia="Times New Roman"/>
            <w:color w:val="000000"/>
            <w:lang w:val="de-DE"/>
          </w:rPr>
          <w:t xml:space="preserve">Giacomo </w:t>
        </w:r>
        <w:proofErr w:type="spellStart"/>
        <w:r w:rsidRPr="00CA023D">
          <w:rPr>
            <w:rFonts w:eastAsia="Times New Roman"/>
            <w:color w:val="000000"/>
            <w:lang w:val="de-DE"/>
          </w:rPr>
          <w:t>Giuliari</w:t>
        </w:r>
        <w:proofErr w:type="spellEnd"/>
        <w:r w:rsidRPr="00CA023D">
          <w:rPr>
            <w:rFonts w:eastAsia="Times New Roman"/>
            <w:color w:val="000000"/>
            <w:lang w:val="de-DE"/>
          </w:rPr>
          <w:t xml:space="preserve">, Tobias </w:t>
        </w:r>
        <w:proofErr w:type="spellStart"/>
        <w:r w:rsidRPr="00CA023D">
          <w:rPr>
            <w:rFonts w:eastAsia="Times New Roman"/>
            <w:color w:val="000000"/>
            <w:lang w:val="de-DE"/>
          </w:rPr>
          <w:t>Klenze</w:t>
        </w:r>
        <w:proofErr w:type="spellEnd"/>
        <w:r w:rsidRPr="00CA023D">
          <w:rPr>
            <w:rFonts w:eastAsia="Times New Roman"/>
            <w:color w:val="000000"/>
            <w:lang w:val="de-DE"/>
          </w:rPr>
          <w:t xml:space="preserve">, Markus </w:t>
        </w:r>
        <w:proofErr w:type="spellStart"/>
        <w:r w:rsidRPr="00CA023D">
          <w:rPr>
            <w:rFonts w:eastAsia="Times New Roman"/>
            <w:color w:val="000000"/>
            <w:lang w:val="de-DE"/>
          </w:rPr>
          <w:t>Legner</w:t>
        </w:r>
        <w:proofErr w:type="spellEnd"/>
        <w:r w:rsidRPr="00CA023D">
          <w:rPr>
            <w:rFonts w:eastAsia="Times New Roman"/>
            <w:color w:val="000000"/>
            <w:lang w:val="de-DE"/>
          </w:rPr>
          <w:t xml:space="preserve">, David </w:t>
        </w:r>
        <w:proofErr w:type="spellStart"/>
        <w:r w:rsidRPr="00CA023D">
          <w:rPr>
            <w:rFonts w:eastAsia="Times New Roman"/>
            <w:color w:val="000000"/>
            <w:lang w:val="de-DE"/>
          </w:rPr>
          <w:t>Basin</w:t>
        </w:r>
        <w:proofErr w:type="spellEnd"/>
        <w:r w:rsidRPr="00CA023D">
          <w:rPr>
            <w:rFonts w:eastAsia="Times New Roman"/>
            <w:color w:val="000000"/>
            <w:lang w:val="de-DE"/>
          </w:rPr>
          <w:t xml:space="preserve">, </w:t>
        </w:r>
        <w:r w:rsidRPr="00CA023D">
          <w:rPr>
            <w:rFonts w:eastAsia="Times New Roman"/>
            <w:color w:val="000000"/>
          </w:rPr>
          <w:t xml:space="preserve">Adrian </w:t>
        </w:r>
        <w:proofErr w:type="spellStart"/>
        <w:r w:rsidRPr="00CA023D">
          <w:rPr>
            <w:rFonts w:eastAsia="Times New Roman"/>
            <w:color w:val="000000"/>
          </w:rPr>
          <w:t>Perrig</w:t>
        </w:r>
        <w:proofErr w:type="spellEnd"/>
        <w:r w:rsidRPr="00CA023D">
          <w:rPr>
            <w:rFonts w:eastAsia="Times New Roman"/>
            <w:color w:val="000000"/>
          </w:rPr>
          <w:t xml:space="preserve"> and Ankit Singla. Internet Backbones in Space. In ACM SIGCOMM Computer Communications Review, 50(1), 2020.</w:t>
        </w:r>
      </w:ins>
    </w:p>
    <w:p w14:paraId="307E3FBC" w14:textId="77777777" w:rsidR="001528CB" w:rsidRPr="00CA023D" w:rsidRDefault="001528CB" w:rsidP="001528CB">
      <w:pPr>
        <w:pStyle w:val="ListParagraph"/>
        <w:numPr>
          <w:ilvl w:val="0"/>
          <w:numId w:val="76"/>
        </w:numPr>
        <w:rPr>
          <w:ins w:id="545" w:author="Yingzhen Qu" w:date="2020-05-10T21:06:00Z"/>
          <w:rFonts w:eastAsia="Times New Roman"/>
          <w:lang w:eastAsia="en-US"/>
        </w:rPr>
      </w:pPr>
      <w:ins w:id="546" w:author="Yingzhen Qu" w:date="2020-05-10T21:06:00Z">
        <w:r w:rsidRPr="00CA023D">
          <w:rPr>
            <w:rFonts w:eastAsia="Times New Roman"/>
            <w:lang w:val="fr-CH" w:eastAsia="en-US"/>
          </w:rPr>
          <w:t>TS 23.501</w:t>
        </w:r>
        <w:r w:rsidRPr="00CA023D">
          <w:rPr>
            <w:rFonts w:eastAsia="Times New Roman"/>
            <w:color w:val="000000"/>
            <w:lang w:eastAsia="en-US"/>
          </w:rPr>
          <w:t xml:space="preserve"> System architecture for the 5G System (5GS)</w:t>
        </w:r>
      </w:ins>
    </w:p>
    <w:p w14:paraId="765FE3F6" w14:textId="77777777" w:rsidR="001528CB" w:rsidRPr="00CA023D" w:rsidRDefault="001528CB" w:rsidP="001528CB">
      <w:pPr>
        <w:pStyle w:val="ListParagraph"/>
        <w:numPr>
          <w:ilvl w:val="0"/>
          <w:numId w:val="76"/>
        </w:numPr>
        <w:rPr>
          <w:ins w:id="547" w:author="Yingzhen Qu" w:date="2020-05-10T21:06:00Z"/>
          <w:rFonts w:eastAsia="Times New Roman"/>
          <w:color w:val="000000"/>
        </w:rPr>
      </w:pPr>
      <w:ins w:id="548" w:author="Yingzhen Qu" w:date="2020-05-10T21:06:00Z">
        <w:r w:rsidRPr="00CA023D">
          <w:rPr>
            <w:rFonts w:eastAsia="Times New Roman"/>
            <w:color w:val="000000"/>
          </w:rPr>
          <w:t xml:space="preserve">Robert </w:t>
        </w:r>
        <w:proofErr w:type="spellStart"/>
        <w:r w:rsidRPr="00CA023D">
          <w:rPr>
            <w:rFonts w:eastAsia="Times New Roman"/>
            <w:color w:val="000000"/>
          </w:rPr>
          <w:t>Lychev</w:t>
        </w:r>
        <w:proofErr w:type="spellEnd"/>
        <w:r w:rsidRPr="00CA023D">
          <w:rPr>
            <w:rFonts w:eastAsia="Times New Roman"/>
            <w:color w:val="000000"/>
          </w:rPr>
          <w:t xml:space="preserve">, Sharon Goldberg, and Michael </w:t>
        </w:r>
        <w:proofErr w:type="spellStart"/>
        <w:r w:rsidRPr="00CA023D">
          <w:rPr>
            <w:rFonts w:eastAsia="Times New Roman"/>
            <w:color w:val="000000"/>
          </w:rPr>
          <w:t>Schapira</w:t>
        </w:r>
        <w:proofErr w:type="spellEnd"/>
        <w:r w:rsidRPr="00CA023D">
          <w:rPr>
            <w:rFonts w:eastAsia="Times New Roman"/>
            <w:color w:val="000000"/>
          </w:rPr>
          <w:t>. Is the Juice Worth the Squeeze? BGP Security in Partial Deployment. In Proceedings of ACM SIGCOMM, August 2013.</w:t>
        </w:r>
      </w:ins>
    </w:p>
    <w:p w14:paraId="57B95E4F" w14:textId="77777777" w:rsidR="001528CB" w:rsidRPr="00CA023D" w:rsidRDefault="001528CB" w:rsidP="001528CB">
      <w:pPr>
        <w:pStyle w:val="ListParagraph"/>
        <w:numPr>
          <w:ilvl w:val="0"/>
          <w:numId w:val="76"/>
        </w:numPr>
        <w:rPr>
          <w:ins w:id="549" w:author="Yingzhen Qu" w:date="2020-05-10T21:06:00Z"/>
          <w:rFonts w:eastAsia="Times New Roman"/>
          <w:color w:val="000000"/>
        </w:rPr>
      </w:pPr>
      <w:ins w:id="550" w:author="Yingzhen Qu" w:date="2020-05-10T21:06:00Z">
        <w:r w:rsidRPr="00CA023D">
          <w:rPr>
            <w:rFonts w:eastAsia="Times New Roman"/>
            <w:color w:val="000000"/>
          </w:rPr>
          <w:t xml:space="preserve">Matthias </w:t>
        </w:r>
        <w:proofErr w:type="spellStart"/>
        <w:r w:rsidRPr="00CA023D">
          <w:rPr>
            <w:rFonts w:eastAsia="Times New Roman"/>
            <w:color w:val="000000"/>
          </w:rPr>
          <w:t>Hollick</w:t>
        </w:r>
        <w:proofErr w:type="spellEnd"/>
        <w:r w:rsidRPr="00CA023D">
          <w:rPr>
            <w:rFonts w:eastAsia="Times New Roman"/>
            <w:color w:val="000000"/>
          </w:rPr>
          <w:t>, Cristina Nita-</w:t>
        </w:r>
        <w:proofErr w:type="spellStart"/>
        <w:r w:rsidRPr="00CA023D">
          <w:rPr>
            <w:rFonts w:eastAsia="Times New Roman"/>
            <w:color w:val="000000"/>
          </w:rPr>
          <w:t>Rotaru</w:t>
        </w:r>
        <w:proofErr w:type="spellEnd"/>
        <w:r w:rsidRPr="00CA023D">
          <w:rPr>
            <w:rFonts w:eastAsia="Times New Roman"/>
            <w:color w:val="000000"/>
          </w:rPr>
          <w:t xml:space="preserve"> and Panagiotis </w:t>
        </w:r>
        <w:proofErr w:type="spellStart"/>
        <w:r w:rsidRPr="00CA023D">
          <w:rPr>
            <w:rFonts w:eastAsia="Times New Roman"/>
            <w:color w:val="000000"/>
          </w:rPr>
          <w:t>Papadimitratos</w:t>
        </w:r>
        <w:proofErr w:type="spellEnd"/>
        <w:r w:rsidRPr="00CA023D">
          <w:rPr>
            <w:rFonts w:eastAsia="Times New Roman"/>
            <w:color w:val="000000"/>
          </w:rPr>
          <w:t xml:space="preserve">, Adrian </w:t>
        </w:r>
        <w:proofErr w:type="spellStart"/>
        <w:r w:rsidRPr="00CA023D">
          <w:rPr>
            <w:rFonts w:eastAsia="Times New Roman"/>
            <w:color w:val="000000"/>
          </w:rPr>
          <w:t>Perrig</w:t>
        </w:r>
        <w:proofErr w:type="spellEnd"/>
        <w:r w:rsidRPr="00CA023D">
          <w:rPr>
            <w:rFonts w:eastAsia="Times New Roman"/>
            <w:color w:val="000000"/>
          </w:rPr>
          <w:t>, and Stefan Schmid. Toward a Taxonomy and Attacker Model for Secure Routing Protocols. In ACM SIGCOMM Computer Communication Review, 47(1), 2017.</w:t>
        </w:r>
      </w:ins>
    </w:p>
    <w:p w14:paraId="7D63E5F8" w14:textId="77777777" w:rsidR="001528CB" w:rsidRPr="00CA023D" w:rsidRDefault="001528CB" w:rsidP="001528CB">
      <w:pPr>
        <w:pStyle w:val="ListParagraph"/>
        <w:numPr>
          <w:ilvl w:val="0"/>
          <w:numId w:val="76"/>
        </w:numPr>
        <w:rPr>
          <w:ins w:id="551" w:author="Yingzhen Qu" w:date="2020-05-10T21:06:00Z"/>
          <w:rFonts w:eastAsia="Times New Roman"/>
          <w:color w:val="000000"/>
        </w:rPr>
      </w:pPr>
      <w:ins w:id="552" w:author="Yingzhen Qu" w:date="2020-05-10T21:06:00Z">
        <w:r w:rsidRPr="00CA023D">
          <w:rPr>
            <w:rFonts w:eastAsia="Times New Roman"/>
            <w:color w:val="000000"/>
          </w:rPr>
          <w:t xml:space="preserve">Amir Herzberg1, Matthias </w:t>
        </w:r>
        <w:proofErr w:type="spellStart"/>
        <w:r w:rsidRPr="00CA023D">
          <w:rPr>
            <w:rFonts w:eastAsia="Times New Roman"/>
            <w:color w:val="000000"/>
          </w:rPr>
          <w:t>Hollick</w:t>
        </w:r>
        <w:proofErr w:type="spellEnd"/>
        <w:r w:rsidRPr="00CA023D">
          <w:rPr>
            <w:rFonts w:eastAsia="Times New Roman"/>
            <w:color w:val="000000"/>
          </w:rPr>
          <w:t xml:space="preserve">, and Adrian </w:t>
        </w:r>
        <w:proofErr w:type="spellStart"/>
        <w:r w:rsidRPr="00CA023D">
          <w:rPr>
            <w:rFonts w:eastAsia="Times New Roman"/>
            <w:color w:val="000000"/>
          </w:rPr>
          <w:t>Perrig</w:t>
        </w:r>
        <w:proofErr w:type="spellEnd"/>
        <w:r w:rsidRPr="00CA023D">
          <w:rPr>
            <w:rFonts w:eastAsia="Times New Roman"/>
            <w:color w:val="000000"/>
          </w:rPr>
          <w:t xml:space="preserve">. Report from </w:t>
        </w:r>
        <w:proofErr w:type="spellStart"/>
        <w:r w:rsidRPr="00CA023D">
          <w:rPr>
            <w:rFonts w:eastAsia="Times New Roman"/>
            <w:color w:val="000000"/>
          </w:rPr>
          <w:t>Dagstuhl</w:t>
        </w:r>
        <w:proofErr w:type="spellEnd"/>
        <w:r w:rsidRPr="00CA023D">
          <w:rPr>
            <w:rFonts w:eastAsia="Times New Roman"/>
            <w:color w:val="000000"/>
          </w:rPr>
          <w:t xml:space="preserve"> Seminar 15102, Secure Routing for Future Communication Networks. </w:t>
        </w:r>
        <w:proofErr w:type="spellStart"/>
        <w:r w:rsidRPr="00CA023D">
          <w:rPr>
            <w:rFonts w:eastAsia="Times New Roman"/>
            <w:color w:val="000000"/>
          </w:rPr>
          <w:t>Dagstuhl</w:t>
        </w:r>
        <w:proofErr w:type="spellEnd"/>
        <w:r w:rsidRPr="00CA023D">
          <w:rPr>
            <w:rFonts w:eastAsia="Times New Roman"/>
            <w:color w:val="000000"/>
          </w:rPr>
          <w:t xml:space="preserve"> Reports, 5(3):28-40, 2015, ISSN 2192-5283. Schloss </w:t>
        </w:r>
        <w:proofErr w:type="spellStart"/>
        <w:r w:rsidRPr="00CA023D">
          <w:rPr>
            <w:rFonts w:eastAsia="Times New Roman"/>
            <w:color w:val="000000"/>
          </w:rPr>
          <w:t>Dagstuhl</w:t>
        </w:r>
        <w:proofErr w:type="spellEnd"/>
        <w:r w:rsidRPr="00CA023D">
          <w:rPr>
            <w:rFonts w:eastAsia="Times New Roman"/>
            <w:color w:val="000000"/>
          </w:rPr>
          <w:t>-Leibniz-</w:t>
        </w:r>
        <w:proofErr w:type="spellStart"/>
        <w:r w:rsidRPr="00CA023D">
          <w:rPr>
            <w:rFonts w:eastAsia="Times New Roman"/>
            <w:color w:val="000000"/>
          </w:rPr>
          <w:t>Zentrum</w:t>
        </w:r>
        <w:proofErr w:type="spellEnd"/>
        <w:r w:rsidRPr="00CA023D">
          <w:rPr>
            <w:rFonts w:eastAsia="Times New Roman"/>
            <w:color w:val="000000"/>
          </w:rPr>
          <w:t xml:space="preserve"> </w:t>
        </w:r>
        <w:proofErr w:type="spellStart"/>
        <w:r w:rsidRPr="00CA023D">
          <w:rPr>
            <w:rFonts w:eastAsia="Times New Roman"/>
            <w:color w:val="000000"/>
          </w:rPr>
          <w:t>fuer</w:t>
        </w:r>
        <w:proofErr w:type="spellEnd"/>
        <w:r w:rsidRPr="00CA023D">
          <w:rPr>
            <w:rFonts w:eastAsia="Times New Roman"/>
            <w:color w:val="000000"/>
          </w:rPr>
          <w:t xml:space="preserve"> </w:t>
        </w:r>
        <w:proofErr w:type="spellStart"/>
        <w:r w:rsidRPr="00CA023D">
          <w:rPr>
            <w:rFonts w:eastAsia="Times New Roman"/>
            <w:color w:val="000000"/>
          </w:rPr>
          <w:t>Informatik</w:t>
        </w:r>
        <w:proofErr w:type="spellEnd"/>
        <w:r w:rsidRPr="00CA023D">
          <w:rPr>
            <w:rFonts w:eastAsia="Times New Roman"/>
            <w:color w:val="000000"/>
          </w:rPr>
          <w:t>. DOI: 10.4230/DagRep.5.3.28.</w:t>
        </w:r>
      </w:ins>
    </w:p>
    <w:p w14:paraId="7C7A6329" w14:textId="77777777" w:rsidR="001528CB" w:rsidRPr="00CA023D" w:rsidRDefault="001528CB" w:rsidP="001528CB">
      <w:pPr>
        <w:pStyle w:val="ListParagraph"/>
        <w:numPr>
          <w:ilvl w:val="0"/>
          <w:numId w:val="76"/>
        </w:numPr>
        <w:rPr>
          <w:ins w:id="553" w:author="Yingzhen Qu" w:date="2020-05-10T21:06:00Z"/>
          <w:rFonts w:eastAsia="Times New Roman"/>
          <w:color w:val="000000"/>
        </w:rPr>
      </w:pPr>
      <w:ins w:id="554" w:author="Yingzhen Qu" w:date="2020-05-10T21:06:00Z">
        <w:r w:rsidRPr="00CA023D">
          <w:rPr>
            <w:rFonts w:eastAsia="Times New Roman"/>
            <w:color w:val="000000"/>
          </w:rPr>
          <w:t xml:space="preserve"> Danny Cooper, Ethan Heilman, Kyle </w:t>
        </w:r>
        <w:proofErr w:type="spellStart"/>
        <w:r w:rsidRPr="00CA023D">
          <w:rPr>
            <w:rFonts w:eastAsia="Times New Roman"/>
            <w:color w:val="000000"/>
          </w:rPr>
          <w:t>Brogle</w:t>
        </w:r>
        <w:proofErr w:type="spellEnd"/>
        <w:r w:rsidRPr="00CA023D">
          <w:rPr>
            <w:rFonts w:eastAsia="Times New Roman"/>
            <w:color w:val="000000"/>
          </w:rPr>
          <w:t xml:space="preserve">, Leonid </w:t>
        </w:r>
        <w:proofErr w:type="spellStart"/>
        <w:r w:rsidRPr="00CA023D">
          <w:rPr>
            <w:rFonts w:eastAsia="Times New Roman"/>
            <w:color w:val="000000"/>
          </w:rPr>
          <w:t>Reyzin</w:t>
        </w:r>
        <w:proofErr w:type="spellEnd"/>
        <w:r w:rsidRPr="00CA023D">
          <w:rPr>
            <w:rFonts w:eastAsia="Times New Roman"/>
            <w:color w:val="000000"/>
          </w:rPr>
          <w:t xml:space="preserve">, and Sharon Goldberg. On the Risk of Misbehaving RPKI Authorities. In Proceedings of ACM </w:t>
        </w:r>
        <w:proofErr w:type="spellStart"/>
        <w:r w:rsidRPr="00CA023D">
          <w:rPr>
            <w:rFonts w:eastAsia="Times New Roman"/>
            <w:color w:val="000000"/>
          </w:rPr>
          <w:t>HotNets</w:t>
        </w:r>
        <w:proofErr w:type="spellEnd"/>
        <w:r w:rsidRPr="00CA023D">
          <w:rPr>
            <w:rFonts w:eastAsia="Times New Roman"/>
            <w:color w:val="000000"/>
          </w:rPr>
          <w:t>-XII, November 2013.</w:t>
        </w:r>
      </w:ins>
    </w:p>
    <w:p w14:paraId="7E3B16B3" w14:textId="77777777" w:rsidR="001528CB" w:rsidRPr="00CA023D" w:rsidRDefault="001528CB" w:rsidP="001528CB">
      <w:pPr>
        <w:pStyle w:val="ListParagraph"/>
        <w:numPr>
          <w:ilvl w:val="0"/>
          <w:numId w:val="76"/>
        </w:numPr>
        <w:rPr>
          <w:ins w:id="555" w:author="Yingzhen Qu" w:date="2020-05-10T21:06:00Z"/>
          <w:rFonts w:eastAsia="Times New Roman"/>
          <w:color w:val="000000"/>
        </w:rPr>
      </w:pPr>
      <w:ins w:id="556" w:author="Yingzhen Qu" w:date="2020-05-10T21:06:00Z">
        <w:r w:rsidRPr="00CA023D">
          <w:rPr>
            <w:rFonts w:eastAsia="Times New Roman"/>
            <w:color w:val="000000"/>
          </w:rPr>
          <w:t xml:space="preserve">Adrian </w:t>
        </w:r>
        <w:proofErr w:type="spellStart"/>
        <w:r w:rsidRPr="00CA023D">
          <w:rPr>
            <w:rFonts w:eastAsia="Times New Roman"/>
            <w:color w:val="000000"/>
          </w:rPr>
          <w:t>Perrig</w:t>
        </w:r>
        <w:proofErr w:type="spellEnd"/>
        <w:r w:rsidRPr="00CA023D">
          <w:rPr>
            <w:rFonts w:eastAsia="Times New Roman"/>
            <w:color w:val="000000"/>
          </w:rPr>
          <w:t xml:space="preserve">, Pawel </w:t>
        </w:r>
        <w:proofErr w:type="spellStart"/>
        <w:r w:rsidRPr="00CA023D">
          <w:rPr>
            <w:rFonts w:eastAsia="Times New Roman"/>
            <w:color w:val="000000"/>
          </w:rPr>
          <w:t>Szalachowski</w:t>
        </w:r>
        <w:proofErr w:type="spellEnd"/>
        <w:r w:rsidRPr="00CA023D">
          <w:rPr>
            <w:rFonts w:eastAsia="Times New Roman"/>
            <w:color w:val="000000"/>
          </w:rPr>
          <w:t xml:space="preserve">, Raphael M. </w:t>
        </w:r>
        <w:proofErr w:type="spellStart"/>
        <w:r w:rsidRPr="00CA023D">
          <w:rPr>
            <w:rFonts w:eastAsia="Times New Roman"/>
            <w:color w:val="000000"/>
          </w:rPr>
          <w:t>Reischuk</w:t>
        </w:r>
        <w:proofErr w:type="spellEnd"/>
        <w:r w:rsidRPr="00CA023D">
          <w:rPr>
            <w:rFonts w:eastAsia="Times New Roman"/>
            <w:color w:val="000000"/>
          </w:rPr>
          <w:t xml:space="preserve">, and Laurent </w:t>
        </w:r>
        <w:proofErr w:type="spellStart"/>
        <w:r w:rsidRPr="00CA023D">
          <w:rPr>
            <w:rFonts w:eastAsia="Times New Roman"/>
            <w:color w:val="000000"/>
          </w:rPr>
          <w:t>Chuat</w:t>
        </w:r>
        <w:proofErr w:type="spellEnd"/>
        <w:r w:rsidRPr="00CA023D">
          <w:rPr>
            <w:rFonts w:eastAsia="Times New Roman"/>
            <w:color w:val="000000"/>
          </w:rPr>
          <w:t>. SCION: A Secure Internet Architecture. Springer International Publishing AG, 2017.</w:t>
        </w:r>
      </w:ins>
    </w:p>
    <w:p w14:paraId="3BE2C624"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57" w:author="Yingzhen Qu" w:date="2020-05-10T21:06:00Z"/>
          <w:rFonts w:eastAsia="Times New Roman"/>
          <w:lang w:eastAsia="en-US"/>
        </w:rPr>
      </w:pPr>
      <w:ins w:id="558" w:author="Yingzhen Qu" w:date="2020-05-10T21:06:00Z">
        <w:r w:rsidRPr="00CA023D">
          <w:rPr>
            <w:rFonts w:eastAsia="Times New Roman"/>
            <w:lang w:eastAsia="en-US"/>
          </w:rPr>
          <w:fldChar w:fldCharType="begin"/>
        </w:r>
        <w:r w:rsidRPr="00CA023D">
          <w:rPr>
            <w:rFonts w:eastAsia="Times New Roman"/>
            <w:lang w:eastAsia="en-US"/>
          </w:rPr>
          <w:instrText xml:space="preserve"> HYPERLINK "https://www.manrs.org/"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https://www.manrs.org/</w:t>
        </w:r>
        <w:r w:rsidRPr="00CA023D">
          <w:rPr>
            <w:rFonts w:eastAsia="Times New Roman"/>
            <w:lang w:eastAsia="en-US"/>
          </w:rPr>
          <w:fldChar w:fldCharType="end"/>
        </w:r>
        <w:r w:rsidRPr="00CA023D">
          <w:rPr>
            <w:rFonts w:eastAsia="Times New Roman"/>
            <w:lang w:eastAsia="en-US"/>
          </w:rPr>
          <w:t xml:space="preserve"> </w:t>
        </w:r>
      </w:ins>
    </w:p>
    <w:p w14:paraId="05D82953" w14:textId="77777777" w:rsidR="001528CB" w:rsidRPr="00CA023D" w:rsidRDefault="001528CB" w:rsidP="001528CB">
      <w:pPr>
        <w:pStyle w:val="ListParagraph"/>
        <w:numPr>
          <w:ilvl w:val="0"/>
          <w:numId w:val="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59" w:author="Yingzhen Qu" w:date="2020-05-10T21:06:00Z"/>
          <w:rFonts w:eastAsia="Times New Roman"/>
          <w:color w:val="000000"/>
        </w:rPr>
      </w:pPr>
      <w:ins w:id="560" w:author="Yingzhen Qu" w:date="2020-05-10T21:06:00Z">
        <w:r w:rsidRPr="00CA023D">
          <w:rPr>
            <w:rFonts w:eastAsia="Times New Roman"/>
            <w:color w:val="000000"/>
          </w:rPr>
          <w:t>Yuan, X., "On Nonblocking Folded-Clos Networks in Computer          Communication Environments", IEEE International Parallel &amp;           Distributed Processing Symposium, 2011.</w:t>
        </w:r>
      </w:ins>
    </w:p>
    <w:p w14:paraId="50B60B40" w14:textId="77777777" w:rsidR="001528CB" w:rsidRPr="00CA023D" w:rsidRDefault="001528CB" w:rsidP="001528CB">
      <w:pPr>
        <w:pStyle w:val="HTMLPreformatted"/>
        <w:numPr>
          <w:ilvl w:val="0"/>
          <w:numId w:val="76"/>
        </w:numPr>
        <w:rPr>
          <w:ins w:id="561" w:author="Yingzhen Qu" w:date="2020-05-10T21:06:00Z"/>
          <w:rFonts w:ascii="Times New Roman" w:hAnsi="Times New Roman" w:cs="Times New Roman"/>
          <w:color w:val="000000"/>
          <w:sz w:val="24"/>
          <w:szCs w:val="24"/>
        </w:rPr>
      </w:pPr>
      <w:ins w:id="562" w:author="Yingzhen Qu" w:date="2020-05-10T21:06:00Z">
        <w:r w:rsidRPr="00CA023D">
          <w:rPr>
            <w:rFonts w:ascii="Times New Roman" w:hAnsi="Times New Roman" w:cs="Times New Roman"/>
            <w:color w:val="000000"/>
            <w:sz w:val="24"/>
            <w:szCs w:val="24"/>
          </w:rPr>
          <w:t>Apache Software Foundation, "Thrift Interface Description Language", &lt;</w:t>
        </w:r>
        <w:r w:rsidRPr="00CA023D">
          <w:rPr>
            <w:rFonts w:ascii="Times New Roman" w:hAnsi="Times New Roman" w:cs="Times New Roman"/>
            <w:sz w:val="24"/>
            <w:szCs w:val="24"/>
          </w:rPr>
          <w:fldChar w:fldCharType="begin"/>
        </w:r>
        <w:r w:rsidRPr="00CA023D">
          <w:rPr>
            <w:rFonts w:ascii="Times New Roman" w:hAnsi="Times New Roman" w:cs="Times New Roman"/>
            <w:sz w:val="24"/>
            <w:szCs w:val="24"/>
          </w:rPr>
          <w:instrText xml:space="preserve"> HYPERLINK "https://thrift.apache.org/docs/idl" </w:instrText>
        </w:r>
        <w:r w:rsidRPr="00CA023D">
          <w:rPr>
            <w:rFonts w:ascii="Times New Roman" w:hAnsi="Times New Roman" w:cs="Times New Roman"/>
            <w:sz w:val="24"/>
            <w:szCs w:val="24"/>
          </w:rPr>
          <w:fldChar w:fldCharType="separate"/>
        </w:r>
        <w:r w:rsidRPr="00CA023D">
          <w:rPr>
            <w:rStyle w:val="Hyperlink"/>
            <w:rFonts w:ascii="Times New Roman" w:hAnsi="Times New Roman" w:cs="Times New Roman"/>
            <w:sz w:val="24"/>
            <w:szCs w:val="24"/>
          </w:rPr>
          <w:t>https://thrift.apache.org/docs/idl</w:t>
        </w:r>
        <w:r w:rsidRPr="00CA023D">
          <w:rPr>
            <w:rStyle w:val="Hyperlink"/>
            <w:rFonts w:ascii="Times New Roman" w:hAnsi="Times New Roman" w:cs="Times New Roman"/>
            <w:sz w:val="24"/>
            <w:szCs w:val="24"/>
          </w:rPr>
          <w:fldChar w:fldCharType="end"/>
        </w:r>
        <w:r w:rsidRPr="00CA023D">
          <w:rPr>
            <w:rFonts w:ascii="Times New Roman" w:hAnsi="Times New Roman" w:cs="Times New Roman"/>
            <w:color w:val="000000"/>
            <w:sz w:val="24"/>
            <w:szCs w:val="24"/>
          </w:rPr>
          <w:t>&gt;.</w:t>
        </w:r>
      </w:ins>
    </w:p>
    <w:p w14:paraId="72DA75A2"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63" w:author="Yingzhen Qu" w:date="2020-05-10T21:06:00Z"/>
          <w:rFonts w:eastAsia="Times New Roman"/>
          <w:lang w:eastAsia="en-US"/>
        </w:rPr>
      </w:pPr>
      <w:ins w:id="564" w:author="Yingzhen Qu" w:date="2020-05-10T21:06:00Z">
        <w:r w:rsidRPr="00CA023D">
          <w:rPr>
            <w:rFonts w:eastAsia="Times New Roman"/>
            <w:lang w:eastAsia="en-US"/>
          </w:rPr>
          <w:fldChar w:fldCharType="begin"/>
        </w:r>
        <w:r w:rsidRPr="00CA023D">
          <w:rPr>
            <w:rFonts w:eastAsia="Times New Roman"/>
            <w:lang w:eastAsia="en-US"/>
          </w:rPr>
          <w:instrText xml:space="preserve"> HYPERLINK "https://datatracker.ietf.org/wg/rift/about/"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https://datatracker.ietf.org/wg/rift/about/</w:t>
        </w:r>
        <w:r w:rsidRPr="00CA023D">
          <w:rPr>
            <w:rFonts w:eastAsia="Times New Roman"/>
            <w:lang w:eastAsia="en-US"/>
          </w:rPr>
          <w:fldChar w:fldCharType="end"/>
        </w:r>
        <w:r w:rsidRPr="00CA023D">
          <w:rPr>
            <w:rFonts w:eastAsia="Times New Roman"/>
            <w:lang w:eastAsia="en-US"/>
          </w:rPr>
          <w:t xml:space="preserve"> </w:t>
        </w:r>
      </w:ins>
    </w:p>
    <w:p w14:paraId="41DFAA75"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65" w:author="Yingzhen Qu" w:date="2020-05-10T21:06:00Z"/>
          <w:rFonts w:eastAsia="Times New Roman"/>
          <w:lang w:eastAsia="en-US"/>
        </w:rPr>
      </w:pPr>
      <w:ins w:id="566" w:author="Yingzhen Qu" w:date="2020-05-10T21:06:00Z">
        <w:r w:rsidRPr="00CA023D">
          <w:rPr>
            <w:rFonts w:eastAsia="Times New Roman"/>
            <w:lang w:eastAsia="en-US"/>
          </w:rPr>
          <w:fldChar w:fldCharType="begin"/>
        </w:r>
        <w:r w:rsidRPr="00CA023D">
          <w:rPr>
            <w:rFonts w:eastAsia="Times New Roman"/>
            <w:lang w:eastAsia="en-US"/>
          </w:rPr>
          <w:instrText xml:space="preserve"> HYPERLINK "https://datatracker.ietf.org/wg/lsvr/about/" </w:instrText>
        </w:r>
        <w:r w:rsidRPr="00CA023D">
          <w:rPr>
            <w:rFonts w:eastAsia="Times New Roman"/>
            <w:lang w:eastAsia="en-US"/>
          </w:rPr>
          <w:fldChar w:fldCharType="separate"/>
        </w:r>
        <w:r w:rsidRPr="00CA023D">
          <w:rPr>
            <w:rStyle w:val="Hyperlink"/>
            <w:rFonts w:ascii="Times New Roman" w:eastAsia="Times New Roman" w:hAnsi="Times New Roman"/>
            <w:lang w:eastAsia="en-US"/>
          </w:rPr>
          <w:t>https://datatracker.ietf.org/wg/lsvr/about/</w:t>
        </w:r>
        <w:r w:rsidRPr="00CA023D">
          <w:rPr>
            <w:rFonts w:eastAsia="Times New Roman"/>
            <w:lang w:eastAsia="en-US"/>
          </w:rPr>
          <w:fldChar w:fldCharType="end"/>
        </w:r>
        <w:r w:rsidRPr="00CA023D">
          <w:rPr>
            <w:rFonts w:eastAsia="Times New Roman"/>
            <w:lang w:eastAsia="en-US"/>
          </w:rPr>
          <w:t xml:space="preserve"> </w:t>
        </w:r>
      </w:ins>
    </w:p>
    <w:p w14:paraId="3C9B25D8"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67" w:author="Yingzhen Qu" w:date="2020-05-10T21:06:00Z"/>
          <w:rFonts w:eastAsia="Times New Roman"/>
          <w:lang w:val="en-US" w:eastAsia="en-US"/>
        </w:rPr>
      </w:pPr>
      <w:ins w:id="568" w:author="Yingzhen Qu" w:date="2020-05-10T21:06:00Z">
        <w:r w:rsidRPr="00CA023D">
          <w:fldChar w:fldCharType="begin"/>
        </w:r>
        <w:r w:rsidRPr="00CA023D">
          <w:instrText xml:space="preserve"> HYPERLINK "https://datatracker.ietf.org/meeting/103/materials/slides-103-rtgarea-lsvr-update" </w:instrText>
        </w:r>
        <w:r w:rsidRPr="00CA023D">
          <w:fldChar w:fldCharType="separate"/>
        </w:r>
        <w:r w:rsidRPr="00CA023D">
          <w:rPr>
            <w:rFonts w:eastAsia="Times New Roman"/>
            <w:color w:val="0563C1"/>
            <w:u w:val="single"/>
            <w:lang w:val="en-US" w:eastAsia="en-US"/>
          </w:rPr>
          <w:t>https://datatracker.ietf.org/meeting/103/materials/slides-103-rtgarea-lsvr-update</w:t>
        </w:r>
        <w:r w:rsidRPr="00CA023D">
          <w:rPr>
            <w:rFonts w:eastAsia="Times New Roman"/>
            <w:color w:val="0563C1"/>
            <w:u w:val="single"/>
            <w:lang w:val="en-US" w:eastAsia="en-US"/>
          </w:rPr>
          <w:fldChar w:fldCharType="end"/>
        </w:r>
      </w:ins>
    </w:p>
    <w:p w14:paraId="2707930E" w14:textId="77777777" w:rsidR="001528CB" w:rsidRPr="00CA023D" w:rsidRDefault="001528CB" w:rsidP="001528CB">
      <w:pPr>
        <w:pStyle w:val="ListParagraph"/>
        <w:numPr>
          <w:ilvl w:val="0"/>
          <w:numId w:val="76"/>
        </w:numPr>
        <w:overflowPunct w:val="0"/>
        <w:autoSpaceDE w:val="0"/>
        <w:autoSpaceDN w:val="0"/>
        <w:adjustRightInd w:val="0"/>
        <w:textAlignment w:val="baseline"/>
        <w:rPr>
          <w:ins w:id="569" w:author="Yingzhen Qu" w:date="2020-05-10T21:06:00Z"/>
          <w:rFonts w:eastAsia="Times New Roman"/>
          <w:lang w:eastAsia="en-US"/>
        </w:rPr>
      </w:pPr>
      <w:ins w:id="570" w:author="Yingzhen Qu" w:date="2020-05-10T21:06:00Z">
        <w:r w:rsidRPr="00CA023D">
          <w:lastRenderedPageBreak/>
          <w:fldChar w:fldCharType="begin"/>
        </w:r>
        <w:r w:rsidRPr="00CA023D">
          <w:instrText xml:space="preserve"> HYPERLINK "https://www.scion-architecture.net/pdf/2017-SCION-CACM.pdf" </w:instrText>
        </w:r>
        <w:r w:rsidRPr="00CA023D">
          <w:fldChar w:fldCharType="separate"/>
        </w:r>
        <w:r w:rsidRPr="00CA023D">
          <w:rPr>
            <w:rStyle w:val="Hyperlink"/>
            <w:rFonts w:ascii="Times New Roman" w:eastAsia="Times New Roman" w:hAnsi="Times New Roman"/>
            <w:lang w:val="en-US" w:eastAsia="zh-CN"/>
          </w:rPr>
          <w:t>https://www.scion-architecture.net/pdf/2017-SCION-CACM.pdf</w:t>
        </w:r>
        <w:r w:rsidRPr="00CA023D">
          <w:rPr>
            <w:rStyle w:val="Hyperlink"/>
            <w:rFonts w:ascii="Times New Roman" w:eastAsia="Times New Roman" w:hAnsi="Times New Roman"/>
            <w:lang w:val="en-US" w:eastAsia="zh-CN"/>
          </w:rPr>
          <w:fldChar w:fldCharType="end"/>
        </w:r>
      </w:ins>
    </w:p>
    <w:p w14:paraId="3E98CE29" w14:textId="77777777" w:rsidR="001528CB" w:rsidRPr="00813320" w:rsidDel="0067471C" w:rsidRDefault="001528CB" w:rsidP="0067471C">
      <w:pPr>
        <w:pStyle w:val="ListParagraph"/>
        <w:overflowPunct w:val="0"/>
        <w:autoSpaceDE w:val="0"/>
        <w:autoSpaceDN w:val="0"/>
        <w:adjustRightInd w:val="0"/>
        <w:textAlignment w:val="baseline"/>
        <w:rPr>
          <w:del w:id="571" w:author="Yingzhen Qu" w:date="2020-05-10T21:07:00Z"/>
          <w:rFonts w:eastAsia="Times New Roman"/>
          <w:szCs w:val="20"/>
          <w:lang w:eastAsia="en-US"/>
        </w:rPr>
        <w:pPrChange w:id="572" w:author="Yingzhen Qu" w:date="2020-05-10T21:07:00Z">
          <w:pPr>
            <w:pStyle w:val="ListParagraph"/>
            <w:numPr>
              <w:numId w:val="76"/>
            </w:numPr>
            <w:overflowPunct w:val="0"/>
            <w:autoSpaceDE w:val="0"/>
            <w:autoSpaceDN w:val="0"/>
            <w:adjustRightInd w:val="0"/>
            <w:ind w:hanging="360"/>
            <w:textAlignment w:val="baseline"/>
          </w:pPr>
        </w:pPrChange>
      </w:pPr>
      <w:bookmarkStart w:id="573" w:name="_GoBack"/>
      <w:bookmarkEnd w:id="573"/>
    </w:p>
    <w:p w14:paraId="2D107A87" w14:textId="77777777" w:rsidR="00850CDE" w:rsidRPr="0067471C" w:rsidRDefault="00850CDE" w:rsidP="0067471C">
      <w:pPr>
        <w:pStyle w:val="ListParagraph"/>
        <w:overflowPunct w:val="0"/>
        <w:autoSpaceDE w:val="0"/>
        <w:autoSpaceDN w:val="0"/>
        <w:adjustRightInd w:val="0"/>
        <w:textAlignment w:val="baseline"/>
        <w:rPr>
          <w:rFonts w:eastAsia="Times New Roman"/>
          <w:i/>
          <w:szCs w:val="20"/>
          <w:lang w:val="fr-CH" w:eastAsia="en-US"/>
          <w:rPrChange w:id="574" w:author="Yingzhen Qu" w:date="2020-05-10T21:07:00Z">
            <w:rPr>
              <w:lang w:val="fr-CH" w:eastAsia="en-US"/>
            </w:rPr>
          </w:rPrChange>
        </w:rPr>
        <w:pPrChange w:id="575" w:author="Yingzhen Qu" w:date="2020-05-10T21:07:00Z">
          <w:pPr>
            <w:overflowPunct w:val="0"/>
            <w:autoSpaceDE w:val="0"/>
            <w:autoSpaceDN w:val="0"/>
            <w:adjustRightInd w:val="0"/>
            <w:textAlignment w:val="baseline"/>
          </w:pPr>
        </w:pPrChange>
      </w:pPr>
    </w:p>
    <w:p w14:paraId="26DFE2C9"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fr-CH" w:eastAsia="en-US"/>
        </w:rPr>
        <w:t xml:space="preserve">TS 23.401 </w:t>
      </w:r>
      <w:r w:rsidRPr="00FD1C5C">
        <w:rPr>
          <w:rFonts w:ascii="Arial" w:eastAsia="Times New Roman" w:hAnsi="Arial" w:cs="Arial"/>
          <w:color w:val="000000"/>
          <w:sz w:val="18"/>
          <w:szCs w:val="18"/>
          <w:lang w:eastAsia="en-US"/>
        </w:rPr>
        <w:t>General Packet Radio Service (GPRS) enhancements for Evolved Universal Terrestrial Radio Access Network (E-UTRAN) access</w:t>
      </w:r>
    </w:p>
    <w:p w14:paraId="760C10AF"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fr-CH" w:eastAsia="en-US"/>
        </w:rPr>
        <w:t>TS 23.501</w:t>
      </w:r>
      <w:r w:rsidRPr="00FD1C5C">
        <w:rPr>
          <w:rFonts w:ascii="Arial" w:eastAsia="Times New Roman" w:hAnsi="Arial" w:cs="Arial"/>
          <w:color w:val="000000"/>
          <w:sz w:val="18"/>
          <w:szCs w:val="18"/>
          <w:lang w:eastAsia="en-US"/>
        </w:rPr>
        <w:t xml:space="preserve"> System architecture for the 5G System (5GS)</w:t>
      </w:r>
      <w:bookmarkStart w:id="576" w:name="_Ref37953832"/>
    </w:p>
    <w:p w14:paraId="47E8F758"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lang w:val="en-US" w:eastAsia="en-US"/>
        </w:rPr>
        <w:t xml:space="preserve">“Common Public Radio Interface: </w:t>
      </w:r>
      <w:proofErr w:type="spellStart"/>
      <w:r w:rsidRPr="00FD1C5C">
        <w:rPr>
          <w:rFonts w:eastAsia="Times New Roman"/>
          <w:lang w:val="en-US" w:eastAsia="en-US"/>
        </w:rPr>
        <w:t>eCPRI</w:t>
      </w:r>
      <w:proofErr w:type="spellEnd"/>
      <w:r w:rsidRPr="00FD1C5C">
        <w:rPr>
          <w:rFonts w:eastAsia="Times New Roman"/>
          <w:lang w:val="en-US" w:eastAsia="en-US"/>
        </w:rPr>
        <w:t xml:space="preserve"> Interface Specification”</w:t>
      </w:r>
      <w:r w:rsidRPr="00FD1C5C">
        <w:rPr>
          <w:rFonts w:eastAsia="Times New Roman"/>
          <w:szCs w:val="20"/>
          <w:lang w:val="fr-CH" w:eastAsia="en-US"/>
        </w:rPr>
        <w:t xml:space="preserve">, </w:t>
      </w:r>
      <w:hyperlink r:id="rId151" w:history="1">
        <w:r w:rsidRPr="00FD1C5C">
          <w:rPr>
            <w:rFonts w:eastAsia="Times New Roman"/>
            <w:color w:val="0563C1"/>
            <w:szCs w:val="20"/>
            <w:u w:val="single"/>
            <w:lang w:eastAsia="en-US"/>
          </w:rPr>
          <w:t>http://www.cpri.info/downloads/eCPRI_v_1_0_2017_08_22.pdf</w:t>
        </w:r>
      </w:hyperlink>
      <w:bookmarkEnd w:id="576"/>
    </w:p>
    <w:p w14:paraId="4F65C8DA"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fr-CH" w:eastAsia="en-US"/>
        </w:rPr>
        <w:t xml:space="preserve">Transport </w:t>
      </w:r>
      <w:proofErr w:type="spellStart"/>
      <w:r w:rsidRPr="00FD1C5C">
        <w:rPr>
          <w:rFonts w:eastAsia="Times New Roman"/>
          <w:szCs w:val="20"/>
          <w:lang w:val="fr-CH" w:eastAsia="en-US"/>
        </w:rPr>
        <w:t>Aware</w:t>
      </w:r>
      <w:proofErr w:type="spellEnd"/>
      <w:r w:rsidRPr="00FD1C5C">
        <w:rPr>
          <w:rFonts w:eastAsia="Times New Roman"/>
          <w:szCs w:val="20"/>
          <w:lang w:val="fr-CH" w:eastAsia="en-US"/>
        </w:rPr>
        <w:t xml:space="preserve"> </w:t>
      </w:r>
      <w:proofErr w:type="spellStart"/>
      <w:proofErr w:type="gramStart"/>
      <w:r w:rsidRPr="00FD1C5C">
        <w:rPr>
          <w:rFonts w:eastAsia="Times New Roman"/>
          <w:szCs w:val="20"/>
          <w:lang w:val="fr-CH" w:eastAsia="en-US"/>
        </w:rPr>
        <w:t>Mobility</w:t>
      </w:r>
      <w:proofErr w:type="spellEnd"/>
      <w:r w:rsidRPr="00FD1C5C">
        <w:rPr>
          <w:rFonts w:eastAsia="Times New Roman"/>
          <w:szCs w:val="20"/>
          <w:lang w:val="fr-CH" w:eastAsia="en-US"/>
        </w:rPr>
        <w:t xml:space="preserve">  for</w:t>
      </w:r>
      <w:proofErr w:type="gramEnd"/>
      <w:r w:rsidRPr="00FD1C5C">
        <w:rPr>
          <w:rFonts w:eastAsia="Times New Roman"/>
          <w:szCs w:val="20"/>
          <w:lang w:val="fr-CH" w:eastAsia="en-US"/>
        </w:rPr>
        <w:t xml:space="preserve"> 5G - </w:t>
      </w:r>
      <w:hyperlink r:id="rId152" w:history="1">
        <w:r w:rsidRPr="00FD1C5C">
          <w:rPr>
            <w:rFonts w:eastAsia="Times New Roman"/>
            <w:color w:val="0563C1"/>
            <w:szCs w:val="20"/>
            <w:u w:val="single"/>
            <w:lang w:val="fr-CH" w:eastAsia="en-US"/>
          </w:rPr>
          <w:t>https://tools.ietf.org/html/draft-clt-dmm-tn-aware-mobility-04</w:t>
        </w:r>
      </w:hyperlink>
      <w:bookmarkStart w:id="577" w:name="_Ref37949909"/>
    </w:p>
    <w:p w14:paraId="0ED743E4"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en-US" w:eastAsia="en-US"/>
        </w:rPr>
        <w:t xml:space="preserve">Ingo </w:t>
      </w:r>
      <w:proofErr w:type="spellStart"/>
      <w:r w:rsidRPr="00FD1C5C">
        <w:rPr>
          <w:rFonts w:eastAsia="Times New Roman"/>
          <w:szCs w:val="20"/>
          <w:lang w:val="en-US" w:eastAsia="en-US"/>
        </w:rPr>
        <w:t>Busse</w:t>
      </w:r>
      <w:proofErr w:type="spellEnd"/>
      <w:r w:rsidRPr="00FD1C5C">
        <w:rPr>
          <w:rFonts w:eastAsia="Times New Roman"/>
          <w:szCs w:val="20"/>
          <w:lang w:val="en-US" w:eastAsia="en-US"/>
        </w:rPr>
        <w:t xml:space="preserve">, Bernd </w:t>
      </w:r>
      <w:proofErr w:type="spellStart"/>
      <w:r w:rsidRPr="00FD1C5C">
        <w:rPr>
          <w:rFonts w:eastAsia="Times New Roman"/>
          <w:szCs w:val="20"/>
          <w:lang w:val="en-US" w:eastAsia="en-US"/>
        </w:rPr>
        <w:t>Deffner</w:t>
      </w:r>
      <w:proofErr w:type="spellEnd"/>
      <w:r w:rsidRPr="00FD1C5C">
        <w:rPr>
          <w:rFonts w:eastAsia="Times New Roman"/>
          <w:szCs w:val="20"/>
          <w:lang w:val="en-US" w:eastAsia="en-US"/>
        </w:rPr>
        <w:t xml:space="preserve">, Henning </w:t>
      </w:r>
      <w:proofErr w:type="spellStart"/>
      <w:r w:rsidRPr="00FD1C5C">
        <w:rPr>
          <w:rFonts w:eastAsia="Times New Roman"/>
          <w:szCs w:val="20"/>
          <w:lang w:val="en-US" w:eastAsia="en-US"/>
        </w:rPr>
        <w:t>Schulzrinne</w:t>
      </w:r>
      <w:proofErr w:type="spellEnd"/>
      <w:r w:rsidRPr="00FD1C5C">
        <w:rPr>
          <w:rFonts w:eastAsia="Times New Roman"/>
          <w:szCs w:val="20"/>
          <w:lang w:val="en-US" w:eastAsia="en-US"/>
        </w:rPr>
        <w:t>, “Dynamic QoS control of multimedia applications based on RTP”, Computer Communications, Volume 19, Issue 1, 1996, Pages 49-58, ISSN 0140-3664</w:t>
      </w:r>
      <w:bookmarkStart w:id="578" w:name="_Ref37950009"/>
      <w:bookmarkEnd w:id="577"/>
    </w:p>
    <w:p w14:paraId="73543C7F" w14:textId="77777777" w:rsidR="00850CDE"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fr-CH" w:eastAsia="en-US"/>
        </w:rPr>
        <w:t xml:space="preserve">X. Zhu, R. Pan, M. </w:t>
      </w:r>
      <w:proofErr w:type="spellStart"/>
      <w:r w:rsidRPr="00FD1C5C">
        <w:rPr>
          <w:rFonts w:eastAsia="Times New Roman"/>
          <w:szCs w:val="20"/>
          <w:lang w:val="fr-CH" w:eastAsia="en-US"/>
        </w:rPr>
        <w:t>Ramalho</w:t>
      </w:r>
      <w:proofErr w:type="spellEnd"/>
      <w:r w:rsidRPr="00FD1C5C">
        <w:rPr>
          <w:rFonts w:eastAsia="Times New Roman"/>
          <w:szCs w:val="20"/>
          <w:lang w:val="fr-CH" w:eastAsia="en-US"/>
        </w:rPr>
        <w:t>, S. Mena, "Network-</w:t>
      </w:r>
      <w:proofErr w:type="spellStart"/>
      <w:r w:rsidRPr="00FD1C5C">
        <w:rPr>
          <w:rFonts w:eastAsia="Times New Roman"/>
          <w:szCs w:val="20"/>
          <w:lang w:val="fr-CH" w:eastAsia="en-US"/>
        </w:rPr>
        <w:t>Assisted</w:t>
      </w:r>
      <w:proofErr w:type="spellEnd"/>
      <w:r w:rsidRPr="00FD1C5C">
        <w:rPr>
          <w:rFonts w:eastAsia="Times New Roman"/>
          <w:szCs w:val="20"/>
          <w:lang w:val="fr-CH" w:eastAsia="en-US"/>
        </w:rPr>
        <w:t xml:space="preserve"> </w:t>
      </w:r>
      <w:proofErr w:type="spellStart"/>
      <w:r w:rsidRPr="00FD1C5C">
        <w:rPr>
          <w:rFonts w:eastAsia="Times New Roman"/>
          <w:szCs w:val="20"/>
          <w:lang w:val="fr-CH" w:eastAsia="en-US"/>
        </w:rPr>
        <w:t>Dynamic</w:t>
      </w:r>
      <w:proofErr w:type="spellEnd"/>
      <w:r w:rsidRPr="00FD1C5C">
        <w:rPr>
          <w:rFonts w:eastAsia="Times New Roman"/>
          <w:szCs w:val="20"/>
          <w:lang w:val="fr-CH" w:eastAsia="en-US"/>
        </w:rPr>
        <w:t xml:space="preserve"> Adaptation (NADA</w:t>
      </w:r>
      <w:proofErr w:type="gramStart"/>
      <w:r w:rsidRPr="00FD1C5C">
        <w:rPr>
          <w:rFonts w:eastAsia="Times New Roman"/>
          <w:szCs w:val="20"/>
          <w:lang w:val="fr-CH" w:eastAsia="en-US"/>
        </w:rPr>
        <w:t>):</w:t>
      </w:r>
      <w:proofErr w:type="gramEnd"/>
      <w:r w:rsidRPr="00FD1C5C">
        <w:rPr>
          <w:rFonts w:eastAsia="Times New Roman"/>
          <w:szCs w:val="20"/>
          <w:lang w:val="fr-CH" w:eastAsia="en-US"/>
        </w:rPr>
        <w:t xml:space="preserve"> A </w:t>
      </w:r>
      <w:proofErr w:type="spellStart"/>
      <w:r w:rsidRPr="00FD1C5C">
        <w:rPr>
          <w:rFonts w:eastAsia="Times New Roman"/>
          <w:szCs w:val="20"/>
          <w:lang w:val="fr-CH" w:eastAsia="en-US"/>
        </w:rPr>
        <w:t>Unified</w:t>
      </w:r>
      <w:proofErr w:type="spellEnd"/>
      <w:r w:rsidRPr="00FD1C5C">
        <w:rPr>
          <w:rFonts w:eastAsia="Times New Roman"/>
          <w:szCs w:val="20"/>
          <w:lang w:val="fr-CH" w:eastAsia="en-US"/>
        </w:rPr>
        <w:t xml:space="preserve"> Congestion Control </w:t>
      </w:r>
      <w:proofErr w:type="spellStart"/>
      <w:r w:rsidRPr="00FD1C5C">
        <w:rPr>
          <w:rFonts w:eastAsia="Times New Roman"/>
          <w:szCs w:val="20"/>
          <w:lang w:val="fr-CH" w:eastAsia="en-US"/>
        </w:rPr>
        <w:t>Scheme</w:t>
      </w:r>
      <w:proofErr w:type="spellEnd"/>
      <w:r w:rsidRPr="00FD1C5C">
        <w:rPr>
          <w:rFonts w:eastAsia="Times New Roman"/>
          <w:szCs w:val="20"/>
          <w:lang w:val="fr-CH" w:eastAsia="en-US"/>
        </w:rPr>
        <w:t xml:space="preserve"> for Real-Time Media", RFC8698, </w:t>
      </w:r>
      <w:proofErr w:type="spellStart"/>
      <w:r w:rsidRPr="00FD1C5C">
        <w:rPr>
          <w:rFonts w:eastAsia="Times New Roman"/>
          <w:szCs w:val="20"/>
          <w:lang w:val="fr-CH" w:eastAsia="en-US"/>
        </w:rPr>
        <w:t>Feb</w:t>
      </w:r>
      <w:proofErr w:type="spellEnd"/>
      <w:r w:rsidRPr="00FD1C5C">
        <w:rPr>
          <w:rFonts w:eastAsia="Times New Roman"/>
          <w:szCs w:val="20"/>
          <w:lang w:val="fr-CH" w:eastAsia="en-US"/>
        </w:rPr>
        <w:t>. 2020</w:t>
      </w:r>
      <w:bookmarkStart w:id="579" w:name="_Ref37950769"/>
      <w:bookmarkEnd w:id="578"/>
    </w:p>
    <w:p w14:paraId="01A1B699" w14:textId="77777777" w:rsidR="00850CDE"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val="fr-CH" w:eastAsia="en-US"/>
        </w:rPr>
        <w:t xml:space="preserve">Andrew Campbell, Geoff Coulson, David Hutchison. "A </w:t>
      </w:r>
      <w:proofErr w:type="spellStart"/>
      <w:r w:rsidRPr="00FD1C5C">
        <w:rPr>
          <w:rFonts w:eastAsia="Times New Roman"/>
          <w:szCs w:val="20"/>
          <w:lang w:val="fr-CH" w:eastAsia="en-US"/>
        </w:rPr>
        <w:t>quality</w:t>
      </w:r>
      <w:proofErr w:type="spellEnd"/>
      <w:r w:rsidRPr="00FD1C5C">
        <w:rPr>
          <w:rFonts w:eastAsia="Times New Roman"/>
          <w:szCs w:val="20"/>
          <w:lang w:val="fr-CH" w:eastAsia="en-US"/>
        </w:rPr>
        <w:t xml:space="preserve"> of service architecture". SIGCOMM Comput. Commun. Rev.24, 2 (April 1994), 6–27. </w:t>
      </w:r>
      <w:proofErr w:type="spellStart"/>
      <w:proofErr w:type="gramStart"/>
      <w:r w:rsidRPr="00FD1C5C">
        <w:rPr>
          <w:rFonts w:eastAsia="Times New Roman"/>
          <w:szCs w:val="20"/>
          <w:lang w:val="fr-CH" w:eastAsia="en-US"/>
        </w:rPr>
        <w:t>DOI:https</w:t>
      </w:r>
      <w:proofErr w:type="spellEnd"/>
      <w:r w:rsidRPr="00FD1C5C">
        <w:rPr>
          <w:rFonts w:eastAsia="Times New Roman"/>
          <w:szCs w:val="20"/>
          <w:lang w:val="fr-CH" w:eastAsia="en-US"/>
        </w:rPr>
        <w:t>://doi.org/10.1145/185595.185648</w:t>
      </w:r>
      <w:bookmarkEnd w:id="579"/>
      <w:proofErr w:type="gramEnd"/>
    </w:p>
    <w:p w14:paraId="33E6B2C5"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r w:rsidRPr="00FD1C5C">
        <w:rPr>
          <w:rFonts w:eastAsia="Times New Roman"/>
          <w:szCs w:val="20"/>
          <w:lang w:eastAsia="en-US"/>
        </w:rPr>
        <w:t xml:space="preserve">Yeadon N., </w:t>
      </w:r>
      <w:proofErr w:type="spellStart"/>
      <w:r w:rsidRPr="00FD1C5C">
        <w:rPr>
          <w:rFonts w:eastAsia="Times New Roman"/>
          <w:szCs w:val="20"/>
          <w:lang w:eastAsia="en-US"/>
        </w:rPr>
        <w:t>Mauthe</w:t>
      </w:r>
      <w:proofErr w:type="spellEnd"/>
      <w:r w:rsidRPr="00FD1C5C">
        <w:rPr>
          <w:rFonts w:eastAsia="Times New Roman"/>
          <w:szCs w:val="20"/>
          <w:lang w:eastAsia="en-US"/>
        </w:rPr>
        <w:t xml:space="preserve"> A., García F., Hutchison D. (1996) “QoS filters: Addressing the heterogeneity gap”. In: </w:t>
      </w:r>
      <w:proofErr w:type="spellStart"/>
      <w:r w:rsidRPr="00FD1C5C">
        <w:rPr>
          <w:rFonts w:eastAsia="Times New Roman"/>
          <w:szCs w:val="20"/>
          <w:lang w:eastAsia="en-US"/>
        </w:rPr>
        <w:t>Butscher</w:t>
      </w:r>
      <w:proofErr w:type="spellEnd"/>
      <w:r w:rsidRPr="00FD1C5C">
        <w:rPr>
          <w:rFonts w:eastAsia="Times New Roman"/>
          <w:szCs w:val="20"/>
          <w:lang w:eastAsia="en-US"/>
        </w:rPr>
        <w:t xml:space="preserve"> B., Moeller E., </w:t>
      </w:r>
      <w:proofErr w:type="spellStart"/>
      <w:r w:rsidRPr="00FD1C5C">
        <w:rPr>
          <w:rFonts w:eastAsia="Times New Roman"/>
          <w:szCs w:val="20"/>
          <w:lang w:eastAsia="en-US"/>
        </w:rPr>
        <w:t>Pusch</w:t>
      </w:r>
      <w:proofErr w:type="spellEnd"/>
      <w:r w:rsidRPr="00FD1C5C">
        <w:rPr>
          <w:rFonts w:eastAsia="Times New Roman"/>
          <w:szCs w:val="20"/>
          <w:lang w:eastAsia="en-US"/>
        </w:rPr>
        <w:t xml:space="preserve"> H. (eds) Interactive Distributed Multimedia Systems and Services. IDMS 1996. Lecture Notes in Computer Science, vol 1045. Springer, Berlin, Heidelberg</w:t>
      </w:r>
    </w:p>
    <w:p w14:paraId="34650955" w14:textId="77777777" w:rsidR="00850CDE" w:rsidRPr="00FD1C5C" w:rsidRDefault="00850CDE" w:rsidP="003E06C4">
      <w:pPr>
        <w:pStyle w:val="ListParagraph"/>
        <w:numPr>
          <w:ilvl w:val="1"/>
          <w:numId w:val="73"/>
        </w:numPr>
        <w:overflowPunct w:val="0"/>
        <w:autoSpaceDE w:val="0"/>
        <w:autoSpaceDN w:val="0"/>
        <w:adjustRightInd w:val="0"/>
        <w:ind w:left="720"/>
        <w:textAlignment w:val="baseline"/>
        <w:rPr>
          <w:rFonts w:eastAsia="Times New Roman"/>
          <w:szCs w:val="20"/>
          <w:lang w:val="fr-CH" w:eastAsia="en-US"/>
        </w:rPr>
      </w:pPr>
      <w:proofErr w:type="spellStart"/>
      <w:r w:rsidRPr="00FD1C5C">
        <w:rPr>
          <w:rFonts w:eastAsia="Times New Roman"/>
          <w:szCs w:val="20"/>
          <w:lang w:eastAsia="en-US"/>
        </w:rPr>
        <w:t>Mauthe</w:t>
      </w:r>
      <w:proofErr w:type="spellEnd"/>
      <w:r w:rsidRPr="00FD1C5C">
        <w:rPr>
          <w:rFonts w:eastAsia="Times New Roman"/>
          <w:szCs w:val="20"/>
          <w:lang w:eastAsia="en-US"/>
        </w:rPr>
        <w:t>, A., Garcia, F., Hutchison, D., Yeadon, N. “QoS Filtering and Resource Reservation in an Internet Environment”. Multimedia Tools and Applications 13, 285–306 (2001).</w:t>
      </w:r>
    </w:p>
    <w:p w14:paraId="2A001E8A" w14:textId="77777777" w:rsidR="00850CDE" w:rsidRDefault="00850CDE" w:rsidP="00850CDE">
      <w:pPr>
        <w:overflowPunct w:val="0"/>
        <w:autoSpaceDE w:val="0"/>
        <w:autoSpaceDN w:val="0"/>
        <w:adjustRightInd w:val="0"/>
        <w:jc w:val="both"/>
        <w:textAlignment w:val="baseline"/>
        <w:rPr>
          <w:rFonts w:eastAsia="SimSun"/>
          <w:lang w:eastAsia="zh-CN"/>
        </w:rPr>
      </w:pPr>
    </w:p>
    <w:p w14:paraId="5C81BBCA" w14:textId="77777777" w:rsidR="00850CDE" w:rsidRPr="00850CDE" w:rsidRDefault="00850CDE" w:rsidP="00850CDE">
      <w:pPr>
        <w:overflowPunct w:val="0"/>
        <w:autoSpaceDE w:val="0"/>
        <w:autoSpaceDN w:val="0"/>
        <w:adjustRightInd w:val="0"/>
        <w:jc w:val="both"/>
        <w:textAlignment w:val="baseline"/>
        <w:rPr>
          <w:rFonts w:eastAsia="SimSun"/>
          <w:lang w:eastAsia="zh-CN"/>
        </w:rPr>
      </w:pPr>
    </w:p>
    <w:p w14:paraId="119B4DD3" w14:textId="77777777" w:rsidR="00117FA7"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r w:rsidRPr="00117FA7">
        <w:rPr>
          <w:rFonts w:eastAsia="SimSun"/>
          <w:lang w:eastAsia="zh-CN"/>
        </w:rPr>
        <w:t>Cardwell N, Savage S, Anderson T. Modelling TCP latency[C]//INFOCOM 2000. Nineteenth Annual Joint Conference of the IEEE Computer and Communications Societies. Proceedings. IEEE. IEEE, 2000, 3: 1742-1751.</w:t>
      </w:r>
    </w:p>
    <w:p w14:paraId="05E9F95B" w14:textId="77777777" w:rsidR="00117FA7"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r w:rsidRPr="00117FA7">
        <w:rPr>
          <w:rFonts w:eastAsia="SimSun"/>
          <w:lang w:eastAsia="zh-CN"/>
        </w:rPr>
        <w:t xml:space="preserve">Chan K, Tong F, Chan C K, et al. An all-optical packet header recognition scheme for self-routing packet networks[C]//Optical </w:t>
      </w:r>
      <w:proofErr w:type="spellStart"/>
      <w:r w:rsidRPr="00117FA7">
        <w:rPr>
          <w:rFonts w:eastAsia="SimSun"/>
          <w:lang w:eastAsia="zh-CN"/>
        </w:rPr>
        <w:t>Fiber</w:t>
      </w:r>
      <w:proofErr w:type="spellEnd"/>
      <w:r w:rsidRPr="00117FA7">
        <w:rPr>
          <w:rFonts w:eastAsia="SimSun"/>
          <w:lang w:eastAsia="zh-CN"/>
        </w:rPr>
        <w:t xml:space="preserve"> Communication Conference. Optical Society of America, 2002: WO4.</w:t>
      </w:r>
    </w:p>
    <w:p w14:paraId="2ECD7F84" w14:textId="77777777" w:rsidR="00117FA7"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r w:rsidRPr="00117FA7">
        <w:rPr>
          <w:rFonts w:eastAsia="SimSun"/>
          <w:lang w:eastAsia="zh-CN"/>
        </w:rPr>
        <w:t xml:space="preserve">Prasad R S, </w:t>
      </w:r>
      <w:proofErr w:type="spellStart"/>
      <w:r w:rsidRPr="00117FA7">
        <w:rPr>
          <w:rFonts w:eastAsia="SimSun"/>
          <w:lang w:eastAsia="zh-CN"/>
        </w:rPr>
        <w:t>Dovrolis</w:t>
      </w:r>
      <w:proofErr w:type="spellEnd"/>
      <w:r w:rsidRPr="00117FA7">
        <w:rPr>
          <w:rFonts w:eastAsia="SimSun"/>
          <w:lang w:eastAsia="zh-CN"/>
        </w:rPr>
        <w:t xml:space="preserve"> C, </w:t>
      </w:r>
      <w:proofErr w:type="spellStart"/>
      <w:r w:rsidRPr="00117FA7">
        <w:rPr>
          <w:rFonts w:eastAsia="SimSun"/>
          <w:lang w:eastAsia="zh-CN"/>
        </w:rPr>
        <w:t>Thottan</w:t>
      </w:r>
      <w:proofErr w:type="spellEnd"/>
      <w:r w:rsidRPr="00117FA7">
        <w:rPr>
          <w:rFonts w:eastAsia="SimSun"/>
          <w:lang w:eastAsia="zh-CN"/>
        </w:rPr>
        <w:t xml:space="preserve"> M. Router buffer sizing for TCP traffic and the role of the output/input capacity ratio [J]. IEEE/ACM Transactions on Networking (TON), 2009, 17(5): 1645-1658.</w:t>
      </w:r>
    </w:p>
    <w:p w14:paraId="3900C01C" w14:textId="77777777" w:rsidR="00117FA7"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r w:rsidRPr="00117FA7">
        <w:rPr>
          <w:rFonts w:eastAsia="SimSun"/>
          <w:lang w:eastAsia="zh-CN"/>
        </w:rPr>
        <w:t>Khaled Salah, On the accuracy of two analytical models for evaluating the performance of Gigabit Ethernet hosts, Information Sciences, Volume 176, Issue 24, 15 December 2006, Pages 3735-3756</w:t>
      </w:r>
    </w:p>
    <w:p w14:paraId="5280A4BE" w14:textId="77777777" w:rsidR="00117FA7"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r w:rsidRPr="00117FA7">
        <w:rPr>
          <w:rFonts w:eastAsia="SimSun"/>
          <w:lang w:eastAsia="zh-CN"/>
        </w:rPr>
        <w:t>Guido Appenzeller</w:t>
      </w:r>
      <w:r w:rsidRPr="00117FA7">
        <w:rPr>
          <w:rFonts w:eastAsia="SimSun" w:hint="eastAsia"/>
          <w:lang w:eastAsia="zh-CN"/>
        </w:rPr>
        <w:t>,</w:t>
      </w:r>
      <w:r w:rsidRPr="00117FA7">
        <w:rPr>
          <w:rFonts w:eastAsia="SimSun"/>
          <w:lang w:eastAsia="zh-CN"/>
        </w:rPr>
        <w:t xml:space="preserve"> Isaac </w:t>
      </w:r>
      <w:proofErr w:type="spellStart"/>
      <w:r w:rsidRPr="00117FA7">
        <w:rPr>
          <w:rFonts w:eastAsia="SimSun"/>
          <w:lang w:eastAsia="zh-CN"/>
        </w:rPr>
        <w:t>Keslassy</w:t>
      </w:r>
      <w:proofErr w:type="spellEnd"/>
      <w:r w:rsidRPr="00117FA7">
        <w:rPr>
          <w:rFonts w:eastAsia="SimSun"/>
          <w:lang w:eastAsia="zh-CN"/>
        </w:rPr>
        <w:t>, Nick McKeown, Sizing router buffers. ACM SIGCOMM Computer Communication Review 34(4), July 2004</w:t>
      </w:r>
    </w:p>
    <w:p w14:paraId="5C297F00" w14:textId="2C3CDC00" w:rsidR="008A1433" w:rsidRPr="00117FA7" w:rsidRDefault="008A1433" w:rsidP="003E06C4">
      <w:pPr>
        <w:pStyle w:val="ListParagraph"/>
        <w:numPr>
          <w:ilvl w:val="0"/>
          <w:numId w:val="74"/>
        </w:numPr>
        <w:overflowPunct w:val="0"/>
        <w:autoSpaceDE w:val="0"/>
        <w:autoSpaceDN w:val="0"/>
        <w:adjustRightInd w:val="0"/>
        <w:ind w:left="720"/>
        <w:jc w:val="both"/>
        <w:textAlignment w:val="baseline"/>
        <w:rPr>
          <w:rFonts w:eastAsia="SimSun"/>
          <w:lang w:eastAsia="zh-CN"/>
        </w:rPr>
      </w:pPr>
      <w:proofErr w:type="spellStart"/>
      <w:r w:rsidRPr="00117FA7">
        <w:rPr>
          <w:rFonts w:eastAsia="SimSun"/>
          <w:lang w:eastAsia="zh-CN"/>
        </w:rPr>
        <w:t>Jingcheng</w:t>
      </w:r>
      <w:proofErr w:type="spellEnd"/>
      <w:r w:rsidRPr="00117FA7">
        <w:rPr>
          <w:rFonts w:eastAsia="SimSun"/>
          <w:lang w:eastAsia="zh-CN"/>
        </w:rPr>
        <w:t xml:space="preserve"> Zhang, Min </w:t>
      </w:r>
      <w:proofErr w:type="spellStart"/>
      <w:r w:rsidRPr="00117FA7">
        <w:rPr>
          <w:rFonts w:eastAsia="SimSun"/>
          <w:lang w:eastAsia="zh-CN"/>
        </w:rPr>
        <w:t>Zha</w:t>
      </w:r>
      <w:proofErr w:type="spellEnd"/>
      <w:r w:rsidRPr="00117FA7">
        <w:rPr>
          <w:rFonts w:eastAsia="SimSun"/>
          <w:lang w:eastAsia="zh-CN"/>
        </w:rPr>
        <w:t xml:space="preserve">, </w:t>
      </w:r>
      <w:proofErr w:type="spellStart"/>
      <w:r w:rsidRPr="00117FA7">
        <w:rPr>
          <w:rFonts w:eastAsia="SimSun"/>
          <w:lang w:eastAsia="zh-CN"/>
        </w:rPr>
        <w:t>Lehong</w:t>
      </w:r>
      <w:proofErr w:type="spellEnd"/>
      <w:r w:rsidRPr="00117FA7">
        <w:rPr>
          <w:rFonts w:eastAsia="SimSun"/>
          <w:lang w:eastAsia="zh-CN"/>
        </w:rPr>
        <w:t xml:space="preserve"> </w:t>
      </w:r>
      <w:proofErr w:type="spellStart"/>
      <w:r w:rsidRPr="00117FA7">
        <w:rPr>
          <w:rFonts w:eastAsia="SimSun"/>
          <w:lang w:eastAsia="zh-CN"/>
        </w:rPr>
        <w:t>Niu</w:t>
      </w:r>
      <w:proofErr w:type="spellEnd"/>
      <w:r w:rsidRPr="00117FA7">
        <w:rPr>
          <w:rFonts w:eastAsia="SimSun"/>
          <w:lang w:eastAsia="zh-CN"/>
        </w:rPr>
        <w:t xml:space="preserve">, EBS: Electric Burst Scheduling system that supports future large bandwidth applications in scale, Proceedings of the 15th International Conference on emerging Networking </w:t>
      </w:r>
      <w:proofErr w:type="spellStart"/>
      <w:r w:rsidRPr="00117FA7">
        <w:rPr>
          <w:rFonts w:eastAsia="SimSun"/>
          <w:lang w:eastAsia="zh-CN"/>
        </w:rPr>
        <w:t>EXperiments</w:t>
      </w:r>
      <w:proofErr w:type="spellEnd"/>
      <w:r w:rsidRPr="00117FA7">
        <w:rPr>
          <w:rFonts w:eastAsia="SimSun"/>
          <w:lang w:eastAsia="zh-CN"/>
        </w:rPr>
        <w:t xml:space="preserve"> and Technologies, </w:t>
      </w:r>
      <w:proofErr w:type="spellStart"/>
      <w:r w:rsidRPr="00117FA7">
        <w:rPr>
          <w:rFonts w:eastAsia="SimSun"/>
          <w:lang w:eastAsia="zh-CN"/>
        </w:rPr>
        <w:t>CoNEXT</w:t>
      </w:r>
      <w:proofErr w:type="spellEnd"/>
      <w:r w:rsidRPr="00117FA7">
        <w:rPr>
          <w:rFonts w:eastAsia="SimSun"/>
          <w:lang w:eastAsia="zh-CN"/>
        </w:rPr>
        <w:t xml:space="preserve"> 2019, Companion Volume, Orlando, FL, USA, December 9-12, 2019. </w:t>
      </w:r>
    </w:p>
    <w:p w14:paraId="1DBADA38" w14:textId="77777777" w:rsidR="00510BE1" w:rsidRDefault="00510BE1" w:rsidP="00F71967">
      <w:pPr>
        <w:rPr>
          <w:rFonts w:asciiTheme="majorBidi" w:hAnsiTheme="majorBidi" w:cstheme="majorBidi"/>
          <w:b/>
        </w:rPr>
      </w:pPr>
    </w:p>
    <w:p w14:paraId="055FC6B9" w14:textId="77777777" w:rsidR="00510BE1" w:rsidRDefault="00510BE1" w:rsidP="00F71967">
      <w:pPr>
        <w:rPr>
          <w:rFonts w:asciiTheme="majorBidi" w:hAnsiTheme="majorBidi" w:cstheme="majorBidi"/>
          <w:b/>
        </w:rPr>
      </w:pPr>
    </w:p>
    <w:p w14:paraId="465749E6" w14:textId="77777777" w:rsidR="00510BE1" w:rsidRDefault="00510BE1" w:rsidP="00F71967">
      <w:pPr>
        <w:rPr>
          <w:rFonts w:asciiTheme="majorBidi" w:hAnsiTheme="majorBidi" w:cstheme="majorBidi"/>
          <w:b/>
        </w:rPr>
      </w:pPr>
    </w:p>
    <w:p w14:paraId="026E0F49" w14:textId="2323D816" w:rsidR="00E3644E" w:rsidRPr="00850CDE" w:rsidRDefault="00E3644E" w:rsidP="00850CDE">
      <w:pPr>
        <w:rPr>
          <w:rFonts w:asciiTheme="majorBidi" w:hAnsiTheme="majorBidi" w:cstheme="majorBidi"/>
          <w:b/>
        </w:rPr>
      </w:pPr>
      <w:r w:rsidRPr="00850CDE">
        <w:rPr>
          <w:rFonts w:asciiTheme="majorBidi" w:hAnsiTheme="majorBidi" w:cstheme="majorBidi"/>
          <w:b/>
        </w:rPr>
        <w:br/>
      </w:r>
    </w:p>
    <w:p w14:paraId="6308CAAA" w14:textId="77777777" w:rsidR="00E3644E" w:rsidRPr="0071241B" w:rsidRDefault="00E3644E" w:rsidP="00E3644E">
      <w:pPr>
        <w:rPr>
          <w:rFonts w:asciiTheme="majorBidi" w:hAnsiTheme="majorBidi" w:cstheme="majorBidi"/>
          <w:b/>
        </w:rPr>
      </w:pPr>
    </w:p>
    <w:p w14:paraId="2EBEEB79" w14:textId="77777777" w:rsidR="00062E61" w:rsidRPr="0071241B" w:rsidRDefault="00062E61" w:rsidP="0071241B">
      <w:pPr>
        <w:keepNext/>
        <w:keepLines/>
        <w:tabs>
          <w:tab w:val="num" w:pos="432"/>
        </w:tabs>
        <w:spacing w:before="240"/>
        <w:ind w:left="432" w:hanging="432"/>
        <w:jc w:val="center"/>
        <w:outlineLvl w:val="0"/>
        <w:rPr>
          <w:rFonts w:asciiTheme="majorBidi" w:eastAsia="Times New Roman" w:hAnsiTheme="majorBidi" w:cstheme="majorBidi"/>
          <w:b/>
          <w:bCs/>
          <w:lang w:val="en-US" w:eastAsia="en-US"/>
        </w:rPr>
      </w:pPr>
      <w:bookmarkStart w:id="580" w:name="_Toc519535664"/>
      <w:bookmarkStart w:id="581" w:name="_Toc39853967"/>
      <w:r w:rsidRPr="0071241B">
        <w:rPr>
          <w:rFonts w:asciiTheme="majorBidi" w:eastAsia="Times New Roman" w:hAnsiTheme="majorBidi" w:cstheme="majorBidi"/>
          <w:b/>
          <w:bCs/>
          <w:lang w:val="en-US" w:eastAsia="en-US"/>
        </w:rPr>
        <w:t>Revision History</w:t>
      </w:r>
      <w:bookmarkEnd w:id="580"/>
      <w:bookmarkEnd w:id="581"/>
    </w:p>
    <w:p w14:paraId="6D5C4F2E" w14:textId="77777777" w:rsidR="00062E61" w:rsidRPr="0071241B" w:rsidRDefault="00062E61" w:rsidP="00062E61">
      <w:pPr>
        <w:spacing w:before="240"/>
        <w:jc w:val="both"/>
        <w:rPr>
          <w:rFonts w:asciiTheme="majorBidi" w:eastAsia="Times New Roman" w:hAnsiTheme="majorBidi" w:cstheme="majorBidi"/>
          <w:lang w:val="en-US" w:eastAsia="en-US"/>
        </w:rPr>
      </w:pPr>
    </w:p>
    <w:tbl>
      <w:tblPr>
        <w:tblW w:w="8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6"/>
        <w:gridCol w:w="1416"/>
        <w:gridCol w:w="5294"/>
      </w:tblGrid>
      <w:tr w:rsidR="00062E61" w:rsidRPr="0071241B" w14:paraId="5BA686F1" w14:textId="77777777" w:rsidTr="00AB610A">
        <w:trPr>
          <w:jc w:val="center"/>
        </w:trPr>
        <w:tc>
          <w:tcPr>
            <w:tcW w:w="2245" w:type="dxa"/>
            <w:tcBorders>
              <w:bottom w:val="double" w:sz="4" w:space="0" w:color="auto"/>
            </w:tcBorders>
          </w:tcPr>
          <w:p w14:paraId="095689D5"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Date</w:t>
            </w:r>
          </w:p>
        </w:tc>
        <w:tc>
          <w:tcPr>
            <w:tcW w:w="1372" w:type="dxa"/>
            <w:tcBorders>
              <w:bottom w:val="double" w:sz="4" w:space="0" w:color="auto"/>
            </w:tcBorders>
          </w:tcPr>
          <w:p w14:paraId="57F25611"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Editor</w:t>
            </w:r>
          </w:p>
        </w:tc>
        <w:tc>
          <w:tcPr>
            <w:tcW w:w="5329" w:type="dxa"/>
            <w:tcBorders>
              <w:bottom w:val="double" w:sz="4" w:space="0" w:color="auto"/>
            </w:tcBorders>
          </w:tcPr>
          <w:p w14:paraId="06DCB208" w14:textId="77777777" w:rsidR="00062E61" w:rsidRPr="0071241B" w:rsidRDefault="00062E61" w:rsidP="0071241B">
            <w:pPr>
              <w:spacing w:before="0"/>
              <w:jc w:val="center"/>
              <w:rPr>
                <w:rFonts w:asciiTheme="majorBidi" w:eastAsia="Times New Roman" w:hAnsiTheme="majorBidi" w:cstheme="majorBidi"/>
                <w:b/>
                <w:lang w:val="en-US" w:eastAsia="en-US"/>
              </w:rPr>
            </w:pPr>
            <w:r w:rsidRPr="0071241B">
              <w:rPr>
                <w:rFonts w:asciiTheme="majorBidi" w:eastAsia="Times New Roman" w:hAnsiTheme="majorBidi" w:cstheme="majorBidi"/>
                <w:b/>
                <w:lang w:val="en-US" w:eastAsia="en-US"/>
              </w:rPr>
              <w:t>Comments</w:t>
            </w:r>
          </w:p>
        </w:tc>
      </w:tr>
      <w:tr w:rsidR="00062E61" w:rsidRPr="0071241B" w14:paraId="217D9C37" w14:textId="77777777" w:rsidTr="00AB610A">
        <w:trPr>
          <w:jc w:val="center"/>
        </w:trPr>
        <w:tc>
          <w:tcPr>
            <w:tcW w:w="2245" w:type="dxa"/>
            <w:tcBorders>
              <w:top w:val="double" w:sz="4" w:space="0" w:color="auto"/>
            </w:tcBorders>
          </w:tcPr>
          <w:p w14:paraId="1E93A192" w14:textId="58155C17"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October 2, 2018</w:t>
            </w:r>
          </w:p>
        </w:tc>
        <w:tc>
          <w:tcPr>
            <w:tcW w:w="1372" w:type="dxa"/>
            <w:tcBorders>
              <w:top w:val="double" w:sz="4" w:space="0" w:color="auto"/>
            </w:tcBorders>
          </w:tcPr>
          <w:p w14:paraId="20AA2599" w14:textId="77777777"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Toy</w:t>
            </w:r>
          </w:p>
        </w:tc>
        <w:tc>
          <w:tcPr>
            <w:tcW w:w="5329" w:type="dxa"/>
            <w:tcBorders>
              <w:top w:val="double" w:sz="4" w:space="0" w:color="auto"/>
            </w:tcBorders>
          </w:tcPr>
          <w:p w14:paraId="3A7123F7" w14:textId="6BF0B3BB" w:rsidR="00062E61" w:rsidRPr="0071241B" w:rsidRDefault="00062E61" w:rsidP="00062E61">
            <w:pPr>
              <w:spacing w:before="0"/>
              <w:rPr>
                <w:rFonts w:asciiTheme="majorBidi" w:eastAsia="Times New Roman" w:hAnsiTheme="majorBidi" w:cstheme="majorBidi"/>
                <w:lang w:val="en-US" w:eastAsia="en-US"/>
              </w:rPr>
            </w:pPr>
            <w:r w:rsidRPr="0071241B">
              <w:rPr>
                <w:rFonts w:asciiTheme="majorBidi" w:eastAsia="Times New Roman" w:hAnsiTheme="majorBidi" w:cstheme="majorBidi"/>
                <w:lang w:val="en-US" w:eastAsia="en-US"/>
              </w:rPr>
              <w:t>Outline</w:t>
            </w:r>
          </w:p>
        </w:tc>
      </w:tr>
      <w:tr w:rsidR="00062E61" w:rsidRPr="0071241B" w14:paraId="2DFA077A" w14:textId="77777777" w:rsidTr="00AB610A">
        <w:trPr>
          <w:jc w:val="center"/>
        </w:trPr>
        <w:tc>
          <w:tcPr>
            <w:tcW w:w="2245" w:type="dxa"/>
            <w:tcBorders>
              <w:top w:val="double" w:sz="4" w:space="0" w:color="auto"/>
              <w:bottom w:val="double" w:sz="4" w:space="0" w:color="auto"/>
            </w:tcBorders>
          </w:tcPr>
          <w:p w14:paraId="6ADEA984" w14:textId="213D0729"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lastRenderedPageBreak/>
              <w:t>November 29,2018</w:t>
            </w:r>
          </w:p>
        </w:tc>
        <w:tc>
          <w:tcPr>
            <w:tcW w:w="1372" w:type="dxa"/>
            <w:tcBorders>
              <w:top w:val="double" w:sz="4" w:space="0" w:color="auto"/>
              <w:bottom w:val="double" w:sz="4" w:space="0" w:color="auto"/>
            </w:tcBorders>
          </w:tcPr>
          <w:p w14:paraId="7B1A2E5A" w14:textId="3D4879C6"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36712736" w14:textId="4BA81115"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Sections 3&amp;</w:t>
            </w:r>
            <w:proofErr w:type="gramStart"/>
            <w:r>
              <w:rPr>
                <w:rFonts w:asciiTheme="majorBidi" w:eastAsia="Times New Roman" w:hAnsiTheme="majorBidi" w:cstheme="majorBidi"/>
                <w:lang w:val="en-US" w:eastAsia="en-US"/>
              </w:rPr>
              <w:t>4  Update</w:t>
            </w:r>
            <w:proofErr w:type="gramEnd"/>
          </w:p>
        </w:tc>
      </w:tr>
      <w:tr w:rsidR="00062E61" w:rsidRPr="0071241B" w14:paraId="4C2FEDD8" w14:textId="77777777" w:rsidTr="00AB610A">
        <w:trPr>
          <w:jc w:val="center"/>
        </w:trPr>
        <w:tc>
          <w:tcPr>
            <w:tcW w:w="2245" w:type="dxa"/>
            <w:tcBorders>
              <w:top w:val="double" w:sz="4" w:space="0" w:color="auto"/>
              <w:bottom w:val="double" w:sz="4" w:space="0" w:color="auto"/>
            </w:tcBorders>
          </w:tcPr>
          <w:p w14:paraId="6BFDAA62" w14:textId="6844F605" w:rsidR="00062E61" w:rsidRPr="0071241B" w:rsidRDefault="00261DD1" w:rsidP="00261DD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February 29</w:t>
            </w:r>
            <w:r w:rsidR="00CE2542">
              <w:rPr>
                <w:rFonts w:asciiTheme="majorBidi" w:eastAsia="Times New Roman" w:hAnsiTheme="majorBidi" w:cstheme="majorBidi"/>
                <w:lang w:val="en-US" w:eastAsia="en-US"/>
              </w:rPr>
              <w:t xml:space="preserve">, </w:t>
            </w:r>
            <w:r>
              <w:rPr>
                <w:rFonts w:asciiTheme="majorBidi" w:eastAsia="Times New Roman" w:hAnsiTheme="majorBidi" w:cstheme="majorBidi"/>
                <w:lang w:val="en-US" w:eastAsia="en-US"/>
              </w:rPr>
              <w:t>2019</w:t>
            </w:r>
          </w:p>
        </w:tc>
        <w:tc>
          <w:tcPr>
            <w:tcW w:w="1372" w:type="dxa"/>
            <w:tcBorders>
              <w:top w:val="double" w:sz="4" w:space="0" w:color="auto"/>
              <w:bottom w:val="double" w:sz="4" w:space="0" w:color="auto"/>
            </w:tcBorders>
          </w:tcPr>
          <w:p w14:paraId="7D7E7459" w14:textId="0E395AB5" w:rsidR="00062E61" w:rsidRPr="0071241B" w:rsidRDefault="00CE254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7742792F" w14:textId="5B79B166" w:rsidR="00062E61" w:rsidRPr="0071241B" w:rsidRDefault="00062E61" w:rsidP="00062E61">
            <w:pPr>
              <w:spacing w:before="0"/>
              <w:rPr>
                <w:rFonts w:asciiTheme="majorBidi" w:eastAsia="Times New Roman" w:hAnsiTheme="majorBidi" w:cstheme="majorBidi"/>
                <w:lang w:val="en-US" w:eastAsia="en-US"/>
              </w:rPr>
            </w:pPr>
          </w:p>
        </w:tc>
      </w:tr>
      <w:tr w:rsidR="00062E61" w:rsidRPr="0071241B" w14:paraId="1CBE7518" w14:textId="77777777" w:rsidTr="00D20C67">
        <w:trPr>
          <w:jc w:val="center"/>
        </w:trPr>
        <w:tc>
          <w:tcPr>
            <w:tcW w:w="2245" w:type="dxa"/>
            <w:tcBorders>
              <w:top w:val="double" w:sz="4" w:space="0" w:color="auto"/>
              <w:bottom w:val="double" w:sz="4" w:space="0" w:color="auto"/>
            </w:tcBorders>
          </w:tcPr>
          <w:p w14:paraId="65C4555A" w14:textId="075A5BB2" w:rsidR="00062E61" w:rsidRPr="0071241B" w:rsidRDefault="008440D9"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21, 2019</w:t>
            </w:r>
          </w:p>
        </w:tc>
        <w:tc>
          <w:tcPr>
            <w:tcW w:w="1372" w:type="dxa"/>
            <w:tcBorders>
              <w:top w:val="double" w:sz="4" w:space="0" w:color="auto"/>
              <w:bottom w:val="double" w:sz="4" w:space="0" w:color="auto"/>
            </w:tcBorders>
          </w:tcPr>
          <w:p w14:paraId="380B4E63" w14:textId="307C6001" w:rsidR="00062E61" w:rsidRPr="0071241B" w:rsidRDefault="008440D9"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24CB0D00" w14:textId="5B367B1E" w:rsidR="00062E61" w:rsidRPr="0071241B" w:rsidRDefault="00062E61" w:rsidP="00062E61">
            <w:pPr>
              <w:spacing w:before="0"/>
              <w:rPr>
                <w:rFonts w:asciiTheme="majorBidi" w:eastAsia="Times New Roman" w:hAnsiTheme="majorBidi" w:cstheme="majorBidi"/>
                <w:lang w:val="en-US" w:eastAsia="en-US"/>
              </w:rPr>
            </w:pPr>
          </w:p>
        </w:tc>
      </w:tr>
      <w:tr w:rsidR="007212B0" w:rsidRPr="0071241B" w14:paraId="121C6869" w14:textId="77777777" w:rsidTr="00D20C67">
        <w:trPr>
          <w:jc w:val="center"/>
        </w:trPr>
        <w:tc>
          <w:tcPr>
            <w:tcW w:w="2245" w:type="dxa"/>
            <w:tcBorders>
              <w:top w:val="double" w:sz="4" w:space="0" w:color="auto"/>
              <w:bottom w:val="double" w:sz="4" w:space="0" w:color="auto"/>
            </w:tcBorders>
          </w:tcPr>
          <w:p w14:paraId="2914245E" w14:textId="5328949D" w:rsidR="007212B0" w:rsidRDefault="007212B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28, 2019</w:t>
            </w:r>
          </w:p>
        </w:tc>
        <w:tc>
          <w:tcPr>
            <w:tcW w:w="1372" w:type="dxa"/>
            <w:tcBorders>
              <w:top w:val="double" w:sz="4" w:space="0" w:color="auto"/>
              <w:bottom w:val="double" w:sz="4" w:space="0" w:color="auto"/>
            </w:tcBorders>
          </w:tcPr>
          <w:p w14:paraId="04C3FF45" w14:textId="56DA20FA" w:rsidR="007212B0" w:rsidRDefault="007212B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E24BABA" w14:textId="77777777" w:rsidR="007212B0" w:rsidRPr="0071241B" w:rsidRDefault="007212B0" w:rsidP="00062E61">
            <w:pPr>
              <w:spacing w:before="0"/>
              <w:rPr>
                <w:rFonts w:asciiTheme="majorBidi" w:eastAsia="Times New Roman" w:hAnsiTheme="majorBidi" w:cstheme="majorBidi"/>
                <w:lang w:val="en-US" w:eastAsia="en-US"/>
              </w:rPr>
            </w:pPr>
          </w:p>
        </w:tc>
      </w:tr>
      <w:tr w:rsidR="007212B0" w:rsidRPr="0071241B" w14:paraId="512352B4" w14:textId="77777777" w:rsidTr="00D20C67">
        <w:trPr>
          <w:jc w:val="center"/>
        </w:trPr>
        <w:tc>
          <w:tcPr>
            <w:tcW w:w="2245" w:type="dxa"/>
            <w:tcBorders>
              <w:top w:val="double" w:sz="4" w:space="0" w:color="auto"/>
              <w:bottom w:val="double" w:sz="4" w:space="0" w:color="auto"/>
            </w:tcBorders>
          </w:tcPr>
          <w:p w14:paraId="66DE3AEA" w14:textId="3E95D94B" w:rsidR="007212B0" w:rsidRDefault="00D60EBB"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April 11, 2019</w:t>
            </w:r>
          </w:p>
        </w:tc>
        <w:tc>
          <w:tcPr>
            <w:tcW w:w="1372" w:type="dxa"/>
            <w:tcBorders>
              <w:top w:val="double" w:sz="4" w:space="0" w:color="auto"/>
              <w:bottom w:val="double" w:sz="4" w:space="0" w:color="auto"/>
            </w:tcBorders>
          </w:tcPr>
          <w:p w14:paraId="76871ABD" w14:textId="15BDF647" w:rsidR="007212B0" w:rsidRDefault="00D60EBB"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3819CEE7" w14:textId="77777777" w:rsidR="007212B0" w:rsidRPr="0071241B" w:rsidRDefault="007212B0" w:rsidP="00062E61">
            <w:pPr>
              <w:spacing w:before="0"/>
              <w:rPr>
                <w:rFonts w:asciiTheme="majorBidi" w:eastAsia="Times New Roman" w:hAnsiTheme="majorBidi" w:cstheme="majorBidi"/>
                <w:lang w:val="en-US" w:eastAsia="en-US"/>
              </w:rPr>
            </w:pPr>
          </w:p>
        </w:tc>
      </w:tr>
      <w:tr w:rsidR="007212B0" w:rsidRPr="0071241B" w14:paraId="4F812924" w14:textId="77777777" w:rsidTr="00111EBD">
        <w:trPr>
          <w:jc w:val="center"/>
        </w:trPr>
        <w:tc>
          <w:tcPr>
            <w:tcW w:w="2245" w:type="dxa"/>
            <w:tcBorders>
              <w:top w:val="double" w:sz="4" w:space="0" w:color="auto"/>
              <w:bottom w:val="double" w:sz="4" w:space="0" w:color="auto"/>
            </w:tcBorders>
          </w:tcPr>
          <w:p w14:paraId="42A3AA31" w14:textId="06A22FE3" w:rsidR="007212B0" w:rsidRDefault="00DA3C46"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June 20</w:t>
            </w:r>
            <w:r w:rsidR="007064CA">
              <w:rPr>
                <w:rFonts w:asciiTheme="majorBidi" w:eastAsia="Times New Roman" w:hAnsiTheme="majorBidi" w:cstheme="majorBidi"/>
                <w:lang w:val="en-US" w:eastAsia="en-US"/>
              </w:rPr>
              <w:t>, 2019</w:t>
            </w:r>
          </w:p>
        </w:tc>
        <w:tc>
          <w:tcPr>
            <w:tcW w:w="1372" w:type="dxa"/>
            <w:tcBorders>
              <w:top w:val="double" w:sz="4" w:space="0" w:color="auto"/>
              <w:bottom w:val="double" w:sz="4" w:space="0" w:color="auto"/>
            </w:tcBorders>
          </w:tcPr>
          <w:p w14:paraId="1BC4F60A" w14:textId="1713D8E1" w:rsidR="007212B0" w:rsidRDefault="00DA3C46"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E1FA81C" w14:textId="77777777" w:rsidR="007212B0" w:rsidRPr="0071241B" w:rsidRDefault="007212B0" w:rsidP="00062E61">
            <w:pPr>
              <w:spacing w:before="0"/>
              <w:rPr>
                <w:rFonts w:asciiTheme="majorBidi" w:eastAsia="Times New Roman" w:hAnsiTheme="majorBidi" w:cstheme="majorBidi"/>
                <w:lang w:val="en-US" w:eastAsia="en-US"/>
              </w:rPr>
            </w:pPr>
          </w:p>
        </w:tc>
      </w:tr>
      <w:tr w:rsidR="00111EBD" w:rsidRPr="0071241B" w14:paraId="220F38E0" w14:textId="77777777" w:rsidTr="00111EBD">
        <w:trPr>
          <w:jc w:val="center"/>
        </w:trPr>
        <w:tc>
          <w:tcPr>
            <w:tcW w:w="2245" w:type="dxa"/>
            <w:tcBorders>
              <w:top w:val="double" w:sz="4" w:space="0" w:color="auto"/>
              <w:bottom w:val="double" w:sz="4" w:space="0" w:color="auto"/>
            </w:tcBorders>
          </w:tcPr>
          <w:p w14:paraId="23293883" w14:textId="10DE286C" w:rsidR="00111EBD" w:rsidRDefault="00111EBD"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October 4, 2019</w:t>
            </w:r>
          </w:p>
        </w:tc>
        <w:tc>
          <w:tcPr>
            <w:tcW w:w="1372" w:type="dxa"/>
            <w:tcBorders>
              <w:top w:val="double" w:sz="4" w:space="0" w:color="auto"/>
              <w:bottom w:val="double" w:sz="4" w:space="0" w:color="auto"/>
            </w:tcBorders>
          </w:tcPr>
          <w:p w14:paraId="7F69AF76" w14:textId="35C17966" w:rsidR="00111EBD" w:rsidRDefault="00111EBD"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147D32B6"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5F717296" w14:textId="77777777" w:rsidTr="00111EBD">
        <w:trPr>
          <w:jc w:val="center"/>
        </w:trPr>
        <w:tc>
          <w:tcPr>
            <w:tcW w:w="2245" w:type="dxa"/>
            <w:tcBorders>
              <w:top w:val="double" w:sz="4" w:space="0" w:color="auto"/>
              <w:bottom w:val="double" w:sz="4" w:space="0" w:color="auto"/>
            </w:tcBorders>
          </w:tcPr>
          <w:p w14:paraId="3D05AB2A" w14:textId="76B8A7E7" w:rsidR="00111EBD" w:rsidRDefault="00224BE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October 11, 2019</w:t>
            </w:r>
          </w:p>
        </w:tc>
        <w:tc>
          <w:tcPr>
            <w:tcW w:w="1372" w:type="dxa"/>
            <w:tcBorders>
              <w:top w:val="double" w:sz="4" w:space="0" w:color="auto"/>
              <w:bottom w:val="double" w:sz="4" w:space="0" w:color="auto"/>
            </w:tcBorders>
          </w:tcPr>
          <w:p w14:paraId="1D84302B" w14:textId="73E1AE07" w:rsidR="00111EBD" w:rsidRDefault="00767988" w:rsidP="00062E61">
            <w:pPr>
              <w:spacing w:before="0"/>
              <w:rPr>
                <w:rFonts w:asciiTheme="majorBidi" w:eastAsia="Times New Roman" w:hAnsiTheme="majorBidi" w:cstheme="majorBidi"/>
                <w:lang w:val="en-US" w:eastAsia="en-US"/>
              </w:rPr>
            </w:pPr>
            <w:proofErr w:type="spellStart"/>
            <w:r>
              <w:rPr>
                <w:rFonts w:asciiTheme="majorBidi" w:eastAsia="Times New Roman" w:hAnsiTheme="majorBidi" w:cstheme="majorBidi"/>
                <w:lang w:val="en-US" w:eastAsia="en-US"/>
              </w:rPr>
              <w:t>Trossen</w:t>
            </w:r>
            <w:proofErr w:type="spellEnd"/>
            <w:r>
              <w:rPr>
                <w:rFonts w:asciiTheme="majorBidi" w:eastAsia="Times New Roman" w:hAnsiTheme="majorBidi" w:cstheme="majorBidi"/>
                <w:lang w:val="en-US" w:eastAsia="en-US"/>
              </w:rPr>
              <w:t xml:space="preserve">, </w:t>
            </w:r>
            <w:proofErr w:type="spellStart"/>
            <w:r w:rsidR="00224BE0">
              <w:rPr>
                <w:rFonts w:asciiTheme="majorBidi" w:eastAsia="Times New Roman" w:hAnsiTheme="majorBidi" w:cstheme="majorBidi"/>
                <w:lang w:val="en-US" w:eastAsia="en-US"/>
              </w:rPr>
              <w:t>Galis</w:t>
            </w:r>
            <w:proofErr w:type="spellEnd"/>
            <w:r w:rsidR="00224BE0">
              <w:rPr>
                <w:rFonts w:asciiTheme="majorBidi" w:eastAsia="Times New Roman" w:hAnsiTheme="majorBidi" w:cstheme="majorBidi"/>
                <w:lang w:val="en-US" w:eastAsia="en-US"/>
              </w:rPr>
              <w:t>, Ning</w:t>
            </w:r>
            <w:r w:rsidR="00222150">
              <w:rPr>
                <w:rFonts w:asciiTheme="majorBidi" w:eastAsia="Times New Roman" w:hAnsiTheme="majorBidi" w:cstheme="majorBidi"/>
                <w:lang w:val="en-US" w:eastAsia="en-US"/>
              </w:rPr>
              <w:t xml:space="preserve"> Wang</w:t>
            </w:r>
            <w:r w:rsidR="00224BE0">
              <w:rPr>
                <w:rFonts w:asciiTheme="majorBidi" w:eastAsia="Times New Roman" w:hAnsiTheme="majorBidi" w:cstheme="majorBidi"/>
                <w:lang w:val="en-US" w:eastAsia="en-US"/>
              </w:rPr>
              <w:t>, Toy</w:t>
            </w:r>
          </w:p>
        </w:tc>
        <w:tc>
          <w:tcPr>
            <w:tcW w:w="5329" w:type="dxa"/>
            <w:tcBorders>
              <w:top w:val="double" w:sz="4" w:space="0" w:color="auto"/>
              <w:bottom w:val="double" w:sz="4" w:space="0" w:color="auto"/>
            </w:tcBorders>
          </w:tcPr>
          <w:p w14:paraId="7338A72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71CBA5E0" w14:textId="77777777" w:rsidTr="00111EBD">
        <w:trPr>
          <w:jc w:val="center"/>
        </w:trPr>
        <w:tc>
          <w:tcPr>
            <w:tcW w:w="2245" w:type="dxa"/>
            <w:tcBorders>
              <w:top w:val="double" w:sz="4" w:space="0" w:color="auto"/>
              <w:bottom w:val="double" w:sz="4" w:space="0" w:color="auto"/>
            </w:tcBorders>
          </w:tcPr>
          <w:p w14:paraId="1E45C23B" w14:textId="50BCB873" w:rsidR="00111EBD" w:rsidRDefault="008E696C"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March 19, 2020</w:t>
            </w:r>
          </w:p>
        </w:tc>
        <w:tc>
          <w:tcPr>
            <w:tcW w:w="1372" w:type="dxa"/>
            <w:tcBorders>
              <w:top w:val="double" w:sz="4" w:space="0" w:color="auto"/>
              <w:bottom w:val="double" w:sz="4" w:space="0" w:color="auto"/>
            </w:tcBorders>
          </w:tcPr>
          <w:p w14:paraId="75390DD3" w14:textId="42BD5138" w:rsidR="00111EBD" w:rsidRDefault="0022215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 xml:space="preserve">Alex </w:t>
            </w:r>
            <w:proofErr w:type="spellStart"/>
            <w:r>
              <w:rPr>
                <w:rFonts w:asciiTheme="majorBidi" w:eastAsia="Times New Roman" w:hAnsiTheme="majorBidi" w:cstheme="majorBidi"/>
                <w:lang w:val="en-US" w:eastAsia="en-US"/>
              </w:rPr>
              <w:t>Galis</w:t>
            </w:r>
            <w:proofErr w:type="spellEnd"/>
            <w:r>
              <w:rPr>
                <w:rFonts w:asciiTheme="majorBidi" w:eastAsia="Times New Roman" w:hAnsiTheme="majorBidi" w:cstheme="majorBidi"/>
                <w:lang w:val="en-US" w:eastAsia="en-US"/>
              </w:rPr>
              <w:t xml:space="preserve">, </w:t>
            </w:r>
            <w:r w:rsidR="008E696C">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28D440EE"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68B4FCBF" w14:textId="77777777" w:rsidTr="00111EBD">
        <w:trPr>
          <w:jc w:val="center"/>
        </w:trPr>
        <w:tc>
          <w:tcPr>
            <w:tcW w:w="2245" w:type="dxa"/>
            <w:tcBorders>
              <w:top w:val="double" w:sz="4" w:space="0" w:color="auto"/>
              <w:bottom w:val="double" w:sz="4" w:space="0" w:color="auto"/>
            </w:tcBorders>
          </w:tcPr>
          <w:p w14:paraId="2CA78427" w14:textId="525CA181" w:rsidR="00111EBD" w:rsidRDefault="00B9421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 xml:space="preserve">April 2, </w:t>
            </w:r>
            <w:r w:rsidR="00222150">
              <w:rPr>
                <w:rFonts w:asciiTheme="majorBidi" w:eastAsia="Times New Roman" w:hAnsiTheme="majorBidi" w:cstheme="majorBidi"/>
                <w:lang w:val="en-US" w:eastAsia="en-US"/>
              </w:rPr>
              <w:t>2020</w:t>
            </w:r>
          </w:p>
        </w:tc>
        <w:tc>
          <w:tcPr>
            <w:tcW w:w="1372" w:type="dxa"/>
            <w:tcBorders>
              <w:top w:val="double" w:sz="4" w:space="0" w:color="auto"/>
              <w:bottom w:val="double" w:sz="4" w:space="0" w:color="auto"/>
            </w:tcBorders>
          </w:tcPr>
          <w:p w14:paraId="35B5A76B" w14:textId="77777777" w:rsidR="00B45A44" w:rsidRDefault="00222150"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Ning</w:t>
            </w:r>
            <w:r w:rsidR="00B94212">
              <w:rPr>
                <w:rFonts w:asciiTheme="majorBidi" w:eastAsia="Times New Roman" w:hAnsiTheme="majorBidi" w:cstheme="majorBidi"/>
                <w:lang w:val="en-US" w:eastAsia="en-US"/>
              </w:rPr>
              <w:t xml:space="preserve">, Adrian, </w:t>
            </w:r>
            <w:proofErr w:type="spellStart"/>
            <w:r w:rsidR="00422F4D">
              <w:rPr>
                <w:rFonts w:asciiTheme="majorBidi" w:eastAsia="Times New Roman" w:hAnsiTheme="majorBidi" w:cstheme="majorBidi"/>
                <w:lang w:val="en-US" w:eastAsia="en-US"/>
              </w:rPr>
              <w:t>Toerless</w:t>
            </w:r>
            <w:proofErr w:type="spellEnd"/>
            <w:r w:rsidR="00422F4D">
              <w:rPr>
                <w:rFonts w:asciiTheme="majorBidi" w:eastAsia="Times New Roman" w:hAnsiTheme="majorBidi" w:cstheme="majorBidi"/>
                <w:lang w:val="en-US" w:eastAsia="en-US"/>
              </w:rPr>
              <w:t xml:space="preserve">, </w:t>
            </w:r>
            <w:proofErr w:type="spellStart"/>
            <w:r w:rsidR="00422F4D">
              <w:rPr>
                <w:rFonts w:asciiTheme="majorBidi" w:eastAsia="Times New Roman" w:hAnsiTheme="majorBidi" w:cstheme="majorBidi"/>
                <w:lang w:val="en-US" w:eastAsia="en-US"/>
              </w:rPr>
              <w:t>Ynigzhen</w:t>
            </w:r>
            <w:proofErr w:type="spellEnd"/>
            <w:r w:rsidR="00422F4D">
              <w:rPr>
                <w:rFonts w:asciiTheme="majorBidi" w:eastAsia="Times New Roman" w:hAnsiTheme="majorBidi" w:cstheme="majorBidi"/>
                <w:lang w:val="en-US" w:eastAsia="en-US"/>
              </w:rPr>
              <w:t xml:space="preserve">, </w:t>
            </w:r>
          </w:p>
          <w:p w14:paraId="1B3ABD8A" w14:textId="77777777" w:rsidR="00B45A44" w:rsidRDefault="00B45A44"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Dharmendra</w:t>
            </w:r>
          </w:p>
          <w:p w14:paraId="2D37CA00" w14:textId="77777777" w:rsidR="00B45A44" w:rsidRDefault="00B45A44"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Dirk</w:t>
            </w:r>
          </w:p>
          <w:p w14:paraId="318596B9" w14:textId="14E473CA" w:rsidR="00111EBD" w:rsidRDefault="00B9421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Toy</w:t>
            </w:r>
          </w:p>
        </w:tc>
        <w:tc>
          <w:tcPr>
            <w:tcW w:w="5329" w:type="dxa"/>
            <w:tcBorders>
              <w:top w:val="double" w:sz="4" w:space="0" w:color="auto"/>
              <w:bottom w:val="double" w:sz="4" w:space="0" w:color="auto"/>
            </w:tcBorders>
          </w:tcPr>
          <w:p w14:paraId="6CF406C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5E8F2623" w14:textId="77777777" w:rsidTr="00111EBD">
        <w:trPr>
          <w:jc w:val="center"/>
        </w:trPr>
        <w:tc>
          <w:tcPr>
            <w:tcW w:w="2245" w:type="dxa"/>
            <w:tcBorders>
              <w:top w:val="double" w:sz="4" w:space="0" w:color="auto"/>
              <w:bottom w:val="double" w:sz="4" w:space="0" w:color="auto"/>
            </w:tcBorders>
          </w:tcPr>
          <w:p w14:paraId="0251205B" w14:textId="6AAD2E1A" w:rsidR="00111EBD" w:rsidRDefault="00AE30A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May 7, 2020</w:t>
            </w:r>
          </w:p>
        </w:tc>
        <w:tc>
          <w:tcPr>
            <w:tcW w:w="1372" w:type="dxa"/>
            <w:tcBorders>
              <w:top w:val="double" w:sz="4" w:space="0" w:color="auto"/>
              <w:bottom w:val="double" w:sz="4" w:space="0" w:color="auto"/>
            </w:tcBorders>
          </w:tcPr>
          <w:p w14:paraId="7D52E4EC" w14:textId="10CE8A31" w:rsidR="00111EBD" w:rsidRDefault="00AE30A2" w:rsidP="00062E61">
            <w:pPr>
              <w:spacing w:before="0"/>
              <w:rPr>
                <w:rFonts w:asciiTheme="majorBidi" w:eastAsia="Times New Roman" w:hAnsiTheme="majorBidi" w:cstheme="majorBidi"/>
                <w:lang w:val="en-US" w:eastAsia="en-US"/>
              </w:rPr>
            </w:pPr>
            <w:r>
              <w:rPr>
                <w:rFonts w:asciiTheme="majorBidi" w:eastAsia="Times New Roman" w:hAnsiTheme="majorBidi" w:cstheme="majorBidi"/>
                <w:lang w:val="en-US" w:eastAsia="en-US"/>
              </w:rPr>
              <w:t>Yingzhen, Toy</w:t>
            </w:r>
          </w:p>
        </w:tc>
        <w:tc>
          <w:tcPr>
            <w:tcW w:w="5329" w:type="dxa"/>
            <w:tcBorders>
              <w:top w:val="double" w:sz="4" w:space="0" w:color="auto"/>
              <w:bottom w:val="double" w:sz="4" w:space="0" w:color="auto"/>
            </w:tcBorders>
          </w:tcPr>
          <w:p w14:paraId="702535D5"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0C8B9DD1" w14:textId="77777777" w:rsidTr="00111EBD">
        <w:trPr>
          <w:jc w:val="center"/>
        </w:trPr>
        <w:tc>
          <w:tcPr>
            <w:tcW w:w="2245" w:type="dxa"/>
            <w:tcBorders>
              <w:top w:val="double" w:sz="4" w:space="0" w:color="auto"/>
              <w:bottom w:val="double" w:sz="4" w:space="0" w:color="auto"/>
            </w:tcBorders>
          </w:tcPr>
          <w:p w14:paraId="34B6ED00" w14:textId="77777777" w:rsidR="00111EBD" w:rsidRDefault="00111EBD" w:rsidP="00062E61">
            <w:pPr>
              <w:spacing w:before="0"/>
              <w:rPr>
                <w:rFonts w:asciiTheme="majorBidi" w:eastAsia="Times New Roman" w:hAnsiTheme="majorBidi" w:cstheme="majorBidi"/>
                <w:lang w:val="en-US" w:eastAsia="en-US"/>
              </w:rPr>
            </w:pPr>
          </w:p>
        </w:tc>
        <w:tc>
          <w:tcPr>
            <w:tcW w:w="1372" w:type="dxa"/>
            <w:tcBorders>
              <w:top w:val="double" w:sz="4" w:space="0" w:color="auto"/>
              <w:bottom w:val="double" w:sz="4" w:space="0" w:color="auto"/>
            </w:tcBorders>
          </w:tcPr>
          <w:p w14:paraId="68AEDC22" w14:textId="77777777" w:rsidR="00111EBD" w:rsidRDefault="00111EBD" w:rsidP="00062E61">
            <w:pPr>
              <w:spacing w:before="0"/>
              <w:rPr>
                <w:rFonts w:asciiTheme="majorBidi" w:eastAsia="Times New Roman" w:hAnsiTheme="majorBidi" w:cstheme="majorBidi"/>
                <w:lang w:val="en-US" w:eastAsia="en-US"/>
              </w:rPr>
            </w:pPr>
          </w:p>
        </w:tc>
        <w:tc>
          <w:tcPr>
            <w:tcW w:w="5329" w:type="dxa"/>
            <w:tcBorders>
              <w:top w:val="double" w:sz="4" w:space="0" w:color="auto"/>
              <w:bottom w:val="double" w:sz="4" w:space="0" w:color="auto"/>
            </w:tcBorders>
          </w:tcPr>
          <w:p w14:paraId="173FFAF7" w14:textId="77777777" w:rsidR="00111EBD" w:rsidRPr="0071241B" w:rsidRDefault="00111EBD" w:rsidP="00062E61">
            <w:pPr>
              <w:spacing w:before="0"/>
              <w:rPr>
                <w:rFonts w:asciiTheme="majorBidi" w:eastAsia="Times New Roman" w:hAnsiTheme="majorBidi" w:cstheme="majorBidi"/>
                <w:lang w:val="en-US" w:eastAsia="en-US"/>
              </w:rPr>
            </w:pPr>
          </w:p>
        </w:tc>
      </w:tr>
      <w:tr w:rsidR="00111EBD" w:rsidRPr="0071241B" w14:paraId="7DF10A68" w14:textId="77777777" w:rsidTr="00AB610A">
        <w:trPr>
          <w:jc w:val="center"/>
        </w:trPr>
        <w:tc>
          <w:tcPr>
            <w:tcW w:w="2245" w:type="dxa"/>
            <w:tcBorders>
              <w:top w:val="double" w:sz="4" w:space="0" w:color="auto"/>
            </w:tcBorders>
          </w:tcPr>
          <w:p w14:paraId="15152438" w14:textId="77777777" w:rsidR="00111EBD" w:rsidRDefault="00111EBD" w:rsidP="00062E61">
            <w:pPr>
              <w:spacing w:before="0"/>
              <w:rPr>
                <w:rFonts w:asciiTheme="majorBidi" w:eastAsia="Times New Roman" w:hAnsiTheme="majorBidi" w:cstheme="majorBidi"/>
                <w:lang w:val="en-US" w:eastAsia="en-US"/>
              </w:rPr>
            </w:pPr>
          </w:p>
        </w:tc>
        <w:tc>
          <w:tcPr>
            <w:tcW w:w="1372" w:type="dxa"/>
            <w:tcBorders>
              <w:top w:val="double" w:sz="4" w:space="0" w:color="auto"/>
            </w:tcBorders>
          </w:tcPr>
          <w:p w14:paraId="671B2693" w14:textId="77777777" w:rsidR="00111EBD" w:rsidRDefault="00111EBD" w:rsidP="00062E61">
            <w:pPr>
              <w:spacing w:before="0"/>
              <w:rPr>
                <w:rFonts w:asciiTheme="majorBidi" w:eastAsia="Times New Roman" w:hAnsiTheme="majorBidi" w:cstheme="majorBidi"/>
                <w:lang w:val="en-US" w:eastAsia="en-US"/>
              </w:rPr>
            </w:pPr>
          </w:p>
        </w:tc>
        <w:tc>
          <w:tcPr>
            <w:tcW w:w="5329" w:type="dxa"/>
            <w:tcBorders>
              <w:top w:val="double" w:sz="4" w:space="0" w:color="auto"/>
            </w:tcBorders>
          </w:tcPr>
          <w:p w14:paraId="17A3B204" w14:textId="77777777" w:rsidR="00111EBD" w:rsidRPr="0071241B" w:rsidRDefault="00111EBD" w:rsidP="00062E61">
            <w:pPr>
              <w:spacing w:before="0"/>
              <w:rPr>
                <w:rFonts w:asciiTheme="majorBidi" w:eastAsia="Times New Roman" w:hAnsiTheme="majorBidi" w:cstheme="majorBidi"/>
                <w:lang w:val="en-US" w:eastAsia="en-US"/>
              </w:rPr>
            </w:pPr>
          </w:p>
        </w:tc>
      </w:tr>
    </w:tbl>
    <w:p w14:paraId="686669D0" w14:textId="33EEB304" w:rsidR="00221E02" w:rsidRDefault="00221E02" w:rsidP="00221E02">
      <w:pPr>
        <w:rPr>
          <w:rFonts w:asciiTheme="majorBidi" w:hAnsiTheme="majorBidi" w:cstheme="majorBidi"/>
        </w:rPr>
      </w:pPr>
    </w:p>
    <w:p w14:paraId="67565F9E" w14:textId="0E299294" w:rsidR="00597340" w:rsidRPr="0071241B" w:rsidRDefault="00597340" w:rsidP="00597340">
      <w:pPr>
        <w:jc w:val="center"/>
        <w:rPr>
          <w:rFonts w:asciiTheme="majorBidi" w:hAnsiTheme="majorBidi" w:cstheme="majorBidi"/>
        </w:rPr>
      </w:pPr>
      <w:r>
        <w:rPr>
          <w:rFonts w:asciiTheme="majorBidi" w:hAnsiTheme="majorBidi" w:cstheme="majorBidi"/>
        </w:rPr>
        <w:t>________________</w:t>
      </w:r>
    </w:p>
    <w:sectPr w:rsidR="00597340" w:rsidRPr="0071241B" w:rsidSect="00584BB6">
      <w:headerReference w:type="default" r:id="rId153"/>
      <w:pgSz w:w="11907" w:h="16840" w:code="9"/>
      <w:pgMar w:top="567" w:right="27" w:bottom="0" w:left="1134"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Toy, Mehmet" w:date="2019-10-11T08:49:00Z" w:initials="TM">
    <w:p w14:paraId="3514E2A4" w14:textId="7A5FF72D" w:rsidR="00BD48F7" w:rsidRDefault="00BD48F7">
      <w:pPr>
        <w:pStyle w:val="CommentText"/>
      </w:pPr>
      <w:r>
        <w:rPr>
          <w:rStyle w:val="CommentReference"/>
        </w:rPr>
        <w:annotationRef/>
      </w:r>
      <w:r>
        <w:t xml:space="preserve">Order of the descriptions below needs to match this list. </w:t>
      </w:r>
    </w:p>
  </w:comment>
  <w:comment w:id="14" w:author="Toy, Mehmet" w:date="2020-04-22T22:29:00Z" w:initials="TM">
    <w:p w14:paraId="35892091" w14:textId="2EE72B1E" w:rsidR="00BD48F7" w:rsidRDefault="00BD48F7">
      <w:pPr>
        <w:pStyle w:val="CommentText"/>
      </w:pPr>
      <w:r>
        <w:rPr>
          <w:rStyle w:val="CommentReference"/>
        </w:rPr>
        <w:annotationRef/>
      </w:r>
      <w:r>
        <w:t>Re-write these bullet items to align with the text</w:t>
      </w:r>
    </w:p>
    <w:p w14:paraId="3B6BBAB9" w14:textId="77777777" w:rsidR="00BD48F7" w:rsidRDefault="00BD48F7">
      <w:pPr>
        <w:pStyle w:val="CommentText"/>
      </w:pPr>
    </w:p>
  </w:comment>
  <w:comment w:id="13" w:author="Toy, Mehmet" w:date="2020-04-16T22:13:00Z" w:initials="TM">
    <w:p w14:paraId="11AB27D9" w14:textId="64495326" w:rsidR="00BD48F7" w:rsidRDefault="00BD48F7">
      <w:pPr>
        <w:pStyle w:val="CommentText"/>
      </w:pPr>
      <w:r>
        <w:rPr>
          <w:rStyle w:val="CommentReference"/>
        </w:rPr>
        <w:annotationRef/>
      </w:r>
      <w:r>
        <w:t>These are not principles, but capabilities???</w:t>
      </w:r>
    </w:p>
    <w:p w14:paraId="05673AD9" w14:textId="77777777" w:rsidR="00BD48F7" w:rsidRDefault="00BD48F7">
      <w:pPr>
        <w:pStyle w:val="CommentText"/>
      </w:pPr>
    </w:p>
  </w:comment>
  <w:comment w:id="12" w:author="Toy, Mehmet" w:date="2019-10-11T10:33:00Z" w:initials="TM">
    <w:p w14:paraId="433F28A3" w14:textId="696DB864" w:rsidR="00BD48F7" w:rsidRDefault="00BD48F7">
      <w:pPr>
        <w:pStyle w:val="CommentText"/>
      </w:pPr>
      <w:r>
        <w:rPr>
          <w:rStyle w:val="CommentReference"/>
        </w:rPr>
        <w:annotationRef/>
      </w:r>
      <w:r>
        <w:t>Another option is to remove this list and go directly to descriptions.</w:t>
      </w:r>
    </w:p>
  </w:comment>
  <w:comment w:id="17" w:author="Toy, Mehmet" w:date="2019-10-11T10:38:00Z" w:initials="TM">
    <w:p w14:paraId="3147BA15" w14:textId="0218AF89" w:rsidR="00BD48F7" w:rsidRDefault="00BD48F7">
      <w:pPr>
        <w:pStyle w:val="CommentText"/>
      </w:pPr>
      <w:r>
        <w:rPr>
          <w:rStyle w:val="CommentReference"/>
        </w:rPr>
        <w:annotationRef/>
      </w:r>
      <w:r>
        <w:t xml:space="preserve">Network 2030 represents a transition from a network </w:t>
      </w:r>
      <w:proofErr w:type="gramStart"/>
      <w:r>
        <w:t>of  pure</w:t>
      </w:r>
      <w:proofErr w:type="gramEnd"/>
      <w:r>
        <w:t xml:space="preserve"> connectivity to a network of  connectivity and applications which includes storage and computing resources.  </w:t>
      </w:r>
    </w:p>
  </w:comment>
  <w:comment w:id="75" w:author="Toy, Mehmet" w:date="2020-04-19T14:19:00Z" w:initials="TM">
    <w:p w14:paraId="5CD22818" w14:textId="29EF0AF2" w:rsidR="00BD48F7" w:rsidRDefault="00BD48F7">
      <w:pPr>
        <w:pStyle w:val="CommentText"/>
      </w:pPr>
      <w:r>
        <w:rPr>
          <w:rStyle w:val="CommentReference"/>
        </w:rPr>
        <w:annotationRef/>
      </w:r>
      <w:r>
        <w:t>Need references</w:t>
      </w:r>
    </w:p>
    <w:p w14:paraId="452EA7FA" w14:textId="77777777" w:rsidR="00BD48F7" w:rsidRDefault="00BD48F7">
      <w:pPr>
        <w:pStyle w:val="CommentText"/>
      </w:pPr>
    </w:p>
  </w:comment>
  <w:comment w:id="80" w:author="Toy, Mehmet" w:date="2020-03-06T08:34:00Z" w:initials="TM">
    <w:p w14:paraId="4AF8A7AB" w14:textId="77777777" w:rsidR="00BD48F7" w:rsidRDefault="00BD48F7" w:rsidP="00342A16">
      <w:pPr>
        <w:pStyle w:val="CommentText"/>
      </w:pPr>
      <w:r>
        <w:rPr>
          <w:rStyle w:val="CommentReference"/>
        </w:rPr>
        <w:annotationRef/>
      </w:r>
      <w:r>
        <w:t>We need a diagram for this</w:t>
      </w:r>
    </w:p>
  </w:comment>
  <w:comment w:id="82" w:author="Toy, Mehmet" w:date="2019-08-08T16:27:00Z" w:initials="TM">
    <w:p w14:paraId="6796814F" w14:textId="77777777" w:rsidR="00BD48F7" w:rsidRDefault="00BD48F7" w:rsidP="00CB4100">
      <w:pPr>
        <w:pStyle w:val="CommentText"/>
      </w:pPr>
      <w:r>
        <w:rPr>
          <w:rStyle w:val="CommentReference"/>
        </w:rPr>
        <w:annotationRef/>
      </w:r>
      <w:r>
        <w:t xml:space="preserve">What is the model here? Are we expecting Edge Devices to communicate with each other via customer private </w:t>
      </w:r>
      <w:proofErr w:type="gramStart"/>
      <w:r>
        <w:t>networks ?</w:t>
      </w:r>
      <w:proofErr w:type="gramEnd"/>
      <w:r>
        <w:t xml:space="preserve"> or they communicate via SP network? If SP owns the Edge device, I expect SP to use their network.  IS it possible just to use Internet? If it is, Edge Devices will be owned by Customer.   This may not be a realistic scenario.</w:t>
      </w:r>
    </w:p>
  </w:comment>
  <w:comment w:id="83" w:author="Dirk Trossen" w:date="2019-08-28T12:50:00Z" w:initials="DT">
    <w:p w14:paraId="13EBAB10" w14:textId="77777777" w:rsidR="00BD48F7" w:rsidRDefault="00BD48F7" w:rsidP="00CB4100">
      <w:pPr>
        <w:pStyle w:val="CommentText"/>
      </w:pPr>
      <w:r>
        <w:rPr>
          <w:rStyle w:val="CommentReference"/>
        </w:rPr>
        <w:annotationRef/>
      </w:r>
      <w:r>
        <w:t>I changed the figure by calling out the edge as multi-X and explained this more in the text as well as clearly stated the private vs public network nature.</w:t>
      </w:r>
    </w:p>
  </w:comment>
  <w:comment w:id="84" w:author="Dirk Trossen" w:date="2019-10-16T14:53:00Z" w:initials="DT">
    <w:p w14:paraId="530E45D9" w14:textId="77777777" w:rsidR="00BD48F7" w:rsidRDefault="00BD48F7" w:rsidP="00CB4100">
      <w:pPr>
        <w:pStyle w:val="CommentText"/>
      </w:pPr>
      <w:r>
        <w:rPr>
          <w:rStyle w:val="CommentReference"/>
        </w:rPr>
        <w:annotationRef/>
      </w:r>
      <w:r>
        <w:t>Micro-services need to be covered somewhere. Start in Section 6 and see where it fits better.</w:t>
      </w:r>
    </w:p>
  </w:comment>
  <w:comment w:id="86" w:author="Dirk Trossen" w:date="2019-10-16T14:55:00Z" w:initials="DT">
    <w:p w14:paraId="659A8925" w14:textId="77777777" w:rsidR="00BD48F7" w:rsidRDefault="00BD48F7" w:rsidP="00CB4100">
      <w:pPr>
        <w:pStyle w:val="CommentText"/>
      </w:pPr>
      <w:r>
        <w:rPr>
          <w:rStyle w:val="CommentReference"/>
        </w:rPr>
        <w:annotationRef/>
      </w:r>
      <w:r>
        <w:t>Stronger reference to ONAP and micro-services!</w:t>
      </w:r>
    </w:p>
  </w:comment>
  <w:comment w:id="87" w:author="Toy, Mehmet" w:date="2020-03-06T08:38:00Z" w:initials="TM">
    <w:p w14:paraId="3F59612C" w14:textId="77777777" w:rsidR="00BD48F7" w:rsidRDefault="00BD48F7" w:rsidP="003C0E0D">
      <w:pPr>
        <w:pStyle w:val="CommentText"/>
      </w:pPr>
      <w:r>
        <w:rPr>
          <w:rStyle w:val="CommentReference"/>
        </w:rPr>
        <w:annotationRef/>
      </w:r>
      <w:r>
        <w:t xml:space="preserve">We really need text to explain the diagram. </w:t>
      </w:r>
      <w:proofErr w:type="gramStart"/>
      <w:r>
        <w:t>Also</w:t>
      </w:r>
      <w:proofErr w:type="gramEnd"/>
      <w:r>
        <w:t xml:space="preserve"> this diagram is too busy to follow.  Should we have multiple diagrams to explain what we are trying to do?</w:t>
      </w:r>
    </w:p>
  </w:comment>
  <w:comment w:id="95" w:author="Dirk Trossen" w:date="2019-10-16T14:57:00Z" w:initials="DT">
    <w:p w14:paraId="4360D9BF" w14:textId="77777777" w:rsidR="00BD48F7" w:rsidRDefault="00BD48F7" w:rsidP="00CB4100">
      <w:pPr>
        <w:pStyle w:val="CommentText"/>
      </w:pPr>
      <w:r>
        <w:rPr>
          <w:rStyle w:val="CommentReference"/>
        </w:rPr>
        <w:annotationRef/>
      </w:r>
      <w:r>
        <w:t>Use micro-service terminology</w:t>
      </w:r>
    </w:p>
  </w:comment>
  <w:comment w:id="99" w:author="Dirk Trossen" w:date="2019-10-16T14:59:00Z" w:initials="DT">
    <w:p w14:paraId="758E4EF9" w14:textId="77777777" w:rsidR="00BD48F7" w:rsidRDefault="00BD48F7" w:rsidP="00CB4100">
      <w:pPr>
        <w:pStyle w:val="CommentText"/>
      </w:pPr>
      <w:r>
        <w:rPr>
          <w:rStyle w:val="CommentReference"/>
        </w:rPr>
        <w:annotationRef/>
      </w:r>
      <w:r>
        <w:t>Terminology here needs to map to existing work in a glossary section!!!</w:t>
      </w:r>
    </w:p>
  </w:comment>
  <w:comment w:id="104" w:author="Dirk Trossen" w:date="2019-10-16T15:12:00Z" w:initials="DT">
    <w:p w14:paraId="0056ED53" w14:textId="77777777" w:rsidR="00BD48F7" w:rsidRDefault="00BD48F7" w:rsidP="00CB4100">
      <w:pPr>
        <w:pStyle w:val="CommentText"/>
      </w:pPr>
      <w:r>
        <w:rPr>
          <w:rStyle w:val="CommentReference"/>
        </w:rPr>
        <w:annotationRef/>
      </w:r>
      <w:r>
        <w:t>Motivate better and link to the subG1 use case</w:t>
      </w:r>
    </w:p>
  </w:comment>
  <w:comment w:id="108" w:author="Dirk Trossen" w:date="2019-10-16T15:08:00Z" w:initials="DT">
    <w:p w14:paraId="21DB34D6" w14:textId="77777777" w:rsidR="00BD48F7" w:rsidRDefault="00BD48F7" w:rsidP="00CB4100">
      <w:pPr>
        <w:pStyle w:val="CommentText"/>
      </w:pPr>
      <w:r>
        <w:rPr>
          <w:rStyle w:val="CommentReference"/>
        </w:rPr>
        <w:annotationRef/>
      </w:r>
      <w:r>
        <w:t>Connect to LCM, not virtualization per se as an example!</w:t>
      </w:r>
    </w:p>
  </w:comment>
  <w:comment w:id="111" w:author="Dirk Trossen" w:date="2019-10-16T15:15:00Z" w:initials="DT">
    <w:p w14:paraId="7186CB9C" w14:textId="77777777" w:rsidR="00BD48F7" w:rsidRDefault="00BD48F7" w:rsidP="00CB4100">
      <w:pPr>
        <w:pStyle w:val="CommentText"/>
      </w:pPr>
      <w:r>
        <w:rPr>
          <w:rStyle w:val="CommentReference"/>
        </w:rPr>
        <w:annotationRef/>
      </w:r>
      <w:r>
        <w:t>Make reference to NGMN work and use text for initial one but extend beyond CP!!!</w:t>
      </w:r>
    </w:p>
  </w:comment>
  <w:comment w:id="112" w:author="Toy, Mehmet" w:date="2019-08-08T16:47:00Z" w:initials="TM">
    <w:p w14:paraId="5B3E0E0A" w14:textId="77777777" w:rsidR="00BD48F7" w:rsidRDefault="00BD48F7" w:rsidP="00CB4100">
      <w:pPr>
        <w:pStyle w:val="CommentText"/>
      </w:pPr>
      <w:r>
        <w:rPr>
          <w:rStyle w:val="CommentReference"/>
        </w:rPr>
        <w:annotationRef/>
      </w:r>
      <w:r>
        <w:t>Examples would help.</w:t>
      </w:r>
    </w:p>
  </w:comment>
  <w:comment w:id="114" w:author="Dirk Trossen" w:date="2019-10-16T15:23:00Z" w:initials="DT">
    <w:p w14:paraId="76AD84E6" w14:textId="77777777" w:rsidR="00BD48F7" w:rsidRDefault="00BD48F7" w:rsidP="00CB4100">
      <w:pPr>
        <w:pStyle w:val="CommentText"/>
      </w:pPr>
      <w:r>
        <w:rPr>
          <w:rStyle w:val="CommentReference"/>
        </w:rPr>
        <w:annotationRef/>
      </w:r>
      <w:r>
        <w:t xml:space="preserve">Need to make linkage to subG2 work, including in terminology, in terms of time-sensitive networking, i.e., going beyond </w:t>
      </w:r>
      <w:proofErr w:type="spellStart"/>
      <w:r>
        <w:t>DetNet</w:t>
      </w:r>
      <w:proofErr w:type="spellEnd"/>
      <w:r>
        <w:t xml:space="preserve"> and TSN! Move to ‘high-precision networking’ as term</w:t>
      </w:r>
    </w:p>
  </w:comment>
  <w:comment w:id="116" w:author="Dirk Trossen" w:date="2019-10-16T15:27:00Z" w:initials="DT">
    <w:p w14:paraId="79D061A3" w14:textId="77777777" w:rsidR="00BD48F7" w:rsidRDefault="00BD48F7" w:rsidP="00CB4100">
      <w:pPr>
        <w:pStyle w:val="CommentText"/>
      </w:pPr>
      <w:r>
        <w:rPr>
          <w:rStyle w:val="CommentReference"/>
        </w:rPr>
        <w:annotationRef/>
      </w:r>
      <w:r>
        <w:t>Same as in 6.4.8</w:t>
      </w:r>
    </w:p>
  </w:comment>
  <w:comment w:id="147" w:author="Stewart Bryant" w:date="2020-04-21T10:50:00Z" w:initials="SB">
    <w:p w14:paraId="55D10B1E" w14:textId="2D881D86" w:rsidR="00BD48F7" w:rsidRDefault="00BD48F7">
      <w:pPr>
        <w:pStyle w:val="CommentText"/>
      </w:pPr>
      <w:r>
        <w:rPr>
          <w:rStyle w:val="CommentReference"/>
        </w:rPr>
        <w:annotationRef/>
      </w:r>
      <w:r>
        <w:t xml:space="preserve">These </w:t>
      </w:r>
      <w:proofErr w:type="spellStart"/>
      <w:r>
        <w:t>needto</w:t>
      </w:r>
      <w:proofErr w:type="spellEnd"/>
      <w:r>
        <w:t xml:space="preserve"> be fixed now the document has been incorporated in the main text</w:t>
      </w:r>
    </w:p>
  </w:comment>
  <w:comment w:id="150" w:author="Toy, Mehmet" w:date="2020-04-16T16:50:00Z" w:initials="TM">
    <w:p w14:paraId="636A01E3" w14:textId="77777777" w:rsidR="00BD48F7" w:rsidRDefault="00BD48F7" w:rsidP="003450A6">
      <w:pPr>
        <w:pStyle w:val="CommentText"/>
      </w:pPr>
      <w:r>
        <w:rPr>
          <w:rStyle w:val="CommentReference"/>
        </w:rPr>
        <w:annotationRef/>
      </w:r>
      <w:r>
        <w:t>We need to summarize clearly what we want here</w:t>
      </w:r>
    </w:p>
    <w:p w14:paraId="74D75407" w14:textId="77777777" w:rsidR="00BD48F7" w:rsidRDefault="00BD48F7" w:rsidP="003450A6">
      <w:pPr>
        <w:pStyle w:val="CommentText"/>
      </w:pPr>
    </w:p>
  </w:comment>
  <w:comment w:id="162" w:author="Stewart Bryant" w:date="2020-04-21T17:16:00Z" w:initials="SB">
    <w:p w14:paraId="0F9458E3" w14:textId="77777777" w:rsidR="00BD48F7" w:rsidRDefault="00BD48F7" w:rsidP="0067632B">
      <w:pPr>
        <w:pStyle w:val="CommentText"/>
      </w:pPr>
      <w:r>
        <w:rPr>
          <w:rStyle w:val="CommentReference"/>
        </w:rPr>
        <w:annotationRef/>
      </w:r>
      <w:r>
        <w:t>Note that new applications will need faster convergence which is difficult.</w:t>
      </w:r>
    </w:p>
    <w:p w14:paraId="4922AEF7" w14:textId="77777777" w:rsidR="00BD48F7" w:rsidRDefault="00BD48F7" w:rsidP="0067632B">
      <w:pPr>
        <w:pStyle w:val="CommentText"/>
      </w:pPr>
    </w:p>
    <w:p w14:paraId="529F23E7" w14:textId="77777777" w:rsidR="00BD48F7" w:rsidRDefault="00BD48F7" w:rsidP="0067632B">
      <w:pPr>
        <w:pStyle w:val="CommentText"/>
      </w:pPr>
      <w:r>
        <w:t>Change – service requirement no outage greater than 50ms</w:t>
      </w:r>
    </w:p>
    <w:p w14:paraId="3E313D85" w14:textId="77777777" w:rsidR="00BD48F7" w:rsidRDefault="00BD48F7" w:rsidP="0067632B">
      <w:pPr>
        <w:pStyle w:val="CommentText"/>
      </w:pPr>
    </w:p>
    <w:p w14:paraId="0211E0AD" w14:textId="77777777" w:rsidR="00BD48F7" w:rsidRDefault="00BD48F7" w:rsidP="0067632B">
      <w:pPr>
        <w:pStyle w:val="CommentText"/>
      </w:pPr>
      <w:r>
        <w:t>Add notes on multipath</w:t>
      </w:r>
    </w:p>
  </w:comment>
  <w:comment w:id="182" w:author="Stewart Bryant" w:date="2020-04-21T17:31:00Z" w:initials="SB">
    <w:p w14:paraId="03FDA480" w14:textId="77777777" w:rsidR="00BD48F7" w:rsidRDefault="00BD48F7" w:rsidP="00F326D8">
      <w:pPr>
        <w:pStyle w:val="CommentText"/>
      </w:pPr>
      <w:r>
        <w:rPr>
          <w:rStyle w:val="CommentReference"/>
        </w:rPr>
        <w:annotationRef/>
      </w:r>
      <w:r>
        <w:t>Need to talk the dilemma of technology in the application and technology in the network</w:t>
      </w:r>
    </w:p>
  </w:comment>
  <w:comment w:id="187" w:author="Stewart Bryant" w:date="2020-04-21T11:17:00Z" w:initials="SB">
    <w:p w14:paraId="349C747A" w14:textId="77777777" w:rsidR="00BD48F7" w:rsidRDefault="00BD48F7" w:rsidP="00F326D8">
      <w:pPr>
        <w:pStyle w:val="CommentText"/>
      </w:pPr>
      <w:r>
        <w:rPr>
          <w:rStyle w:val="CommentReference"/>
        </w:rPr>
        <w:annotationRef/>
      </w:r>
      <w:r>
        <w:t xml:space="preserve">This needs some more text as it is not clear how this reacts to a sudden change in the network, or whether the goal of SCION is really </w:t>
      </w:r>
      <w:proofErr w:type="gramStart"/>
      <w:r>
        <w:t>long term</w:t>
      </w:r>
      <w:proofErr w:type="gramEnd"/>
      <w:r>
        <w:t xml:space="preserve"> secure policy based paths with failure recovery delegated elsewhere.</w:t>
      </w:r>
    </w:p>
  </w:comment>
  <w:comment w:id="191" w:author="Stewart Bryant" w:date="2020-04-21T11:27:00Z" w:initials="SB">
    <w:p w14:paraId="774920D1" w14:textId="77227A0C" w:rsidR="00BD48F7" w:rsidRDefault="00BD48F7">
      <w:pPr>
        <w:pStyle w:val="CommentText"/>
      </w:pPr>
      <w:r>
        <w:rPr>
          <w:rStyle w:val="CommentReference"/>
        </w:rPr>
        <w:annotationRef/>
      </w:r>
      <w:r>
        <w:t xml:space="preserve">Whilst they are new </w:t>
      </w:r>
      <w:proofErr w:type="spellStart"/>
      <w:r>
        <w:t>ip</w:t>
      </w:r>
      <w:proofErr w:type="spellEnd"/>
      <w:r>
        <w:t xml:space="preserve"> routing protocols, “new IP” has a special meaning and is a term best avoided in this section.</w:t>
      </w:r>
    </w:p>
  </w:comment>
  <w:comment w:id="219" w:author="Stewart Bryant" w:date="2020-04-21T12:07:00Z" w:initials="SB">
    <w:p w14:paraId="7A574A8D" w14:textId="77777777" w:rsidR="00BD48F7" w:rsidRDefault="00BD48F7" w:rsidP="002A1B05">
      <w:pPr>
        <w:pStyle w:val="CommentText"/>
      </w:pPr>
      <w:r>
        <w:rPr>
          <w:rStyle w:val="CommentReference"/>
        </w:rPr>
        <w:annotationRef/>
      </w:r>
      <w:r>
        <w:t>I am not sure this is the entirely the case. Some do more complex calculation in the route server of traffic optimization engine. The problem is that these problems are NP complete and are thus not a simple algorithmic calculation. They were solved pre-AI using heuristic approaches, and now people are applying machine learning.</w:t>
      </w:r>
    </w:p>
  </w:comment>
  <w:comment w:id="224" w:author="Toy, Mehmet" w:date="2020-04-16T18:49:00Z" w:initials="TM">
    <w:p w14:paraId="498C4511" w14:textId="77777777" w:rsidR="00BD48F7" w:rsidRDefault="00BD48F7" w:rsidP="00FF6931">
      <w:pPr>
        <w:pStyle w:val="CommentText"/>
      </w:pPr>
      <w:r>
        <w:rPr>
          <w:rStyle w:val="CommentReference"/>
        </w:rPr>
        <w:annotationRef/>
      </w:r>
      <w:r>
        <w:t>Are we saying that REL15 results in session interruption and packet loss?</w:t>
      </w:r>
    </w:p>
  </w:comment>
  <w:comment w:id="225" w:author="Stewart Bryant" w:date="2020-04-21T12:19:00Z" w:initials="SB">
    <w:p w14:paraId="25428674" w14:textId="77777777" w:rsidR="00BD48F7" w:rsidRDefault="00BD48F7" w:rsidP="00FF6931">
      <w:pPr>
        <w:pStyle w:val="CommentText"/>
      </w:pPr>
      <w:r>
        <w:rPr>
          <w:rStyle w:val="CommentReference"/>
        </w:rPr>
        <w:annotationRef/>
      </w:r>
      <w:r>
        <w:t xml:space="preserve">Applications that are deployed </w:t>
      </w:r>
      <w:proofErr w:type="gramStart"/>
      <w:r>
        <w:t>today, and</w:t>
      </w:r>
      <w:proofErr w:type="gramEnd"/>
      <w:r>
        <w:t xml:space="preserve"> need to work over both 4G and </w:t>
      </w:r>
      <w:proofErr w:type="spellStart"/>
      <w:r>
        <w:t>WiFi</w:t>
      </w:r>
      <w:proofErr w:type="spellEnd"/>
      <w:r>
        <w:t xml:space="preserve"> transitioning between the two are inured to path interruption and work around it themselves. The issue is with new applications that are unable to do that without significant consequence.</w:t>
      </w:r>
    </w:p>
  </w:comment>
  <w:comment w:id="238" w:author="Stewart Bryant" w:date="2020-04-21T12:24:00Z" w:initials="SB">
    <w:p w14:paraId="6B2F6E1C" w14:textId="77777777" w:rsidR="00BD48F7" w:rsidRDefault="00BD48F7" w:rsidP="00CA77FC">
      <w:pPr>
        <w:pStyle w:val="CommentText"/>
      </w:pPr>
      <w:r>
        <w:rPr>
          <w:rStyle w:val="CommentReference"/>
        </w:rPr>
        <w:annotationRef/>
      </w:r>
      <w:r>
        <w:t xml:space="preserve">We also need to talk about high value traffic that is more sensitive to routing </w:t>
      </w:r>
      <w:proofErr w:type="spellStart"/>
      <w:r>
        <w:t>distuption</w:t>
      </w:r>
      <w:proofErr w:type="spellEnd"/>
      <w:r>
        <w:t>.</w:t>
      </w:r>
    </w:p>
  </w:comment>
  <w:comment w:id="243" w:author="Toy, Mehmet" w:date="2020-04-16T19:41:00Z" w:initials="TM">
    <w:p w14:paraId="7C882BDE" w14:textId="676C54E7" w:rsidR="00BD48F7" w:rsidRDefault="00BD48F7">
      <w:pPr>
        <w:pStyle w:val="CommentText"/>
      </w:pPr>
      <w:r>
        <w:rPr>
          <w:rStyle w:val="CommentReference"/>
        </w:rPr>
        <w:annotationRef/>
      </w:r>
      <w:r>
        <w:t>Should we add a diagram here for SCION?</w:t>
      </w:r>
    </w:p>
  </w:comment>
  <w:comment w:id="259" w:author="Stewart Bryant" w:date="2020-04-21T13:00:00Z" w:initials="SB">
    <w:p w14:paraId="16724A47" w14:textId="646C0A5F" w:rsidR="00BD48F7" w:rsidRDefault="00BD48F7">
      <w:pPr>
        <w:pStyle w:val="CommentText"/>
      </w:pPr>
      <w:r>
        <w:rPr>
          <w:rStyle w:val="CommentReference"/>
        </w:rPr>
        <w:annotationRef/>
      </w:r>
      <w:r>
        <w:t>There is something strange about the heading layout</w:t>
      </w:r>
    </w:p>
  </w:comment>
  <w:comment w:id="308" w:author="Stewart Bryant" w:date="2020-04-21T13:04:00Z" w:initials="SB">
    <w:p w14:paraId="66AAE5A4" w14:textId="7A0E9BF8" w:rsidR="00BD48F7" w:rsidRDefault="00BD48F7">
      <w:pPr>
        <w:pStyle w:val="CommentText"/>
      </w:pPr>
      <w:r>
        <w:rPr>
          <w:rStyle w:val="CommentReference"/>
        </w:rPr>
        <w:annotationRef/>
      </w:r>
      <w:r>
        <w:t>Is scion essentially best effort only?</w:t>
      </w:r>
    </w:p>
  </w:comment>
  <w:comment w:id="310" w:author="Toy, Mehmet" w:date="2020-04-24T09:30:00Z" w:initials="TM">
    <w:p w14:paraId="3674A204" w14:textId="25880A7C" w:rsidR="00BD48F7" w:rsidRDefault="00BD48F7" w:rsidP="003E06C4">
      <w:pPr>
        <w:pStyle w:val="CommentText"/>
        <w:numPr>
          <w:ilvl w:val="0"/>
          <w:numId w:val="70"/>
        </w:numPr>
      </w:pPr>
      <w:r>
        <w:rPr>
          <w:rStyle w:val="CommentReference"/>
        </w:rPr>
        <w:annotationRef/>
      </w:r>
      <w:r>
        <w:t>Identify capabilities that belong to Netwokr2030</w:t>
      </w:r>
    </w:p>
    <w:p w14:paraId="1BABB694" w14:textId="75C04922" w:rsidR="00BD48F7" w:rsidRDefault="00BD48F7" w:rsidP="003E06C4">
      <w:pPr>
        <w:pStyle w:val="CommentText"/>
        <w:numPr>
          <w:ilvl w:val="0"/>
          <w:numId w:val="70"/>
        </w:numPr>
      </w:pPr>
      <w:r>
        <w:t xml:space="preserve"> What are the security issues associated with High Precision </w:t>
      </w:r>
      <w:proofErr w:type="gramStart"/>
      <w:r>
        <w:t>Networks</w:t>
      </w:r>
      <w:proofErr w:type="gramEnd"/>
    </w:p>
    <w:p w14:paraId="686EA68F" w14:textId="7FA1F3A9" w:rsidR="00BD48F7" w:rsidRDefault="00BD48F7" w:rsidP="003E06C4">
      <w:pPr>
        <w:pStyle w:val="CommentText"/>
        <w:numPr>
          <w:ilvl w:val="0"/>
          <w:numId w:val="70"/>
        </w:numPr>
      </w:pPr>
      <w:r>
        <w:t xml:space="preserve">Security Issues with IoT </w:t>
      </w:r>
    </w:p>
    <w:p w14:paraId="030D89F8" w14:textId="773AC4DE" w:rsidR="00BD48F7" w:rsidRDefault="00BD48F7" w:rsidP="003E06C4">
      <w:pPr>
        <w:pStyle w:val="CommentText"/>
        <w:numPr>
          <w:ilvl w:val="0"/>
          <w:numId w:val="70"/>
        </w:numPr>
      </w:pPr>
      <w:r>
        <w:t>Can we list those that we have not addressed?</w:t>
      </w:r>
    </w:p>
    <w:p w14:paraId="249F6778" w14:textId="29EED146" w:rsidR="00BD48F7" w:rsidRDefault="00BD48F7" w:rsidP="003E06C4">
      <w:pPr>
        <w:pStyle w:val="CommentText"/>
        <w:numPr>
          <w:ilvl w:val="0"/>
          <w:numId w:val="70"/>
        </w:numPr>
      </w:pPr>
      <w:r>
        <w:t>SG1 has requirements</w:t>
      </w:r>
    </w:p>
  </w:comment>
  <w:comment w:id="313" w:author="Toy, Mehmet" w:date="2020-03-05T22:15:00Z" w:initials="TM">
    <w:p w14:paraId="75DF0368" w14:textId="77777777" w:rsidR="00BD48F7" w:rsidRDefault="00BD48F7" w:rsidP="001970BF">
      <w:pPr>
        <w:pStyle w:val="CommentText"/>
      </w:pPr>
      <w:r>
        <w:rPr>
          <w:rStyle w:val="CommentReference"/>
        </w:rPr>
        <w:annotationRef/>
      </w:r>
      <w:r>
        <w:t>Have we defined this term?</w:t>
      </w:r>
    </w:p>
    <w:p w14:paraId="079297B5" w14:textId="77777777" w:rsidR="00BD48F7" w:rsidRDefault="00BD48F7" w:rsidP="001970BF">
      <w:pPr>
        <w:pStyle w:val="CommentText"/>
      </w:pPr>
    </w:p>
  </w:comment>
  <w:comment w:id="314" w:author="Toy, Mehmet" w:date="2020-03-05T22:25:00Z" w:initials="TM">
    <w:p w14:paraId="1DD2B606" w14:textId="77777777" w:rsidR="00BD48F7" w:rsidRDefault="00BD48F7" w:rsidP="001970BF">
      <w:pPr>
        <w:pStyle w:val="CommentText"/>
      </w:pPr>
      <w:r>
        <w:rPr>
          <w:rStyle w:val="CommentReference"/>
        </w:rPr>
        <w:annotationRef/>
      </w:r>
      <w:r>
        <w:t>Is this an SLO or SLA for security?</w:t>
      </w:r>
    </w:p>
    <w:p w14:paraId="379DD1A8" w14:textId="77777777" w:rsidR="00BD48F7" w:rsidRDefault="00BD48F7" w:rsidP="001970BF">
      <w:pPr>
        <w:pStyle w:val="CommentText"/>
      </w:pPr>
    </w:p>
  </w:comment>
  <w:comment w:id="315" w:author="Toy, Mehmet" w:date="2020-03-05T22:36:00Z" w:initials="TM">
    <w:p w14:paraId="3C80ECD4" w14:textId="77777777" w:rsidR="00BD48F7" w:rsidRDefault="00BD48F7" w:rsidP="001970BF">
      <w:pPr>
        <w:pStyle w:val="CommentText"/>
      </w:pPr>
      <w:r>
        <w:rPr>
          <w:rStyle w:val="CommentReference"/>
        </w:rPr>
        <w:annotationRef/>
      </w:r>
      <w:r>
        <w:t>Have we defined this term?</w:t>
      </w:r>
    </w:p>
  </w:comment>
  <w:comment w:id="318" w:author="Toy, Mehmet" w:date="2020-04-24T09:39:00Z" w:initials="TM">
    <w:p w14:paraId="7685ED4C" w14:textId="39106874" w:rsidR="00BD48F7" w:rsidRDefault="00BD48F7">
      <w:pPr>
        <w:pStyle w:val="CommentText"/>
      </w:pPr>
      <w:r>
        <w:rPr>
          <w:rStyle w:val="CommentReference"/>
        </w:rPr>
        <w:annotationRef/>
      </w:r>
      <w:r>
        <w:t xml:space="preserve">Point to SG1 </w:t>
      </w:r>
      <w:proofErr w:type="gramStart"/>
      <w:r>
        <w:t>document  (</w:t>
      </w:r>
      <w:proofErr w:type="gramEnd"/>
      <w:r>
        <w:t xml:space="preserve">use case doc has a list –we should point to that)  </w:t>
      </w:r>
    </w:p>
    <w:p w14:paraId="219054C2" w14:textId="5B1C707B" w:rsidR="00BD48F7" w:rsidRDefault="00BD48F7">
      <w:pPr>
        <w:pStyle w:val="CommentText"/>
      </w:pPr>
      <w:r>
        <w:t>SG2 has security section as well</w:t>
      </w:r>
    </w:p>
  </w:comment>
  <w:comment w:id="327" w:author="Toy, Mehmet" w:date="2020-03-06T08:16:00Z" w:initials="TM">
    <w:p w14:paraId="390A4FD7" w14:textId="77777777" w:rsidR="00BD48F7" w:rsidRDefault="00BD48F7" w:rsidP="001970BF">
      <w:pPr>
        <w:pStyle w:val="CommentText"/>
      </w:pPr>
      <w:r>
        <w:rPr>
          <w:rStyle w:val="CommentReference"/>
        </w:rPr>
        <w:annotationRef/>
      </w:r>
      <w:r>
        <w:t>Need descriptions of these terms in terminology section</w:t>
      </w:r>
    </w:p>
    <w:p w14:paraId="5BA5C83D" w14:textId="77777777" w:rsidR="00BD48F7" w:rsidRDefault="00BD48F7" w:rsidP="001970BF">
      <w:pPr>
        <w:pStyle w:val="CommentText"/>
      </w:pPr>
    </w:p>
  </w:comment>
  <w:comment w:id="338" w:author="Toy, Mehmet" w:date="2020-04-24T09:45:00Z" w:initials="TM">
    <w:p w14:paraId="6EA14991" w14:textId="77777777" w:rsidR="00BD48F7" w:rsidRDefault="00BD48F7">
      <w:pPr>
        <w:pStyle w:val="CommentText"/>
      </w:pPr>
      <w:r>
        <w:rPr>
          <w:rStyle w:val="CommentReference"/>
        </w:rPr>
        <w:annotationRef/>
      </w:r>
      <w:r>
        <w:t>Need to be revised</w:t>
      </w:r>
    </w:p>
    <w:p w14:paraId="7F4E588B" w14:textId="3C902BCC" w:rsidR="00BD48F7" w:rsidRDefault="00BD48F7">
      <w:pPr>
        <w:pStyle w:val="CommentText"/>
      </w:pPr>
    </w:p>
  </w:comment>
  <w:comment w:id="342" w:author="Toy, Mehmet" w:date="2020-04-24T09:50:00Z" w:initials="TM">
    <w:p w14:paraId="6EFB74F1" w14:textId="1E0792C5" w:rsidR="00BD48F7" w:rsidRDefault="00BD48F7">
      <w:pPr>
        <w:pStyle w:val="CommentText"/>
      </w:pPr>
      <w:r>
        <w:rPr>
          <w:rStyle w:val="CommentReference"/>
        </w:rPr>
        <w:annotationRef/>
      </w:r>
      <w:r>
        <w:t>Check to see if this text is in the right place</w:t>
      </w:r>
    </w:p>
  </w:comment>
  <w:comment w:id="345" w:author="Toy, Mehmet" w:date="2020-05-08T16:06:00Z" w:initials="TM">
    <w:p w14:paraId="1CC38293" w14:textId="28BBC90D" w:rsidR="00BD48F7" w:rsidRDefault="00BD48F7">
      <w:pPr>
        <w:pStyle w:val="CommentText"/>
      </w:pPr>
      <w:r>
        <w:rPr>
          <w:rStyle w:val="CommentReference"/>
        </w:rPr>
        <w:annotationRef/>
      </w:r>
      <w:r>
        <w:t>We really need an introduction section that should include the definition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514E2A4" w15:done="0"/>
  <w15:commentEx w15:paraId="3B6BBAB9" w15:done="0"/>
  <w15:commentEx w15:paraId="05673AD9" w15:done="0"/>
  <w15:commentEx w15:paraId="433F28A3" w15:done="0"/>
  <w15:commentEx w15:paraId="3147BA15" w15:done="0"/>
  <w15:commentEx w15:paraId="452EA7FA" w15:done="0"/>
  <w15:commentEx w15:paraId="4AF8A7AB" w15:done="0"/>
  <w15:commentEx w15:paraId="6796814F" w15:done="0"/>
  <w15:commentEx w15:paraId="13EBAB10" w15:paraIdParent="6796814F" w15:done="0"/>
  <w15:commentEx w15:paraId="530E45D9" w15:done="0"/>
  <w15:commentEx w15:paraId="659A8925" w15:done="0"/>
  <w15:commentEx w15:paraId="3F59612C" w15:done="0"/>
  <w15:commentEx w15:paraId="4360D9BF" w15:done="0"/>
  <w15:commentEx w15:paraId="758E4EF9" w15:done="0"/>
  <w15:commentEx w15:paraId="0056ED53" w15:done="0"/>
  <w15:commentEx w15:paraId="21DB34D6" w15:done="0"/>
  <w15:commentEx w15:paraId="7186CB9C" w15:done="0"/>
  <w15:commentEx w15:paraId="5B3E0E0A" w15:done="0"/>
  <w15:commentEx w15:paraId="76AD84E6" w15:done="0"/>
  <w15:commentEx w15:paraId="79D061A3" w15:done="0"/>
  <w15:commentEx w15:paraId="55D10B1E" w15:done="0"/>
  <w15:commentEx w15:paraId="74D75407" w15:done="0"/>
  <w15:commentEx w15:paraId="0211E0AD" w15:done="0"/>
  <w15:commentEx w15:paraId="03FDA480" w15:done="0"/>
  <w15:commentEx w15:paraId="349C747A" w15:done="0"/>
  <w15:commentEx w15:paraId="774920D1" w15:done="0"/>
  <w15:commentEx w15:paraId="7A574A8D" w15:done="0"/>
  <w15:commentEx w15:paraId="498C4511" w15:done="0"/>
  <w15:commentEx w15:paraId="25428674" w15:paraIdParent="498C4511" w15:done="0"/>
  <w15:commentEx w15:paraId="6B2F6E1C" w15:done="0"/>
  <w15:commentEx w15:paraId="7C882BDE" w15:done="0"/>
  <w15:commentEx w15:paraId="16724A47" w15:done="0"/>
  <w15:commentEx w15:paraId="66AAE5A4" w15:done="0"/>
  <w15:commentEx w15:paraId="249F6778" w15:done="0"/>
  <w15:commentEx w15:paraId="079297B5" w15:done="0"/>
  <w15:commentEx w15:paraId="379DD1A8" w15:done="0"/>
  <w15:commentEx w15:paraId="3C80ECD4" w15:done="0"/>
  <w15:commentEx w15:paraId="219054C2" w15:done="0"/>
  <w15:commentEx w15:paraId="5BA5C83D" w15:done="0"/>
  <w15:commentEx w15:paraId="7F4E588B" w15:done="0"/>
  <w15:commentEx w15:paraId="6EFB74F1" w15:done="0"/>
  <w15:commentEx w15:paraId="1CC382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14E2A4" w16cid:durableId="22494E14"/>
  <w16cid:commentId w16cid:paraId="3B6BBAB9" w16cid:durableId="22626F3D"/>
  <w16cid:commentId w16cid:paraId="05673AD9" w16cid:durableId="22494E15"/>
  <w16cid:commentId w16cid:paraId="433F28A3" w16cid:durableId="22494E16"/>
  <w16cid:commentId w16cid:paraId="3147BA15" w16cid:durableId="22494E17"/>
  <w16cid:commentId w16cid:paraId="452EA7FA" w16cid:durableId="22494E18"/>
  <w16cid:commentId w16cid:paraId="4AF8A7AB" w16cid:durableId="22494E19"/>
  <w16cid:commentId w16cid:paraId="6796814F" w16cid:durableId="22494E1A"/>
  <w16cid:commentId w16cid:paraId="13EBAB10" w16cid:durableId="22494E1B"/>
  <w16cid:commentId w16cid:paraId="530E45D9" w16cid:durableId="22494E1C"/>
  <w16cid:commentId w16cid:paraId="659A8925" w16cid:durableId="22494E1D"/>
  <w16cid:commentId w16cid:paraId="3F59612C" w16cid:durableId="22494E1E"/>
  <w16cid:commentId w16cid:paraId="4360D9BF" w16cid:durableId="22494E20"/>
  <w16cid:commentId w16cid:paraId="758E4EF9" w16cid:durableId="22494E21"/>
  <w16cid:commentId w16cid:paraId="0056ED53" w16cid:durableId="22494E22"/>
  <w16cid:commentId w16cid:paraId="21DB34D6" w16cid:durableId="22494E23"/>
  <w16cid:commentId w16cid:paraId="7186CB9C" w16cid:durableId="22494E24"/>
  <w16cid:commentId w16cid:paraId="5B3E0E0A" w16cid:durableId="22494E25"/>
  <w16cid:commentId w16cid:paraId="76AD84E6" w16cid:durableId="22494E26"/>
  <w16cid:commentId w16cid:paraId="79D061A3" w16cid:durableId="22494E27"/>
  <w16cid:commentId w16cid:paraId="55D10B1E" w16cid:durableId="22494E85"/>
  <w16cid:commentId w16cid:paraId="74D75407" w16cid:durableId="22626F51"/>
  <w16cid:commentId w16cid:paraId="0211E0AD" w16cid:durableId="22626F53"/>
  <w16cid:commentId w16cid:paraId="03FDA480" w16cid:durableId="22626F54"/>
  <w16cid:commentId w16cid:paraId="349C747A" w16cid:durableId="22626F55"/>
  <w16cid:commentId w16cid:paraId="774920D1" w16cid:durableId="22495734"/>
  <w16cid:commentId w16cid:paraId="7A574A8D" w16cid:durableId="22626F57"/>
  <w16cid:commentId w16cid:paraId="498C4511" w16cid:durableId="22626F58"/>
  <w16cid:commentId w16cid:paraId="25428674" w16cid:durableId="22626F59"/>
  <w16cid:commentId w16cid:paraId="6B2F6E1C" w16cid:durableId="22626F5A"/>
  <w16cid:commentId w16cid:paraId="7C882BDE" w16cid:durableId="22494E2C"/>
  <w16cid:commentId w16cid:paraId="16724A47" w16cid:durableId="22496CD5"/>
  <w16cid:commentId w16cid:paraId="66AAE5A4" w16cid:durableId="22496DE7"/>
  <w16cid:commentId w16cid:paraId="249F6778" w16cid:durableId="22626F5E"/>
  <w16cid:commentId w16cid:paraId="079297B5" w16cid:durableId="22494E2D"/>
  <w16cid:commentId w16cid:paraId="379DD1A8" w16cid:durableId="22494E2E"/>
  <w16cid:commentId w16cid:paraId="3C80ECD4" w16cid:durableId="22494E2F"/>
  <w16cid:commentId w16cid:paraId="219054C2" w16cid:durableId="22626F62"/>
  <w16cid:commentId w16cid:paraId="5BA5C83D" w16cid:durableId="22494E30"/>
  <w16cid:commentId w16cid:paraId="7F4E588B" w16cid:durableId="22626F64"/>
  <w16cid:commentId w16cid:paraId="6EFB74F1" w16cid:durableId="22626F65"/>
  <w16cid:commentId w16cid:paraId="1CC38293" w16cid:durableId="22626F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61285" w14:textId="77777777" w:rsidR="00D72FFC" w:rsidRDefault="00D72FFC" w:rsidP="00C42125">
      <w:pPr>
        <w:spacing w:before="0"/>
      </w:pPr>
      <w:r>
        <w:separator/>
      </w:r>
    </w:p>
  </w:endnote>
  <w:endnote w:type="continuationSeparator" w:id="0">
    <w:p w14:paraId="24E3F56C" w14:textId="77777777" w:rsidR="00D72FFC" w:rsidRDefault="00D72FFC" w:rsidP="00C4212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notTrueType/>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notTrueType/>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mn-ea">
    <w:panose1 w:val="020B0604020202020204"/>
    <w:charset w:val="00"/>
    <w:family w:val="roman"/>
    <w:notTrueType/>
    <w:pitch w:val="default"/>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25D67" w14:textId="77777777" w:rsidR="00D72FFC" w:rsidRDefault="00D72FFC" w:rsidP="00C42125">
      <w:pPr>
        <w:spacing w:before="0"/>
      </w:pPr>
      <w:r>
        <w:separator/>
      </w:r>
    </w:p>
  </w:footnote>
  <w:footnote w:type="continuationSeparator" w:id="0">
    <w:p w14:paraId="5FC85FAA" w14:textId="77777777" w:rsidR="00D72FFC" w:rsidRDefault="00D72FFC"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1B36C" w14:textId="6CB714FB" w:rsidR="00BD48F7" w:rsidRPr="00913241" w:rsidRDefault="00BD48F7" w:rsidP="00913241">
    <w:pPr>
      <w:pStyle w:val="Header"/>
      <w:rPr>
        <w:sz w:val="18"/>
      </w:rPr>
    </w:pPr>
    <w:r w:rsidRPr="00913241">
      <w:rPr>
        <w:sz w:val="18"/>
      </w:rPr>
      <w:t xml:space="preserve">- </w:t>
    </w:r>
    <w:r w:rsidRPr="00913241">
      <w:rPr>
        <w:sz w:val="18"/>
      </w:rPr>
      <w:fldChar w:fldCharType="begin"/>
    </w:r>
    <w:r w:rsidRPr="00913241">
      <w:rPr>
        <w:sz w:val="18"/>
      </w:rPr>
      <w:instrText xml:space="preserve"> PAGE  \* MERGEFORMAT </w:instrText>
    </w:r>
    <w:r w:rsidRPr="00913241">
      <w:rPr>
        <w:sz w:val="18"/>
      </w:rPr>
      <w:fldChar w:fldCharType="separate"/>
    </w:r>
    <w:r>
      <w:rPr>
        <w:noProof/>
        <w:sz w:val="18"/>
      </w:rPr>
      <w:t>10</w:t>
    </w:r>
    <w:r w:rsidRPr="00913241">
      <w:rPr>
        <w:sz w:val="18"/>
      </w:rPr>
      <w:fldChar w:fldCharType="end"/>
    </w:r>
    <w:r w:rsidRPr="00913241">
      <w:rPr>
        <w:sz w:val="18"/>
      </w:rPr>
      <w:t xml:space="preserve"> -</w:t>
    </w:r>
  </w:p>
  <w:p w14:paraId="4ED175A3" w14:textId="549CD9F5" w:rsidR="00BD48F7" w:rsidRPr="00913241" w:rsidRDefault="00BD48F7" w:rsidP="00913241">
    <w:pPr>
      <w:pStyle w:val="Header"/>
      <w:spacing w:after="240"/>
      <w:rPr>
        <w:sz w:val="18"/>
      </w:rPr>
    </w:pPr>
    <w:r>
      <w:rPr>
        <w:sz w:val="18"/>
      </w:rPr>
      <w:t>NET2030-I-017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396C750C"/>
    <w:lvl w:ilvl="0">
      <w:numFmt w:val="bullet"/>
      <w:pStyle w:val="StyleHeading2h22ndlevelLevel12l2I214ptNotItalicB"/>
      <w:lvlText w:val="*"/>
      <w:lvlJc w:val="left"/>
    </w:lvl>
  </w:abstractNum>
  <w:abstractNum w:abstractNumId="1" w15:restartNumberingAfterBreak="0">
    <w:nsid w:val="00027B07"/>
    <w:multiLevelType w:val="hybridMultilevel"/>
    <w:tmpl w:val="2D76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921DB"/>
    <w:multiLevelType w:val="hybridMultilevel"/>
    <w:tmpl w:val="6C1E454E"/>
    <w:lvl w:ilvl="0" w:tplc="EE886FA4">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3C76C2"/>
    <w:multiLevelType w:val="multilevel"/>
    <w:tmpl w:val="7E74C818"/>
    <w:lvl w:ilvl="0">
      <w:start w:val="8"/>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1582AE0"/>
    <w:multiLevelType w:val="multilevel"/>
    <w:tmpl w:val="603AE70A"/>
    <w:lvl w:ilvl="0">
      <w:start w:val="7"/>
      <w:numFmt w:val="decimal"/>
      <w:lvlText w:val="%1"/>
      <w:lvlJc w:val="left"/>
      <w:pPr>
        <w:ind w:left="360" w:hanging="360"/>
      </w:pPr>
      <w:rPr>
        <w:rFonts w:asciiTheme="majorBidi" w:hAnsiTheme="majorBidi" w:cstheme="majorBidi" w:hint="default"/>
      </w:rPr>
    </w:lvl>
    <w:lvl w:ilvl="1">
      <w:start w:val="3"/>
      <w:numFmt w:val="decimal"/>
      <w:lvlText w:val="%1.%2"/>
      <w:lvlJc w:val="left"/>
      <w:pPr>
        <w:ind w:left="360" w:hanging="360"/>
      </w:pPr>
      <w:rPr>
        <w:rFonts w:asciiTheme="majorBidi" w:hAnsiTheme="majorBidi" w:cstheme="majorBidi" w:hint="default"/>
      </w:rPr>
    </w:lvl>
    <w:lvl w:ilvl="2">
      <w:start w:val="2"/>
      <w:numFmt w:val="decimal"/>
      <w:lvlText w:val="%1.%2.%3"/>
      <w:lvlJc w:val="left"/>
      <w:pPr>
        <w:ind w:left="720" w:hanging="720"/>
      </w:pPr>
      <w:rPr>
        <w:rFonts w:asciiTheme="majorBidi" w:hAnsiTheme="majorBidi" w:cstheme="majorBidi" w:hint="default"/>
      </w:rPr>
    </w:lvl>
    <w:lvl w:ilvl="3">
      <w:start w:val="1"/>
      <w:numFmt w:val="decimal"/>
      <w:lvlText w:val="%1.%2.%3.%4"/>
      <w:lvlJc w:val="left"/>
      <w:pPr>
        <w:ind w:left="720" w:hanging="720"/>
      </w:pPr>
      <w:rPr>
        <w:rFonts w:asciiTheme="majorBidi" w:hAnsiTheme="majorBidi" w:cstheme="majorBidi" w:hint="default"/>
      </w:rPr>
    </w:lvl>
    <w:lvl w:ilvl="4">
      <w:start w:val="1"/>
      <w:numFmt w:val="decimal"/>
      <w:lvlText w:val="%1.%2.%3.%4.%5"/>
      <w:lvlJc w:val="left"/>
      <w:pPr>
        <w:ind w:left="1080" w:hanging="1080"/>
      </w:pPr>
      <w:rPr>
        <w:rFonts w:asciiTheme="majorBidi" w:hAnsiTheme="majorBidi" w:cstheme="majorBidi" w:hint="default"/>
      </w:rPr>
    </w:lvl>
    <w:lvl w:ilvl="5">
      <w:start w:val="1"/>
      <w:numFmt w:val="decimal"/>
      <w:lvlText w:val="%1.%2.%3.%4.%5.%6"/>
      <w:lvlJc w:val="left"/>
      <w:pPr>
        <w:ind w:left="1080" w:hanging="1080"/>
      </w:pPr>
      <w:rPr>
        <w:rFonts w:asciiTheme="majorBidi" w:hAnsiTheme="majorBidi" w:cstheme="majorBidi" w:hint="default"/>
      </w:rPr>
    </w:lvl>
    <w:lvl w:ilvl="6">
      <w:start w:val="1"/>
      <w:numFmt w:val="decimal"/>
      <w:lvlText w:val="%1.%2.%3.%4.%5.%6.%7"/>
      <w:lvlJc w:val="left"/>
      <w:pPr>
        <w:ind w:left="1440" w:hanging="1440"/>
      </w:pPr>
      <w:rPr>
        <w:rFonts w:asciiTheme="majorBidi" w:hAnsiTheme="majorBidi" w:cstheme="majorBidi" w:hint="default"/>
      </w:rPr>
    </w:lvl>
    <w:lvl w:ilvl="7">
      <w:start w:val="1"/>
      <w:numFmt w:val="decimal"/>
      <w:lvlText w:val="%1.%2.%3.%4.%5.%6.%7.%8"/>
      <w:lvlJc w:val="left"/>
      <w:pPr>
        <w:ind w:left="1440" w:hanging="1440"/>
      </w:pPr>
      <w:rPr>
        <w:rFonts w:asciiTheme="majorBidi" w:hAnsiTheme="majorBidi" w:cstheme="majorBidi" w:hint="default"/>
      </w:rPr>
    </w:lvl>
    <w:lvl w:ilvl="8">
      <w:start w:val="1"/>
      <w:numFmt w:val="decimal"/>
      <w:lvlText w:val="%1.%2.%3.%4.%5.%6.%7.%8.%9"/>
      <w:lvlJc w:val="left"/>
      <w:pPr>
        <w:ind w:left="1800" w:hanging="1800"/>
      </w:pPr>
      <w:rPr>
        <w:rFonts w:asciiTheme="majorBidi" w:hAnsiTheme="majorBidi" w:cstheme="majorBidi" w:hint="default"/>
      </w:rPr>
    </w:lvl>
  </w:abstractNum>
  <w:abstractNum w:abstractNumId="5" w15:restartNumberingAfterBreak="0">
    <w:nsid w:val="05391AEE"/>
    <w:multiLevelType w:val="multilevel"/>
    <w:tmpl w:val="B1E66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A0347"/>
    <w:multiLevelType w:val="multilevel"/>
    <w:tmpl w:val="D5F0D99A"/>
    <w:lvl w:ilvl="0">
      <w:start w:val="4"/>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8"/>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07DE6D71"/>
    <w:multiLevelType w:val="hybridMultilevel"/>
    <w:tmpl w:val="A85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346D33"/>
    <w:multiLevelType w:val="hybridMultilevel"/>
    <w:tmpl w:val="ED321502"/>
    <w:numStyleLink w:val="ImportedStyle2"/>
  </w:abstractNum>
  <w:abstractNum w:abstractNumId="9" w15:restartNumberingAfterBreak="0">
    <w:nsid w:val="0A1908D9"/>
    <w:multiLevelType w:val="hybridMultilevel"/>
    <w:tmpl w:val="609EF79A"/>
    <w:lvl w:ilvl="0" w:tplc="4878B788">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AF332E5"/>
    <w:multiLevelType w:val="multilevel"/>
    <w:tmpl w:val="0E0ADBE4"/>
    <w:styleLink w:val="ImportedStyle1"/>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B7B2531"/>
    <w:multiLevelType w:val="hybridMultilevel"/>
    <w:tmpl w:val="11623F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F27CF3"/>
    <w:multiLevelType w:val="hybridMultilevel"/>
    <w:tmpl w:val="9634E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A27DD0"/>
    <w:multiLevelType w:val="hybridMultilevel"/>
    <w:tmpl w:val="17D83F62"/>
    <w:lvl w:ilvl="0" w:tplc="E4EE37B8">
      <w:start w:val="1"/>
      <w:numFmt w:val="lowerLetter"/>
      <w:lvlText w:val="(%1)"/>
      <w:lvlJc w:val="left"/>
      <w:pPr>
        <w:ind w:left="1334" w:hanging="360"/>
      </w:pPr>
      <w:rPr>
        <w:rFonts w:hint="default"/>
        <w:b/>
      </w:rPr>
    </w:lvl>
    <w:lvl w:ilvl="1" w:tplc="04090019" w:tentative="1">
      <w:start w:val="1"/>
      <w:numFmt w:val="lowerLetter"/>
      <w:lvlText w:val="%2."/>
      <w:lvlJc w:val="left"/>
      <w:pPr>
        <w:ind w:left="2054" w:hanging="360"/>
      </w:pPr>
    </w:lvl>
    <w:lvl w:ilvl="2" w:tplc="0409001B" w:tentative="1">
      <w:start w:val="1"/>
      <w:numFmt w:val="lowerRoman"/>
      <w:lvlText w:val="%3."/>
      <w:lvlJc w:val="right"/>
      <w:pPr>
        <w:ind w:left="2774" w:hanging="180"/>
      </w:pPr>
    </w:lvl>
    <w:lvl w:ilvl="3" w:tplc="0409000F" w:tentative="1">
      <w:start w:val="1"/>
      <w:numFmt w:val="decimal"/>
      <w:lvlText w:val="%4."/>
      <w:lvlJc w:val="left"/>
      <w:pPr>
        <w:ind w:left="3494" w:hanging="360"/>
      </w:pPr>
    </w:lvl>
    <w:lvl w:ilvl="4" w:tplc="04090019" w:tentative="1">
      <w:start w:val="1"/>
      <w:numFmt w:val="lowerLetter"/>
      <w:lvlText w:val="%5."/>
      <w:lvlJc w:val="left"/>
      <w:pPr>
        <w:ind w:left="4214" w:hanging="360"/>
      </w:pPr>
    </w:lvl>
    <w:lvl w:ilvl="5" w:tplc="0409001B" w:tentative="1">
      <w:start w:val="1"/>
      <w:numFmt w:val="lowerRoman"/>
      <w:lvlText w:val="%6."/>
      <w:lvlJc w:val="right"/>
      <w:pPr>
        <w:ind w:left="4934" w:hanging="180"/>
      </w:pPr>
    </w:lvl>
    <w:lvl w:ilvl="6" w:tplc="0409000F" w:tentative="1">
      <w:start w:val="1"/>
      <w:numFmt w:val="decimal"/>
      <w:lvlText w:val="%7."/>
      <w:lvlJc w:val="left"/>
      <w:pPr>
        <w:ind w:left="5654" w:hanging="360"/>
      </w:pPr>
    </w:lvl>
    <w:lvl w:ilvl="7" w:tplc="04090019" w:tentative="1">
      <w:start w:val="1"/>
      <w:numFmt w:val="lowerLetter"/>
      <w:lvlText w:val="%8."/>
      <w:lvlJc w:val="left"/>
      <w:pPr>
        <w:ind w:left="6374" w:hanging="360"/>
      </w:pPr>
    </w:lvl>
    <w:lvl w:ilvl="8" w:tplc="0409001B" w:tentative="1">
      <w:start w:val="1"/>
      <w:numFmt w:val="lowerRoman"/>
      <w:lvlText w:val="%9."/>
      <w:lvlJc w:val="right"/>
      <w:pPr>
        <w:ind w:left="7094" w:hanging="180"/>
      </w:pPr>
    </w:lvl>
  </w:abstractNum>
  <w:abstractNum w:abstractNumId="14" w15:restartNumberingAfterBreak="0">
    <w:nsid w:val="0FE27CBF"/>
    <w:multiLevelType w:val="hybridMultilevel"/>
    <w:tmpl w:val="E90AA852"/>
    <w:lvl w:ilvl="0" w:tplc="FFFFFFFF">
      <w:start w:val="1"/>
      <w:numFmt w:val="decimal"/>
      <w:pStyle w:val="Editorsnote"/>
      <w:lvlText w:val="Ed. Note %1:"/>
      <w:lvlJc w:val="right"/>
      <w:pPr>
        <w:tabs>
          <w:tab w:val="num" w:pos="1368"/>
        </w:tabs>
        <w:ind w:left="1368" w:hanging="7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114E1E1C"/>
    <w:multiLevelType w:val="hybridMultilevel"/>
    <w:tmpl w:val="9FD2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346D6"/>
    <w:multiLevelType w:val="hybridMultilevel"/>
    <w:tmpl w:val="636CA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742A79"/>
    <w:multiLevelType w:val="hybridMultilevel"/>
    <w:tmpl w:val="7A6AD214"/>
    <w:lvl w:ilvl="0" w:tplc="1C928576">
      <w:start w:val="1"/>
      <w:numFmt w:val="decimal"/>
      <w:lvlText w:val="3.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911855"/>
    <w:multiLevelType w:val="multilevel"/>
    <w:tmpl w:val="4ED01888"/>
    <w:lvl w:ilvl="0">
      <w:start w:val="1"/>
      <w:numFmt w:val="decimal"/>
      <w:lvlText w:val="%1."/>
      <w:lvlJc w:val="left"/>
      <w:pPr>
        <w:ind w:left="1222" w:hanging="360"/>
      </w:pPr>
      <w:rPr>
        <w:rFonts w:hint="default"/>
      </w:rPr>
    </w:lvl>
    <w:lvl w:ilvl="1">
      <w:start w:val="3"/>
      <w:numFmt w:val="decimal"/>
      <w:isLgl/>
      <w:lvlText w:val="%1.%2"/>
      <w:lvlJc w:val="left"/>
      <w:pPr>
        <w:ind w:left="122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9" w15:restartNumberingAfterBreak="0">
    <w:nsid w:val="18F46D7C"/>
    <w:multiLevelType w:val="hybridMultilevel"/>
    <w:tmpl w:val="F15E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411A51"/>
    <w:multiLevelType w:val="multilevel"/>
    <w:tmpl w:val="B442FB9A"/>
    <w:lvl w:ilvl="0">
      <w:start w:val="5"/>
      <w:numFmt w:val="decimal"/>
      <w:lvlText w:val="%1"/>
      <w:lvlJc w:val="left"/>
      <w:pPr>
        <w:ind w:left="360" w:hanging="360"/>
      </w:pPr>
      <w:rPr>
        <w:rFonts w:asciiTheme="majorBidi" w:hAnsiTheme="majorBidi" w:cstheme="majorBidi" w:hint="default"/>
      </w:rPr>
    </w:lvl>
    <w:lvl w:ilvl="1">
      <w:start w:val="1"/>
      <w:numFmt w:val="decimal"/>
      <w:lvlText w:val="%1.%2"/>
      <w:lvlJc w:val="left"/>
      <w:pPr>
        <w:ind w:left="360" w:hanging="360"/>
      </w:pPr>
      <w:rPr>
        <w:rFonts w:asciiTheme="majorBidi" w:hAnsiTheme="majorBidi" w:cstheme="majorBidi" w:hint="default"/>
      </w:rPr>
    </w:lvl>
    <w:lvl w:ilvl="2">
      <w:start w:val="1"/>
      <w:numFmt w:val="decimal"/>
      <w:lvlText w:val="%1.%2.%3"/>
      <w:lvlJc w:val="left"/>
      <w:pPr>
        <w:ind w:left="720" w:hanging="720"/>
      </w:pPr>
      <w:rPr>
        <w:rFonts w:asciiTheme="majorBidi" w:hAnsiTheme="majorBidi" w:cstheme="majorBidi" w:hint="default"/>
      </w:rPr>
    </w:lvl>
    <w:lvl w:ilvl="3">
      <w:start w:val="1"/>
      <w:numFmt w:val="decimal"/>
      <w:lvlText w:val="%1.%2.%3.%4"/>
      <w:lvlJc w:val="left"/>
      <w:pPr>
        <w:ind w:left="720" w:hanging="720"/>
      </w:pPr>
      <w:rPr>
        <w:rFonts w:asciiTheme="majorBidi" w:hAnsiTheme="majorBidi" w:cstheme="majorBidi" w:hint="default"/>
      </w:rPr>
    </w:lvl>
    <w:lvl w:ilvl="4">
      <w:start w:val="1"/>
      <w:numFmt w:val="decimal"/>
      <w:lvlText w:val="%1.%2.%3.%4.%5"/>
      <w:lvlJc w:val="left"/>
      <w:pPr>
        <w:ind w:left="1080" w:hanging="1080"/>
      </w:pPr>
      <w:rPr>
        <w:rFonts w:asciiTheme="majorBidi" w:hAnsiTheme="majorBidi" w:cstheme="majorBidi" w:hint="default"/>
      </w:rPr>
    </w:lvl>
    <w:lvl w:ilvl="5">
      <w:start w:val="1"/>
      <w:numFmt w:val="decimal"/>
      <w:lvlText w:val="%1.%2.%3.%4.%5.%6"/>
      <w:lvlJc w:val="left"/>
      <w:pPr>
        <w:ind w:left="1080" w:hanging="1080"/>
      </w:pPr>
      <w:rPr>
        <w:rFonts w:asciiTheme="majorBidi" w:hAnsiTheme="majorBidi" w:cstheme="majorBidi" w:hint="default"/>
      </w:rPr>
    </w:lvl>
    <w:lvl w:ilvl="6">
      <w:start w:val="1"/>
      <w:numFmt w:val="decimal"/>
      <w:lvlText w:val="%1.%2.%3.%4.%5.%6.%7"/>
      <w:lvlJc w:val="left"/>
      <w:pPr>
        <w:ind w:left="1440" w:hanging="1440"/>
      </w:pPr>
      <w:rPr>
        <w:rFonts w:asciiTheme="majorBidi" w:hAnsiTheme="majorBidi" w:cstheme="majorBidi" w:hint="default"/>
      </w:rPr>
    </w:lvl>
    <w:lvl w:ilvl="7">
      <w:start w:val="1"/>
      <w:numFmt w:val="decimal"/>
      <w:lvlText w:val="%1.%2.%3.%4.%5.%6.%7.%8"/>
      <w:lvlJc w:val="left"/>
      <w:pPr>
        <w:ind w:left="1440" w:hanging="1440"/>
      </w:pPr>
      <w:rPr>
        <w:rFonts w:asciiTheme="majorBidi" w:hAnsiTheme="majorBidi" w:cstheme="majorBidi" w:hint="default"/>
      </w:rPr>
    </w:lvl>
    <w:lvl w:ilvl="8">
      <w:start w:val="1"/>
      <w:numFmt w:val="decimal"/>
      <w:lvlText w:val="%1.%2.%3.%4.%5.%6.%7.%8.%9"/>
      <w:lvlJc w:val="left"/>
      <w:pPr>
        <w:ind w:left="1800" w:hanging="1800"/>
      </w:pPr>
      <w:rPr>
        <w:rFonts w:asciiTheme="majorBidi" w:hAnsiTheme="majorBidi" w:cstheme="majorBidi" w:hint="default"/>
      </w:rPr>
    </w:lvl>
  </w:abstractNum>
  <w:abstractNum w:abstractNumId="21" w15:restartNumberingAfterBreak="0">
    <w:nsid w:val="19AD38D4"/>
    <w:multiLevelType w:val="multilevel"/>
    <w:tmpl w:val="D940EF92"/>
    <w:lvl w:ilvl="0">
      <w:start w:val="1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1D1A12D2"/>
    <w:multiLevelType w:val="hybridMultilevel"/>
    <w:tmpl w:val="8AD6ABBA"/>
    <w:lvl w:ilvl="0" w:tplc="03BEF7CE">
      <w:start w:val="2"/>
      <w:numFmt w:val="decimal"/>
      <w:lvlText w:val="3.%1"/>
      <w:lvlJc w:val="left"/>
      <w:pPr>
        <w:ind w:left="133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0033CE"/>
    <w:multiLevelType w:val="hybridMultilevel"/>
    <w:tmpl w:val="00400FC6"/>
    <w:lvl w:ilvl="0" w:tplc="0409000F">
      <w:start w:val="1"/>
      <w:numFmt w:val="decimal"/>
      <w:pStyle w:val="WorkItem"/>
      <w:lvlText w:val="Work Item %1."/>
      <w:lvlJc w:val="left"/>
      <w:pPr>
        <w:tabs>
          <w:tab w:val="num" w:pos="2507"/>
        </w:tabs>
        <w:ind w:left="2507" w:hanging="1656"/>
      </w:pPr>
      <w:rPr>
        <w:rFonts w:ascii="Arial" w:hAnsi="Arial" w:hint="default"/>
        <w:b w:val="0"/>
        <w:i w:val="0"/>
        <w:strike w:val="0"/>
        <w:color w:val="auto"/>
        <w:sz w:val="24"/>
      </w:rPr>
    </w:lvl>
    <w:lvl w:ilvl="1" w:tplc="04090019">
      <w:start w:val="1"/>
      <w:numFmt w:val="decimal"/>
      <w:pStyle w:val="WorkItem"/>
      <w:lvlText w:val="Work Item %2."/>
      <w:lvlJc w:val="left"/>
      <w:pPr>
        <w:tabs>
          <w:tab w:val="num" w:pos="3276"/>
        </w:tabs>
        <w:ind w:left="3276" w:hanging="1656"/>
      </w:pPr>
      <w:rPr>
        <w:rFonts w:ascii="Times New Roman" w:hAnsi="Times New Roman" w:hint="default"/>
        <w:b w:val="0"/>
        <w:i w:val="0"/>
        <w:strike w:val="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21736639"/>
    <w:multiLevelType w:val="hybridMultilevel"/>
    <w:tmpl w:val="DBD8A2D6"/>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5" w15:restartNumberingAfterBreak="0">
    <w:nsid w:val="23AC4684"/>
    <w:multiLevelType w:val="multilevel"/>
    <w:tmpl w:val="EE70F76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120465"/>
    <w:multiLevelType w:val="hybridMultilevel"/>
    <w:tmpl w:val="90B27DC0"/>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25417AEE"/>
    <w:multiLevelType w:val="hybridMultilevel"/>
    <w:tmpl w:val="B8F06A94"/>
    <w:lvl w:ilvl="0" w:tplc="84FC1C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594DA9"/>
    <w:multiLevelType w:val="hybridMultilevel"/>
    <w:tmpl w:val="291A329C"/>
    <w:lvl w:ilvl="0" w:tplc="152EEFDC">
      <w:start w:val="1"/>
      <w:numFmt w:val="decimal"/>
      <w:lvlText w:val="BSW.%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F775EA"/>
    <w:multiLevelType w:val="hybridMultilevel"/>
    <w:tmpl w:val="A31E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A71A6A"/>
    <w:multiLevelType w:val="hybridMultilevel"/>
    <w:tmpl w:val="25D27632"/>
    <w:lvl w:ilvl="0" w:tplc="42784BF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CC076DD"/>
    <w:multiLevelType w:val="hybridMultilevel"/>
    <w:tmpl w:val="CC0A2A10"/>
    <w:lvl w:ilvl="0" w:tplc="520C0A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227B33"/>
    <w:multiLevelType w:val="hybridMultilevel"/>
    <w:tmpl w:val="40C8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A75D8B"/>
    <w:multiLevelType w:val="hybridMultilevel"/>
    <w:tmpl w:val="C388E20E"/>
    <w:lvl w:ilvl="0" w:tplc="590A4632">
      <w:start w:val="1"/>
      <w:numFmt w:val="decimal"/>
      <w:lvlText w:val="ROU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D63C03"/>
    <w:multiLevelType w:val="hybridMultilevel"/>
    <w:tmpl w:val="4180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B0FD6"/>
    <w:multiLevelType w:val="hybridMultilevel"/>
    <w:tmpl w:val="FF805C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457344A"/>
    <w:multiLevelType w:val="hybridMultilevel"/>
    <w:tmpl w:val="966AD7AE"/>
    <w:lvl w:ilvl="0" w:tplc="E2E063F2">
      <w:start w:val="8"/>
      <w:numFmt w:val="decimal"/>
      <w:lvlText w:val="%1."/>
      <w:lvlJc w:val="left"/>
      <w:pPr>
        <w:ind w:left="441" w:hanging="341"/>
      </w:pPr>
      <w:rPr>
        <w:rFonts w:ascii="Calibri" w:eastAsia="Calibri" w:hAnsi="Calibri" w:cs="Calibri" w:hint="default"/>
        <w:b/>
        <w:bCs/>
        <w:spacing w:val="-1"/>
        <w:w w:val="100"/>
        <w:sz w:val="28"/>
        <w:szCs w:val="28"/>
        <w:lang w:val="en-US" w:eastAsia="en-US" w:bidi="en-US"/>
      </w:rPr>
    </w:lvl>
    <w:lvl w:ilvl="1" w:tplc="B8425C9C">
      <w:numFmt w:val="bullet"/>
      <w:lvlText w:val="•"/>
      <w:lvlJc w:val="left"/>
      <w:pPr>
        <w:ind w:left="820" w:hanging="360"/>
      </w:pPr>
      <w:rPr>
        <w:rFonts w:ascii="Arial" w:eastAsia="Arial" w:hAnsi="Arial" w:cs="Arial" w:hint="default"/>
        <w:w w:val="131"/>
        <w:sz w:val="22"/>
        <w:szCs w:val="22"/>
        <w:lang w:val="en-US" w:eastAsia="en-US" w:bidi="en-US"/>
      </w:rPr>
    </w:lvl>
    <w:lvl w:ilvl="2" w:tplc="4522B1C2">
      <w:numFmt w:val="bullet"/>
      <w:lvlText w:val="•"/>
      <w:lvlJc w:val="left"/>
      <w:pPr>
        <w:ind w:left="1802" w:hanging="360"/>
      </w:pPr>
      <w:rPr>
        <w:rFonts w:hint="default"/>
        <w:lang w:val="en-US" w:eastAsia="en-US" w:bidi="en-US"/>
      </w:rPr>
    </w:lvl>
    <w:lvl w:ilvl="3" w:tplc="DB2A61D0">
      <w:numFmt w:val="bullet"/>
      <w:lvlText w:val="•"/>
      <w:lvlJc w:val="left"/>
      <w:pPr>
        <w:ind w:left="2785" w:hanging="360"/>
      </w:pPr>
      <w:rPr>
        <w:rFonts w:hint="default"/>
        <w:lang w:val="en-US" w:eastAsia="en-US" w:bidi="en-US"/>
      </w:rPr>
    </w:lvl>
    <w:lvl w:ilvl="4" w:tplc="DF1E096C">
      <w:numFmt w:val="bullet"/>
      <w:lvlText w:val="•"/>
      <w:lvlJc w:val="left"/>
      <w:pPr>
        <w:ind w:left="3768" w:hanging="360"/>
      </w:pPr>
      <w:rPr>
        <w:rFonts w:hint="default"/>
        <w:lang w:val="en-US" w:eastAsia="en-US" w:bidi="en-US"/>
      </w:rPr>
    </w:lvl>
    <w:lvl w:ilvl="5" w:tplc="C2DE5D56">
      <w:numFmt w:val="bullet"/>
      <w:lvlText w:val="•"/>
      <w:lvlJc w:val="left"/>
      <w:pPr>
        <w:ind w:left="4751" w:hanging="360"/>
      </w:pPr>
      <w:rPr>
        <w:rFonts w:hint="default"/>
        <w:lang w:val="en-US" w:eastAsia="en-US" w:bidi="en-US"/>
      </w:rPr>
    </w:lvl>
    <w:lvl w:ilvl="6" w:tplc="396677AE">
      <w:numFmt w:val="bullet"/>
      <w:lvlText w:val="•"/>
      <w:lvlJc w:val="left"/>
      <w:pPr>
        <w:ind w:left="5734" w:hanging="360"/>
      </w:pPr>
      <w:rPr>
        <w:rFonts w:hint="default"/>
        <w:lang w:val="en-US" w:eastAsia="en-US" w:bidi="en-US"/>
      </w:rPr>
    </w:lvl>
    <w:lvl w:ilvl="7" w:tplc="B0A889D0">
      <w:numFmt w:val="bullet"/>
      <w:lvlText w:val="•"/>
      <w:lvlJc w:val="left"/>
      <w:pPr>
        <w:ind w:left="6717" w:hanging="360"/>
      </w:pPr>
      <w:rPr>
        <w:rFonts w:hint="default"/>
        <w:lang w:val="en-US" w:eastAsia="en-US" w:bidi="en-US"/>
      </w:rPr>
    </w:lvl>
    <w:lvl w:ilvl="8" w:tplc="5740ADAC">
      <w:numFmt w:val="bullet"/>
      <w:lvlText w:val="•"/>
      <w:lvlJc w:val="left"/>
      <w:pPr>
        <w:ind w:left="7700" w:hanging="360"/>
      </w:pPr>
      <w:rPr>
        <w:rFonts w:hint="default"/>
        <w:lang w:val="en-US" w:eastAsia="en-US" w:bidi="en-US"/>
      </w:rPr>
    </w:lvl>
  </w:abstractNum>
  <w:abstractNum w:abstractNumId="37" w15:restartNumberingAfterBreak="0">
    <w:nsid w:val="352754A9"/>
    <w:multiLevelType w:val="hybridMultilevel"/>
    <w:tmpl w:val="3D4AABC2"/>
    <w:lvl w:ilvl="0" w:tplc="4878B788">
      <w:start w:val="1"/>
      <w:numFmt w:val="lowerLetter"/>
      <w:lvlText w:val="%1-"/>
      <w:lvlJc w:val="left"/>
      <w:pPr>
        <w:ind w:left="720" w:hanging="360"/>
      </w:pPr>
      <w:rPr>
        <w:rFonts w:hint="default"/>
      </w:r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5C80964"/>
    <w:multiLevelType w:val="hybridMultilevel"/>
    <w:tmpl w:val="CD3CFD1E"/>
    <w:lvl w:ilvl="0" w:tplc="1C8A313A">
      <w:start w:val="1"/>
      <w:numFmt w:val="decimal"/>
      <w:pStyle w:val="BN"/>
      <w:lvlText w:val="%1)"/>
      <w:lvlJc w:val="left"/>
      <w:pPr>
        <w:tabs>
          <w:tab w:val="num" w:pos="453"/>
        </w:tabs>
        <w:ind w:left="453" w:hanging="453"/>
      </w:pPr>
      <w:rPr>
        <w:rFonts w:hint="default"/>
      </w:rPr>
    </w:lvl>
    <w:lvl w:ilvl="1" w:tplc="04090019">
      <w:start w:val="1"/>
      <w:numFmt w:val="lowerLetter"/>
      <w:lvlText w:val="%2."/>
      <w:lvlJc w:val="left"/>
      <w:pPr>
        <w:tabs>
          <w:tab w:val="num" w:pos="1156"/>
        </w:tabs>
        <w:ind w:left="1156" w:hanging="360"/>
      </w:pPr>
    </w:lvl>
    <w:lvl w:ilvl="2" w:tplc="0409001B" w:tentative="1">
      <w:start w:val="1"/>
      <w:numFmt w:val="lowerRoman"/>
      <w:lvlText w:val="%3."/>
      <w:lvlJc w:val="right"/>
      <w:pPr>
        <w:tabs>
          <w:tab w:val="num" w:pos="1876"/>
        </w:tabs>
        <w:ind w:left="1876" w:hanging="180"/>
      </w:pPr>
    </w:lvl>
    <w:lvl w:ilvl="3" w:tplc="0409000F" w:tentative="1">
      <w:start w:val="1"/>
      <w:numFmt w:val="decimal"/>
      <w:lvlText w:val="%4."/>
      <w:lvlJc w:val="left"/>
      <w:pPr>
        <w:tabs>
          <w:tab w:val="num" w:pos="2596"/>
        </w:tabs>
        <w:ind w:left="2596" w:hanging="360"/>
      </w:pPr>
    </w:lvl>
    <w:lvl w:ilvl="4" w:tplc="04090019" w:tentative="1">
      <w:start w:val="1"/>
      <w:numFmt w:val="lowerLetter"/>
      <w:lvlText w:val="%5."/>
      <w:lvlJc w:val="left"/>
      <w:pPr>
        <w:tabs>
          <w:tab w:val="num" w:pos="3316"/>
        </w:tabs>
        <w:ind w:left="3316" w:hanging="360"/>
      </w:pPr>
    </w:lvl>
    <w:lvl w:ilvl="5" w:tplc="0409001B" w:tentative="1">
      <w:start w:val="1"/>
      <w:numFmt w:val="lowerRoman"/>
      <w:lvlText w:val="%6."/>
      <w:lvlJc w:val="right"/>
      <w:pPr>
        <w:tabs>
          <w:tab w:val="num" w:pos="4036"/>
        </w:tabs>
        <w:ind w:left="4036" w:hanging="180"/>
      </w:pPr>
    </w:lvl>
    <w:lvl w:ilvl="6" w:tplc="0409000F" w:tentative="1">
      <w:start w:val="1"/>
      <w:numFmt w:val="decimal"/>
      <w:lvlText w:val="%7."/>
      <w:lvlJc w:val="left"/>
      <w:pPr>
        <w:tabs>
          <w:tab w:val="num" w:pos="4756"/>
        </w:tabs>
        <w:ind w:left="4756" w:hanging="360"/>
      </w:pPr>
    </w:lvl>
    <w:lvl w:ilvl="7" w:tplc="04090019" w:tentative="1">
      <w:start w:val="1"/>
      <w:numFmt w:val="lowerLetter"/>
      <w:lvlText w:val="%8."/>
      <w:lvlJc w:val="left"/>
      <w:pPr>
        <w:tabs>
          <w:tab w:val="num" w:pos="5476"/>
        </w:tabs>
        <w:ind w:left="5476" w:hanging="360"/>
      </w:pPr>
    </w:lvl>
    <w:lvl w:ilvl="8" w:tplc="0409001B" w:tentative="1">
      <w:start w:val="1"/>
      <w:numFmt w:val="lowerRoman"/>
      <w:lvlText w:val="%9."/>
      <w:lvlJc w:val="right"/>
      <w:pPr>
        <w:tabs>
          <w:tab w:val="num" w:pos="6196"/>
        </w:tabs>
        <w:ind w:left="6196" w:hanging="180"/>
      </w:pPr>
    </w:lvl>
  </w:abstractNum>
  <w:abstractNum w:abstractNumId="39" w15:restartNumberingAfterBreak="0">
    <w:nsid w:val="36133E6B"/>
    <w:multiLevelType w:val="hybridMultilevel"/>
    <w:tmpl w:val="99E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AC5125"/>
    <w:multiLevelType w:val="hybridMultilevel"/>
    <w:tmpl w:val="7896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146E8B"/>
    <w:multiLevelType w:val="hybridMultilevel"/>
    <w:tmpl w:val="2BC6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DE33FF"/>
    <w:multiLevelType w:val="hybridMultilevel"/>
    <w:tmpl w:val="E62CE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A645724"/>
    <w:multiLevelType w:val="hybridMultilevel"/>
    <w:tmpl w:val="84CCFA6A"/>
    <w:lvl w:ilvl="0" w:tplc="56986632">
      <w:start w:val="1"/>
      <w:numFmt w:val="bullet"/>
      <w:lvlText w:val="•"/>
      <w:lvlJc w:val="left"/>
      <w:pPr>
        <w:tabs>
          <w:tab w:val="num" w:pos="720"/>
        </w:tabs>
        <w:ind w:left="720" w:hanging="360"/>
      </w:pPr>
      <w:rPr>
        <w:rFonts w:ascii="Arial" w:hAnsi="Arial" w:hint="default"/>
      </w:rPr>
    </w:lvl>
    <w:lvl w:ilvl="1" w:tplc="273A3E9E">
      <w:numFmt w:val="bullet"/>
      <w:lvlText w:val="•"/>
      <w:lvlJc w:val="left"/>
      <w:pPr>
        <w:tabs>
          <w:tab w:val="num" w:pos="1440"/>
        </w:tabs>
        <w:ind w:left="1440" w:hanging="360"/>
      </w:pPr>
      <w:rPr>
        <w:rFonts w:ascii="Arial" w:hAnsi="Arial" w:hint="default"/>
      </w:rPr>
    </w:lvl>
    <w:lvl w:ilvl="2" w:tplc="9F3C676A" w:tentative="1">
      <w:start w:val="1"/>
      <w:numFmt w:val="bullet"/>
      <w:lvlText w:val="•"/>
      <w:lvlJc w:val="left"/>
      <w:pPr>
        <w:tabs>
          <w:tab w:val="num" w:pos="2160"/>
        </w:tabs>
        <w:ind w:left="2160" w:hanging="360"/>
      </w:pPr>
      <w:rPr>
        <w:rFonts w:ascii="Arial" w:hAnsi="Arial" w:hint="default"/>
      </w:rPr>
    </w:lvl>
    <w:lvl w:ilvl="3" w:tplc="AEA441AC" w:tentative="1">
      <w:start w:val="1"/>
      <w:numFmt w:val="bullet"/>
      <w:lvlText w:val="•"/>
      <w:lvlJc w:val="left"/>
      <w:pPr>
        <w:tabs>
          <w:tab w:val="num" w:pos="2880"/>
        </w:tabs>
        <w:ind w:left="2880" w:hanging="360"/>
      </w:pPr>
      <w:rPr>
        <w:rFonts w:ascii="Arial" w:hAnsi="Arial" w:hint="default"/>
      </w:rPr>
    </w:lvl>
    <w:lvl w:ilvl="4" w:tplc="E41465C8" w:tentative="1">
      <w:start w:val="1"/>
      <w:numFmt w:val="bullet"/>
      <w:lvlText w:val="•"/>
      <w:lvlJc w:val="left"/>
      <w:pPr>
        <w:tabs>
          <w:tab w:val="num" w:pos="3600"/>
        </w:tabs>
        <w:ind w:left="3600" w:hanging="360"/>
      </w:pPr>
      <w:rPr>
        <w:rFonts w:ascii="Arial" w:hAnsi="Arial" w:hint="default"/>
      </w:rPr>
    </w:lvl>
    <w:lvl w:ilvl="5" w:tplc="097646D8" w:tentative="1">
      <w:start w:val="1"/>
      <w:numFmt w:val="bullet"/>
      <w:lvlText w:val="•"/>
      <w:lvlJc w:val="left"/>
      <w:pPr>
        <w:tabs>
          <w:tab w:val="num" w:pos="4320"/>
        </w:tabs>
        <w:ind w:left="4320" w:hanging="360"/>
      </w:pPr>
      <w:rPr>
        <w:rFonts w:ascii="Arial" w:hAnsi="Arial" w:hint="default"/>
      </w:rPr>
    </w:lvl>
    <w:lvl w:ilvl="6" w:tplc="309E9A54" w:tentative="1">
      <w:start w:val="1"/>
      <w:numFmt w:val="bullet"/>
      <w:lvlText w:val="•"/>
      <w:lvlJc w:val="left"/>
      <w:pPr>
        <w:tabs>
          <w:tab w:val="num" w:pos="5040"/>
        </w:tabs>
        <w:ind w:left="5040" w:hanging="360"/>
      </w:pPr>
      <w:rPr>
        <w:rFonts w:ascii="Arial" w:hAnsi="Arial" w:hint="default"/>
      </w:rPr>
    </w:lvl>
    <w:lvl w:ilvl="7" w:tplc="F86288EC" w:tentative="1">
      <w:start w:val="1"/>
      <w:numFmt w:val="bullet"/>
      <w:lvlText w:val="•"/>
      <w:lvlJc w:val="left"/>
      <w:pPr>
        <w:tabs>
          <w:tab w:val="num" w:pos="5760"/>
        </w:tabs>
        <w:ind w:left="5760" w:hanging="360"/>
      </w:pPr>
      <w:rPr>
        <w:rFonts w:ascii="Arial" w:hAnsi="Arial" w:hint="default"/>
      </w:rPr>
    </w:lvl>
    <w:lvl w:ilvl="8" w:tplc="46604646"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3CA36911"/>
    <w:multiLevelType w:val="hybridMultilevel"/>
    <w:tmpl w:val="DC88C908"/>
    <w:lvl w:ilvl="0" w:tplc="8E386686">
      <w:start w:val="1"/>
      <w:numFmt w:val="decimal"/>
      <w:lvlText w:val="ARCH.%1"/>
      <w:lvlJc w:val="left"/>
      <w:pPr>
        <w:ind w:left="1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F37794"/>
    <w:multiLevelType w:val="hybridMultilevel"/>
    <w:tmpl w:val="779E801E"/>
    <w:lvl w:ilvl="0" w:tplc="04090003">
      <w:start w:val="1"/>
      <w:numFmt w:val="bullet"/>
      <w:lvlText w:val="o"/>
      <w:lvlJc w:val="left"/>
      <w:pPr>
        <w:ind w:left="927" w:hanging="360"/>
      </w:pPr>
      <w:rPr>
        <w:rFonts w:ascii="Courier New" w:hAnsi="Courier New" w:cs="Courier New" w:hint="default"/>
      </w:rPr>
    </w:lvl>
    <w:lvl w:ilvl="1" w:tplc="AA20FB60" w:tentative="1">
      <w:start w:val="1"/>
      <w:numFmt w:val="bullet"/>
      <w:lvlText w:val="•"/>
      <w:lvlJc w:val="left"/>
      <w:pPr>
        <w:tabs>
          <w:tab w:val="num" w:pos="1647"/>
        </w:tabs>
        <w:ind w:left="1647" w:hanging="360"/>
      </w:pPr>
      <w:rPr>
        <w:rFonts w:ascii="Arial" w:hAnsi="Arial" w:hint="default"/>
      </w:rPr>
    </w:lvl>
    <w:lvl w:ilvl="2" w:tplc="1AD85210" w:tentative="1">
      <w:start w:val="1"/>
      <w:numFmt w:val="bullet"/>
      <w:lvlText w:val="•"/>
      <w:lvlJc w:val="left"/>
      <w:pPr>
        <w:tabs>
          <w:tab w:val="num" w:pos="2367"/>
        </w:tabs>
        <w:ind w:left="2367" w:hanging="360"/>
      </w:pPr>
      <w:rPr>
        <w:rFonts w:ascii="Arial" w:hAnsi="Arial" w:hint="default"/>
      </w:rPr>
    </w:lvl>
    <w:lvl w:ilvl="3" w:tplc="85348144" w:tentative="1">
      <w:start w:val="1"/>
      <w:numFmt w:val="bullet"/>
      <w:lvlText w:val="•"/>
      <w:lvlJc w:val="left"/>
      <w:pPr>
        <w:tabs>
          <w:tab w:val="num" w:pos="3087"/>
        </w:tabs>
        <w:ind w:left="3087" w:hanging="360"/>
      </w:pPr>
      <w:rPr>
        <w:rFonts w:ascii="Arial" w:hAnsi="Arial" w:hint="default"/>
      </w:rPr>
    </w:lvl>
    <w:lvl w:ilvl="4" w:tplc="6F00F3FE" w:tentative="1">
      <w:start w:val="1"/>
      <w:numFmt w:val="bullet"/>
      <w:lvlText w:val="•"/>
      <w:lvlJc w:val="left"/>
      <w:pPr>
        <w:tabs>
          <w:tab w:val="num" w:pos="3807"/>
        </w:tabs>
        <w:ind w:left="3807" w:hanging="360"/>
      </w:pPr>
      <w:rPr>
        <w:rFonts w:ascii="Arial" w:hAnsi="Arial" w:hint="default"/>
      </w:rPr>
    </w:lvl>
    <w:lvl w:ilvl="5" w:tplc="04AED902" w:tentative="1">
      <w:start w:val="1"/>
      <w:numFmt w:val="bullet"/>
      <w:lvlText w:val="•"/>
      <w:lvlJc w:val="left"/>
      <w:pPr>
        <w:tabs>
          <w:tab w:val="num" w:pos="4527"/>
        </w:tabs>
        <w:ind w:left="4527" w:hanging="360"/>
      </w:pPr>
      <w:rPr>
        <w:rFonts w:ascii="Arial" w:hAnsi="Arial" w:hint="default"/>
      </w:rPr>
    </w:lvl>
    <w:lvl w:ilvl="6" w:tplc="C65C5E86" w:tentative="1">
      <w:start w:val="1"/>
      <w:numFmt w:val="bullet"/>
      <w:lvlText w:val="•"/>
      <w:lvlJc w:val="left"/>
      <w:pPr>
        <w:tabs>
          <w:tab w:val="num" w:pos="5247"/>
        </w:tabs>
        <w:ind w:left="5247" w:hanging="360"/>
      </w:pPr>
      <w:rPr>
        <w:rFonts w:ascii="Arial" w:hAnsi="Arial" w:hint="default"/>
      </w:rPr>
    </w:lvl>
    <w:lvl w:ilvl="7" w:tplc="8FCAD780" w:tentative="1">
      <w:start w:val="1"/>
      <w:numFmt w:val="bullet"/>
      <w:lvlText w:val="•"/>
      <w:lvlJc w:val="left"/>
      <w:pPr>
        <w:tabs>
          <w:tab w:val="num" w:pos="5967"/>
        </w:tabs>
        <w:ind w:left="5967" w:hanging="360"/>
      </w:pPr>
      <w:rPr>
        <w:rFonts w:ascii="Arial" w:hAnsi="Arial" w:hint="default"/>
      </w:rPr>
    </w:lvl>
    <w:lvl w:ilvl="8" w:tplc="FE2CA8A4" w:tentative="1">
      <w:start w:val="1"/>
      <w:numFmt w:val="bullet"/>
      <w:lvlText w:val="•"/>
      <w:lvlJc w:val="left"/>
      <w:pPr>
        <w:tabs>
          <w:tab w:val="num" w:pos="6687"/>
        </w:tabs>
        <w:ind w:left="6687" w:hanging="360"/>
      </w:pPr>
      <w:rPr>
        <w:rFonts w:ascii="Arial" w:hAnsi="Arial" w:hint="default"/>
      </w:rPr>
    </w:lvl>
  </w:abstractNum>
  <w:abstractNum w:abstractNumId="46" w15:restartNumberingAfterBreak="0">
    <w:nsid w:val="3D31336D"/>
    <w:multiLevelType w:val="hybridMultilevel"/>
    <w:tmpl w:val="450C34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3D3A14EE"/>
    <w:multiLevelType w:val="multilevel"/>
    <w:tmpl w:val="ADD08CCE"/>
    <w:styleLink w:val="ImportedStyle12"/>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3EE519F6"/>
    <w:multiLevelType w:val="hybridMultilevel"/>
    <w:tmpl w:val="2B86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FD33DA1"/>
    <w:multiLevelType w:val="hybridMultilevel"/>
    <w:tmpl w:val="202C806C"/>
    <w:lvl w:ilvl="0" w:tplc="3E606D10">
      <w:start w:val="1"/>
      <w:numFmt w:val="decimal"/>
      <w:lvlText w:val="EDG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9A6220"/>
    <w:multiLevelType w:val="hybridMultilevel"/>
    <w:tmpl w:val="9A623EAE"/>
    <w:lvl w:ilvl="0" w:tplc="08090001">
      <w:start w:val="1"/>
      <w:numFmt w:val="bullet"/>
      <w:lvlText w:val=""/>
      <w:lvlJc w:val="left"/>
      <w:pPr>
        <w:ind w:left="360" w:hanging="360"/>
      </w:pPr>
      <w:rPr>
        <w:rFonts w:ascii="Symbol" w:hAnsi="Symbol" w:hint="default"/>
      </w:rPr>
    </w:lvl>
    <w:lvl w:ilvl="1" w:tplc="1F44D772">
      <w:numFmt w:val="bullet"/>
      <w:lvlText w:val="•"/>
      <w:lvlJc w:val="left"/>
      <w:pPr>
        <w:ind w:left="1440" w:hanging="720"/>
      </w:pPr>
      <w:rPr>
        <w:rFonts w:ascii="Calibri" w:eastAsiaTheme="minorEastAsia"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420D26A8"/>
    <w:multiLevelType w:val="hybridMultilevel"/>
    <w:tmpl w:val="7A7C71E4"/>
    <w:lvl w:ilvl="0" w:tplc="D4068F20">
      <w:start w:val="1"/>
      <w:numFmt w:val="decimal"/>
      <w:pStyle w:val="reference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432A70C8"/>
    <w:multiLevelType w:val="hybridMultilevel"/>
    <w:tmpl w:val="EFCE4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596467F"/>
    <w:multiLevelType w:val="hybridMultilevel"/>
    <w:tmpl w:val="C9AED1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231F5F"/>
    <w:multiLevelType w:val="hybridMultilevel"/>
    <w:tmpl w:val="519C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876401"/>
    <w:multiLevelType w:val="hybridMultilevel"/>
    <w:tmpl w:val="827EC336"/>
    <w:lvl w:ilvl="0" w:tplc="36442B0A">
      <w:start w:val="1"/>
      <w:numFmt w:val="decimal"/>
      <w:lvlText w:val="NM.%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BF3BA7"/>
    <w:multiLevelType w:val="hybridMultilevel"/>
    <w:tmpl w:val="671AE0EA"/>
    <w:lvl w:ilvl="0" w:tplc="608C6C7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D6D07C0"/>
    <w:multiLevelType w:val="hybridMultilevel"/>
    <w:tmpl w:val="DE0CF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E597FD5"/>
    <w:multiLevelType w:val="multilevel"/>
    <w:tmpl w:val="D59EA93A"/>
    <w:lvl w:ilvl="0">
      <w:start w:val="8"/>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9" w15:restartNumberingAfterBreak="0">
    <w:nsid w:val="4EAD0435"/>
    <w:multiLevelType w:val="hybridMultilevel"/>
    <w:tmpl w:val="40D0BB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04A647A"/>
    <w:multiLevelType w:val="multilevel"/>
    <w:tmpl w:val="E84AE3C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50D24C96"/>
    <w:multiLevelType w:val="multilevel"/>
    <w:tmpl w:val="C4100B1E"/>
    <w:lvl w:ilvl="0">
      <w:start w:val="8"/>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528E4F26"/>
    <w:multiLevelType w:val="multilevel"/>
    <w:tmpl w:val="E690D56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15:restartNumberingAfterBreak="0">
    <w:nsid w:val="53547A18"/>
    <w:multiLevelType w:val="hybridMultilevel"/>
    <w:tmpl w:val="4544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5055A2"/>
    <w:multiLevelType w:val="hybridMultilevel"/>
    <w:tmpl w:val="3C24B5D2"/>
    <w:lvl w:ilvl="0" w:tplc="4878B788">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08F8637C">
      <w:start w:val="12"/>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6DD2D67"/>
    <w:multiLevelType w:val="hybridMultilevel"/>
    <w:tmpl w:val="E5EC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1C40F0"/>
    <w:multiLevelType w:val="hybridMultilevel"/>
    <w:tmpl w:val="ED2416A0"/>
    <w:lvl w:ilvl="0" w:tplc="976200C4">
      <w:start w:val="1"/>
      <w:numFmt w:val="decimal"/>
      <w:lvlText w:val="PRINCIPLE.%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AC3D16"/>
    <w:multiLevelType w:val="hybridMultilevel"/>
    <w:tmpl w:val="8024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E97032"/>
    <w:multiLevelType w:val="hybridMultilevel"/>
    <w:tmpl w:val="ED321502"/>
    <w:styleLink w:val="ImportedStyle2"/>
    <w:lvl w:ilvl="0" w:tplc="4B06A19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DEAC7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EAA45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C040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063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8D60A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9CCD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EBEDE5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7C23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5F2D1A46"/>
    <w:multiLevelType w:val="hybridMultilevel"/>
    <w:tmpl w:val="0C00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990723"/>
    <w:multiLevelType w:val="multilevel"/>
    <w:tmpl w:val="0C9E73C2"/>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1" w15:restartNumberingAfterBreak="0">
    <w:nsid w:val="650C4458"/>
    <w:multiLevelType w:val="hybridMultilevel"/>
    <w:tmpl w:val="54B644CA"/>
    <w:lvl w:ilvl="0" w:tplc="8396821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67283C10"/>
    <w:multiLevelType w:val="hybridMultilevel"/>
    <w:tmpl w:val="1B9A431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7462904"/>
    <w:multiLevelType w:val="hybridMultilevel"/>
    <w:tmpl w:val="8BC440F8"/>
    <w:lvl w:ilvl="0" w:tplc="D32CE462">
      <w:start w:val="1"/>
      <w:numFmt w:val="decimal"/>
      <w:lvlText w:val="2.%1"/>
      <w:lvlJc w:val="left"/>
      <w:pPr>
        <w:ind w:left="1916"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8530897"/>
    <w:multiLevelType w:val="hybridMultilevel"/>
    <w:tmpl w:val="7102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A671BD"/>
    <w:multiLevelType w:val="hybridMultilevel"/>
    <w:tmpl w:val="E690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A8367D7"/>
    <w:multiLevelType w:val="hybridMultilevel"/>
    <w:tmpl w:val="12CA19B0"/>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6BFB386A"/>
    <w:multiLevelType w:val="hybridMultilevel"/>
    <w:tmpl w:val="0E9AA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D6247A"/>
    <w:multiLevelType w:val="hybridMultilevel"/>
    <w:tmpl w:val="9214AEC2"/>
    <w:lvl w:ilvl="0" w:tplc="66C653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23F272B"/>
    <w:multiLevelType w:val="hybridMultilevel"/>
    <w:tmpl w:val="B764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7833C5"/>
    <w:multiLevelType w:val="hybridMultilevel"/>
    <w:tmpl w:val="F1865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4941DCB"/>
    <w:multiLevelType w:val="hybridMultilevel"/>
    <w:tmpl w:val="23C45A10"/>
    <w:lvl w:ilvl="0" w:tplc="586C886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76EE53C0"/>
    <w:multiLevelType w:val="hybridMultilevel"/>
    <w:tmpl w:val="CAA46ABE"/>
    <w:lvl w:ilvl="0" w:tplc="450411A2">
      <w:start w:val="1"/>
      <w:numFmt w:val="decimal"/>
      <w:lvlText w:val="QoS.%1"/>
      <w:lvlJc w:val="left"/>
      <w:pPr>
        <w:ind w:left="1440" w:hanging="360"/>
      </w:pPr>
      <w:rPr>
        <w:rFonts w:hint="default"/>
      </w:rPr>
    </w:lvl>
    <w:lvl w:ilvl="1" w:tplc="7A4048FE">
      <w:start w:val="1"/>
      <w:numFmt w:val="decimal"/>
      <w:lvlText w:val="QoS.%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7C8754A"/>
    <w:multiLevelType w:val="hybridMultilevel"/>
    <w:tmpl w:val="B3D468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799C38B7"/>
    <w:multiLevelType w:val="hybridMultilevel"/>
    <w:tmpl w:val="0EC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5A1EF7"/>
    <w:multiLevelType w:val="hybridMultilevel"/>
    <w:tmpl w:val="B336C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E7D578F"/>
    <w:multiLevelType w:val="hybridMultilevel"/>
    <w:tmpl w:val="832A7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51"/>
  </w:num>
  <w:num w:numId="4">
    <w:abstractNumId w:val="0"/>
    <w:lvlOverride w:ilvl="0">
      <w:lvl w:ilvl="0">
        <w:start w:val="1"/>
        <w:numFmt w:val="bullet"/>
        <w:pStyle w:val="StyleHeading2h22ndlevelLevel12l2I214ptNotItalicB"/>
        <w:lvlText w:val="3) "/>
        <w:legacy w:legacy="1" w:legacySpace="0" w:legacyIndent="0"/>
        <w:lvlJc w:val="left"/>
        <w:pPr>
          <w:ind w:left="160" w:firstLine="0"/>
        </w:pPr>
        <w:rPr>
          <w:rFonts w:ascii="Arial" w:hAnsi="Arial" w:cs="Arial" w:hint="default"/>
          <w:b w:val="0"/>
          <w:i w:val="0"/>
          <w:strike w:val="0"/>
          <w:color w:val="000000"/>
          <w:sz w:val="20"/>
          <w:u w:val="none"/>
        </w:rPr>
      </w:lvl>
    </w:lvlOverride>
  </w:num>
  <w:num w:numId="5">
    <w:abstractNumId w:val="2"/>
  </w:num>
  <w:num w:numId="6">
    <w:abstractNumId w:val="63"/>
  </w:num>
  <w:num w:numId="7">
    <w:abstractNumId w:val="17"/>
  </w:num>
  <w:num w:numId="8">
    <w:abstractNumId w:val="39"/>
  </w:num>
  <w:num w:numId="9">
    <w:abstractNumId w:val="13"/>
  </w:num>
  <w:num w:numId="10">
    <w:abstractNumId w:val="43"/>
  </w:num>
  <w:num w:numId="11">
    <w:abstractNumId w:val="48"/>
  </w:num>
  <w:num w:numId="12">
    <w:abstractNumId w:val="86"/>
  </w:num>
  <w:num w:numId="13">
    <w:abstractNumId w:val="76"/>
  </w:num>
  <w:num w:numId="14">
    <w:abstractNumId w:val="11"/>
  </w:num>
  <w:num w:numId="15">
    <w:abstractNumId w:val="41"/>
  </w:num>
  <w:num w:numId="16">
    <w:abstractNumId w:val="16"/>
  </w:num>
  <w:num w:numId="17">
    <w:abstractNumId w:val="34"/>
  </w:num>
  <w:num w:numId="18">
    <w:abstractNumId w:val="1"/>
  </w:num>
  <w:num w:numId="19">
    <w:abstractNumId w:val="77"/>
  </w:num>
  <w:num w:numId="20">
    <w:abstractNumId w:val="54"/>
  </w:num>
  <w:num w:numId="21">
    <w:abstractNumId w:val="36"/>
  </w:num>
  <w:num w:numId="22">
    <w:abstractNumId w:val="50"/>
  </w:num>
  <w:num w:numId="23">
    <w:abstractNumId w:val="35"/>
  </w:num>
  <w:num w:numId="24">
    <w:abstractNumId w:val="68"/>
  </w:num>
  <w:num w:numId="25">
    <w:abstractNumId w:val="8"/>
  </w:num>
  <w:num w:numId="26">
    <w:abstractNumId w:val="10"/>
  </w:num>
  <w:num w:numId="27">
    <w:abstractNumId w:val="73"/>
  </w:num>
  <w:num w:numId="28">
    <w:abstractNumId w:val="72"/>
  </w:num>
  <w:num w:numId="29">
    <w:abstractNumId w:val="42"/>
  </w:num>
  <w:num w:numId="30">
    <w:abstractNumId w:val="40"/>
  </w:num>
  <w:num w:numId="31">
    <w:abstractNumId w:val="79"/>
  </w:num>
  <w:num w:numId="32">
    <w:abstractNumId w:val="29"/>
  </w:num>
  <w:num w:numId="33">
    <w:abstractNumId w:val="24"/>
  </w:num>
  <w:num w:numId="34">
    <w:abstractNumId w:val="46"/>
  </w:num>
  <w:num w:numId="35">
    <w:abstractNumId w:val="15"/>
  </w:num>
  <w:num w:numId="36">
    <w:abstractNumId w:val="84"/>
  </w:num>
  <w:num w:numId="37">
    <w:abstractNumId w:val="65"/>
  </w:num>
  <w:num w:numId="38">
    <w:abstractNumId w:val="7"/>
  </w:num>
  <w:num w:numId="39">
    <w:abstractNumId w:val="80"/>
  </w:num>
  <w:num w:numId="40">
    <w:abstractNumId w:val="25"/>
  </w:num>
  <w:num w:numId="41">
    <w:abstractNumId w:val="74"/>
  </w:num>
  <w:num w:numId="42">
    <w:abstractNumId w:val="75"/>
  </w:num>
  <w:num w:numId="43">
    <w:abstractNumId w:val="62"/>
  </w:num>
  <w:num w:numId="44">
    <w:abstractNumId w:val="18"/>
  </w:num>
  <w:num w:numId="45">
    <w:abstractNumId w:val="69"/>
  </w:num>
  <w:num w:numId="46">
    <w:abstractNumId w:val="47"/>
  </w:num>
  <w:num w:numId="47">
    <w:abstractNumId w:val="85"/>
  </w:num>
  <w:num w:numId="48">
    <w:abstractNumId w:val="71"/>
  </w:num>
  <w:num w:numId="49">
    <w:abstractNumId w:val="56"/>
  </w:num>
  <w:num w:numId="50">
    <w:abstractNumId w:val="81"/>
  </w:num>
  <w:num w:numId="51">
    <w:abstractNumId w:val="83"/>
  </w:num>
  <w:num w:numId="52">
    <w:abstractNumId w:val="64"/>
  </w:num>
  <w:num w:numId="53">
    <w:abstractNumId w:val="37"/>
  </w:num>
  <w:num w:numId="54">
    <w:abstractNumId w:val="12"/>
  </w:num>
  <w:num w:numId="55">
    <w:abstractNumId w:val="52"/>
  </w:num>
  <w:num w:numId="56">
    <w:abstractNumId w:val="57"/>
  </w:num>
  <w:num w:numId="57">
    <w:abstractNumId w:val="27"/>
  </w:num>
  <w:num w:numId="58">
    <w:abstractNumId w:val="9"/>
  </w:num>
  <w:num w:numId="59">
    <w:abstractNumId w:val="45"/>
  </w:num>
  <w:num w:numId="60">
    <w:abstractNumId w:val="59"/>
  </w:num>
  <w:num w:numId="61">
    <w:abstractNumId w:val="38"/>
  </w:num>
  <w:num w:numId="62">
    <w:abstractNumId w:val="32"/>
  </w:num>
  <w:num w:numId="63">
    <w:abstractNumId w:val="53"/>
  </w:num>
  <w:num w:numId="64">
    <w:abstractNumId w:val="38"/>
    <w:lvlOverride w:ilvl="0">
      <w:startOverride w:val="1"/>
    </w:lvlOverride>
  </w:num>
  <w:num w:numId="65">
    <w:abstractNumId w:val="67"/>
  </w:num>
  <w:num w:numId="66">
    <w:abstractNumId w:val="30"/>
  </w:num>
  <w:num w:numId="67">
    <w:abstractNumId w:val="22"/>
  </w:num>
  <w:num w:numId="68">
    <w:abstractNumId w:val="26"/>
  </w:num>
  <w:num w:numId="69">
    <w:abstractNumId w:val="19"/>
  </w:num>
  <w:num w:numId="70">
    <w:abstractNumId w:val="78"/>
  </w:num>
  <w:num w:numId="71">
    <w:abstractNumId w:val="5"/>
  </w:num>
  <w:num w:numId="72">
    <w:abstractNumId w:val="31"/>
  </w:num>
  <w:num w:numId="73">
    <w:abstractNumId w:val="82"/>
  </w:num>
  <w:num w:numId="74">
    <w:abstractNumId w:val="28"/>
  </w:num>
  <w:num w:numId="75">
    <w:abstractNumId w:val="44"/>
  </w:num>
  <w:num w:numId="76">
    <w:abstractNumId w:val="33"/>
  </w:num>
  <w:num w:numId="77">
    <w:abstractNumId w:val="49"/>
  </w:num>
  <w:num w:numId="78">
    <w:abstractNumId w:val="60"/>
  </w:num>
  <w:num w:numId="79">
    <w:abstractNumId w:val="6"/>
  </w:num>
  <w:num w:numId="80">
    <w:abstractNumId w:val="20"/>
  </w:num>
  <w:num w:numId="81">
    <w:abstractNumId w:val="4"/>
  </w:num>
  <w:num w:numId="82">
    <w:abstractNumId w:val="70"/>
  </w:num>
  <w:num w:numId="83">
    <w:abstractNumId w:val="58"/>
  </w:num>
  <w:num w:numId="84">
    <w:abstractNumId w:val="3"/>
  </w:num>
  <w:num w:numId="85">
    <w:abstractNumId w:val="61"/>
  </w:num>
  <w:num w:numId="86">
    <w:abstractNumId w:val="21"/>
  </w:num>
  <w:num w:numId="87">
    <w:abstractNumId w:val="55"/>
  </w:num>
  <w:num w:numId="88">
    <w:abstractNumId w:val="66"/>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y, Mehmet">
    <w15:presenceInfo w15:providerId="AD" w15:userId="S-1-5-21-877977181-1648625342-1381635096-3337483"/>
  </w15:person>
  <w15:person w15:author="Dirk Trossen">
    <w15:presenceInfo w15:providerId="AD" w15:userId="S::trossedx@InterDigital.com::df224dc2-59d1-489f-b982-8514ae0c17ed"/>
  </w15:person>
  <w15:person w15:author="Yingzhen Qu">
    <w15:presenceInfo w15:providerId="AD" w15:userId="S::yqu@futurewei.com::e5869ba9-66f9-430e-9c36-9ec0017e859b"/>
  </w15:person>
  <w15:person w15:author="Stewart Bryant">
    <w15:presenceInfo w15:providerId="AD" w15:userId="S::sb@stewartbryant.com::85168ec8-bc42-4477-9294-d5f930ad3d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99"/>
    <w:rsid w:val="0000015B"/>
    <w:rsid w:val="00000568"/>
    <w:rsid w:val="00000D08"/>
    <w:rsid w:val="00002D8B"/>
    <w:rsid w:val="00003AF2"/>
    <w:rsid w:val="00004960"/>
    <w:rsid w:val="00004F72"/>
    <w:rsid w:val="00005D6D"/>
    <w:rsid w:val="00007F96"/>
    <w:rsid w:val="00010B54"/>
    <w:rsid w:val="0001301F"/>
    <w:rsid w:val="000134AA"/>
    <w:rsid w:val="00014500"/>
    <w:rsid w:val="00014D01"/>
    <w:rsid w:val="00014F69"/>
    <w:rsid w:val="000171DB"/>
    <w:rsid w:val="00021C31"/>
    <w:rsid w:val="00023D9A"/>
    <w:rsid w:val="00024EA1"/>
    <w:rsid w:val="000276FE"/>
    <w:rsid w:val="00027A10"/>
    <w:rsid w:val="000331BC"/>
    <w:rsid w:val="0003334F"/>
    <w:rsid w:val="00034DB5"/>
    <w:rsid w:val="0003512E"/>
    <w:rsid w:val="0003582E"/>
    <w:rsid w:val="00036180"/>
    <w:rsid w:val="0004056B"/>
    <w:rsid w:val="0004338F"/>
    <w:rsid w:val="00043D75"/>
    <w:rsid w:val="0004467E"/>
    <w:rsid w:val="00044CC5"/>
    <w:rsid w:val="00047930"/>
    <w:rsid w:val="00051493"/>
    <w:rsid w:val="000564DC"/>
    <w:rsid w:val="000564F5"/>
    <w:rsid w:val="0005681B"/>
    <w:rsid w:val="00057000"/>
    <w:rsid w:val="000601DF"/>
    <w:rsid w:val="000616D4"/>
    <w:rsid w:val="00061BD2"/>
    <w:rsid w:val="00062E61"/>
    <w:rsid w:val="00062FDB"/>
    <w:rsid w:val="00063D10"/>
    <w:rsid w:val="000640E0"/>
    <w:rsid w:val="00065828"/>
    <w:rsid w:val="00071456"/>
    <w:rsid w:val="00073B7A"/>
    <w:rsid w:val="00074C6B"/>
    <w:rsid w:val="00074F08"/>
    <w:rsid w:val="000756E4"/>
    <w:rsid w:val="00080247"/>
    <w:rsid w:val="000825EE"/>
    <w:rsid w:val="00086876"/>
    <w:rsid w:val="00086D80"/>
    <w:rsid w:val="00087678"/>
    <w:rsid w:val="00087AC7"/>
    <w:rsid w:val="00091E2D"/>
    <w:rsid w:val="00092523"/>
    <w:rsid w:val="0009331B"/>
    <w:rsid w:val="0009560D"/>
    <w:rsid w:val="00095E2D"/>
    <w:rsid w:val="00096109"/>
    <w:rsid w:val="000966A8"/>
    <w:rsid w:val="000968FF"/>
    <w:rsid w:val="00096B7E"/>
    <w:rsid w:val="00096E2C"/>
    <w:rsid w:val="000A0683"/>
    <w:rsid w:val="000A0A5C"/>
    <w:rsid w:val="000A0E7C"/>
    <w:rsid w:val="000A1995"/>
    <w:rsid w:val="000A1E87"/>
    <w:rsid w:val="000A21E2"/>
    <w:rsid w:val="000A261E"/>
    <w:rsid w:val="000A3C09"/>
    <w:rsid w:val="000A52D5"/>
    <w:rsid w:val="000A5678"/>
    <w:rsid w:val="000A5CA2"/>
    <w:rsid w:val="000A5E1C"/>
    <w:rsid w:val="000A6246"/>
    <w:rsid w:val="000A784F"/>
    <w:rsid w:val="000B064A"/>
    <w:rsid w:val="000B2CFF"/>
    <w:rsid w:val="000B4F5A"/>
    <w:rsid w:val="000B596E"/>
    <w:rsid w:val="000B7302"/>
    <w:rsid w:val="000B77D7"/>
    <w:rsid w:val="000C08E4"/>
    <w:rsid w:val="000C28D7"/>
    <w:rsid w:val="000C5752"/>
    <w:rsid w:val="000C62FD"/>
    <w:rsid w:val="000C6414"/>
    <w:rsid w:val="000D1232"/>
    <w:rsid w:val="000D1698"/>
    <w:rsid w:val="000D19EB"/>
    <w:rsid w:val="000D2304"/>
    <w:rsid w:val="000D2BEA"/>
    <w:rsid w:val="000D333B"/>
    <w:rsid w:val="000D383E"/>
    <w:rsid w:val="000D4554"/>
    <w:rsid w:val="000D4DD0"/>
    <w:rsid w:val="000D53F6"/>
    <w:rsid w:val="000D64B0"/>
    <w:rsid w:val="000D7B37"/>
    <w:rsid w:val="000D7DD8"/>
    <w:rsid w:val="000E08FD"/>
    <w:rsid w:val="000E1328"/>
    <w:rsid w:val="000E1378"/>
    <w:rsid w:val="000E252F"/>
    <w:rsid w:val="000E3C61"/>
    <w:rsid w:val="000E3E55"/>
    <w:rsid w:val="000E446C"/>
    <w:rsid w:val="000E47E6"/>
    <w:rsid w:val="000E4F6F"/>
    <w:rsid w:val="000E6081"/>
    <w:rsid w:val="000E6083"/>
    <w:rsid w:val="000E6125"/>
    <w:rsid w:val="000E6400"/>
    <w:rsid w:val="000E72AB"/>
    <w:rsid w:val="000F2449"/>
    <w:rsid w:val="000F297C"/>
    <w:rsid w:val="000F497F"/>
    <w:rsid w:val="000F5625"/>
    <w:rsid w:val="000F583A"/>
    <w:rsid w:val="0010042F"/>
    <w:rsid w:val="00100BAF"/>
    <w:rsid w:val="001035AE"/>
    <w:rsid w:val="00103DE5"/>
    <w:rsid w:val="00105929"/>
    <w:rsid w:val="00111EBD"/>
    <w:rsid w:val="0011242D"/>
    <w:rsid w:val="00113705"/>
    <w:rsid w:val="001138CE"/>
    <w:rsid w:val="00113C84"/>
    <w:rsid w:val="00113DBE"/>
    <w:rsid w:val="00117FA7"/>
    <w:rsid w:val="001200A6"/>
    <w:rsid w:val="00121400"/>
    <w:rsid w:val="00122396"/>
    <w:rsid w:val="0012422C"/>
    <w:rsid w:val="001242AD"/>
    <w:rsid w:val="001251DA"/>
    <w:rsid w:val="00125432"/>
    <w:rsid w:val="00125CD5"/>
    <w:rsid w:val="0013141D"/>
    <w:rsid w:val="001331DD"/>
    <w:rsid w:val="00133370"/>
    <w:rsid w:val="0013470D"/>
    <w:rsid w:val="00135BEE"/>
    <w:rsid w:val="00135D04"/>
    <w:rsid w:val="001361F3"/>
    <w:rsid w:val="00136DDD"/>
    <w:rsid w:val="00137F40"/>
    <w:rsid w:val="00143654"/>
    <w:rsid w:val="00144BDF"/>
    <w:rsid w:val="001463CD"/>
    <w:rsid w:val="001469D6"/>
    <w:rsid w:val="00150245"/>
    <w:rsid w:val="0015135E"/>
    <w:rsid w:val="00151CB0"/>
    <w:rsid w:val="00151D28"/>
    <w:rsid w:val="00151E2B"/>
    <w:rsid w:val="001528CB"/>
    <w:rsid w:val="0015305A"/>
    <w:rsid w:val="001546E0"/>
    <w:rsid w:val="00154730"/>
    <w:rsid w:val="00155DDC"/>
    <w:rsid w:val="001562A3"/>
    <w:rsid w:val="001572BE"/>
    <w:rsid w:val="0016032A"/>
    <w:rsid w:val="001606BB"/>
    <w:rsid w:val="001612A0"/>
    <w:rsid w:val="001616B7"/>
    <w:rsid w:val="00161A21"/>
    <w:rsid w:val="00161A85"/>
    <w:rsid w:val="00162722"/>
    <w:rsid w:val="00162843"/>
    <w:rsid w:val="00162D5B"/>
    <w:rsid w:val="00163079"/>
    <w:rsid w:val="00164AE6"/>
    <w:rsid w:val="00165150"/>
    <w:rsid w:val="00166287"/>
    <w:rsid w:val="001668E3"/>
    <w:rsid w:val="00170580"/>
    <w:rsid w:val="00171197"/>
    <w:rsid w:val="00174604"/>
    <w:rsid w:val="00174B28"/>
    <w:rsid w:val="00176FFF"/>
    <w:rsid w:val="001808E7"/>
    <w:rsid w:val="00181560"/>
    <w:rsid w:val="001822A7"/>
    <w:rsid w:val="0018261B"/>
    <w:rsid w:val="001841A7"/>
    <w:rsid w:val="001871EC"/>
    <w:rsid w:val="001879E5"/>
    <w:rsid w:val="00192579"/>
    <w:rsid w:val="00194085"/>
    <w:rsid w:val="00194552"/>
    <w:rsid w:val="001970BF"/>
    <w:rsid w:val="00197BE3"/>
    <w:rsid w:val="001A1597"/>
    <w:rsid w:val="001A1CA7"/>
    <w:rsid w:val="001A20C3"/>
    <w:rsid w:val="001A2320"/>
    <w:rsid w:val="001A31E6"/>
    <w:rsid w:val="001A571C"/>
    <w:rsid w:val="001A670F"/>
    <w:rsid w:val="001A70E8"/>
    <w:rsid w:val="001B106D"/>
    <w:rsid w:val="001B53B1"/>
    <w:rsid w:val="001B6289"/>
    <w:rsid w:val="001B6A45"/>
    <w:rsid w:val="001C03D3"/>
    <w:rsid w:val="001C1003"/>
    <w:rsid w:val="001C3FE6"/>
    <w:rsid w:val="001C4EA4"/>
    <w:rsid w:val="001C5EB1"/>
    <w:rsid w:val="001C62B8"/>
    <w:rsid w:val="001C74AF"/>
    <w:rsid w:val="001C7982"/>
    <w:rsid w:val="001D10B4"/>
    <w:rsid w:val="001D22D8"/>
    <w:rsid w:val="001D4296"/>
    <w:rsid w:val="001D4933"/>
    <w:rsid w:val="001D58FF"/>
    <w:rsid w:val="001D5E3A"/>
    <w:rsid w:val="001D5F90"/>
    <w:rsid w:val="001D60ED"/>
    <w:rsid w:val="001D7190"/>
    <w:rsid w:val="001D7975"/>
    <w:rsid w:val="001E12D0"/>
    <w:rsid w:val="001E1EB2"/>
    <w:rsid w:val="001E30A1"/>
    <w:rsid w:val="001E3EDA"/>
    <w:rsid w:val="001E5931"/>
    <w:rsid w:val="001E5F2B"/>
    <w:rsid w:val="001E668B"/>
    <w:rsid w:val="001E756B"/>
    <w:rsid w:val="001E7B0E"/>
    <w:rsid w:val="001E7E83"/>
    <w:rsid w:val="001F141D"/>
    <w:rsid w:val="001F2CDE"/>
    <w:rsid w:val="001F3A71"/>
    <w:rsid w:val="001F6824"/>
    <w:rsid w:val="001F7F5D"/>
    <w:rsid w:val="00200A06"/>
    <w:rsid w:val="00200A98"/>
    <w:rsid w:val="00200ABB"/>
    <w:rsid w:val="00201AFA"/>
    <w:rsid w:val="00201B0B"/>
    <w:rsid w:val="0020361D"/>
    <w:rsid w:val="00205854"/>
    <w:rsid w:val="002069F7"/>
    <w:rsid w:val="0020785B"/>
    <w:rsid w:val="00207953"/>
    <w:rsid w:val="002143ED"/>
    <w:rsid w:val="00216324"/>
    <w:rsid w:val="00216F86"/>
    <w:rsid w:val="00217246"/>
    <w:rsid w:val="00217D8D"/>
    <w:rsid w:val="00217E97"/>
    <w:rsid w:val="002205BF"/>
    <w:rsid w:val="00220E88"/>
    <w:rsid w:val="00221E02"/>
    <w:rsid w:val="00222150"/>
    <w:rsid w:val="002225C5"/>
    <w:rsid w:val="002229F1"/>
    <w:rsid w:val="00222CA0"/>
    <w:rsid w:val="00223968"/>
    <w:rsid w:val="00224BE0"/>
    <w:rsid w:val="002259DB"/>
    <w:rsid w:val="00231894"/>
    <w:rsid w:val="00232508"/>
    <w:rsid w:val="00233EC4"/>
    <w:rsid w:val="00233F75"/>
    <w:rsid w:val="00235E78"/>
    <w:rsid w:val="00235FDA"/>
    <w:rsid w:val="002362F0"/>
    <w:rsid w:val="0023648E"/>
    <w:rsid w:val="00237323"/>
    <w:rsid w:val="0024111E"/>
    <w:rsid w:val="00242EFD"/>
    <w:rsid w:val="00244E06"/>
    <w:rsid w:val="00244F8B"/>
    <w:rsid w:val="002504A7"/>
    <w:rsid w:val="0025064D"/>
    <w:rsid w:val="002506CB"/>
    <w:rsid w:val="0025078B"/>
    <w:rsid w:val="00251DEE"/>
    <w:rsid w:val="002529F1"/>
    <w:rsid w:val="00253DBE"/>
    <w:rsid w:val="00253DC6"/>
    <w:rsid w:val="002545F8"/>
    <w:rsid w:val="0025489C"/>
    <w:rsid w:val="00257FE4"/>
    <w:rsid w:val="002600E5"/>
    <w:rsid w:val="00261DD1"/>
    <w:rsid w:val="002622FA"/>
    <w:rsid w:val="00263518"/>
    <w:rsid w:val="00263748"/>
    <w:rsid w:val="002652D6"/>
    <w:rsid w:val="00265E7E"/>
    <w:rsid w:val="002678D4"/>
    <w:rsid w:val="002707D3"/>
    <w:rsid w:val="0027139B"/>
    <w:rsid w:val="00271F5A"/>
    <w:rsid w:val="00273D8F"/>
    <w:rsid w:val="0027466C"/>
    <w:rsid w:val="002748AB"/>
    <w:rsid w:val="002759E7"/>
    <w:rsid w:val="00276097"/>
    <w:rsid w:val="00276436"/>
    <w:rsid w:val="00277326"/>
    <w:rsid w:val="002773E1"/>
    <w:rsid w:val="002814B2"/>
    <w:rsid w:val="00282CEF"/>
    <w:rsid w:val="00283890"/>
    <w:rsid w:val="00285D87"/>
    <w:rsid w:val="002867CB"/>
    <w:rsid w:val="00290EFD"/>
    <w:rsid w:val="002940B0"/>
    <w:rsid w:val="002948BD"/>
    <w:rsid w:val="002949E1"/>
    <w:rsid w:val="0029533E"/>
    <w:rsid w:val="00295B0A"/>
    <w:rsid w:val="002976D9"/>
    <w:rsid w:val="00297C74"/>
    <w:rsid w:val="002A11C4"/>
    <w:rsid w:val="002A1B05"/>
    <w:rsid w:val="002A30C7"/>
    <w:rsid w:val="002A33E2"/>
    <w:rsid w:val="002A399B"/>
    <w:rsid w:val="002A3DDD"/>
    <w:rsid w:val="002A44EC"/>
    <w:rsid w:val="002A6162"/>
    <w:rsid w:val="002A70B0"/>
    <w:rsid w:val="002B4D33"/>
    <w:rsid w:val="002B6D12"/>
    <w:rsid w:val="002C0098"/>
    <w:rsid w:val="002C0AC9"/>
    <w:rsid w:val="002C26C0"/>
    <w:rsid w:val="002C2BC5"/>
    <w:rsid w:val="002C303A"/>
    <w:rsid w:val="002D0496"/>
    <w:rsid w:val="002D059A"/>
    <w:rsid w:val="002D0800"/>
    <w:rsid w:val="002D2A59"/>
    <w:rsid w:val="002E0407"/>
    <w:rsid w:val="002E0854"/>
    <w:rsid w:val="002E25A8"/>
    <w:rsid w:val="002E33E1"/>
    <w:rsid w:val="002E5FFC"/>
    <w:rsid w:val="002E6336"/>
    <w:rsid w:val="002E6A68"/>
    <w:rsid w:val="002E71EC"/>
    <w:rsid w:val="002E79CB"/>
    <w:rsid w:val="002F0471"/>
    <w:rsid w:val="002F0B76"/>
    <w:rsid w:val="002F1714"/>
    <w:rsid w:val="002F332A"/>
    <w:rsid w:val="002F444F"/>
    <w:rsid w:val="002F4D89"/>
    <w:rsid w:val="002F5170"/>
    <w:rsid w:val="002F5491"/>
    <w:rsid w:val="002F54BF"/>
    <w:rsid w:val="002F7E6B"/>
    <w:rsid w:val="002F7F55"/>
    <w:rsid w:val="00300C45"/>
    <w:rsid w:val="0030224E"/>
    <w:rsid w:val="00302D8A"/>
    <w:rsid w:val="00303D11"/>
    <w:rsid w:val="00304EDF"/>
    <w:rsid w:val="0030710E"/>
    <w:rsid w:val="0030745F"/>
    <w:rsid w:val="00307D29"/>
    <w:rsid w:val="00313B85"/>
    <w:rsid w:val="00314630"/>
    <w:rsid w:val="00316EA1"/>
    <w:rsid w:val="00317032"/>
    <w:rsid w:val="003202CE"/>
    <w:rsid w:val="003203F0"/>
    <w:rsid w:val="003205C2"/>
    <w:rsid w:val="0032090A"/>
    <w:rsid w:val="00321CDE"/>
    <w:rsid w:val="00325B0C"/>
    <w:rsid w:val="00325B96"/>
    <w:rsid w:val="003267A1"/>
    <w:rsid w:val="003277F8"/>
    <w:rsid w:val="00327E89"/>
    <w:rsid w:val="00331543"/>
    <w:rsid w:val="00332551"/>
    <w:rsid w:val="00332AC5"/>
    <w:rsid w:val="00333A03"/>
    <w:rsid w:val="00333E15"/>
    <w:rsid w:val="00333E93"/>
    <w:rsid w:val="0033588E"/>
    <w:rsid w:val="00337407"/>
    <w:rsid w:val="00340328"/>
    <w:rsid w:val="0034112C"/>
    <w:rsid w:val="0034212B"/>
    <w:rsid w:val="00342A16"/>
    <w:rsid w:val="003450A6"/>
    <w:rsid w:val="003463CA"/>
    <w:rsid w:val="0034647E"/>
    <w:rsid w:val="0035042D"/>
    <w:rsid w:val="003528E9"/>
    <w:rsid w:val="00352A1E"/>
    <w:rsid w:val="00354D4C"/>
    <w:rsid w:val="0035516E"/>
    <w:rsid w:val="0035601C"/>
    <w:rsid w:val="003571BC"/>
    <w:rsid w:val="00357D3F"/>
    <w:rsid w:val="0036090C"/>
    <w:rsid w:val="00362167"/>
    <w:rsid w:val="00362C55"/>
    <w:rsid w:val="00363D9E"/>
    <w:rsid w:val="00364979"/>
    <w:rsid w:val="003712D1"/>
    <w:rsid w:val="0037408D"/>
    <w:rsid w:val="003757BB"/>
    <w:rsid w:val="00376198"/>
    <w:rsid w:val="00376E23"/>
    <w:rsid w:val="0038064D"/>
    <w:rsid w:val="00381608"/>
    <w:rsid w:val="003833A3"/>
    <w:rsid w:val="00383808"/>
    <w:rsid w:val="00385385"/>
    <w:rsid w:val="00385B9C"/>
    <w:rsid w:val="00385FB5"/>
    <w:rsid w:val="00386150"/>
    <w:rsid w:val="00386426"/>
    <w:rsid w:val="0038715D"/>
    <w:rsid w:val="00387ACE"/>
    <w:rsid w:val="003918ED"/>
    <w:rsid w:val="00392E84"/>
    <w:rsid w:val="003947D3"/>
    <w:rsid w:val="00394DBF"/>
    <w:rsid w:val="003957A6"/>
    <w:rsid w:val="00396C02"/>
    <w:rsid w:val="003A0ED5"/>
    <w:rsid w:val="003A0FAD"/>
    <w:rsid w:val="003A22FA"/>
    <w:rsid w:val="003A2F6B"/>
    <w:rsid w:val="003A43EF"/>
    <w:rsid w:val="003A4534"/>
    <w:rsid w:val="003A5BCF"/>
    <w:rsid w:val="003A7558"/>
    <w:rsid w:val="003B021A"/>
    <w:rsid w:val="003B06F9"/>
    <w:rsid w:val="003B25D1"/>
    <w:rsid w:val="003B292D"/>
    <w:rsid w:val="003B509A"/>
    <w:rsid w:val="003B60A2"/>
    <w:rsid w:val="003B6881"/>
    <w:rsid w:val="003B6E2B"/>
    <w:rsid w:val="003C078D"/>
    <w:rsid w:val="003C0E0D"/>
    <w:rsid w:val="003C1C3E"/>
    <w:rsid w:val="003C1F18"/>
    <w:rsid w:val="003C36C0"/>
    <w:rsid w:val="003C403C"/>
    <w:rsid w:val="003C4760"/>
    <w:rsid w:val="003C7445"/>
    <w:rsid w:val="003D07EA"/>
    <w:rsid w:val="003D33A1"/>
    <w:rsid w:val="003D6AA7"/>
    <w:rsid w:val="003D76D0"/>
    <w:rsid w:val="003D7ACB"/>
    <w:rsid w:val="003E022D"/>
    <w:rsid w:val="003E06C4"/>
    <w:rsid w:val="003E0C33"/>
    <w:rsid w:val="003E2554"/>
    <w:rsid w:val="003E2A9B"/>
    <w:rsid w:val="003E39A2"/>
    <w:rsid w:val="003E4BEB"/>
    <w:rsid w:val="003E57AB"/>
    <w:rsid w:val="003E5A3F"/>
    <w:rsid w:val="003E6872"/>
    <w:rsid w:val="003F08EA"/>
    <w:rsid w:val="003F16C4"/>
    <w:rsid w:val="003F2BED"/>
    <w:rsid w:val="003F3DFA"/>
    <w:rsid w:val="003F6C5A"/>
    <w:rsid w:val="003F725B"/>
    <w:rsid w:val="003F72AB"/>
    <w:rsid w:val="003F7862"/>
    <w:rsid w:val="004002C0"/>
    <w:rsid w:val="00400B49"/>
    <w:rsid w:val="0040170D"/>
    <w:rsid w:val="004024D7"/>
    <w:rsid w:val="004032C6"/>
    <w:rsid w:val="00403486"/>
    <w:rsid w:val="0041010D"/>
    <w:rsid w:val="00411938"/>
    <w:rsid w:val="00412E85"/>
    <w:rsid w:val="004136E2"/>
    <w:rsid w:val="00414E01"/>
    <w:rsid w:val="00415CB7"/>
    <w:rsid w:val="00417B69"/>
    <w:rsid w:val="00417FAE"/>
    <w:rsid w:val="004202ED"/>
    <w:rsid w:val="00421539"/>
    <w:rsid w:val="00422F4D"/>
    <w:rsid w:val="00424ED8"/>
    <w:rsid w:val="00425DF0"/>
    <w:rsid w:val="00430E23"/>
    <w:rsid w:val="00432D6C"/>
    <w:rsid w:val="00433C95"/>
    <w:rsid w:val="004346C4"/>
    <w:rsid w:val="0043493C"/>
    <w:rsid w:val="00435038"/>
    <w:rsid w:val="00435343"/>
    <w:rsid w:val="00435889"/>
    <w:rsid w:val="00436C20"/>
    <w:rsid w:val="00436F8E"/>
    <w:rsid w:val="00437FAD"/>
    <w:rsid w:val="0044002B"/>
    <w:rsid w:val="00442F96"/>
    <w:rsid w:val="00443878"/>
    <w:rsid w:val="00445770"/>
    <w:rsid w:val="004476AA"/>
    <w:rsid w:val="00450165"/>
    <w:rsid w:val="00450B75"/>
    <w:rsid w:val="00452126"/>
    <w:rsid w:val="004526DB"/>
    <w:rsid w:val="0045337C"/>
    <w:rsid w:val="00453749"/>
    <w:rsid w:val="004539A8"/>
    <w:rsid w:val="00453CD0"/>
    <w:rsid w:val="00460BB6"/>
    <w:rsid w:val="00461BC8"/>
    <w:rsid w:val="0046213B"/>
    <w:rsid w:val="00464E11"/>
    <w:rsid w:val="00466613"/>
    <w:rsid w:val="00467078"/>
    <w:rsid w:val="004677AE"/>
    <w:rsid w:val="00467839"/>
    <w:rsid w:val="004712CA"/>
    <w:rsid w:val="004726B8"/>
    <w:rsid w:val="0047422E"/>
    <w:rsid w:val="00476050"/>
    <w:rsid w:val="00476EF0"/>
    <w:rsid w:val="00477DA1"/>
    <w:rsid w:val="0048006A"/>
    <w:rsid w:val="0048087C"/>
    <w:rsid w:val="00480CA8"/>
    <w:rsid w:val="0048177D"/>
    <w:rsid w:val="00483C5A"/>
    <w:rsid w:val="00484A9B"/>
    <w:rsid w:val="00485F43"/>
    <w:rsid w:val="00487569"/>
    <w:rsid w:val="004911A6"/>
    <w:rsid w:val="00491BEA"/>
    <w:rsid w:val="00492166"/>
    <w:rsid w:val="00493711"/>
    <w:rsid w:val="0049674B"/>
    <w:rsid w:val="004A102D"/>
    <w:rsid w:val="004A125C"/>
    <w:rsid w:val="004A1CF9"/>
    <w:rsid w:val="004A3413"/>
    <w:rsid w:val="004A455F"/>
    <w:rsid w:val="004A4921"/>
    <w:rsid w:val="004A5994"/>
    <w:rsid w:val="004B34DA"/>
    <w:rsid w:val="004B3656"/>
    <w:rsid w:val="004B3787"/>
    <w:rsid w:val="004B4FEF"/>
    <w:rsid w:val="004B5A14"/>
    <w:rsid w:val="004B75AD"/>
    <w:rsid w:val="004B7E49"/>
    <w:rsid w:val="004C0673"/>
    <w:rsid w:val="004C34D4"/>
    <w:rsid w:val="004C3B0D"/>
    <w:rsid w:val="004C4538"/>
    <w:rsid w:val="004C4E4E"/>
    <w:rsid w:val="004C6220"/>
    <w:rsid w:val="004C76A4"/>
    <w:rsid w:val="004D0721"/>
    <w:rsid w:val="004D0A4E"/>
    <w:rsid w:val="004D4EED"/>
    <w:rsid w:val="004D5747"/>
    <w:rsid w:val="004D587E"/>
    <w:rsid w:val="004D5964"/>
    <w:rsid w:val="004D6B5B"/>
    <w:rsid w:val="004D6EAF"/>
    <w:rsid w:val="004E1524"/>
    <w:rsid w:val="004E163D"/>
    <w:rsid w:val="004E2E6C"/>
    <w:rsid w:val="004E319A"/>
    <w:rsid w:val="004E380D"/>
    <w:rsid w:val="004E4249"/>
    <w:rsid w:val="004E5A4B"/>
    <w:rsid w:val="004E5E06"/>
    <w:rsid w:val="004E7201"/>
    <w:rsid w:val="004F0C09"/>
    <w:rsid w:val="004F2255"/>
    <w:rsid w:val="004F3816"/>
    <w:rsid w:val="004F3BD3"/>
    <w:rsid w:val="004F4418"/>
    <w:rsid w:val="004F44CA"/>
    <w:rsid w:val="004F500A"/>
    <w:rsid w:val="004F5AED"/>
    <w:rsid w:val="004F607C"/>
    <w:rsid w:val="004F6FDC"/>
    <w:rsid w:val="004F7ABF"/>
    <w:rsid w:val="00501328"/>
    <w:rsid w:val="00502A93"/>
    <w:rsid w:val="00502B0A"/>
    <w:rsid w:val="0050441C"/>
    <w:rsid w:val="00504CD4"/>
    <w:rsid w:val="005068E6"/>
    <w:rsid w:val="00510BE1"/>
    <w:rsid w:val="005110A1"/>
    <w:rsid w:val="005126A0"/>
    <w:rsid w:val="00513400"/>
    <w:rsid w:val="0051501B"/>
    <w:rsid w:val="00515FB3"/>
    <w:rsid w:val="00516345"/>
    <w:rsid w:val="00516987"/>
    <w:rsid w:val="0052009B"/>
    <w:rsid w:val="00522576"/>
    <w:rsid w:val="00523587"/>
    <w:rsid w:val="00523C3D"/>
    <w:rsid w:val="00525528"/>
    <w:rsid w:val="00525856"/>
    <w:rsid w:val="00526E7D"/>
    <w:rsid w:val="00527F0B"/>
    <w:rsid w:val="005301AC"/>
    <w:rsid w:val="005342BA"/>
    <w:rsid w:val="005343F3"/>
    <w:rsid w:val="00536753"/>
    <w:rsid w:val="00537E5A"/>
    <w:rsid w:val="00540C9D"/>
    <w:rsid w:val="00541C18"/>
    <w:rsid w:val="00542EFD"/>
    <w:rsid w:val="00543D41"/>
    <w:rsid w:val="00545472"/>
    <w:rsid w:val="00545745"/>
    <w:rsid w:val="00552925"/>
    <w:rsid w:val="00552B0D"/>
    <w:rsid w:val="00554C8F"/>
    <w:rsid w:val="0055532B"/>
    <w:rsid w:val="00556301"/>
    <w:rsid w:val="005571A4"/>
    <w:rsid w:val="005571D8"/>
    <w:rsid w:val="00557F22"/>
    <w:rsid w:val="00560586"/>
    <w:rsid w:val="00562114"/>
    <w:rsid w:val="00562FA3"/>
    <w:rsid w:val="00566EDA"/>
    <w:rsid w:val="005674D9"/>
    <w:rsid w:val="00567F33"/>
    <w:rsid w:val="00570583"/>
    <w:rsid w:val="0057081A"/>
    <w:rsid w:val="00570982"/>
    <w:rsid w:val="00572654"/>
    <w:rsid w:val="005727E7"/>
    <w:rsid w:val="00572851"/>
    <w:rsid w:val="005728F1"/>
    <w:rsid w:val="00573083"/>
    <w:rsid w:val="00574367"/>
    <w:rsid w:val="00574CB7"/>
    <w:rsid w:val="0057574C"/>
    <w:rsid w:val="00576A75"/>
    <w:rsid w:val="00581572"/>
    <w:rsid w:val="005815A8"/>
    <w:rsid w:val="00582D7B"/>
    <w:rsid w:val="00583B5D"/>
    <w:rsid w:val="00584A97"/>
    <w:rsid w:val="00584BB6"/>
    <w:rsid w:val="00587453"/>
    <w:rsid w:val="00590289"/>
    <w:rsid w:val="005907F3"/>
    <w:rsid w:val="00591439"/>
    <w:rsid w:val="00592114"/>
    <w:rsid w:val="00593AE7"/>
    <w:rsid w:val="00594854"/>
    <w:rsid w:val="00596B2F"/>
    <w:rsid w:val="00597340"/>
    <w:rsid w:val="005976A1"/>
    <w:rsid w:val="005A021B"/>
    <w:rsid w:val="005A093F"/>
    <w:rsid w:val="005A0E28"/>
    <w:rsid w:val="005A2209"/>
    <w:rsid w:val="005A2688"/>
    <w:rsid w:val="005A34E7"/>
    <w:rsid w:val="005A3D39"/>
    <w:rsid w:val="005A47E0"/>
    <w:rsid w:val="005A4851"/>
    <w:rsid w:val="005A4F74"/>
    <w:rsid w:val="005A6163"/>
    <w:rsid w:val="005A7A3A"/>
    <w:rsid w:val="005B1C71"/>
    <w:rsid w:val="005B5629"/>
    <w:rsid w:val="005B5918"/>
    <w:rsid w:val="005B718A"/>
    <w:rsid w:val="005B72D5"/>
    <w:rsid w:val="005C0300"/>
    <w:rsid w:val="005C155D"/>
    <w:rsid w:val="005C1D62"/>
    <w:rsid w:val="005C2023"/>
    <w:rsid w:val="005C2584"/>
    <w:rsid w:val="005C27A2"/>
    <w:rsid w:val="005C2ACB"/>
    <w:rsid w:val="005C3557"/>
    <w:rsid w:val="005C4D7C"/>
    <w:rsid w:val="005C50D6"/>
    <w:rsid w:val="005C522B"/>
    <w:rsid w:val="005C63DA"/>
    <w:rsid w:val="005C7715"/>
    <w:rsid w:val="005D0A34"/>
    <w:rsid w:val="005D1397"/>
    <w:rsid w:val="005D4FEB"/>
    <w:rsid w:val="005D65ED"/>
    <w:rsid w:val="005D6D33"/>
    <w:rsid w:val="005D700D"/>
    <w:rsid w:val="005D7508"/>
    <w:rsid w:val="005E069F"/>
    <w:rsid w:val="005E0E6C"/>
    <w:rsid w:val="005E2E5C"/>
    <w:rsid w:val="005E37E8"/>
    <w:rsid w:val="005E506A"/>
    <w:rsid w:val="005E7F08"/>
    <w:rsid w:val="005F3DE1"/>
    <w:rsid w:val="005F4B6A"/>
    <w:rsid w:val="005F4DFE"/>
    <w:rsid w:val="005F4F04"/>
    <w:rsid w:val="005F6A4A"/>
    <w:rsid w:val="005F721E"/>
    <w:rsid w:val="00600CD5"/>
    <w:rsid w:val="006010F3"/>
    <w:rsid w:val="00602451"/>
    <w:rsid w:val="00602B83"/>
    <w:rsid w:val="00603795"/>
    <w:rsid w:val="00603D94"/>
    <w:rsid w:val="00605522"/>
    <w:rsid w:val="00606341"/>
    <w:rsid w:val="0060679E"/>
    <w:rsid w:val="00613325"/>
    <w:rsid w:val="00613FBE"/>
    <w:rsid w:val="00615A0A"/>
    <w:rsid w:val="00617D0C"/>
    <w:rsid w:val="006200EE"/>
    <w:rsid w:val="00620D93"/>
    <w:rsid w:val="006241C5"/>
    <w:rsid w:val="0062537A"/>
    <w:rsid w:val="00632889"/>
    <w:rsid w:val="006333D4"/>
    <w:rsid w:val="00634645"/>
    <w:rsid w:val="006355D9"/>
    <w:rsid w:val="00636141"/>
    <w:rsid w:val="0063622A"/>
    <w:rsid w:val="0063667B"/>
    <w:rsid w:val="006369B2"/>
    <w:rsid w:val="0063718D"/>
    <w:rsid w:val="006403FA"/>
    <w:rsid w:val="00641174"/>
    <w:rsid w:val="00641CD7"/>
    <w:rsid w:val="00643F74"/>
    <w:rsid w:val="00645766"/>
    <w:rsid w:val="006459D1"/>
    <w:rsid w:val="00647525"/>
    <w:rsid w:val="00647A71"/>
    <w:rsid w:val="00650720"/>
    <w:rsid w:val="0065110C"/>
    <w:rsid w:val="00651532"/>
    <w:rsid w:val="006516B4"/>
    <w:rsid w:val="006530A8"/>
    <w:rsid w:val="00654161"/>
    <w:rsid w:val="006564AE"/>
    <w:rsid w:val="006566A2"/>
    <w:rsid w:val="00656E8E"/>
    <w:rsid w:val="006570B0"/>
    <w:rsid w:val="0066022F"/>
    <w:rsid w:val="006623D5"/>
    <w:rsid w:val="00665C06"/>
    <w:rsid w:val="00666C5C"/>
    <w:rsid w:val="00667086"/>
    <w:rsid w:val="00670596"/>
    <w:rsid w:val="006716B4"/>
    <w:rsid w:val="00672B61"/>
    <w:rsid w:val="00673B07"/>
    <w:rsid w:val="006744F6"/>
    <w:rsid w:val="0067471C"/>
    <w:rsid w:val="00675118"/>
    <w:rsid w:val="0067555D"/>
    <w:rsid w:val="0067632B"/>
    <w:rsid w:val="00677A9F"/>
    <w:rsid w:val="0068116E"/>
    <w:rsid w:val="006818BC"/>
    <w:rsid w:val="006823F3"/>
    <w:rsid w:val="00683A60"/>
    <w:rsid w:val="00684924"/>
    <w:rsid w:val="00684EE9"/>
    <w:rsid w:val="0068573B"/>
    <w:rsid w:val="00687A71"/>
    <w:rsid w:val="00690575"/>
    <w:rsid w:val="00690A19"/>
    <w:rsid w:val="00691161"/>
    <w:rsid w:val="0069210B"/>
    <w:rsid w:val="00695DD7"/>
    <w:rsid w:val="006A0888"/>
    <w:rsid w:val="006A0BC1"/>
    <w:rsid w:val="006A1243"/>
    <w:rsid w:val="006A24EB"/>
    <w:rsid w:val="006A3090"/>
    <w:rsid w:val="006A4055"/>
    <w:rsid w:val="006A695F"/>
    <w:rsid w:val="006A7103"/>
    <w:rsid w:val="006A7C27"/>
    <w:rsid w:val="006B05F4"/>
    <w:rsid w:val="006B0975"/>
    <w:rsid w:val="006B2F9C"/>
    <w:rsid w:val="006B2FE4"/>
    <w:rsid w:val="006B37B0"/>
    <w:rsid w:val="006B3F56"/>
    <w:rsid w:val="006B5C86"/>
    <w:rsid w:val="006B6607"/>
    <w:rsid w:val="006B6B83"/>
    <w:rsid w:val="006C17B4"/>
    <w:rsid w:val="006C3159"/>
    <w:rsid w:val="006C3602"/>
    <w:rsid w:val="006C4282"/>
    <w:rsid w:val="006C46B3"/>
    <w:rsid w:val="006C5523"/>
    <w:rsid w:val="006C5641"/>
    <w:rsid w:val="006D0943"/>
    <w:rsid w:val="006D0F9E"/>
    <w:rsid w:val="006D1089"/>
    <w:rsid w:val="006D1B86"/>
    <w:rsid w:val="006D3CB6"/>
    <w:rsid w:val="006D70DF"/>
    <w:rsid w:val="006D7355"/>
    <w:rsid w:val="006D7A9A"/>
    <w:rsid w:val="006D7ED6"/>
    <w:rsid w:val="006E0536"/>
    <w:rsid w:val="006E210C"/>
    <w:rsid w:val="006E23CE"/>
    <w:rsid w:val="006E3126"/>
    <w:rsid w:val="006E3970"/>
    <w:rsid w:val="006E57C5"/>
    <w:rsid w:val="006F247E"/>
    <w:rsid w:val="006F38E0"/>
    <w:rsid w:val="006F4C1E"/>
    <w:rsid w:val="006F6056"/>
    <w:rsid w:val="006F7DEE"/>
    <w:rsid w:val="007005CC"/>
    <w:rsid w:val="007009E2"/>
    <w:rsid w:val="00702A34"/>
    <w:rsid w:val="007036A6"/>
    <w:rsid w:val="007044F6"/>
    <w:rsid w:val="007064CA"/>
    <w:rsid w:val="00706EBE"/>
    <w:rsid w:val="00707D4B"/>
    <w:rsid w:val="0071241B"/>
    <w:rsid w:val="00713D2B"/>
    <w:rsid w:val="00714A2D"/>
    <w:rsid w:val="00714FD7"/>
    <w:rsid w:val="00715CA6"/>
    <w:rsid w:val="0071726F"/>
    <w:rsid w:val="007174EF"/>
    <w:rsid w:val="007212B0"/>
    <w:rsid w:val="00722F1D"/>
    <w:rsid w:val="00731078"/>
    <w:rsid w:val="00731135"/>
    <w:rsid w:val="0073164F"/>
    <w:rsid w:val="00731731"/>
    <w:rsid w:val="007324AF"/>
    <w:rsid w:val="00734D1B"/>
    <w:rsid w:val="00735A1C"/>
    <w:rsid w:val="00736493"/>
    <w:rsid w:val="0073739A"/>
    <w:rsid w:val="007409B4"/>
    <w:rsid w:val="00740C9E"/>
    <w:rsid w:val="00741974"/>
    <w:rsid w:val="00742A7A"/>
    <w:rsid w:val="00742EE9"/>
    <w:rsid w:val="00743157"/>
    <w:rsid w:val="007441A5"/>
    <w:rsid w:val="00745C92"/>
    <w:rsid w:val="007466EA"/>
    <w:rsid w:val="007523EC"/>
    <w:rsid w:val="0075338C"/>
    <w:rsid w:val="00754153"/>
    <w:rsid w:val="0075525E"/>
    <w:rsid w:val="00756D3D"/>
    <w:rsid w:val="00761026"/>
    <w:rsid w:val="00761F24"/>
    <w:rsid w:val="00763ED4"/>
    <w:rsid w:val="007647F1"/>
    <w:rsid w:val="00765303"/>
    <w:rsid w:val="00765DA5"/>
    <w:rsid w:val="0076627D"/>
    <w:rsid w:val="00767988"/>
    <w:rsid w:val="00770509"/>
    <w:rsid w:val="007722D8"/>
    <w:rsid w:val="00772B5A"/>
    <w:rsid w:val="007738ED"/>
    <w:rsid w:val="00773FAF"/>
    <w:rsid w:val="007750B7"/>
    <w:rsid w:val="0077539F"/>
    <w:rsid w:val="00776240"/>
    <w:rsid w:val="00776469"/>
    <w:rsid w:val="007806C2"/>
    <w:rsid w:val="00781DF6"/>
    <w:rsid w:val="00781FEE"/>
    <w:rsid w:val="00782F49"/>
    <w:rsid w:val="0078416A"/>
    <w:rsid w:val="00784849"/>
    <w:rsid w:val="00784885"/>
    <w:rsid w:val="00790110"/>
    <w:rsid w:val="007903F8"/>
    <w:rsid w:val="00791B28"/>
    <w:rsid w:val="00794AC2"/>
    <w:rsid w:val="00794F4F"/>
    <w:rsid w:val="0079589C"/>
    <w:rsid w:val="007974BE"/>
    <w:rsid w:val="007A0916"/>
    <w:rsid w:val="007A0DFD"/>
    <w:rsid w:val="007A19C6"/>
    <w:rsid w:val="007A32BD"/>
    <w:rsid w:val="007A43DD"/>
    <w:rsid w:val="007A4495"/>
    <w:rsid w:val="007A5741"/>
    <w:rsid w:val="007A58F8"/>
    <w:rsid w:val="007A5DB0"/>
    <w:rsid w:val="007A7A3C"/>
    <w:rsid w:val="007A7FD6"/>
    <w:rsid w:val="007B148E"/>
    <w:rsid w:val="007B21F3"/>
    <w:rsid w:val="007B4F95"/>
    <w:rsid w:val="007C0B8C"/>
    <w:rsid w:val="007C0D51"/>
    <w:rsid w:val="007C1529"/>
    <w:rsid w:val="007C2539"/>
    <w:rsid w:val="007C29F8"/>
    <w:rsid w:val="007C4517"/>
    <w:rsid w:val="007C5EF0"/>
    <w:rsid w:val="007C6F7A"/>
    <w:rsid w:val="007C7122"/>
    <w:rsid w:val="007C77C0"/>
    <w:rsid w:val="007D093E"/>
    <w:rsid w:val="007D2C18"/>
    <w:rsid w:val="007D3F11"/>
    <w:rsid w:val="007D4CCA"/>
    <w:rsid w:val="007D5D71"/>
    <w:rsid w:val="007D7589"/>
    <w:rsid w:val="007E04E8"/>
    <w:rsid w:val="007E2C69"/>
    <w:rsid w:val="007E53E4"/>
    <w:rsid w:val="007E6428"/>
    <w:rsid w:val="007E648B"/>
    <w:rsid w:val="007E656A"/>
    <w:rsid w:val="007F12C5"/>
    <w:rsid w:val="007F2495"/>
    <w:rsid w:val="007F3CAA"/>
    <w:rsid w:val="007F4AFD"/>
    <w:rsid w:val="007F664D"/>
    <w:rsid w:val="007F6B58"/>
    <w:rsid w:val="007F794C"/>
    <w:rsid w:val="008000FA"/>
    <w:rsid w:val="00801178"/>
    <w:rsid w:val="00806A9C"/>
    <w:rsid w:val="00807AF8"/>
    <w:rsid w:val="0081027F"/>
    <w:rsid w:val="00811E39"/>
    <w:rsid w:val="008126FC"/>
    <w:rsid w:val="00813320"/>
    <w:rsid w:val="00813BD5"/>
    <w:rsid w:val="00814663"/>
    <w:rsid w:val="008146C2"/>
    <w:rsid w:val="008146E9"/>
    <w:rsid w:val="008148F5"/>
    <w:rsid w:val="00816923"/>
    <w:rsid w:val="00820464"/>
    <w:rsid w:val="00824249"/>
    <w:rsid w:val="00826926"/>
    <w:rsid w:val="00826D0A"/>
    <w:rsid w:val="0082718B"/>
    <w:rsid w:val="00827B02"/>
    <w:rsid w:val="008313D6"/>
    <w:rsid w:val="00834B68"/>
    <w:rsid w:val="008360C6"/>
    <w:rsid w:val="008369EC"/>
    <w:rsid w:val="008370D7"/>
    <w:rsid w:val="00837203"/>
    <w:rsid w:val="00837D40"/>
    <w:rsid w:val="00837F28"/>
    <w:rsid w:val="00840E0A"/>
    <w:rsid w:val="00840F74"/>
    <w:rsid w:val="00842137"/>
    <w:rsid w:val="008440D9"/>
    <w:rsid w:val="00845DE0"/>
    <w:rsid w:val="00846DCF"/>
    <w:rsid w:val="00850CDE"/>
    <w:rsid w:val="00853DFF"/>
    <w:rsid w:val="00853F5F"/>
    <w:rsid w:val="00856749"/>
    <w:rsid w:val="00856C7A"/>
    <w:rsid w:val="00860131"/>
    <w:rsid w:val="00860324"/>
    <w:rsid w:val="008623ED"/>
    <w:rsid w:val="00862DDB"/>
    <w:rsid w:val="00865473"/>
    <w:rsid w:val="00866218"/>
    <w:rsid w:val="00866224"/>
    <w:rsid w:val="0086639E"/>
    <w:rsid w:val="008669C5"/>
    <w:rsid w:val="00870078"/>
    <w:rsid w:val="0087056E"/>
    <w:rsid w:val="00870A6C"/>
    <w:rsid w:val="0087231B"/>
    <w:rsid w:val="00872E07"/>
    <w:rsid w:val="00872E18"/>
    <w:rsid w:val="00875AA6"/>
    <w:rsid w:val="00876776"/>
    <w:rsid w:val="00876E8C"/>
    <w:rsid w:val="008776FD"/>
    <w:rsid w:val="00880890"/>
    <w:rsid w:val="00880944"/>
    <w:rsid w:val="00880CEB"/>
    <w:rsid w:val="008834F1"/>
    <w:rsid w:val="00883AE2"/>
    <w:rsid w:val="008865BD"/>
    <w:rsid w:val="0088675E"/>
    <w:rsid w:val="00887C25"/>
    <w:rsid w:val="0089088E"/>
    <w:rsid w:val="00890F47"/>
    <w:rsid w:val="00891FC3"/>
    <w:rsid w:val="00892297"/>
    <w:rsid w:val="008927A9"/>
    <w:rsid w:val="00893508"/>
    <w:rsid w:val="00893783"/>
    <w:rsid w:val="0089519E"/>
    <w:rsid w:val="008964D6"/>
    <w:rsid w:val="008A039A"/>
    <w:rsid w:val="008A1433"/>
    <w:rsid w:val="008A29D8"/>
    <w:rsid w:val="008A3681"/>
    <w:rsid w:val="008A3FE4"/>
    <w:rsid w:val="008A5F6A"/>
    <w:rsid w:val="008A6D03"/>
    <w:rsid w:val="008A7018"/>
    <w:rsid w:val="008B29D5"/>
    <w:rsid w:val="008B3EA9"/>
    <w:rsid w:val="008B503B"/>
    <w:rsid w:val="008B5123"/>
    <w:rsid w:val="008B73A8"/>
    <w:rsid w:val="008C09EA"/>
    <w:rsid w:val="008C2101"/>
    <w:rsid w:val="008C23C0"/>
    <w:rsid w:val="008C26C7"/>
    <w:rsid w:val="008C3220"/>
    <w:rsid w:val="008C3F84"/>
    <w:rsid w:val="008C68E8"/>
    <w:rsid w:val="008C691D"/>
    <w:rsid w:val="008C7053"/>
    <w:rsid w:val="008D11C0"/>
    <w:rsid w:val="008D1DC1"/>
    <w:rsid w:val="008D4488"/>
    <w:rsid w:val="008D6D34"/>
    <w:rsid w:val="008E0172"/>
    <w:rsid w:val="008E1FC1"/>
    <w:rsid w:val="008E22EE"/>
    <w:rsid w:val="008E2F1A"/>
    <w:rsid w:val="008E318C"/>
    <w:rsid w:val="008E35C4"/>
    <w:rsid w:val="008E696C"/>
    <w:rsid w:val="008E6D7B"/>
    <w:rsid w:val="008E7A1A"/>
    <w:rsid w:val="008F2141"/>
    <w:rsid w:val="008F2D5F"/>
    <w:rsid w:val="008F437A"/>
    <w:rsid w:val="008F4763"/>
    <w:rsid w:val="008F4BBF"/>
    <w:rsid w:val="008F5E73"/>
    <w:rsid w:val="008F7E8D"/>
    <w:rsid w:val="00901271"/>
    <w:rsid w:val="00903CA0"/>
    <w:rsid w:val="0090421D"/>
    <w:rsid w:val="00904349"/>
    <w:rsid w:val="00906108"/>
    <w:rsid w:val="00906711"/>
    <w:rsid w:val="0091027E"/>
    <w:rsid w:val="00910ACE"/>
    <w:rsid w:val="009116C0"/>
    <w:rsid w:val="0091237F"/>
    <w:rsid w:val="00913241"/>
    <w:rsid w:val="009134EF"/>
    <w:rsid w:val="00913866"/>
    <w:rsid w:val="00913D16"/>
    <w:rsid w:val="00915A34"/>
    <w:rsid w:val="0091773B"/>
    <w:rsid w:val="00922B30"/>
    <w:rsid w:val="009243BE"/>
    <w:rsid w:val="00934017"/>
    <w:rsid w:val="00936852"/>
    <w:rsid w:val="00937363"/>
    <w:rsid w:val="0094045D"/>
    <w:rsid w:val="009406B5"/>
    <w:rsid w:val="00940BEB"/>
    <w:rsid w:val="00941421"/>
    <w:rsid w:val="00944F85"/>
    <w:rsid w:val="0094576D"/>
    <w:rsid w:val="00945822"/>
    <w:rsid w:val="00946166"/>
    <w:rsid w:val="0095088E"/>
    <w:rsid w:val="009518A7"/>
    <w:rsid w:val="00951A39"/>
    <w:rsid w:val="0095464C"/>
    <w:rsid w:val="009550D1"/>
    <w:rsid w:val="009553A4"/>
    <w:rsid w:val="00955783"/>
    <w:rsid w:val="00955B54"/>
    <w:rsid w:val="00956D1F"/>
    <w:rsid w:val="00956E70"/>
    <w:rsid w:val="00957F02"/>
    <w:rsid w:val="009602DB"/>
    <w:rsid w:val="00966D0C"/>
    <w:rsid w:val="00967151"/>
    <w:rsid w:val="009671DE"/>
    <w:rsid w:val="0096728D"/>
    <w:rsid w:val="00967999"/>
    <w:rsid w:val="00967F9A"/>
    <w:rsid w:val="00970648"/>
    <w:rsid w:val="00971F53"/>
    <w:rsid w:val="009739CD"/>
    <w:rsid w:val="00974821"/>
    <w:rsid w:val="00975920"/>
    <w:rsid w:val="00975F7B"/>
    <w:rsid w:val="009771CF"/>
    <w:rsid w:val="009822F2"/>
    <w:rsid w:val="00983164"/>
    <w:rsid w:val="0098378A"/>
    <w:rsid w:val="00983F96"/>
    <w:rsid w:val="00986A1A"/>
    <w:rsid w:val="00986A9B"/>
    <w:rsid w:val="009915AF"/>
    <w:rsid w:val="009918A0"/>
    <w:rsid w:val="009948B7"/>
    <w:rsid w:val="00995D81"/>
    <w:rsid w:val="009972EF"/>
    <w:rsid w:val="00997CF7"/>
    <w:rsid w:val="009A0DE5"/>
    <w:rsid w:val="009A2899"/>
    <w:rsid w:val="009A2F06"/>
    <w:rsid w:val="009A33A9"/>
    <w:rsid w:val="009A5E35"/>
    <w:rsid w:val="009A5FBE"/>
    <w:rsid w:val="009A7C38"/>
    <w:rsid w:val="009B044F"/>
    <w:rsid w:val="009B0FF5"/>
    <w:rsid w:val="009B12B0"/>
    <w:rsid w:val="009B21CE"/>
    <w:rsid w:val="009B2FDA"/>
    <w:rsid w:val="009B37C9"/>
    <w:rsid w:val="009B3E63"/>
    <w:rsid w:val="009B3EB2"/>
    <w:rsid w:val="009B4C9B"/>
    <w:rsid w:val="009B5035"/>
    <w:rsid w:val="009B5670"/>
    <w:rsid w:val="009B745A"/>
    <w:rsid w:val="009B7533"/>
    <w:rsid w:val="009C0062"/>
    <w:rsid w:val="009C0A3E"/>
    <w:rsid w:val="009C193F"/>
    <w:rsid w:val="009C21C1"/>
    <w:rsid w:val="009C2E08"/>
    <w:rsid w:val="009C3160"/>
    <w:rsid w:val="009C4061"/>
    <w:rsid w:val="009C411F"/>
    <w:rsid w:val="009C43EF"/>
    <w:rsid w:val="009C4E22"/>
    <w:rsid w:val="009C6D5C"/>
    <w:rsid w:val="009D01A7"/>
    <w:rsid w:val="009D03B6"/>
    <w:rsid w:val="009D08E7"/>
    <w:rsid w:val="009D127D"/>
    <w:rsid w:val="009D2B68"/>
    <w:rsid w:val="009D37CD"/>
    <w:rsid w:val="009D45C8"/>
    <w:rsid w:val="009D61EE"/>
    <w:rsid w:val="009D644B"/>
    <w:rsid w:val="009D72E6"/>
    <w:rsid w:val="009E1B59"/>
    <w:rsid w:val="009E316F"/>
    <w:rsid w:val="009E4BD2"/>
    <w:rsid w:val="009E7230"/>
    <w:rsid w:val="009E766E"/>
    <w:rsid w:val="009F1960"/>
    <w:rsid w:val="009F4B1A"/>
    <w:rsid w:val="009F4E39"/>
    <w:rsid w:val="009F5086"/>
    <w:rsid w:val="009F5581"/>
    <w:rsid w:val="009F60AD"/>
    <w:rsid w:val="009F715E"/>
    <w:rsid w:val="009F73FA"/>
    <w:rsid w:val="00A00A8A"/>
    <w:rsid w:val="00A00BDB"/>
    <w:rsid w:val="00A01785"/>
    <w:rsid w:val="00A04F7F"/>
    <w:rsid w:val="00A0757E"/>
    <w:rsid w:val="00A10118"/>
    <w:rsid w:val="00A10DBB"/>
    <w:rsid w:val="00A11720"/>
    <w:rsid w:val="00A129CB"/>
    <w:rsid w:val="00A205D8"/>
    <w:rsid w:val="00A21247"/>
    <w:rsid w:val="00A218B4"/>
    <w:rsid w:val="00A21EF4"/>
    <w:rsid w:val="00A230B7"/>
    <w:rsid w:val="00A274D7"/>
    <w:rsid w:val="00A277FF"/>
    <w:rsid w:val="00A31D47"/>
    <w:rsid w:val="00A32B19"/>
    <w:rsid w:val="00A35933"/>
    <w:rsid w:val="00A363D7"/>
    <w:rsid w:val="00A3755C"/>
    <w:rsid w:val="00A37BDE"/>
    <w:rsid w:val="00A4013E"/>
    <w:rsid w:val="00A4045F"/>
    <w:rsid w:val="00A40728"/>
    <w:rsid w:val="00A41E0A"/>
    <w:rsid w:val="00A427CD"/>
    <w:rsid w:val="00A440DD"/>
    <w:rsid w:val="00A44202"/>
    <w:rsid w:val="00A445AF"/>
    <w:rsid w:val="00A44742"/>
    <w:rsid w:val="00A45FEE"/>
    <w:rsid w:val="00A4600B"/>
    <w:rsid w:val="00A46299"/>
    <w:rsid w:val="00A47320"/>
    <w:rsid w:val="00A47DD0"/>
    <w:rsid w:val="00A50506"/>
    <w:rsid w:val="00A50DEE"/>
    <w:rsid w:val="00A51408"/>
    <w:rsid w:val="00A51EF0"/>
    <w:rsid w:val="00A53F02"/>
    <w:rsid w:val="00A54454"/>
    <w:rsid w:val="00A54F46"/>
    <w:rsid w:val="00A550D0"/>
    <w:rsid w:val="00A55EA1"/>
    <w:rsid w:val="00A57591"/>
    <w:rsid w:val="00A57C65"/>
    <w:rsid w:val="00A60156"/>
    <w:rsid w:val="00A62739"/>
    <w:rsid w:val="00A64B13"/>
    <w:rsid w:val="00A64BF0"/>
    <w:rsid w:val="00A6505A"/>
    <w:rsid w:val="00A650CB"/>
    <w:rsid w:val="00A65A09"/>
    <w:rsid w:val="00A66087"/>
    <w:rsid w:val="00A66727"/>
    <w:rsid w:val="00A67931"/>
    <w:rsid w:val="00A67A81"/>
    <w:rsid w:val="00A71E8A"/>
    <w:rsid w:val="00A730A6"/>
    <w:rsid w:val="00A731E8"/>
    <w:rsid w:val="00A751DD"/>
    <w:rsid w:val="00A75E1A"/>
    <w:rsid w:val="00A7686A"/>
    <w:rsid w:val="00A80B8F"/>
    <w:rsid w:val="00A82CB1"/>
    <w:rsid w:val="00A84506"/>
    <w:rsid w:val="00A857DC"/>
    <w:rsid w:val="00A906A5"/>
    <w:rsid w:val="00A90803"/>
    <w:rsid w:val="00A91D34"/>
    <w:rsid w:val="00A92E20"/>
    <w:rsid w:val="00A93E8B"/>
    <w:rsid w:val="00A96899"/>
    <w:rsid w:val="00A971A0"/>
    <w:rsid w:val="00AA1186"/>
    <w:rsid w:val="00AA1A98"/>
    <w:rsid w:val="00AA1F22"/>
    <w:rsid w:val="00AA23B2"/>
    <w:rsid w:val="00AA6258"/>
    <w:rsid w:val="00AA66AE"/>
    <w:rsid w:val="00AA68DC"/>
    <w:rsid w:val="00AA7402"/>
    <w:rsid w:val="00AA743D"/>
    <w:rsid w:val="00AB08DB"/>
    <w:rsid w:val="00AB1F81"/>
    <w:rsid w:val="00AB2911"/>
    <w:rsid w:val="00AB3A8E"/>
    <w:rsid w:val="00AB570B"/>
    <w:rsid w:val="00AB5B4D"/>
    <w:rsid w:val="00AB5C20"/>
    <w:rsid w:val="00AB610A"/>
    <w:rsid w:val="00AB70F1"/>
    <w:rsid w:val="00AB721D"/>
    <w:rsid w:val="00AC145B"/>
    <w:rsid w:val="00AC1B4A"/>
    <w:rsid w:val="00AC5332"/>
    <w:rsid w:val="00AC5FB2"/>
    <w:rsid w:val="00AD4207"/>
    <w:rsid w:val="00AD4ABA"/>
    <w:rsid w:val="00AD73E3"/>
    <w:rsid w:val="00AE045C"/>
    <w:rsid w:val="00AE1769"/>
    <w:rsid w:val="00AE1E2A"/>
    <w:rsid w:val="00AE2422"/>
    <w:rsid w:val="00AE30A2"/>
    <w:rsid w:val="00AE685C"/>
    <w:rsid w:val="00AF0602"/>
    <w:rsid w:val="00AF1EC8"/>
    <w:rsid w:val="00AF4391"/>
    <w:rsid w:val="00AF5326"/>
    <w:rsid w:val="00AF5FE5"/>
    <w:rsid w:val="00AF7563"/>
    <w:rsid w:val="00B01305"/>
    <w:rsid w:val="00B0154A"/>
    <w:rsid w:val="00B01C78"/>
    <w:rsid w:val="00B02D24"/>
    <w:rsid w:val="00B05821"/>
    <w:rsid w:val="00B100D6"/>
    <w:rsid w:val="00B10FDB"/>
    <w:rsid w:val="00B12335"/>
    <w:rsid w:val="00B1365C"/>
    <w:rsid w:val="00B136B6"/>
    <w:rsid w:val="00B13E3D"/>
    <w:rsid w:val="00B14C9E"/>
    <w:rsid w:val="00B164C9"/>
    <w:rsid w:val="00B16887"/>
    <w:rsid w:val="00B17197"/>
    <w:rsid w:val="00B17E47"/>
    <w:rsid w:val="00B250B3"/>
    <w:rsid w:val="00B2566F"/>
    <w:rsid w:val="00B2668C"/>
    <w:rsid w:val="00B26C28"/>
    <w:rsid w:val="00B302D0"/>
    <w:rsid w:val="00B315F4"/>
    <w:rsid w:val="00B32783"/>
    <w:rsid w:val="00B339AB"/>
    <w:rsid w:val="00B34B0E"/>
    <w:rsid w:val="00B36802"/>
    <w:rsid w:val="00B36E4B"/>
    <w:rsid w:val="00B3731E"/>
    <w:rsid w:val="00B4174C"/>
    <w:rsid w:val="00B43535"/>
    <w:rsid w:val="00B43E07"/>
    <w:rsid w:val="00B443E2"/>
    <w:rsid w:val="00B453F5"/>
    <w:rsid w:val="00B45942"/>
    <w:rsid w:val="00B45A44"/>
    <w:rsid w:val="00B45AF4"/>
    <w:rsid w:val="00B45F06"/>
    <w:rsid w:val="00B506CC"/>
    <w:rsid w:val="00B54290"/>
    <w:rsid w:val="00B549C5"/>
    <w:rsid w:val="00B55621"/>
    <w:rsid w:val="00B5611E"/>
    <w:rsid w:val="00B567D8"/>
    <w:rsid w:val="00B569D5"/>
    <w:rsid w:val="00B60646"/>
    <w:rsid w:val="00B607DF"/>
    <w:rsid w:val="00B61624"/>
    <w:rsid w:val="00B6435D"/>
    <w:rsid w:val="00B66481"/>
    <w:rsid w:val="00B66904"/>
    <w:rsid w:val="00B67628"/>
    <w:rsid w:val="00B7189C"/>
    <w:rsid w:val="00B718A5"/>
    <w:rsid w:val="00B71F6F"/>
    <w:rsid w:val="00B72551"/>
    <w:rsid w:val="00B733C2"/>
    <w:rsid w:val="00B808BD"/>
    <w:rsid w:val="00B827FF"/>
    <w:rsid w:val="00B82D51"/>
    <w:rsid w:val="00B831CD"/>
    <w:rsid w:val="00B858FE"/>
    <w:rsid w:val="00B874D0"/>
    <w:rsid w:val="00B90923"/>
    <w:rsid w:val="00B90F86"/>
    <w:rsid w:val="00B9295A"/>
    <w:rsid w:val="00B933C0"/>
    <w:rsid w:val="00B94212"/>
    <w:rsid w:val="00B94D4B"/>
    <w:rsid w:val="00BA0BB9"/>
    <w:rsid w:val="00BA2D2F"/>
    <w:rsid w:val="00BA41ED"/>
    <w:rsid w:val="00BA788A"/>
    <w:rsid w:val="00BA788C"/>
    <w:rsid w:val="00BB1644"/>
    <w:rsid w:val="00BB1789"/>
    <w:rsid w:val="00BB2F4B"/>
    <w:rsid w:val="00BB4983"/>
    <w:rsid w:val="00BB5D6D"/>
    <w:rsid w:val="00BB6F87"/>
    <w:rsid w:val="00BB7597"/>
    <w:rsid w:val="00BC389D"/>
    <w:rsid w:val="00BC4613"/>
    <w:rsid w:val="00BC53D7"/>
    <w:rsid w:val="00BC544C"/>
    <w:rsid w:val="00BC5C32"/>
    <w:rsid w:val="00BC612D"/>
    <w:rsid w:val="00BC62E2"/>
    <w:rsid w:val="00BC6A98"/>
    <w:rsid w:val="00BD140B"/>
    <w:rsid w:val="00BD409B"/>
    <w:rsid w:val="00BD48F7"/>
    <w:rsid w:val="00BD5876"/>
    <w:rsid w:val="00BD5A0D"/>
    <w:rsid w:val="00BD5B2E"/>
    <w:rsid w:val="00BD6242"/>
    <w:rsid w:val="00BD6994"/>
    <w:rsid w:val="00BD7383"/>
    <w:rsid w:val="00BE1239"/>
    <w:rsid w:val="00BE304B"/>
    <w:rsid w:val="00BE32AA"/>
    <w:rsid w:val="00BE5247"/>
    <w:rsid w:val="00BE5FA4"/>
    <w:rsid w:val="00BE6749"/>
    <w:rsid w:val="00BE6C89"/>
    <w:rsid w:val="00BF3EC3"/>
    <w:rsid w:val="00BF4433"/>
    <w:rsid w:val="00BF51FD"/>
    <w:rsid w:val="00BF6701"/>
    <w:rsid w:val="00C043E3"/>
    <w:rsid w:val="00C100DC"/>
    <w:rsid w:val="00C12617"/>
    <w:rsid w:val="00C13942"/>
    <w:rsid w:val="00C150CD"/>
    <w:rsid w:val="00C15839"/>
    <w:rsid w:val="00C16172"/>
    <w:rsid w:val="00C166E3"/>
    <w:rsid w:val="00C16D08"/>
    <w:rsid w:val="00C17AB4"/>
    <w:rsid w:val="00C201DC"/>
    <w:rsid w:val="00C21C49"/>
    <w:rsid w:val="00C22E1E"/>
    <w:rsid w:val="00C250DA"/>
    <w:rsid w:val="00C25EA9"/>
    <w:rsid w:val="00C26B30"/>
    <w:rsid w:val="00C32093"/>
    <w:rsid w:val="00C32DE5"/>
    <w:rsid w:val="00C33570"/>
    <w:rsid w:val="00C338D2"/>
    <w:rsid w:val="00C33F5E"/>
    <w:rsid w:val="00C34595"/>
    <w:rsid w:val="00C36266"/>
    <w:rsid w:val="00C3663B"/>
    <w:rsid w:val="00C37EEE"/>
    <w:rsid w:val="00C408F8"/>
    <w:rsid w:val="00C40BFB"/>
    <w:rsid w:val="00C42125"/>
    <w:rsid w:val="00C42463"/>
    <w:rsid w:val="00C4374A"/>
    <w:rsid w:val="00C50313"/>
    <w:rsid w:val="00C51B88"/>
    <w:rsid w:val="00C53325"/>
    <w:rsid w:val="00C61611"/>
    <w:rsid w:val="00C62814"/>
    <w:rsid w:val="00C62CAF"/>
    <w:rsid w:val="00C632BF"/>
    <w:rsid w:val="00C64BEF"/>
    <w:rsid w:val="00C65261"/>
    <w:rsid w:val="00C65BA5"/>
    <w:rsid w:val="00C65CA3"/>
    <w:rsid w:val="00C65D0A"/>
    <w:rsid w:val="00C67B25"/>
    <w:rsid w:val="00C700E3"/>
    <w:rsid w:val="00C73CAB"/>
    <w:rsid w:val="00C748F7"/>
    <w:rsid w:val="00C74937"/>
    <w:rsid w:val="00C7569F"/>
    <w:rsid w:val="00C7599F"/>
    <w:rsid w:val="00C75A18"/>
    <w:rsid w:val="00C75BDF"/>
    <w:rsid w:val="00C7615C"/>
    <w:rsid w:val="00C77D00"/>
    <w:rsid w:val="00C77D79"/>
    <w:rsid w:val="00C800BF"/>
    <w:rsid w:val="00C801E9"/>
    <w:rsid w:val="00C803C7"/>
    <w:rsid w:val="00C81520"/>
    <w:rsid w:val="00C81E0A"/>
    <w:rsid w:val="00C82D87"/>
    <w:rsid w:val="00C843B4"/>
    <w:rsid w:val="00C84C80"/>
    <w:rsid w:val="00C860CD"/>
    <w:rsid w:val="00C865DB"/>
    <w:rsid w:val="00C86A9E"/>
    <w:rsid w:val="00C86D97"/>
    <w:rsid w:val="00C9093F"/>
    <w:rsid w:val="00C9245B"/>
    <w:rsid w:val="00C92FD1"/>
    <w:rsid w:val="00C943AE"/>
    <w:rsid w:val="00C94873"/>
    <w:rsid w:val="00C9609E"/>
    <w:rsid w:val="00CA0155"/>
    <w:rsid w:val="00CA1B18"/>
    <w:rsid w:val="00CA2959"/>
    <w:rsid w:val="00CA2B85"/>
    <w:rsid w:val="00CA3323"/>
    <w:rsid w:val="00CA3831"/>
    <w:rsid w:val="00CA429C"/>
    <w:rsid w:val="00CA44FE"/>
    <w:rsid w:val="00CA508B"/>
    <w:rsid w:val="00CA6A81"/>
    <w:rsid w:val="00CA77FC"/>
    <w:rsid w:val="00CB11A9"/>
    <w:rsid w:val="00CB2574"/>
    <w:rsid w:val="00CB2599"/>
    <w:rsid w:val="00CB4100"/>
    <w:rsid w:val="00CB4B21"/>
    <w:rsid w:val="00CB4F8E"/>
    <w:rsid w:val="00CB519A"/>
    <w:rsid w:val="00CB5223"/>
    <w:rsid w:val="00CB5483"/>
    <w:rsid w:val="00CB5B2E"/>
    <w:rsid w:val="00CB5CEE"/>
    <w:rsid w:val="00CB7E8E"/>
    <w:rsid w:val="00CC0C82"/>
    <w:rsid w:val="00CC386F"/>
    <w:rsid w:val="00CC4090"/>
    <w:rsid w:val="00CC723C"/>
    <w:rsid w:val="00CD1736"/>
    <w:rsid w:val="00CD19A5"/>
    <w:rsid w:val="00CD2139"/>
    <w:rsid w:val="00CD45BE"/>
    <w:rsid w:val="00CD5036"/>
    <w:rsid w:val="00CD5C51"/>
    <w:rsid w:val="00CD636B"/>
    <w:rsid w:val="00CD6C18"/>
    <w:rsid w:val="00CE1018"/>
    <w:rsid w:val="00CE1540"/>
    <w:rsid w:val="00CE1F25"/>
    <w:rsid w:val="00CE23B2"/>
    <w:rsid w:val="00CE2542"/>
    <w:rsid w:val="00CE2DB6"/>
    <w:rsid w:val="00CE3CFC"/>
    <w:rsid w:val="00CE44AB"/>
    <w:rsid w:val="00CE48BE"/>
    <w:rsid w:val="00CE4F4D"/>
    <w:rsid w:val="00CE5002"/>
    <w:rsid w:val="00CE5986"/>
    <w:rsid w:val="00CF1621"/>
    <w:rsid w:val="00CF39A0"/>
    <w:rsid w:val="00CF5F20"/>
    <w:rsid w:val="00D006BC"/>
    <w:rsid w:val="00D00A46"/>
    <w:rsid w:val="00D00D4C"/>
    <w:rsid w:val="00D010A5"/>
    <w:rsid w:val="00D01475"/>
    <w:rsid w:val="00D026D0"/>
    <w:rsid w:val="00D0345C"/>
    <w:rsid w:val="00D05F25"/>
    <w:rsid w:val="00D10164"/>
    <w:rsid w:val="00D11FBB"/>
    <w:rsid w:val="00D124D5"/>
    <w:rsid w:val="00D14486"/>
    <w:rsid w:val="00D146CC"/>
    <w:rsid w:val="00D147E9"/>
    <w:rsid w:val="00D15412"/>
    <w:rsid w:val="00D1679B"/>
    <w:rsid w:val="00D17657"/>
    <w:rsid w:val="00D2005B"/>
    <w:rsid w:val="00D20C67"/>
    <w:rsid w:val="00D21B7F"/>
    <w:rsid w:val="00D22B7C"/>
    <w:rsid w:val="00D22C04"/>
    <w:rsid w:val="00D236A5"/>
    <w:rsid w:val="00D2615A"/>
    <w:rsid w:val="00D26477"/>
    <w:rsid w:val="00D27615"/>
    <w:rsid w:val="00D27CEB"/>
    <w:rsid w:val="00D31519"/>
    <w:rsid w:val="00D31B4D"/>
    <w:rsid w:val="00D32C1B"/>
    <w:rsid w:val="00D3464F"/>
    <w:rsid w:val="00D37C6B"/>
    <w:rsid w:val="00D37D6D"/>
    <w:rsid w:val="00D40553"/>
    <w:rsid w:val="00D405A6"/>
    <w:rsid w:val="00D4066A"/>
    <w:rsid w:val="00D409CC"/>
    <w:rsid w:val="00D40F9F"/>
    <w:rsid w:val="00D436BC"/>
    <w:rsid w:val="00D4496B"/>
    <w:rsid w:val="00D44DA9"/>
    <w:rsid w:val="00D51881"/>
    <w:rsid w:val="00D541D5"/>
    <w:rsid w:val="00D55F01"/>
    <w:rsid w:val="00D574C5"/>
    <w:rsid w:val="00D60D92"/>
    <w:rsid w:val="00D60EBB"/>
    <w:rsid w:val="00D6262B"/>
    <w:rsid w:val="00D62DA4"/>
    <w:rsid w:val="00D63374"/>
    <w:rsid w:val="00D647EF"/>
    <w:rsid w:val="00D64CEF"/>
    <w:rsid w:val="00D71928"/>
    <w:rsid w:val="00D723D7"/>
    <w:rsid w:val="00D72FFC"/>
    <w:rsid w:val="00D73137"/>
    <w:rsid w:val="00D73C4B"/>
    <w:rsid w:val="00D7414D"/>
    <w:rsid w:val="00D74D27"/>
    <w:rsid w:val="00D7561E"/>
    <w:rsid w:val="00D76215"/>
    <w:rsid w:val="00D80AAF"/>
    <w:rsid w:val="00D848F0"/>
    <w:rsid w:val="00D84D9E"/>
    <w:rsid w:val="00D92C9F"/>
    <w:rsid w:val="00D94858"/>
    <w:rsid w:val="00D9519F"/>
    <w:rsid w:val="00D957D6"/>
    <w:rsid w:val="00D95A2A"/>
    <w:rsid w:val="00D962E1"/>
    <w:rsid w:val="00D97592"/>
    <w:rsid w:val="00D977A2"/>
    <w:rsid w:val="00DA02DF"/>
    <w:rsid w:val="00DA0508"/>
    <w:rsid w:val="00DA1D47"/>
    <w:rsid w:val="00DA3A06"/>
    <w:rsid w:val="00DA3C46"/>
    <w:rsid w:val="00DA3DFA"/>
    <w:rsid w:val="00DA3EEA"/>
    <w:rsid w:val="00DA44CE"/>
    <w:rsid w:val="00DA48CA"/>
    <w:rsid w:val="00DA561E"/>
    <w:rsid w:val="00DA6306"/>
    <w:rsid w:val="00DB01E6"/>
    <w:rsid w:val="00DB0706"/>
    <w:rsid w:val="00DB0B82"/>
    <w:rsid w:val="00DB0CB7"/>
    <w:rsid w:val="00DB3B88"/>
    <w:rsid w:val="00DB5466"/>
    <w:rsid w:val="00DB5E37"/>
    <w:rsid w:val="00DB6286"/>
    <w:rsid w:val="00DC4E25"/>
    <w:rsid w:val="00DC605D"/>
    <w:rsid w:val="00DC6217"/>
    <w:rsid w:val="00DC6CBA"/>
    <w:rsid w:val="00DC7A8F"/>
    <w:rsid w:val="00DD0990"/>
    <w:rsid w:val="00DD0E25"/>
    <w:rsid w:val="00DD3405"/>
    <w:rsid w:val="00DD506F"/>
    <w:rsid w:val="00DD50DE"/>
    <w:rsid w:val="00DD5843"/>
    <w:rsid w:val="00DD6AA3"/>
    <w:rsid w:val="00DE0883"/>
    <w:rsid w:val="00DE0D3F"/>
    <w:rsid w:val="00DE2726"/>
    <w:rsid w:val="00DE3062"/>
    <w:rsid w:val="00DE3764"/>
    <w:rsid w:val="00DE3C8A"/>
    <w:rsid w:val="00DE5226"/>
    <w:rsid w:val="00DF0143"/>
    <w:rsid w:val="00DF025C"/>
    <w:rsid w:val="00DF0476"/>
    <w:rsid w:val="00DF11A4"/>
    <w:rsid w:val="00DF2150"/>
    <w:rsid w:val="00DF2CF7"/>
    <w:rsid w:val="00DF46EB"/>
    <w:rsid w:val="00DF507C"/>
    <w:rsid w:val="00DF658B"/>
    <w:rsid w:val="00E0031E"/>
    <w:rsid w:val="00E004C5"/>
    <w:rsid w:val="00E036B0"/>
    <w:rsid w:val="00E045D5"/>
    <w:rsid w:val="00E0581D"/>
    <w:rsid w:val="00E05FF0"/>
    <w:rsid w:val="00E06870"/>
    <w:rsid w:val="00E12228"/>
    <w:rsid w:val="00E12CC8"/>
    <w:rsid w:val="00E12FBB"/>
    <w:rsid w:val="00E15429"/>
    <w:rsid w:val="00E15475"/>
    <w:rsid w:val="00E156D0"/>
    <w:rsid w:val="00E1590B"/>
    <w:rsid w:val="00E16793"/>
    <w:rsid w:val="00E17FB3"/>
    <w:rsid w:val="00E2016D"/>
    <w:rsid w:val="00E204DD"/>
    <w:rsid w:val="00E21191"/>
    <w:rsid w:val="00E22584"/>
    <w:rsid w:val="00E228B7"/>
    <w:rsid w:val="00E23578"/>
    <w:rsid w:val="00E237A3"/>
    <w:rsid w:val="00E24C10"/>
    <w:rsid w:val="00E2516E"/>
    <w:rsid w:val="00E2591D"/>
    <w:rsid w:val="00E25C4C"/>
    <w:rsid w:val="00E26436"/>
    <w:rsid w:val="00E2692D"/>
    <w:rsid w:val="00E314AE"/>
    <w:rsid w:val="00E31CF2"/>
    <w:rsid w:val="00E32C81"/>
    <w:rsid w:val="00E353EC"/>
    <w:rsid w:val="00E3644E"/>
    <w:rsid w:val="00E406F5"/>
    <w:rsid w:val="00E4265F"/>
    <w:rsid w:val="00E43997"/>
    <w:rsid w:val="00E47932"/>
    <w:rsid w:val="00E518D1"/>
    <w:rsid w:val="00E51F61"/>
    <w:rsid w:val="00E53C24"/>
    <w:rsid w:val="00E563C5"/>
    <w:rsid w:val="00E567E8"/>
    <w:rsid w:val="00E56A02"/>
    <w:rsid w:val="00E56E77"/>
    <w:rsid w:val="00E57752"/>
    <w:rsid w:val="00E61381"/>
    <w:rsid w:val="00E62F52"/>
    <w:rsid w:val="00E63D26"/>
    <w:rsid w:val="00E660F5"/>
    <w:rsid w:val="00E66F74"/>
    <w:rsid w:val="00E71738"/>
    <w:rsid w:val="00E72D73"/>
    <w:rsid w:val="00E72F86"/>
    <w:rsid w:val="00E73296"/>
    <w:rsid w:val="00E73D3D"/>
    <w:rsid w:val="00E7488D"/>
    <w:rsid w:val="00E80354"/>
    <w:rsid w:val="00E82413"/>
    <w:rsid w:val="00E82443"/>
    <w:rsid w:val="00E82FA7"/>
    <w:rsid w:val="00E83476"/>
    <w:rsid w:val="00E90D89"/>
    <w:rsid w:val="00E92156"/>
    <w:rsid w:val="00E93D7F"/>
    <w:rsid w:val="00E95916"/>
    <w:rsid w:val="00E971B1"/>
    <w:rsid w:val="00EA0BBE"/>
    <w:rsid w:val="00EA0BE7"/>
    <w:rsid w:val="00EA1A6B"/>
    <w:rsid w:val="00EA2412"/>
    <w:rsid w:val="00EA2BAD"/>
    <w:rsid w:val="00EA3F06"/>
    <w:rsid w:val="00EA4C78"/>
    <w:rsid w:val="00EA6588"/>
    <w:rsid w:val="00EA77FA"/>
    <w:rsid w:val="00EA79BD"/>
    <w:rsid w:val="00EA7F44"/>
    <w:rsid w:val="00EB00CE"/>
    <w:rsid w:val="00EB0D92"/>
    <w:rsid w:val="00EB15C1"/>
    <w:rsid w:val="00EB17FD"/>
    <w:rsid w:val="00EB28D0"/>
    <w:rsid w:val="00EB2D1A"/>
    <w:rsid w:val="00EB3867"/>
    <w:rsid w:val="00EB3AF6"/>
    <w:rsid w:val="00EB444D"/>
    <w:rsid w:val="00EB524A"/>
    <w:rsid w:val="00EB5AD0"/>
    <w:rsid w:val="00EB6F83"/>
    <w:rsid w:val="00EB7E11"/>
    <w:rsid w:val="00EC1A3C"/>
    <w:rsid w:val="00EC1E94"/>
    <w:rsid w:val="00EC5AC2"/>
    <w:rsid w:val="00EC5D17"/>
    <w:rsid w:val="00EC6779"/>
    <w:rsid w:val="00EC6F67"/>
    <w:rsid w:val="00EC7048"/>
    <w:rsid w:val="00EC70D5"/>
    <w:rsid w:val="00ED0CB3"/>
    <w:rsid w:val="00ED1372"/>
    <w:rsid w:val="00ED1D34"/>
    <w:rsid w:val="00EE041A"/>
    <w:rsid w:val="00EE0DF7"/>
    <w:rsid w:val="00EE1A06"/>
    <w:rsid w:val="00EE22A9"/>
    <w:rsid w:val="00EE2833"/>
    <w:rsid w:val="00EE3C34"/>
    <w:rsid w:val="00EE47D3"/>
    <w:rsid w:val="00EE53F9"/>
    <w:rsid w:val="00EE5794"/>
    <w:rsid w:val="00EE5C0D"/>
    <w:rsid w:val="00EE6E0F"/>
    <w:rsid w:val="00EF0F7B"/>
    <w:rsid w:val="00EF46BE"/>
    <w:rsid w:val="00EF4792"/>
    <w:rsid w:val="00EF48D8"/>
    <w:rsid w:val="00EF5640"/>
    <w:rsid w:val="00EF5DE4"/>
    <w:rsid w:val="00EF7517"/>
    <w:rsid w:val="00F004D0"/>
    <w:rsid w:val="00F015EE"/>
    <w:rsid w:val="00F02294"/>
    <w:rsid w:val="00F03741"/>
    <w:rsid w:val="00F0393E"/>
    <w:rsid w:val="00F0440A"/>
    <w:rsid w:val="00F06112"/>
    <w:rsid w:val="00F06304"/>
    <w:rsid w:val="00F06D4C"/>
    <w:rsid w:val="00F13337"/>
    <w:rsid w:val="00F15909"/>
    <w:rsid w:val="00F1662C"/>
    <w:rsid w:val="00F175AE"/>
    <w:rsid w:val="00F21275"/>
    <w:rsid w:val="00F22757"/>
    <w:rsid w:val="00F30792"/>
    <w:rsid w:val="00F30DE7"/>
    <w:rsid w:val="00F3217C"/>
    <w:rsid w:val="00F323FB"/>
    <w:rsid w:val="00F326D8"/>
    <w:rsid w:val="00F336A5"/>
    <w:rsid w:val="00F35F57"/>
    <w:rsid w:val="00F37142"/>
    <w:rsid w:val="00F37CDA"/>
    <w:rsid w:val="00F43144"/>
    <w:rsid w:val="00F43A69"/>
    <w:rsid w:val="00F4420D"/>
    <w:rsid w:val="00F47809"/>
    <w:rsid w:val="00F47D68"/>
    <w:rsid w:val="00F47E76"/>
    <w:rsid w:val="00F50467"/>
    <w:rsid w:val="00F51C78"/>
    <w:rsid w:val="00F5221A"/>
    <w:rsid w:val="00F5327D"/>
    <w:rsid w:val="00F5434E"/>
    <w:rsid w:val="00F562A0"/>
    <w:rsid w:val="00F573C9"/>
    <w:rsid w:val="00F57FA4"/>
    <w:rsid w:val="00F57FEC"/>
    <w:rsid w:val="00F60A3D"/>
    <w:rsid w:val="00F613FC"/>
    <w:rsid w:val="00F617CE"/>
    <w:rsid w:val="00F62AA2"/>
    <w:rsid w:val="00F62FE2"/>
    <w:rsid w:val="00F633E7"/>
    <w:rsid w:val="00F64836"/>
    <w:rsid w:val="00F65046"/>
    <w:rsid w:val="00F65A6B"/>
    <w:rsid w:val="00F66C65"/>
    <w:rsid w:val="00F67A53"/>
    <w:rsid w:val="00F707E6"/>
    <w:rsid w:val="00F70D77"/>
    <w:rsid w:val="00F71967"/>
    <w:rsid w:val="00F71B51"/>
    <w:rsid w:val="00F7498E"/>
    <w:rsid w:val="00F75C2B"/>
    <w:rsid w:val="00F76040"/>
    <w:rsid w:val="00F7769B"/>
    <w:rsid w:val="00F77894"/>
    <w:rsid w:val="00F77923"/>
    <w:rsid w:val="00F77BFA"/>
    <w:rsid w:val="00F80337"/>
    <w:rsid w:val="00F83A4E"/>
    <w:rsid w:val="00F84D02"/>
    <w:rsid w:val="00F85ED1"/>
    <w:rsid w:val="00F86C32"/>
    <w:rsid w:val="00F86D2C"/>
    <w:rsid w:val="00F874CE"/>
    <w:rsid w:val="00F87B9E"/>
    <w:rsid w:val="00F87C59"/>
    <w:rsid w:val="00F90547"/>
    <w:rsid w:val="00F90D13"/>
    <w:rsid w:val="00F91906"/>
    <w:rsid w:val="00F919A1"/>
    <w:rsid w:val="00F92728"/>
    <w:rsid w:val="00F93B4F"/>
    <w:rsid w:val="00F95892"/>
    <w:rsid w:val="00FA02CB"/>
    <w:rsid w:val="00FA0534"/>
    <w:rsid w:val="00FA2177"/>
    <w:rsid w:val="00FA27F0"/>
    <w:rsid w:val="00FA3A2D"/>
    <w:rsid w:val="00FA778A"/>
    <w:rsid w:val="00FA7D70"/>
    <w:rsid w:val="00FB0783"/>
    <w:rsid w:val="00FB0FD1"/>
    <w:rsid w:val="00FB16F0"/>
    <w:rsid w:val="00FB176A"/>
    <w:rsid w:val="00FB1D78"/>
    <w:rsid w:val="00FB699D"/>
    <w:rsid w:val="00FB7A8B"/>
    <w:rsid w:val="00FC2485"/>
    <w:rsid w:val="00FC4020"/>
    <w:rsid w:val="00FC4D94"/>
    <w:rsid w:val="00FC7474"/>
    <w:rsid w:val="00FC7AEC"/>
    <w:rsid w:val="00FD0F58"/>
    <w:rsid w:val="00FD1C5C"/>
    <w:rsid w:val="00FD22CA"/>
    <w:rsid w:val="00FD2D60"/>
    <w:rsid w:val="00FD4336"/>
    <w:rsid w:val="00FD439E"/>
    <w:rsid w:val="00FD45AC"/>
    <w:rsid w:val="00FD565B"/>
    <w:rsid w:val="00FD7150"/>
    <w:rsid w:val="00FD76CB"/>
    <w:rsid w:val="00FE0EFE"/>
    <w:rsid w:val="00FE152B"/>
    <w:rsid w:val="00FE1F7D"/>
    <w:rsid w:val="00FE239E"/>
    <w:rsid w:val="00FE4D3C"/>
    <w:rsid w:val="00FE5E9C"/>
    <w:rsid w:val="00FE7A2E"/>
    <w:rsid w:val="00FF1151"/>
    <w:rsid w:val="00FF119A"/>
    <w:rsid w:val="00FF243B"/>
    <w:rsid w:val="00FF2B4F"/>
    <w:rsid w:val="00FF3690"/>
    <w:rsid w:val="00FF4546"/>
    <w:rsid w:val="00FF46E7"/>
    <w:rsid w:val="00FF538F"/>
    <w:rsid w:val="00FF5676"/>
    <w:rsid w:val="00FF5C21"/>
    <w:rsid w:val="00FF5C53"/>
    <w:rsid w:val="00FF6387"/>
    <w:rsid w:val="00FF69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765556"/>
  <w15:docId w15:val="{E52C90B7-8018-4340-AA31-B3737EC56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DEE"/>
    <w:pPr>
      <w:spacing w:before="120" w:after="0" w:line="240" w:lineRule="auto"/>
    </w:pPr>
    <w:rPr>
      <w:rFonts w:ascii="Times New Roman" w:hAnsi="Times New Roman" w:cs="Times New Roman"/>
      <w:sz w:val="24"/>
      <w:szCs w:val="24"/>
      <w:lang w:val="en-GB" w:eastAsia="ja-JP"/>
    </w:rPr>
  </w:style>
  <w:style w:type="paragraph" w:styleId="Heading1">
    <w:name w:val="heading 1"/>
    <w:aliases w:val="H1"/>
    <w:basedOn w:val="Normal"/>
    <w:next w:val="Normal"/>
    <w:link w:val="Heading1Char"/>
    <w:qFormat/>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aliases w:val="H2"/>
    <w:basedOn w:val="Heading1"/>
    <w:next w:val="Normal"/>
    <w:link w:val="Heading2Char"/>
    <w:qFormat/>
    <w:rsid w:val="005D65ED"/>
    <w:pPr>
      <w:spacing w:before="240"/>
      <w:outlineLvl w:val="1"/>
    </w:pPr>
  </w:style>
  <w:style w:type="paragraph" w:styleId="Heading3">
    <w:name w:val="heading 3"/>
    <w:aliases w:val="3H"/>
    <w:basedOn w:val="Heading1"/>
    <w:next w:val="Normal"/>
    <w:link w:val="Heading3Char"/>
    <w:qFormat/>
    <w:rsid w:val="005D65ED"/>
    <w:pPr>
      <w:spacing w:before="160"/>
      <w:outlineLvl w:val="2"/>
    </w:pPr>
  </w:style>
  <w:style w:type="paragraph" w:styleId="Heading4">
    <w:name w:val="heading 4"/>
    <w:aliases w:val="H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qFormat/>
    <w:rsid w:val="005D65ED"/>
    <w:pPr>
      <w:tabs>
        <w:tab w:val="clear" w:pos="1021"/>
        <w:tab w:val="clear" w:pos="1191"/>
      </w:tabs>
      <w:ind w:left="1588" w:hanging="1588"/>
      <w:outlineLvl w:val="5"/>
    </w:pPr>
  </w:style>
  <w:style w:type="paragraph" w:styleId="Heading7">
    <w:name w:val="heading 7"/>
    <w:basedOn w:val="Heading6"/>
    <w:next w:val="Normal"/>
    <w:link w:val="Heading7Char"/>
    <w:qFormat/>
    <w:rsid w:val="005D65ED"/>
    <w:pPr>
      <w:outlineLvl w:val="6"/>
    </w:pPr>
  </w:style>
  <w:style w:type="paragraph" w:styleId="Heading8">
    <w:name w:val="heading 8"/>
    <w:basedOn w:val="Heading6"/>
    <w:next w:val="Normal"/>
    <w:link w:val="Heading8Char"/>
    <w:qFormat/>
    <w:rsid w:val="005D65ED"/>
    <w:pPr>
      <w:outlineLvl w:val="7"/>
    </w:pPr>
  </w:style>
  <w:style w:type="paragraph" w:styleId="Heading9">
    <w:name w:val="heading 9"/>
    <w:basedOn w:val="Heading6"/>
    <w:next w:val="Normal"/>
    <w:link w:val="Heading9Char"/>
    <w:qFormat/>
    <w:rsid w:val="005D65E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uiPriority w:val="39"/>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uiPriority w:val="39"/>
    <w:rsid w:val="005D65ED"/>
    <w:pPr>
      <w:tabs>
        <w:tab w:val="clear" w:pos="964"/>
      </w:tabs>
      <w:spacing w:before="80"/>
      <w:ind w:left="1531" w:hanging="851"/>
    </w:pPr>
  </w:style>
  <w:style w:type="paragraph" w:styleId="TOC3">
    <w:name w:val="toc 3"/>
    <w:basedOn w:val="TOC2"/>
    <w:uiPriority w:val="39"/>
    <w:rsid w:val="005D65ED"/>
    <w:pPr>
      <w:ind w:left="2269"/>
    </w:pPr>
  </w:style>
  <w:style w:type="character" w:styleId="Hyperlink">
    <w:name w:val="Hyperlink"/>
    <w:basedOn w:val="DefaultParagraphFont"/>
    <w:uiPriority w:val="99"/>
    <w:rsid w:val="005D65ED"/>
    <w:rPr>
      <w:rFonts w:asciiTheme="majorBidi" w:hAnsiTheme="majorBidi"/>
      <w:color w:val="0000FF"/>
      <w:u w:val="single"/>
    </w:rPr>
  </w:style>
  <w:style w:type="character" w:customStyle="1" w:styleId="Heading1Char">
    <w:name w:val="Heading 1 Char"/>
    <w:aliases w:val="H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aliases w:val="H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aliases w:val="3H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aliases w:val="H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qFormat/>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qFormat/>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link w:val="ListParagraphChar"/>
    <w:uiPriority w:val="34"/>
    <w:qFormat/>
    <w:rsid w:val="00E2516E"/>
    <w:pPr>
      <w:ind w:left="720"/>
      <w:contextualSpacing/>
    </w:pPr>
  </w:style>
  <w:style w:type="table" w:styleId="TableGrid">
    <w:name w:val="Table Grid"/>
    <w:basedOn w:val="TableNormal"/>
    <w:uiPriority w:val="39"/>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0328"/>
    <w:pPr>
      <w:spacing w:before="100" w:beforeAutospacing="1" w:after="100" w:afterAutospacing="1"/>
    </w:pPr>
    <w:rPr>
      <w:rFonts w:eastAsia="Times New Roman"/>
      <w:lang w:val="en-US" w:eastAsia="en-US"/>
    </w:rPr>
  </w:style>
  <w:style w:type="table" w:customStyle="1" w:styleId="TableGrid1">
    <w:name w:val="Table Grid1"/>
    <w:basedOn w:val="TableNormal"/>
    <w:next w:val="TableGrid"/>
    <w:rsid w:val="00986A1A"/>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53325"/>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nhideWhenUsed/>
    <w:rsid w:val="00D22B7C"/>
    <w:rPr>
      <w:color w:val="954F72" w:themeColor="followedHyperlink"/>
      <w:u w:val="single"/>
    </w:rPr>
  </w:style>
  <w:style w:type="numbering" w:customStyle="1" w:styleId="NoList1">
    <w:name w:val="No List1"/>
    <w:next w:val="NoList"/>
    <w:semiHidden/>
    <w:rsid w:val="00484A9B"/>
  </w:style>
  <w:style w:type="paragraph" w:customStyle="1" w:styleId="Copyrightpage">
    <w:name w:val="Copyright page"/>
    <w:basedOn w:val="Normal"/>
    <w:rsid w:val="00484A9B"/>
    <w:pPr>
      <w:spacing w:before="0" w:after="240" w:line="200" w:lineRule="atLeast"/>
    </w:pPr>
    <w:rPr>
      <w:rFonts w:ascii="Times" w:eastAsia="Times New Roman" w:hAnsi="Times"/>
      <w:noProof/>
      <w:szCs w:val="20"/>
      <w:lang w:val="en-US" w:eastAsia="en-US"/>
    </w:rPr>
  </w:style>
  <w:style w:type="paragraph" w:customStyle="1" w:styleId="Body">
    <w:name w:val="Body"/>
    <w:basedOn w:val="Normal"/>
    <w:link w:val="BodyChar"/>
    <w:qFormat/>
    <w:rsid w:val="00484A9B"/>
    <w:pPr>
      <w:spacing w:before="240"/>
      <w:jc w:val="both"/>
    </w:pPr>
    <w:rPr>
      <w:rFonts w:ascii="Arial" w:eastAsia="Times New Roman" w:hAnsi="Arial"/>
      <w:lang w:val="en-US" w:eastAsia="en-US"/>
    </w:rPr>
  </w:style>
  <w:style w:type="paragraph" w:styleId="TOC4">
    <w:name w:val="toc 4"/>
    <w:basedOn w:val="Normal"/>
    <w:next w:val="Normal"/>
    <w:autoRedefine/>
    <w:uiPriority w:val="39"/>
    <w:rsid w:val="00484A9B"/>
    <w:pPr>
      <w:spacing w:before="0"/>
      <w:ind w:left="720"/>
    </w:pPr>
    <w:rPr>
      <w:rFonts w:eastAsia="Times New Roman"/>
      <w:lang w:val="en-US" w:eastAsia="en-US"/>
    </w:rPr>
  </w:style>
  <w:style w:type="paragraph" w:styleId="TOC5">
    <w:name w:val="toc 5"/>
    <w:basedOn w:val="Normal"/>
    <w:next w:val="Normal"/>
    <w:autoRedefine/>
    <w:uiPriority w:val="39"/>
    <w:rsid w:val="00484A9B"/>
    <w:pPr>
      <w:spacing w:before="0"/>
      <w:ind w:left="960"/>
    </w:pPr>
    <w:rPr>
      <w:rFonts w:eastAsia="Times New Roman"/>
      <w:lang w:val="en-US" w:eastAsia="en-US"/>
    </w:rPr>
  </w:style>
  <w:style w:type="paragraph" w:styleId="TOC6">
    <w:name w:val="toc 6"/>
    <w:basedOn w:val="Normal"/>
    <w:next w:val="Normal"/>
    <w:autoRedefine/>
    <w:uiPriority w:val="39"/>
    <w:rsid w:val="00484A9B"/>
    <w:pPr>
      <w:spacing w:before="0"/>
      <w:ind w:left="1200"/>
    </w:pPr>
    <w:rPr>
      <w:rFonts w:eastAsia="Times New Roman"/>
      <w:lang w:val="en-US" w:eastAsia="en-US"/>
    </w:rPr>
  </w:style>
  <w:style w:type="paragraph" w:styleId="TOC7">
    <w:name w:val="toc 7"/>
    <w:basedOn w:val="Normal"/>
    <w:next w:val="Normal"/>
    <w:autoRedefine/>
    <w:uiPriority w:val="39"/>
    <w:rsid w:val="00484A9B"/>
    <w:pPr>
      <w:spacing w:before="0"/>
      <w:ind w:left="1440"/>
    </w:pPr>
    <w:rPr>
      <w:rFonts w:eastAsia="Times New Roman"/>
      <w:lang w:val="en-US" w:eastAsia="en-US"/>
    </w:rPr>
  </w:style>
  <w:style w:type="paragraph" w:styleId="TOC8">
    <w:name w:val="toc 8"/>
    <w:basedOn w:val="Normal"/>
    <w:next w:val="Normal"/>
    <w:autoRedefine/>
    <w:uiPriority w:val="39"/>
    <w:rsid w:val="00484A9B"/>
    <w:pPr>
      <w:spacing w:before="0"/>
      <w:ind w:left="1680"/>
    </w:pPr>
    <w:rPr>
      <w:rFonts w:eastAsia="Times New Roman"/>
      <w:lang w:val="en-US" w:eastAsia="en-US"/>
    </w:rPr>
  </w:style>
  <w:style w:type="paragraph" w:styleId="TOC9">
    <w:name w:val="toc 9"/>
    <w:basedOn w:val="Normal"/>
    <w:next w:val="Normal"/>
    <w:autoRedefine/>
    <w:uiPriority w:val="39"/>
    <w:rsid w:val="00484A9B"/>
    <w:pPr>
      <w:spacing w:before="0"/>
      <w:ind w:left="1920"/>
    </w:pPr>
    <w:rPr>
      <w:rFonts w:eastAsia="Times New Roman"/>
      <w:lang w:val="en-US" w:eastAsia="en-US"/>
    </w:rPr>
  </w:style>
  <w:style w:type="character" w:styleId="PageNumber">
    <w:name w:val="page number"/>
    <w:basedOn w:val="DefaultParagraphFont"/>
    <w:rsid w:val="00484A9B"/>
  </w:style>
  <w:style w:type="paragraph" w:customStyle="1" w:styleId="Editorsnote">
    <w:name w:val="Editor's note"/>
    <w:basedOn w:val="Normal"/>
    <w:rsid w:val="00484A9B"/>
    <w:pPr>
      <w:numPr>
        <w:numId w:val="1"/>
      </w:numPr>
      <w:spacing w:before="0"/>
    </w:pPr>
    <w:rPr>
      <w:rFonts w:eastAsia="Times New Roman"/>
      <w:lang w:val="en-US" w:eastAsia="en-US"/>
    </w:rPr>
  </w:style>
  <w:style w:type="paragraph" w:customStyle="1" w:styleId="Style1">
    <w:name w:val="Style1"/>
    <w:basedOn w:val="Normal"/>
    <w:next w:val="Caption"/>
    <w:rsid w:val="00484A9B"/>
    <w:pPr>
      <w:spacing w:before="0"/>
      <w:jc w:val="center"/>
    </w:pPr>
    <w:rPr>
      <w:rFonts w:eastAsia="Times New Roman"/>
      <w:lang w:val="en-US" w:eastAsia="en-US"/>
    </w:rPr>
  </w:style>
  <w:style w:type="paragraph" w:customStyle="1" w:styleId="Level1Title">
    <w:name w:val="Level 1 Title"/>
    <w:basedOn w:val="Normal"/>
    <w:next w:val="Normal"/>
    <w:rsid w:val="00484A9B"/>
    <w:pPr>
      <w:spacing w:before="0"/>
      <w:jc w:val="center"/>
      <w:outlineLvl w:val="0"/>
    </w:pPr>
    <w:rPr>
      <w:rFonts w:ascii="Arial" w:eastAsia="Times New Roman" w:hAnsi="Arial" w:cs="Arial"/>
      <w:b/>
      <w:bCs/>
      <w:lang w:val="en-US" w:eastAsia="en-US"/>
    </w:rPr>
  </w:style>
  <w:style w:type="paragraph" w:customStyle="1" w:styleId="EdNote">
    <w:name w:val="Ed Note"/>
    <w:basedOn w:val="Body"/>
    <w:rsid w:val="00484A9B"/>
    <w:rPr>
      <w:i/>
    </w:rPr>
  </w:style>
  <w:style w:type="paragraph" w:customStyle="1" w:styleId="WorkItem">
    <w:name w:val="Work Item"/>
    <w:basedOn w:val="Body"/>
    <w:rsid w:val="00484A9B"/>
    <w:pPr>
      <w:numPr>
        <w:ilvl w:val="1"/>
        <w:numId w:val="2"/>
      </w:numPr>
      <w:tabs>
        <w:tab w:val="clear" w:pos="3276"/>
        <w:tab w:val="num" w:pos="1209"/>
        <w:tab w:val="left" w:pos="1701"/>
      </w:tabs>
      <w:ind w:left="1701" w:hanging="1701"/>
    </w:pPr>
  </w:style>
  <w:style w:type="paragraph" w:styleId="FootnoteText">
    <w:name w:val="footnote text"/>
    <w:basedOn w:val="Normal"/>
    <w:link w:val="FootnoteTextChar"/>
    <w:semiHidden/>
    <w:rsid w:val="00484A9B"/>
    <w:pPr>
      <w:spacing w:before="0"/>
    </w:pPr>
    <w:rPr>
      <w:rFonts w:eastAsia="Times New Roman"/>
      <w:sz w:val="20"/>
      <w:szCs w:val="20"/>
      <w:lang w:val="en-US" w:eastAsia="en-US"/>
    </w:rPr>
  </w:style>
  <w:style w:type="character" w:customStyle="1" w:styleId="FootnoteTextChar">
    <w:name w:val="Footnote Text Char"/>
    <w:basedOn w:val="DefaultParagraphFont"/>
    <w:link w:val="FootnoteText"/>
    <w:semiHidden/>
    <w:rsid w:val="00484A9B"/>
    <w:rPr>
      <w:rFonts w:ascii="Times New Roman" w:eastAsia="Times New Roman" w:hAnsi="Times New Roman" w:cs="Times New Roman"/>
      <w:sz w:val="20"/>
      <w:szCs w:val="20"/>
      <w:lang w:eastAsia="en-US"/>
    </w:rPr>
  </w:style>
  <w:style w:type="character" w:styleId="FootnoteReference">
    <w:name w:val="footnote reference"/>
    <w:semiHidden/>
    <w:rsid w:val="00484A9B"/>
    <w:rPr>
      <w:vertAlign w:val="superscript"/>
    </w:rPr>
  </w:style>
  <w:style w:type="paragraph" w:styleId="Title">
    <w:name w:val="Title"/>
    <w:basedOn w:val="Normal"/>
    <w:link w:val="TitleChar"/>
    <w:qFormat/>
    <w:rsid w:val="00484A9B"/>
    <w:pPr>
      <w:spacing w:before="240" w:after="60"/>
      <w:jc w:val="center"/>
      <w:outlineLvl w:val="0"/>
    </w:pPr>
    <w:rPr>
      <w:rFonts w:ascii="Arial" w:eastAsia="Times New Roman" w:hAnsi="Arial" w:cs="Arial"/>
      <w:b/>
      <w:bCs/>
      <w:kern w:val="28"/>
      <w:sz w:val="32"/>
      <w:szCs w:val="32"/>
      <w:lang w:val="en-US" w:eastAsia="en-US"/>
    </w:rPr>
  </w:style>
  <w:style w:type="character" w:customStyle="1" w:styleId="TitleChar">
    <w:name w:val="Title Char"/>
    <w:basedOn w:val="DefaultParagraphFont"/>
    <w:link w:val="Title"/>
    <w:rsid w:val="00484A9B"/>
    <w:rPr>
      <w:rFonts w:ascii="Arial" w:eastAsia="Times New Roman" w:hAnsi="Arial" w:cs="Arial"/>
      <w:b/>
      <w:bCs/>
      <w:kern w:val="28"/>
      <w:sz w:val="32"/>
      <w:szCs w:val="32"/>
      <w:lang w:eastAsia="en-US"/>
    </w:rPr>
  </w:style>
  <w:style w:type="paragraph" w:styleId="DocumentMap">
    <w:name w:val="Document Map"/>
    <w:basedOn w:val="Normal"/>
    <w:link w:val="DocumentMapChar"/>
    <w:semiHidden/>
    <w:rsid w:val="00484A9B"/>
    <w:pPr>
      <w:shd w:val="clear" w:color="auto" w:fill="000080"/>
      <w:spacing w:before="0"/>
    </w:pPr>
    <w:rPr>
      <w:rFonts w:ascii="Tahoma" w:eastAsia="Times New Roman" w:hAnsi="Tahoma" w:cs="Tahoma"/>
      <w:lang w:val="en-US" w:eastAsia="en-US"/>
    </w:rPr>
  </w:style>
  <w:style w:type="character" w:customStyle="1" w:styleId="DocumentMapChar">
    <w:name w:val="Document Map Char"/>
    <w:basedOn w:val="DefaultParagraphFont"/>
    <w:link w:val="DocumentMap"/>
    <w:semiHidden/>
    <w:rsid w:val="00484A9B"/>
    <w:rPr>
      <w:rFonts w:ascii="Tahoma" w:eastAsia="Times New Roman" w:hAnsi="Tahoma" w:cs="Tahoma"/>
      <w:sz w:val="24"/>
      <w:szCs w:val="24"/>
      <w:shd w:val="clear" w:color="auto" w:fill="000080"/>
      <w:lang w:eastAsia="en-US"/>
    </w:rPr>
  </w:style>
  <w:style w:type="character" w:styleId="CommentReference">
    <w:name w:val="annotation reference"/>
    <w:rsid w:val="00484A9B"/>
    <w:rPr>
      <w:sz w:val="16"/>
      <w:szCs w:val="16"/>
    </w:rPr>
  </w:style>
  <w:style w:type="paragraph" w:styleId="CommentText">
    <w:name w:val="annotation text"/>
    <w:basedOn w:val="Normal"/>
    <w:link w:val="CommentTextChar"/>
    <w:rsid w:val="00484A9B"/>
    <w:pPr>
      <w:spacing w:before="0"/>
    </w:pPr>
    <w:rPr>
      <w:rFonts w:eastAsia="Times New Roman"/>
      <w:sz w:val="20"/>
      <w:szCs w:val="20"/>
      <w:lang w:val="en-US" w:eastAsia="en-US"/>
    </w:rPr>
  </w:style>
  <w:style w:type="character" w:customStyle="1" w:styleId="CommentTextChar">
    <w:name w:val="Comment Text Char"/>
    <w:basedOn w:val="DefaultParagraphFont"/>
    <w:link w:val="CommentText"/>
    <w:rsid w:val="00484A9B"/>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semiHidden/>
    <w:rsid w:val="00484A9B"/>
    <w:rPr>
      <w:b/>
      <w:bCs/>
    </w:rPr>
  </w:style>
  <w:style w:type="character" w:customStyle="1" w:styleId="CommentSubjectChar">
    <w:name w:val="Comment Subject Char"/>
    <w:basedOn w:val="CommentTextChar"/>
    <w:link w:val="CommentSubject"/>
    <w:semiHidden/>
    <w:rsid w:val="00484A9B"/>
    <w:rPr>
      <w:rFonts w:ascii="Times New Roman" w:eastAsia="Times New Roman" w:hAnsi="Times New Roman" w:cs="Times New Roman"/>
      <w:b/>
      <w:bCs/>
      <w:sz w:val="20"/>
      <w:szCs w:val="20"/>
      <w:lang w:eastAsia="en-US"/>
    </w:rPr>
  </w:style>
  <w:style w:type="paragraph" w:customStyle="1" w:styleId="Table-Title">
    <w:name w:val="Table-Title"/>
    <w:basedOn w:val="Normal"/>
    <w:autoRedefine/>
    <w:rsid w:val="00484A9B"/>
    <w:pPr>
      <w:keepNext/>
      <w:keepLines/>
      <w:spacing w:before="0"/>
    </w:pPr>
    <w:rPr>
      <w:rFonts w:eastAsia="Times New Roman"/>
      <w:b/>
      <w:bCs/>
      <w:noProof/>
      <w:lang w:val="en-US" w:eastAsia="en-US"/>
    </w:rPr>
  </w:style>
  <w:style w:type="paragraph" w:styleId="BodyText">
    <w:name w:val="Body Text"/>
    <w:basedOn w:val="Normal"/>
    <w:link w:val="BodyTextChar"/>
    <w:autoRedefine/>
    <w:rsid w:val="00484A9B"/>
    <w:pPr>
      <w:spacing w:after="120"/>
      <w:jc w:val="both"/>
    </w:pPr>
    <w:rPr>
      <w:rFonts w:ascii="Arial" w:eastAsia="Times New Roman" w:hAnsi="Arial" w:cs="Arial"/>
      <w:iCs/>
      <w:noProof/>
      <w:sz w:val="22"/>
      <w:szCs w:val="22"/>
      <w:lang w:val="en-US" w:eastAsia="en-US"/>
    </w:rPr>
  </w:style>
  <w:style w:type="character" w:customStyle="1" w:styleId="BodyTextChar">
    <w:name w:val="Body Text Char"/>
    <w:basedOn w:val="DefaultParagraphFont"/>
    <w:link w:val="BodyText"/>
    <w:rsid w:val="00484A9B"/>
    <w:rPr>
      <w:rFonts w:ascii="Arial" w:eastAsia="Times New Roman" w:hAnsi="Arial" w:cs="Arial"/>
      <w:iCs/>
      <w:noProof/>
      <w:lang w:eastAsia="en-US"/>
    </w:rPr>
  </w:style>
  <w:style w:type="paragraph" w:customStyle="1" w:styleId="referencelist">
    <w:name w:val="reference list"/>
    <w:basedOn w:val="Normal"/>
    <w:rsid w:val="00484A9B"/>
    <w:pPr>
      <w:numPr>
        <w:numId w:val="3"/>
      </w:numPr>
      <w:spacing w:before="240"/>
      <w:jc w:val="both"/>
    </w:pPr>
    <w:rPr>
      <w:rFonts w:eastAsia="Times New Roman"/>
      <w:noProof/>
      <w:lang w:val="en-US" w:eastAsia="en-US"/>
    </w:rPr>
  </w:style>
  <w:style w:type="character" w:customStyle="1" w:styleId="BodyChar">
    <w:name w:val="Body Char"/>
    <w:link w:val="Body"/>
    <w:rsid w:val="00484A9B"/>
    <w:rPr>
      <w:rFonts w:ascii="Arial" w:eastAsia="Times New Roman" w:hAnsi="Arial" w:cs="Times New Roman"/>
      <w:sz w:val="24"/>
      <w:szCs w:val="24"/>
      <w:lang w:eastAsia="en-US"/>
    </w:rPr>
  </w:style>
  <w:style w:type="table" w:customStyle="1" w:styleId="TableGrid3">
    <w:name w:val="Table Grid3"/>
    <w:basedOn w:val="TableNormal"/>
    <w:next w:val="TableGrid"/>
    <w:rsid w:val="00484A9B"/>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basedOn w:val="Normal"/>
    <w:rsid w:val="00484A9B"/>
    <w:pPr>
      <w:spacing w:before="240"/>
      <w:jc w:val="both"/>
    </w:pPr>
    <w:rPr>
      <w:rFonts w:ascii="Arial" w:eastAsia="Times New Roman" w:hAnsi="Arial"/>
      <w:b/>
      <w:sz w:val="22"/>
      <w:lang w:val="en-US" w:eastAsia="en-US"/>
    </w:rPr>
  </w:style>
  <w:style w:type="paragraph" w:customStyle="1" w:styleId="RecTitle0">
    <w:name w:val="Rec_Title"/>
    <w:basedOn w:val="Normal"/>
    <w:rsid w:val="00484A9B"/>
    <w:pPr>
      <w:keepNext/>
      <w:keepLines/>
      <w:tabs>
        <w:tab w:val="left" w:pos="794"/>
        <w:tab w:val="left" w:pos="1191"/>
        <w:tab w:val="left" w:pos="1588"/>
        <w:tab w:val="left" w:pos="1985"/>
      </w:tabs>
      <w:spacing w:before="240"/>
      <w:jc w:val="center"/>
    </w:pPr>
    <w:rPr>
      <w:rFonts w:eastAsia="Batang"/>
      <w:b/>
      <w:caps/>
      <w:szCs w:val="20"/>
      <w:lang w:eastAsia="ko-KR"/>
    </w:rPr>
  </w:style>
  <w:style w:type="paragraph" w:customStyle="1" w:styleId="StyleHeading2h22ndlevelLevel12l2I214ptNotItalicB">
    <w:name w:val="Style Heading 2h22nd levelLevel 12l2I2 + 14 pt Not Italic B..."/>
    <w:basedOn w:val="Heading2"/>
    <w:rsid w:val="00484A9B"/>
    <w:pPr>
      <w:keepLines w:val="0"/>
      <w:numPr>
        <w:numId w:val="4"/>
      </w:numPr>
      <w:pBdr>
        <w:bottom w:val="single" w:sz="18" w:space="1" w:color="000080"/>
      </w:pBdr>
      <w:tabs>
        <w:tab w:val="clear" w:pos="1191"/>
        <w:tab w:val="clear" w:pos="1588"/>
        <w:tab w:val="clear" w:pos="1985"/>
      </w:tabs>
      <w:overflowPunct/>
      <w:autoSpaceDE/>
      <w:autoSpaceDN/>
      <w:adjustRightInd/>
      <w:spacing w:before="600" w:after="240" w:line="240" w:lineRule="atLeast"/>
      <w:ind w:right="4320"/>
      <w:textAlignment w:val="auto"/>
    </w:pPr>
    <w:rPr>
      <w:rFonts w:ascii="Times New Roman Bold" w:hAnsi="Times New Roman Bold"/>
      <w:color w:val="000000"/>
      <w:spacing w:val="-15"/>
      <w:kern w:val="28"/>
      <w:sz w:val="36"/>
      <w:lang w:val="en-US"/>
    </w:rPr>
  </w:style>
  <w:style w:type="table" w:customStyle="1" w:styleId="TableGrid11">
    <w:name w:val="Table Grid1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484A9B"/>
  </w:style>
  <w:style w:type="character" w:customStyle="1" w:styleId="ListParagraphChar">
    <w:name w:val="List Paragraph Char"/>
    <w:link w:val="ListParagraph"/>
    <w:uiPriority w:val="34"/>
    <w:locked/>
    <w:rsid w:val="005C522B"/>
    <w:rPr>
      <w:rFonts w:ascii="Times New Roman" w:hAnsi="Times New Roman" w:cs="Times New Roman"/>
      <w:sz w:val="24"/>
      <w:szCs w:val="24"/>
      <w:lang w:val="en-GB" w:eastAsia="ja-JP"/>
    </w:rPr>
  </w:style>
  <w:style w:type="table" w:customStyle="1" w:styleId="TableGrid4">
    <w:name w:val="Table Grid4"/>
    <w:basedOn w:val="TableNormal"/>
    <w:next w:val="TableGrid"/>
    <w:uiPriority w:val="39"/>
    <w:rsid w:val="008E696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25CD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2">
    <w:name w:val="Imported Style 2"/>
    <w:rsid w:val="008669C5"/>
    <w:pPr>
      <w:numPr>
        <w:numId w:val="24"/>
      </w:numPr>
    </w:pPr>
  </w:style>
  <w:style w:type="numbering" w:customStyle="1" w:styleId="ImportedStyle1">
    <w:name w:val="Imported Style 1"/>
    <w:rsid w:val="00E93D7F"/>
    <w:pPr>
      <w:numPr>
        <w:numId w:val="26"/>
      </w:numPr>
    </w:pPr>
  </w:style>
  <w:style w:type="numbering" w:customStyle="1" w:styleId="ImportedStyle11">
    <w:name w:val="Imported Style 11"/>
    <w:rsid w:val="0000015B"/>
  </w:style>
  <w:style w:type="paragraph" w:styleId="EndnoteText">
    <w:name w:val="endnote text"/>
    <w:basedOn w:val="Normal"/>
    <w:link w:val="EndnoteTextChar"/>
    <w:uiPriority w:val="99"/>
    <w:semiHidden/>
    <w:unhideWhenUsed/>
    <w:rsid w:val="001970BF"/>
    <w:pPr>
      <w:widowControl w:val="0"/>
      <w:spacing w:before="0"/>
      <w:jc w:val="both"/>
    </w:pPr>
    <w:rPr>
      <w:rFonts w:ascii="Calibri" w:hAnsi="Calibri"/>
      <w:kern w:val="2"/>
      <w:sz w:val="20"/>
      <w:szCs w:val="20"/>
      <w:lang w:val="en-US" w:eastAsia="zh-CN"/>
    </w:rPr>
  </w:style>
  <w:style w:type="character" w:customStyle="1" w:styleId="EndnoteTextChar">
    <w:name w:val="Endnote Text Char"/>
    <w:basedOn w:val="DefaultParagraphFont"/>
    <w:link w:val="EndnoteText"/>
    <w:uiPriority w:val="99"/>
    <w:semiHidden/>
    <w:rsid w:val="001970BF"/>
    <w:rPr>
      <w:rFonts w:ascii="Calibri" w:hAnsi="Calibri" w:cs="Times New Roman"/>
      <w:kern w:val="2"/>
      <w:sz w:val="20"/>
      <w:szCs w:val="20"/>
    </w:rPr>
  </w:style>
  <w:style w:type="character" w:styleId="EndnoteReference">
    <w:name w:val="endnote reference"/>
    <w:basedOn w:val="DefaultParagraphFont"/>
    <w:semiHidden/>
    <w:unhideWhenUsed/>
    <w:rsid w:val="001970BF"/>
    <w:rPr>
      <w:vertAlign w:val="superscript"/>
    </w:rPr>
  </w:style>
  <w:style w:type="table" w:customStyle="1" w:styleId="TableGrid6">
    <w:name w:val="Table Grid6"/>
    <w:basedOn w:val="TableNormal"/>
    <w:next w:val="TableGrid"/>
    <w:rsid w:val="00C3459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1E756B"/>
    <w:pPr>
      <w:tabs>
        <w:tab w:val="center" w:pos="5400"/>
        <w:tab w:val="center" w:pos="7200"/>
      </w:tabs>
      <w:spacing w:before="0" w:after="40"/>
    </w:pPr>
    <w:rPr>
      <w:rFonts w:eastAsia="MS Mincho"/>
      <w:sz w:val="22"/>
      <w:szCs w:val="20"/>
      <w:lang w:val="en-US" w:eastAsia="en-US"/>
    </w:rPr>
  </w:style>
  <w:style w:type="character" w:customStyle="1" w:styleId="TableChar">
    <w:name w:val="Table Char"/>
    <w:link w:val="Table"/>
    <w:rsid w:val="001E756B"/>
    <w:rPr>
      <w:rFonts w:ascii="Times New Roman" w:eastAsia="MS Mincho" w:hAnsi="Times New Roman" w:cs="Times New Roman"/>
      <w:szCs w:val="20"/>
      <w:lang w:eastAsia="en-US"/>
    </w:rPr>
  </w:style>
  <w:style w:type="numbering" w:customStyle="1" w:styleId="NoList2">
    <w:name w:val="No List2"/>
    <w:next w:val="NoList"/>
    <w:uiPriority w:val="99"/>
    <w:semiHidden/>
    <w:unhideWhenUsed/>
    <w:rsid w:val="00510BE1"/>
  </w:style>
  <w:style w:type="paragraph" w:customStyle="1" w:styleId="NormalITU">
    <w:name w:val="Normal_ITU"/>
    <w:basedOn w:val="Normal"/>
    <w:rsid w:val="00510BE1"/>
    <w:pPr>
      <w:autoSpaceDE w:val="0"/>
      <w:autoSpaceDN w:val="0"/>
      <w:adjustRightInd w:val="0"/>
    </w:pPr>
    <w:rPr>
      <w:rFonts w:eastAsia="SimSun" w:cs="Arial"/>
      <w:szCs w:val="20"/>
      <w:lang w:val="en-US" w:eastAsia="en-US"/>
    </w:rPr>
  </w:style>
  <w:style w:type="character" w:customStyle="1" w:styleId="ReftextArial9pt">
    <w:name w:val="Ref_text Arial 9 pt"/>
    <w:rsid w:val="00510BE1"/>
    <w:rPr>
      <w:rFonts w:ascii="Arial" w:hAnsi="Arial" w:cs="Arial"/>
      <w:sz w:val="18"/>
      <w:szCs w:val="18"/>
    </w:rPr>
  </w:style>
  <w:style w:type="paragraph" w:customStyle="1" w:styleId="FigureNoTitle0">
    <w:name w:val="Figure_NoTitle"/>
    <w:basedOn w:val="Normal"/>
    <w:next w:val="Normalaftertitle"/>
    <w:rsid w:val="00510BE1"/>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SimSun"/>
      <w:b/>
      <w:szCs w:val="20"/>
      <w:lang w:eastAsia="en-US"/>
    </w:rPr>
  </w:style>
  <w:style w:type="paragraph" w:customStyle="1" w:styleId="Normalaftertitle">
    <w:name w:val="Normal_after_title"/>
    <w:basedOn w:val="Normal"/>
    <w:next w:val="Normal"/>
    <w:rsid w:val="00510BE1"/>
    <w:pPr>
      <w:overflowPunct w:val="0"/>
      <w:autoSpaceDE w:val="0"/>
      <w:autoSpaceDN w:val="0"/>
      <w:adjustRightInd w:val="0"/>
      <w:spacing w:before="360"/>
      <w:textAlignment w:val="baseline"/>
    </w:pPr>
    <w:rPr>
      <w:rFonts w:eastAsia="SimSun"/>
      <w:szCs w:val="20"/>
      <w:lang w:eastAsia="en-US"/>
    </w:rPr>
  </w:style>
  <w:style w:type="paragraph" w:customStyle="1" w:styleId="ASN1">
    <w:name w:val="ASN.1"/>
    <w:basedOn w:val="Normal"/>
    <w:rsid w:val="00510BE1"/>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before="0"/>
      <w:textAlignment w:val="baseline"/>
    </w:pPr>
    <w:rPr>
      <w:rFonts w:ascii="Courier New" w:eastAsia="SimSun" w:hAnsi="Courier New"/>
      <w:b/>
      <w:noProof/>
      <w:sz w:val="20"/>
      <w:szCs w:val="20"/>
      <w:lang w:eastAsia="en-US"/>
    </w:rPr>
  </w:style>
  <w:style w:type="paragraph" w:customStyle="1" w:styleId="TableNoTitle0">
    <w:name w:val="Table_NoTitle"/>
    <w:basedOn w:val="Normal"/>
    <w:next w:val="Tablehead"/>
    <w:rsid w:val="00510BE1"/>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SimSun"/>
      <w:b/>
      <w:szCs w:val="20"/>
      <w:lang w:eastAsia="en-US"/>
    </w:rPr>
  </w:style>
  <w:style w:type="paragraph" w:customStyle="1" w:styleId="Equation">
    <w:name w:val="Equation"/>
    <w:basedOn w:val="Normal"/>
    <w:rsid w:val="00510BE1"/>
    <w:pPr>
      <w:tabs>
        <w:tab w:val="center" w:pos="4820"/>
        <w:tab w:val="right" w:pos="9639"/>
      </w:tabs>
      <w:overflowPunct w:val="0"/>
      <w:autoSpaceDE w:val="0"/>
      <w:autoSpaceDN w:val="0"/>
      <w:adjustRightInd w:val="0"/>
      <w:textAlignment w:val="baseline"/>
    </w:pPr>
    <w:rPr>
      <w:rFonts w:eastAsia="SimSun"/>
      <w:szCs w:val="20"/>
      <w:lang w:eastAsia="en-US"/>
    </w:rPr>
  </w:style>
  <w:style w:type="paragraph" w:customStyle="1" w:styleId="Equationlegend">
    <w:name w:val="Equation_legend"/>
    <w:basedOn w:val="Normal"/>
    <w:rsid w:val="00510BE1"/>
    <w:pPr>
      <w:tabs>
        <w:tab w:val="right" w:pos="1814"/>
      </w:tabs>
      <w:overflowPunct w:val="0"/>
      <w:autoSpaceDE w:val="0"/>
      <w:autoSpaceDN w:val="0"/>
      <w:adjustRightInd w:val="0"/>
      <w:spacing w:before="80"/>
      <w:ind w:left="1985" w:hanging="1985"/>
      <w:textAlignment w:val="baseline"/>
    </w:pPr>
    <w:rPr>
      <w:rFonts w:eastAsia="SimSun"/>
      <w:szCs w:val="20"/>
      <w:lang w:eastAsia="en-US"/>
    </w:rPr>
  </w:style>
  <w:style w:type="paragraph" w:customStyle="1" w:styleId="Figurelegend">
    <w:name w:val="Figure_legend"/>
    <w:basedOn w:val="Normal"/>
    <w:rsid w:val="00510BE1"/>
    <w:pPr>
      <w:keepNext/>
      <w:keepLines/>
      <w:overflowPunct w:val="0"/>
      <w:autoSpaceDE w:val="0"/>
      <w:autoSpaceDN w:val="0"/>
      <w:adjustRightInd w:val="0"/>
      <w:spacing w:before="20" w:after="20"/>
      <w:textAlignment w:val="baseline"/>
    </w:pPr>
    <w:rPr>
      <w:rFonts w:eastAsia="SimSun"/>
      <w:sz w:val="18"/>
      <w:szCs w:val="20"/>
      <w:lang w:eastAsia="en-US"/>
    </w:rPr>
  </w:style>
  <w:style w:type="paragraph" w:customStyle="1" w:styleId="FirstFooter">
    <w:name w:val="FirstFooter"/>
    <w:basedOn w:val="Footer"/>
    <w:rsid w:val="00510BE1"/>
    <w:pPr>
      <w:tabs>
        <w:tab w:val="clear" w:pos="4680"/>
        <w:tab w:val="clear" w:pos="9360"/>
      </w:tabs>
      <w:spacing w:before="40"/>
    </w:pPr>
    <w:rPr>
      <w:rFonts w:eastAsia="SimSun"/>
      <w:sz w:val="16"/>
      <w:szCs w:val="20"/>
      <w:lang w:eastAsia="en-US"/>
    </w:rPr>
  </w:style>
  <w:style w:type="paragraph" w:customStyle="1" w:styleId="Note">
    <w:name w:val="Note"/>
    <w:basedOn w:val="Normal"/>
    <w:rsid w:val="00510BE1"/>
    <w:pPr>
      <w:tabs>
        <w:tab w:val="left" w:pos="794"/>
        <w:tab w:val="left" w:pos="1191"/>
        <w:tab w:val="left" w:pos="1588"/>
        <w:tab w:val="left" w:pos="1985"/>
      </w:tabs>
      <w:overflowPunct w:val="0"/>
      <w:autoSpaceDE w:val="0"/>
      <w:autoSpaceDN w:val="0"/>
      <w:adjustRightInd w:val="0"/>
      <w:spacing w:before="80"/>
      <w:textAlignment w:val="baseline"/>
    </w:pPr>
    <w:rPr>
      <w:rFonts w:eastAsia="SimSun"/>
      <w:szCs w:val="20"/>
      <w:lang w:eastAsia="en-US"/>
    </w:rPr>
  </w:style>
  <w:style w:type="paragraph" w:customStyle="1" w:styleId="Title1">
    <w:name w:val="Title 1"/>
    <w:basedOn w:val="Normal"/>
    <w:next w:val="Normal"/>
    <w:rsid w:val="00510BE1"/>
    <w:pPr>
      <w:tabs>
        <w:tab w:val="left" w:pos="567"/>
        <w:tab w:val="left" w:pos="1134"/>
        <w:tab w:val="left" w:pos="1701"/>
        <w:tab w:val="left" w:pos="2268"/>
        <w:tab w:val="left" w:pos="2835"/>
      </w:tabs>
      <w:overflowPunct w:val="0"/>
      <w:autoSpaceDE w:val="0"/>
      <w:autoSpaceDN w:val="0"/>
      <w:adjustRightInd w:val="0"/>
      <w:spacing w:before="240"/>
      <w:jc w:val="center"/>
      <w:textAlignment w:val="baseline"/>
    </w:pPr>
    <w:rPr>
      <w:rFonts w:eastAsia="SimSun"/>
      <w:caps/>
      <w:sz w:val="28"/>
      <w:szCs w:val="20"/>
      <w:lang w:eastAsia="en-US"/>
    </w:rPr>
  </w:style>
  <w:style w:type="paragraph" w:customStyle="1" w:styleId="Title2">
    <w:name w:val="Title 2"/>
    <w:basedOn w:val="Title1"/>
    <w:next w:val="Normal"/>
    <w:rsid w:val="00510BE1"/>
  </w:style>
  <w:style w:type="paragraph" w:customStyle="1" w:styleId="Title3">
    <w:name w:val="Title 3"/>
    <w:basedOn w:val="Title2"/>
    <w:next w:val="Normal"/>
    <w:rsid w:val="00510BE1"/>
    <w:rPr>
      <w:caps w:val="0"/>
    </w:rPr>
  </w:style>
  <w:style w:type="paragraph" w:customStyle="1" w:styleId="Title4">
    <w:name w:val="Title 4"/>
    <w:basedOn w:val="Title3"/>
    <w:next w:val="Heading1"/>
    <w:rsid w:val="00510BE1"/>
    <w:rPr>
      <w:b/>
    </w:rPr>
  </w:style>
  <w:style w:type="paragraph" w:customStyle="1" w:styleId="toc0">
    <w:name w:val="toc 0"/>
    <w:basedOn w:val="Normal"/>
    <w:next w:val="TOC1"/>
    <w:rsid w:val="00510BE1"/>
    <w:pPr>
      <w:tabs>
        <w:tab w:val="right" w:pos="9639"/>
      </w:tabs>
      <w:overflowPunct w:val="0"/>
      <w:autoSpaceDE w:val="0"/>
      <w:autoSpaceDN w:val="0"/>
      <w:adjustRightInd w:val="0"/>
      <w:textAlignment w:val="baseline"/>
    </w:pPr>
    <w:rPr>
      <w:rFonts w:eastAsia="SimSun"/>
      <w:b/>
      <w:szCs w:val="20"/>
      <w:lang w:eastAsia="en-US"/>
    </w:rPr>
  </w:style>
  <w:style w:type="character" w:customStyle="1" w:styleId="UnresolvedMention1">
    <w:name w:val="Unresolved Mention1"/>
    <w:basedOn w:val="DefaultParagraphFont"/>
    <w:uiPriority w:val="99"/>
    <w:semiHidden/>
    <w:unhideWhenUsed/>
    <w:rsid w:val="00510BE1"/>
    <w:rPr>
      <w:color w:val="605E5C"/>
      <w:shd w:val="clear" w:color="auto" w:fill="E1DFDD"/>
    </w:rPr>
  </w:style>
  <w:style w:type="paragraph" w:styleId="HTMLPreformatted">
    <w:name w:val="HTML Preformatted"/>
    <w:basedOn w:val="Normal"/>
    <w:link w:val="HTMLPreformattedChar"/>
    <w:uiPriority w:val="99"/>
    <w:unhideWhenUsed/>
    <w:rsid w:val="00510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SimSun" w:hAnsi="Courier New" w:cs="Courier New"/>
      <w:sz w:val="20"/>
      <w:szCs w:val="20"/>
      <w:lang w:val="en-US" w:eastAsia="zh-CN"/>
    </w:rPr>
  </w:style>
  <w:style w:type="character" w:customStyle="1" w:styleId="HTMLPreformattedChar">
    <w:name w:val="HTML Preformatted Char"/>
    <w:basedOn w:val="DefaultParagraphFont"/>
    <w:link w:val="HTMLPreformatted"/>
    <w:uiPriority w:val="99"/>
    <w:rsid w:val="00510BE1"/>
    <w:rPr>
      <w:rFonts w:ascii="Courier New" w:eastAsia="SimSun" w:hAnsi="Courier New" w:cs="Courier New"/>
      <w:sz w:val="20"/>
      <w:szCs w:val="20"/>
    </w:rPr>
  </w:style>
  <w:style w:type="table" w:customStyle="1" w:styleId="TableGrid7">
    <w:name w:val="Table Grid7"/>
    <w:basedOn w:val="TableNormal"/>
    <w:next w:val="TableGrid"/>
    <w:uiPriority w:val="39"/>
    <w:rsid w:val="00510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2">
    <w:name w:val="Imported Style 12"/>
    <w:rsid w:val="00AB570B"/>
    <w:pPr>
      <w:numPr>
        <w:numId w:val="46"/>
      </w:numPr>
    </w:pPr>
  </w:style>
  <w:style w:type="paragraph" w:customStyle="1" w:styleId="BN">
    <w:name w:val="BN"/>
    <w:basedOn w:val="Normal"/>
    <w:rsid w:val="00C65CA3"/>
    <w:pPr>
      <w:numPr>
        <w:numId w:val="61"/>
      </w:numPr>
      <w:overflowPunct w:val="0"/>
      <w:autoSpaceDE w:val="0"/>
      <w:autoSpaceDN w:val="0"/>
      <w:adjustRightInd w:val="0"/>
      <w:spacing w:before="0" w:after="180"/>
      <w:textAlignment w:val="baseline"/>
    </w:pPr>
    <w:rPr>
      <w:rFonts w:eastAsia="Times New Roman"/>
      <w:sz w:val="20"/>
      <w:szCs w:val="20"/>
      <w:lang w:eastAsia="en-US"/>
    </w:rPr>
  </w:style>
  <w:style w:type="paragraph" w:styleId="Revision">
    <w:name w:val="Revision"/>
    <w:hidden/>
    <w:uiPriority w:val="99"/>
    <w:semiHidden/>
    <w:rsid w:val="00B45AF4"/>
    <w:pPr>
      <w:spacing w:after="0" w:line="240" w:lineRule="auto"/>
    </w:pPr>
    <w:rPr>
      <w:rFonts w:ascii="Times New Roman" w:hAnsi="Times New Roman" w:cs="Times New Roman"/>
      <w:sz w:val="24"/>
      <w:szCs w:val="24"/>
      <w:lang w:val="en-GB" w:eastAsia="ja-JP"/>
    </w:rPr>
  </w:style>
  <w:style w:type="character" w:customStyle="1" w:styleId="UnresolvedMention2">
    <w:name w:val="Unresolved Mention2"/>
    <w:basedOn w:val="DefaultParagraphFont"/>
    <w:uiPriority w:val="99"/>
    <w:semiHidden/>
    <w:unhideWhenUsed/>
    <w:rsid w:val="00D00A46"/>
    <w:rPr>
      <w:color w:val="605E5C"/>
      <w:shd w:val="clear" w:color="auto" w:fill="E1DFDD"/>
    </w:rPr>
  </w:style>
  <w:style w:type="table" w:customStyle="1" w:styleId="TableGrid71">
    <w:name w:val="Table Grid71"/>
    <w:basedOn w:val="TableNormal"/>
    <w:next w:val="TableGrid"/>
    <w:uiPriority w:val="39"/>
    <w:rsid w:val="008A1433"/>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528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59337">
      <w:bodyDiv w:val="1"/>
      <w:marLeft w:val="0"/>
      <w:marRight w:val="0"/>
      <w:marTop w:val="0"/>
      <w:marBottom w:val="0"/>
      <w:divBdr>
        <w:top w:val="none" w:sz="0" w:space="0" w:color="auto"/>
        <w:left w:val="none" w:sz="0" w:space="0" w:color="auto"/>
        <w:bottom w:val="none" w:sz="0" w:space="0" w:color="auto"/>
        <w:right w:val="none" w:sz="0" w:space="0" w:color="auto"/>
      </w:divBdr>
    </w:div>
    <w:div w:id="304090635">
      <w:bodyDiv w:val="1"/>
      <w:marLeft w:val="0"/>
      <w:marRight w:val="0"/>
      <w:marTop w:val="0"/>
      <w:marBottom w:val="0"/>
      <w:divBdr>
        <w:top w:val="none" w:sz="0" w:space="0" w:color="auto"/>
        <w:left w:val="none" w:sz="0" w:space="0" w:color="auto"/>
        <w:bottom w:val="none" w:sz="0" w:space="0" w:color="auto"/>
        <w:right w:val="none" w:sz="0" w:space="0" w:color="auto"/>
      </w:divBdr>
    </w:div>
    <w:div w:id="564531295">
      <w:bodyDiv w:val="1"/>
      <w:marLeft w:val="0"/>
      <w:marRight w:val="0"/>
      <w:marTop w:val="0"/>
      <w:marBottom w:val="0"/>
      <w:divBdr>
        <w:top w:val="none" w:sz="0" w:space="0" w:color="auto"/>
        <w:left w:val="none" w:sz="0" w:space="0" w:color="auto"/>
        <w:bottom w:val="none" w:sz="0" w:space="0" w:color="auto"/>
        <w:right w:val="none" w:sz="0" w:space="0" w:color="auto"/>
      </w:divBdr>
    </w:div>
    <w:div w:id="719746336">
      <w:bodyDiv w:val="1"/>
      <w:marLeft w:val="0"/>
      <w:marRight w:val="0"/>
      <w:marTop w:val="0"/>
      <w:marBottom w:val="0"/>
      <w:divBdr>
        <w:top w:val="none" w:sz="0" w:space="0" w:color="auto"/>
        <w:left w:val="none" w:sz="0" w:space="0" w:color="auto"/>
        <w:bottom w:val="none" w:sz="0" w:space="0" w:color="auto"/>
        <w:right w:val="none" w:sz="0" w:space="0" w:color="auto"/>
      </w:divBdr>
    </w:div>
    <w:div w:id="810025654">
      <w:bodyDiv w:val="1"/>
      <w:marLeft w:val="0"/>
      <w:marRight w:val="0"/>
      <w:marTop w:val="0"/>
      <w:marBottom w:val="0"/>
      <w:divBdr>
        <w:top w:val="none" w:sz="0" w:space="0" w:color="auto"/>
        <w:left w:val="none" w:sz="0" w:space="0" w:color="auto"/>
        <w:bottom w:val="none" w:sz="0" w:space="0" w:color="auto"/>
        <w:right w:val="none" w:sz="0" w:space="0" w:color="auto"/>
      </w:divBdr>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68500078">
      <w:bodyDiv w:val="1"/>
      <w:marLeft w:val="0"/>
      <w:marRight w:val="0"/>
      <w:marTop w:val="0"/>
      <w:marBottom w:val="0"/>
      <w:divBdr>
        <w:top w:val="none" w:sz="0" w:space="0" w:color="auto"/>
        <w:left w:val="none" w:sz="0" w:space="0" w:color="auto"/>
        <w:bottom w:val="none" w:sz="0" w:space="0" w:color="auto"/>
        <w:right w:val="none" w:sz="0" w:space="0" w:color="auto"/>
      </w:divBdr>
    </w:div>
    <w:div w:id="1197042864">
      <w:bodyDiv w:val="1"/>
      <w:marLeft w:val="0"/>
      <w:marRight w:val="0"/>
      <w:marTop w:val="0"/>
      <w:marBottom w:val="0"/>
      <w:divBdr>
        <w:top w:val="none" w:sz="0" w:space="0" w:color="auto"/>
        <w:left w:val="none" w:sz="0" w:space="0" w:color="auto"/>
        <w:bottom w:val="none" w:sz="0" w:space="0" w:color="auto"/>
        <w:right w:val="none" w:sz="0" w:space="0" w:color="auto"/>
      </w:divBdr>
    </w:div>
    <w:div w:id="1495412233">
      <w:bodyDiv w:val="1"/>
      <w:marLeft w:val="0"/>
      <w:marRight w:val="0"/>
      <w:marTop w:val="0"/>
      <w:marBottom w:val="0"/>
      <w:divBdr>
        <w:top w:val="none" w:sz="0" w:space="0" w:color="auto"/>
        <w:left w:val="none" w:sz="0" w:space="0" w:color="auto"/>
        <w:bottom w:val="none" w:sz="0" w:space="0" w:color="auto"/>
        <w:right w:val="none" w:sz="0" w:space="0" w:color="auto"/>
      </w:divBdr>
    </w:div>
    <w:div w:id="1671056402">
      <w:bodyDiv w:val="1"/>
      <w:marLeft w:val="0"/>
      <w:marRight w:val="0"/>
      <w:marTop w:val="0"/>
      <w:marBottom w:val="0"/>
      <w:divBdr>
        <w:top w:val="none" w:sz="0" w:space="0" w:color="auto"/>
        <w:left w:val="none" w:sz="0" w:space="0" w:color="auto"/>
        <w:bottom w:val="none" w:sz="0" w:space="0" w:color="auto"/>
        <w:right w:val="none" w:sz="0" w:space="0" w:color="auto"/>
      </w:divBdr>
      <w:divsChild>
        <w:div w:id="323700543">
          <w:marLeft w:val="446"/>
          <w:marRight w:val="0"/>
          <w:marTop w:val="0"/>
          <w:marBottom w:val="0"/>
          <w:divBdr>
            <w:top w:val="none" w:sz="0" w:space="0" w:color="auto"/>
            <w:left w:val="none" w:sz="0" w:space="0" w:color="auto"/>
            <w:bottom w:val="none" w:sz="0" w:space="0" w:color="auto"/>
            <w:right w:val="none" w:sz="0" w:space="0" w:color="auto"/>
          </w:divBdr>
        </w:div>
        <w:div w:id="2096974042">
          <w:marLeft w:val="1166"/>
          <w:marRight w:val="0"/>
          <w:marTop w:val="0"/>
          <w:marBottom w:val="0"/>
          <w:divBdr>
            <w:top w:val="none" w:sz="0" w:space="0" w:color="auto"/>
            <w:left w:val="none" w:sz="0" w:space="0" w:color="auto"/>
            <w:bottom w:val="none" w:sz="0" w:space="0" w:color="auto"/>
            <w:right w:val="none" w:sz="0" w:space="0" w:color="auto"/>
          </w:divBdr>
        </w:div>
        <w:div w:id="449010579">
          <w:marLeft w:val="1166"/>
          <w:marRight w:val="0"/>
          <w:marTop w:val="0"/>
          <w:marBottom w:val="0"/>
          <w:divBdr>
            <w:top w:val="none" w:sz="0" w:space="0" w:color="auto"/>
            <w:left w:val="none" w:sz="0" w:space="0" w:color="auto"/>
            <w:bottom w:val="none" w:sz="0" w:space="0" w:color="auto"/>
            <w:right w:val="none" w:sz="0" w:space="0" w:color="auto"/>
          </w:divBdr>
        </w:div>
        <w:div w:id="1480465378">
          <w:marLeft w:val="1166"/>
          <w:marRight w:val="0"/>
          <w:marTop w:val="0"/>
          <w:marBottom w:val="0"/>
          <w:divBdr>
            <w:top w:val="none" w:sz="0" w:space="0" w:color="auto"/>
            <w:left w:val="none" w:sz="0" w:space="0" w:color="auto"/>
            <w:bottom w:val="none" w:sz="0" w:space="0" w:color="auto"/>
            <w:right w:val="none" w:sz="0" w:space="0" w:color="auto"/>
          </w:divBdr>
        </w:div>
        <w:div w:id="1659651614">
          <w:marLeft w:val="1166"/>
          <w:marRight w:val="0"/>
          <w:marTop w:val="0"/>
          <w:marBottom w:val="0"/>
          <w:divBdr>
            <w:top w:val="none" w:sz="0" w:space="0" w:color="auto"/>
            <w:left w:val="none" w:sz="0" w:space="0" w:color="auto"/>
            <w:bottom w:val="none" w:sz="0" w:space="0" w:color="auto"/>
            <w:right w:val="none" w:sz="0" w:space="0" w:color="auto"/>
          </w:divBdr>
        </w:div>
        <w:div w:id="1411192839">
          <w:marLeft w:val="1166"/>
          <w:marRight w:val="0"/>
          <w:marTop w:val="0"/>
          <w:marBottom w:val="0"/>
          <w:divBdr>
            <w:top w:val="none" w:sz="0" w:space="0" w:color="auto"/>
            <w:left w:val="none" w:sz="0" w:space="0" w:color="auto"/>
            <w:bottom w:val="none" w:sz="0" w:space="0" w:color="auto"/>
            <w:right w:val="none" w:sz="0" w:space="0" w:color="auto"/>
          </w:divBdr>
        </w:div>
        <w:div w:id="548229812">
          <w:marLeft w:val="446"/>
          <w:marRight w:val="0"/>
          <w:marTop w:val="0"/>
          <w:marBottom w:val="0"/>
          <w:divBdr>
            <w:top w:val="none" w:sz="0" w:space="0" w:color="auto"/>
            <w:left w:val="none" w:sz="0" w:space="0" w:color="auto"/>
            <w:bottom w:val="none" w:sz="0" w:space="0" w:color="auto"/>
            <w:right w:val="none" w:sz="0" w:space="0" w:color="auto"/>
          </w:divBdr>
        </w:div>
        <w:div w:id="617488748">
          <w:marLeft w:val="446"/>
          <w:marRight w:val="0"/>
          <w:marTop w:val="0"/>
          <w:marBottom w:val="0"/>
          <w:divBdr>
            <w:top w:val="none" w:sz="0" w:space="0" w:color="auto"/>
            <w:left w:val="none" w:sz="0" w:space="0" w:color="auto"/>
            <w:bottom w:val="none" w:sz="0" w:space="0" w:color="auto"/>
            <w:right w:val="none" w:sz="0" w:space="0" w:color="auto"/>
          </w:divBdr>
        </w:div>
        <w:div w:id="1108769560">
          <w:marLeft w:val="446"/>
          <w:marRight w:val="0"/>
          <w:marTop w:val="0"/>
          <w:marBottom w:val="0"/>
          <w:divBdr>
            <w:top w:val="none" w:sz="0" w:space="0" w:color="auto"/>
            <w:left w:val="none" w:sz="0" w:space="0" w:color="auto"/>
            <w:bottom w:val="none" w:sz="0" w:space="0" w:color="auto"/>
            <w:right w:val="none" w:sz="0" w:space="0" w:color="auto"/>
          </w:divBdr>
        </w:div>
        <w:div w:id="2055810532">
          <w:marLeft w:val="446"/>
          <w:marRight w:val="0"/>
          <w:marTop w:val="0"/>
          <w:marBottom w:val="0"/>
          <w:divBdr>
            <w:top w:val="none" w:sz="0" w:space="0" w:color="auto"/>
            <w:left w:val="none" w:sz="0" w:space="0" w:color="auto"/>
            <w:bottom w:val="none" w:sz="0" w:space="0" w:color="auto"/>
            <w:right w:val="none" w:sz="0" w:space="0" w:color="auto"/>
          </w:divBdr>
        </w:div>
        <w:div w:id="1193881538">
          <w:marLeft w:val="446"/>
          <w:marRight w:val="0"/>
          <w:marTop w:val="0"/>
          <w:marBottom w:val="0"/>
          <w:divBdr>
            <w:top w:val="none" w:sz="0" w:space="0" w:color="auto"/>
            <w:left w:val="none" w:sz="0" w:space="0" w:color="auto"/>
            <w:bottom w:val="none" w:sz="0" w:space="0" w:color="auto"/>
            <w:right w:val="none" w:sz="0" w:space="0" w:color="auto"/>
          </w:divBdr>
        </w:div>
        <w:div w:id="11341304">
          <w:marLeft w:val="446"/>
          <w:marRight w:val="0"/>
          <w:marTop w:val="0"/>
          <w:marBottom w:val="0"/>
          <w:divBdr>
            <w:top w:val="none" w:sz="0" w:space="0" w:color="auto"/>
            <w:left w:val="none" w:sz="0" w:space="0" w:color="auto"/>
            <w:bottom w:val="none" w:sz="0" w:space="0" w:color="auto"/>
            <w:right w:val="none" w:sz="0" w:space="0" w:color="auto"/>
          </w:divBdr>
        </w:div>
        <w:div w:id="1217814691">
          <w:marLeft w:val="446"/>
          <w:marRight w:val="0"/>
          <w:marTop w:val="0"/>
          <w:marBottom w:val="0"/>
          <w:divBdr>
            <w:top w:val="none" w:sz="0" w:space="0" w:color="auto"/>
            <w:left w:val="none" w:sz="0" w:space="0" w:color="auto"/>
            <w:bottom w:val="none" w:sz="0" w:space="0" w:color="auto"/>
            <w:right w:val="none" w:sz="0" w:space="0" w:color="auto"/>
          </w:divBdr>
        </w:div>
        <w:div w:id="298805618">
          <w:marLeft w:val="446"/>
          <w:marRight w:val="0"/>
          <w:marTop w:val="0"/>
          <w:marBottom w:val="0"/>
          <w:divBdr>
            <w:top w:val="none" w:sz="0" w:space="0" w:color="auto"/>
            <w:left w:val="none" w:sz="0" w:space="0" w:color="auto"/>
            <w:bottom w:val="none" w:sz="0" w:space="0" w:color="auto"/>
            <w:right w:val="none" w:sz="0" w:space="0" w:color="auto"/>
          </w:divBdr>
        </w:div>
      </w:divsChild>
    </w:div>
    <w:div w:id="1808233767">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8.tiff"/><Relationship Id="rId84" Type="http://schemas.openxmlformats.org/officeDocument/2006/relationships/image" Target="media/image67.png"/><Relationship Id="rId138" Type="http://schemas.openxmlformats.org/officeDocument/2006/relationships/hyperlink" Target="http://www.research.lancs.ac.uk/portal/en/people/david-hutchison(d9626480-b100-4b7b-a424-38cbb4de05cd).html" TargetMode="External"/><Relationship Id="rId107" Type="http://schemas.openxmlformats.org/officeDocument/2006/relationships/image" Target="media/image75.png"/><Relationship Id="rId11" Type="http://schemas.openxmlformats.org/officeDocument/2006/relationships/hyperlink" Target="mailto:dabin@huawei.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tiff"/><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70.png"/><Relationship Id="rId123" Type="http://schemas.openxmlformats.org/officeDocument/2006/relationships/image" Target="media/image90.png"/><Relationship Id="rId128" Type="http://schemas.openxmlformats.org/officeDocument/2006/relationships/image" Target="media/image94.emf"/><Relationship Id="rId144" Type="http://schemas.openxmlformats.org/officeDocument/2006/relationships/hyperlink" Target="http://www.research.lancs.ac.uk/portal/en/people/david-hutchison(d9626480-b100-4b7b-a424-38cbb4de05cd).html" TargetMode="External"/><Relationship Id="rId149" Type="http://schemas.openxmlformats.org/officeDocument/2006/relationships/hyperlink" Target="https://tools.ietf.org/html/draft-bryant-rtgwg-plfa-00" TargetMode="External"/><Relationship Id="rId5" Type="http://schemas.openxmlformats.org/officeDocument/2006/relationships/numbering" Target="numbering.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emf"/><Relationship Id="rId48" Type="http://schemas.openxmlformats.org/officeDocument/2006/relationships/image" Target="media/image33.png"/><Relationship Id="rId64" Type="http://schemas.openxmlformats.org/officeDocument/2006/relationships/image" Target="media/image49.tiff"/><Relationship Id="rId69" Type="http://schemas.openxmlformats.org/officeDocument/2006/relationships/image" Target="media/image54.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hyperlink" Target="https://www.semanticscholar.org/author/Craig-Partridge/144599190" TargetMode="External"/><Relationship Id="rId139" Type="http://schemas.openxmlformats.org/officeDocument/2006/relationships/hyperlink" Target="http://www.research.lancs.ac.uk/portal/en/people/andreas-mauthe(d54d4e1d-5eea-473c-851e-79ca8a1ceb05).html" TargetMode="External"/><Relationship Id="rId80" Type="http://schemas.openxmlformats.org/officeDocument/2006/relationships/image" Target="media/image63.png"/><Relationship Id="rId150" Type="http://schemas.openxmlformats.org/officeDocument/2006/relationships/hyperlink" Target="https://datatracker.ietf.org/doc/draft-ce-lsr-ppr-graph/" TargetMode="External"/><Relationship Id="rId155" Type="http://schemas.microsoft.com/office/2011/relationships/people" Target="people.xml"/><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tiff"/><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cid:image001.png@01D5A12F.CA64B4B0" TargetMode="External"/><Relationship Id="rId129" Type="http://schemas.openxmlformats.org/officeDocument/2006/relationships/image" Target="media/image95.emf"/><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emf"/><Relationship Id="rId140" Type="http://schemas.openxmlformats.org/officeDocument/2006/relationships/hyperlink" Target="http://www.research.lancs.ac.uk/portal/en/people/alberto-schaefferfilho(0b4a3a8b-e6fb-4aa8-9b94-a7503d241683).html" TargetMode="External"/><Relationship Id="rId145" Type="http://schemas.openxmlformats.org/officeDocument/2006/relationships/hyperlink" Target="http://www.research.lancs.ac.uk/portal/en/people/andreas-mauthe(d54d4e1d-5eea-473c-851e-79ca8a1ceb05).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30.emf"/><Relationship Id="rId60" Type="http://schemas.openxmlformats.org/officeDocument/2006/relationships/image" Target="media/image45.tiff"/><Relationship Id="rId65" Type="http://schemas.openxmlformats.org/officeDocument/2006/relationships/image" Target="media/image50.png"/><Relationship Id="rId81" Type="http://schemas.openxmlformats.org/officeDocument/2006/relationships/image" Target="media/image64.png"/><Relationship Id="rId130" Type="http://schemas.openxmlformats.org/officeDocument/2006/relationships/image" Target="media/image96.png"/><Relationship Id="rId135" Type="http://schemas.openxmlformats.org/officeDocument/2006/relationships/hyperlink" Target="https://www.semanticscholar.org/author/J.-Christopher-Ramming/2087707" TargetMode="External"/><Relationship Id="rId151" Type="http://schemas.openxmlformats.org/officeDocument/2006/relationships/hyperlink" Target="http://www.cpri.info/downloads/eCPRI_v_1_0_2017_08_22.pdf" TargetMode="External"/><Relationship Id="rId156" Type="http://schemas.openxmlformats.org/officeDocument/2006/relationships/glossaryDocument" Target="glossary/document.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emf"/><Relationship Id="rId109" Type="http://schemas.openxmlformats.org/officeDocument/2006/relationships/image" Target="media/image80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oleObject" Target="embeddings/oleObject1.bin"/><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hyperlink" Target="http://www.research.lancs.ac.uk/portal/en/people/paul-smith(27dba350-40d2-43bc-8697-8d932a458999).html" TargetMode="External"/><Relationship Id="rId146" Type="http://schemas.openxmlformats.org/officeDocument/2006/relationships/hyperlink" Target="http://www.research.lancs.ac.uk/portal/en/publications/management-patterns(62df2cec-64c0-4b42-a6ed-d160bd108377).html" TargetMode="Externa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hyperlink" Target="https://forge.etsi.org/" TargetMode="External"/><Relationship Id="rId66" Type="http://schemas.openxmlformats.org/officeDocument/2006/relationships/image" Target="media/image51.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javascript:void(0)" TargetMode="External"/><Relationship Id="rId136" Type="http://schemas.openxmlformats.org/officeDocument/2006/relationships/hyperlink" Target="https://www.semanticscholar.org/author/John-Wroclawski/2592660" TargetMode="External"/><Relationship Id="rId157" Type="http://schemas.openxmlformats.org/officeDocument/2006/relationships/theme" Target="theme/theme1.xml"/><Relationship Id="rId61" Type="http://schemas.openxmlformats.org/officeDocument/2006/relationships/image" Target="media/image46.tiff"/><Relationship Id="rId82" Type="http://schemas.openxmlformats.org/officeDocument/2006/relationships/image" Target="media/image65.png"/><Relationship Id="rId152" Type="http://schemas.openxmlformats.org/officeDocument/2006/relationships/hyperlink" Target="https://tools.ietf.org/html/draft-clt-dmm-tn-aware-mobility-04" TargetMode="Externa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hyperlink" Target="https://www.itu.int/en/ITU-T/focusgroups/imt-2020/Pages/default.aspx"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www.itu.int/go/terminology-database" TargetMode="External"/><Relationship Id="rId121" Type="http://schemas.openxmlformats.org/officeDocument/2006/relationships/image" Target="media/image88.png"/><Relationship Id="rId142" Type="http://schemas.openxmlformats.org/officeDocument/2006/relationships/hyperlink" Target="http://www.research.lancs.ac.uk/portal/en/publications/selforganization-and-resilience-for-networked-systems(daf45f32-f4f5-4adb-b16c-1dcc91d142a7).html"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83.png"/><Relationship Id="rId137" Type="http://schemas.openxmlformats.org/officeDocument/2006/relationships/hyperlink" Target="https://doi.org/10.1145/863955.863957" TargetMode="External"/><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7.tiff"/><Relationship Id="rId83" Type="http://schemas.openxmlformats.org/officeDocument/2006/relationships/image" Target="media/image66.png"/><Relationship Id="rId111" Type="http://schemas.openxmlformats.org/officeDocument/2006/relationships/image" Target="media/image78.png"/><Relationship Id="rId132" Type="http://schemas.openxmlformats.org/officeDocument/2006/relationships/hyperlink" Target="https://www.semanticscholar.org/author/David-D.-Clark/144315925" TargetMode="External"/><Relationship Id="rId153" Type="http://schemas.openxmlformats.org/officeDocument/2006/relationships/header" Target="header1.xml"/><Relationship Id="rId15" Type="http://schemas.openxmlformats.org/officeDocument/2006/relationships/image" Target="media/image1.emf"/><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74.png"/><Relationship Id="rId127" Type="http://schemas.openxmlformats.org/officeDocument/2006/relationships/image" Target="media/image93.emf"/><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1.png"/><Relationship Id="rId99" Type="http://schemas.openxmlformats.org/officeDocument/2006/relationships/image" Target="media/image700.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hyperlink" Target="http://www.research.lancs.ac.uk/portal/en/people/alberto-schaefferfilho(0b4a3a8b-e6fb-4aa8-9b94-a7503d241683).html" TargetMode="External"/><Relationship Id="rId148" Type="http://schemas.openxmlformats.org/officeDocument/2006/relationships/hyperlink" Target="https://www.etsi.org/images/files/ETSIWhitePapers/etsi_wp28_mec_in_5G_FINAL.pdf"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112" Type="http://schemas.openxmlformats.org/officeDocument/2006/relationships/image" Target="media/image79.png"/><Relationship Id="rId133" Type="http://schemas.openxmlformats.org/officeDocument/2006/relationships/hyperlink" Target="https://www.semanticscholar.org/author/David-D.-Clark/144315925" TargetMode="External"/><Relationship Id="rId154" Type="http://schemas.openxmlformats.org/officeDocument/2006/relationships/fontTable" Target="fontTable.xml"/><Relationship Id="rId1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DB0214E88354B5383670A0EDB892495"/>
        <w:category>
          <w:name w:val="General"/>
          <w:gallery w:val="placeholder"/>
        </w:category>
        <w:types>
          <w:type w:val="bbPlcHdr"/>
        </w:types>
        <w:behaviors>
          <w:behavior w:val="content"/>
        </w:behaviors>
        <w:guid w:val="{4EB31F1F-F194-4032-B546-D4499D5D0636}"/>
      </w:docPartPr>
      <w:docPartBody>
        <w:p w:rsidR="002D0B5E" w:rsidRDefault="002D0B5E" w:rsidP="002D0B5E">
          <w:pPr>
            <w:pStyle w:val="BDB0214E88354B5383670A0EDB892495"/>
          </w:pPr>
          <w:r w:rsidRPr="001229A4">
            <w:rPr>
              <w:rStyle w:val="PlaceholderText"/>
            </w:rPr>
            <w:t>Click here to enter text.</w:t>
          </w:r>
        </w:p>
      </w:docPartBody>
    </w:docPart>
    <w:docPart>
      <w:docPartPr>
        <w:name w:val="BC5F402A03BF4BA7B62F321AE8039A56"/>
        <w:category>
          <w:name w:val="General"/>
          <w:gallery w:val="placeholder"/>
        </w:category>
        <w:types>
          <w:type w:val="bbPlcHdr"/>
        </w:types>
        <w:behaviors>
          <w:behavior w:val="content"/>
        </w:behaviors>
        <w:guid w:val="{ED2A9D66-C7B8-4F80-B9EE-A17C02B096CB}"/>
      </w:docPartPr>
      <w:docPartBody>
        <w:p w:rsidR="002D0B5E" w:rsidRDefault="002D0B5E" w:rsidP="002D0B5E">
          <w:pPr>
            <w:pStyle w:val="BC5F402A03BF4BA7B62F321AE8039A56"/>
          </w:pPr>
          <w:r w:rsidRPr="001229A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notTrueType/>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notTrueType/>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mn-ea">
    <w:panose1 w:val="020B0604020202020204"/>
    <w:charset w:val="00"/>
    <w:family w:val="roman"/>
    <w:notTrueType/>
    <w:pitch w:val="default"/>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comments="0"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99B"/>
    <w:rsid w:val="000372A4"/>
    <w:rsid w:val="00057610"/>
    <w:rsid w:val="00057C13"/>
    <w:rsid w:val="00065FCC"/>
    <w:rsid w:val="000770B1"/>
    <w:rsid w:val="000972DE"/>
    <w:rsid w:val="000A4DC8"/>
    <w:rsid w:val="000D0B34"/>
    <w:rsid w:val="000D3D98"/>
    <w:rsid w:val="000F2044"/>
    <w:rsid w:val="00116895"/>
    <w:rsid w:val="001208B8"/>
    <w:rsid w:val="00190FC9"/>
    <w:rsid w:val="001B13BA"/>
    <w:rsid w:val="001C6168"/>
    <w:rsid w:val="001E71A5"/>
    <w:rsid w:val="001F3897"/>
    <w:rsid w:val="00223A02"/>
    <w:rsid w:val="00236807"/>
    <w:rsid w:val="0029689A"/>
    <w:rsid w:val="002A38FD"/>
    <w:rsid w:val="002D0B5E"/>
    <w:rsid w:val="002D50EB"/>
    <w:rsid w:val="002D5C1E"/>
    <w:rsid w:val="003202D9"/>
    <w:rsid w:val="00323C5D"/>
    <w:rsid w:val="003463B3"/>
    <w:rsid w:val="00362796"/>
    <w:rsid w:val="003E4F9A"/>
    <w:rsid w:val="003E62A5"/>
    <w:rsid w:val="003F1945"/>
    <w:rsid w:val="00415335"/>
    <w:rsid w:val="00441319"/>
    <w:rsid w:val="00452095"/>
    <w:rsid w:val="004571A4"/>
    <w:rsid w:val="00466F89"/>
    <w:rsid w:val="004A7086"/>
    <w:rsid w:val="004B31A4"/>
    <w:rsid w:val="004C3EF7"/>
    <w:rsid w:val="004D7DEE"/>
    <w:rsid w:val="004F3742"/>
    <w:rsid w:val="0051131D"/>
    <w:rsid w:val="005561B8"/>
    <w:rsid w:val="00575AE7"/>
    <w:rsid w:val="005806DA"/>
    <w:rsid w:val="005A1FC2"/>
    <w:rsid w:val="005B1CBC"/>
    <w:rsid w:val="005B40CB"/>
    <w:rsid w:val="005C0992"/>
    <w:rsid w:val="005F27A8"/>
    <w:rsid w:val="005F4921"/>
    <w:rsid w:val="005F6679"/>
    <w:rsid w:val="00655BAF"/>
    <w:rsid w:val="00683746"/>
    <w:rsid w:val="0068433B"/>
    <w:rsid w:val="006A0C02"/>
    <w:rsid w:val="006A23CB"/>
    <w:rsid w:val="0072209B"/>
    <w:rsid w:val="00756A22"/>
    <w:rsid w:val="007916AC"/>
    <w:rsid w:val="00792050"/>
    <w:rsid w:val="00792E87"/>
    <w:rsid w:val="0080529E"/>
    <w:rsid w:val="008103EB"/>
    <w:rsid w:val="00813643"/>
    <w:rsid w:val="00832277"/>
    <w:rsid w:val="008335D4"/>
    <w:rsid w:val="00845D11"/>
    <w:rsid w:val="0085296C"/>
    <w:rsid w:val="00855912"/>
    <w:rsid w:val="0085756A"/>
    <w:rsid w:val="00867AFC"/>
    <w:rsid w:val="00870ADA"/>
    <w:rsid w:val="0089265B"/>
    <w:rsid w:val="008F206C"/>
    <w:rsid w:val="00916F82"/>
    <w:rsid w:val="00933070"/>
    <w:rsid w:val="009452F1"/>
    <w:rsid w:val="0095163F"/>
    <w:rsid w:val="00954308"/>
    <w:rsid w:val="00974650"/>
    <w:rsid w:val="00982FD1"/>
    <w:rsid w:val="0099439A"/>
    <w:rsid w:val="009A46E4"/>
    <w:rsid w:val="009A6A2D"/>
    <w:rsid w:val="009A72BF"/>
    <w:rsid w:val="009B0A47"/>
    <w:rsid w:val="009B0E4A"/>
    <w:rsid w:val="009C63CA"/>
    <w:rsid w:val="009D5C91"/>
    <w:rsid w:val="009E5507"/>
    <w:rsid w:val="009E72CB"/>
    <w:rsid w:val="009F327E"/>
    <w:rsid w:val="00A07518"/>
    <w:rsid w:val="00A17B10"/>
    <w:rsid w:val="00A26C97"/>
    <w:rsid w:val="00A45C9B"/>
    <w:rsid w:val="00A517FB"/>
    <w:rsid w:val="00A80984"/>
    <w:rsid w:val="00A92A47"/>
    <w:rsid w:val="00AF7059"/>
    <w:rsid w:val="00B055C5"/>
    <w:rsid w:val="00B20559"/>
    <w:rsid w:val="00B957B8"/>
    <w:rsid w:val="00BA7DD7"/>
    <w:rsid w:val="00BC51B1"/>
    <w:rsid w:val="00BC55A8"/>
    <w:rsid w:val="00BD7F90"/>
    <w:rsid w:val="00BF5CEB"/>
    <w:rsid w:val="00C0107A"/>
    <w:rsid w:val="00C1724F"/>
    <w:rsid w:val="00C201D3"/>
    <w:rsid w:val="00C341DC"/>
    <w:rsid w:val="00C4626C"/>
    <w:rsid w:val="00C72F9C"/>
    <w:rsid w:val="00C953EE"/>
    <w:rsid w:val="00C960B9"/>
    <w:rsid w:val="00CA268E"/>
    <w:rsid w:val="00CF1FA0"/>
    <w:rsid w:val="00D1502A"/>
    <w:rsid w:val="00D27F23"/>
    <w:rsid w:val="00D441F3"/>
    <w:rsid w:val="00DB0858"/>
    <w:rsid w:val="00DB750E"/>
    <w:rsid w:val="00DD0270"/>
    <w:rsid w:val="00DD6A26"/>
    <w:rsid w:val="00E6419C"/>
    <w:rsid w:val="00E666D6"/>
    <w:rsid w:val="00E93C66"/>
    <w:rsid w:val="00EC24F5"/>
    <w:rsid w:val="00ED76FD"/>
    <w:rsid w:val="00EE0618"/>
    <w:rsid w:val="00EF774A"/>
    <w:rsid w:val="00F26200"/>
    <w:rsid w:val="00F26277"/>
    <w:rsid w:val="00F40CA4"/>
    <w:rsid w:val="00F72EB1"/>
    <w:rsid w:val="00F76F65"/>
    <w:rsid w:val="00F9386D"/>
    <w:rsid w:val="00FD2FEE"/>
    <w:rsid w:val="00FE3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B5E"/>
    <w:rPr>
      <w:rFonts w:ascii="Times New Roman" w:hAnsi="Times New Roman"/>
      <w:color w:val="808080"/>
    </w:rPr>
  </w:style>
  <w:style w:type="paragraph" w:customStyle="1" w:styleId="6BCFF663A1A4478B85DABE16B089F8C2">
    <w:name w:val="6BCFF663A1A4478B85DABE16B089F8C2"/>
  </w:style>
  <w:style w:type="paragraph" w:customStyle="1" w:styleId="F904D09AA5EE4A4489EE8DDBCD385FC6">
    <w:name w:val="F904D09AA5EE4A4489EE8DDBCD385FC6"/>
  </w:style>
  <w:style w:type="paragraph" w:customStyle="1" w:styleId="6D0FDD57E00E4FF994426B513F9C0CB9">
    <w:name w:val="6D0FDD57E00E4FF994426B513F9C0CB9"/>
  </w:style>
  <w:style w:type="paragraph" w:customStyle="1" w:styleId="9AB9E910FA0242D182C7C7D98CE5BDFA">
    <w:name w:val="9AB9E910FA0242D182C7C7D98CE5BDFA"/>
  </w:style>
  <w:style w:type="paragraph" w:customStyle="1" w:styleId="1778BD6C5D084ED7B76BC2C96783115B">
    <w:name w:val="1778BD6C5D084ED7B76BC2C96783115B"/>
  </w:style>
  <w:style w:type="paragraph" w:customStyle="1" w:styleId="2B4D4A15154A4F56A35A8A063E907690">
    <w:name w:val="2B4D4A15154A4F56A35A8A063E907690"/>
  </w:style>
  <w:style w:type="paragraph" w:customStyle="1" w:styleId="A91B5E6354D743CBB3191FC91212D428">
    <w:name w:val="A91B5E6354D743CBB3191FC91212D428"/>
  </w:style>
  <w:style w:type="paragraph" w:customStyle="1" w:styleId="437903216CDF42D8AFCFCB5DAA1ABCBD">
    <w:name w:val="437903216CDF42D8AFCFCB5DAA1ABCBD"/>
  </w:style>
  <w:style w:type="paragraph" w:customStyle="1" w:styleId="C259800AD439456F86001229E9F6B8CD">
    <w:name w:val="C259800AD439456F86001229E9F6B8CD"/>
  </w:style>
  <w:style w:type="paragraph" w:customStyle="1" w:styleId="492BE26494BC4227B909FEB578E10484">
    <w:name w:val="492BE26494BC4227B909FEB578E10484"/>
  </w:style>
  <w:style w:type="paragraph" w:customStyle="1" w:styleId="5B99522D615840B6A120378E32B5AEC3">
    <w:name w:val="5B99522D615840B6A120378E32B5AEC3"/>
    <w:rsid w:val="009A72BF"/>
  </w:style>
  <w:style w:type="paragraph" w:customStyle="1" w:styleId="75AC119585BE4DE2BDBC8770A20A7B86">
    <w:name w:val="75AC119585BE4DE2BDBC8770A20A7B86"/>
    <w:rsid w:val="009A72BF"/>
  </w:style>
  <w:style w:type="paragraph" w:customStyle="1" w:styleId="4EB48D8112BD4EDA9645F05250E3827D">
    <w:name w:val="4EB48D8112BD4EDA9645F05250E3827D"/>
    <w:rsid w:val="009A72BF"/>
  </w:style>
  <w:style w:type="paragraph" w:customStyle="1" w:styleId="298FB42E572442FFB4995CD857DF2E1C">
    <w:name w:val="298FB42E572442FFB4995CD857DF2E1C"/>
    <w:rsid w:val="00A26C97"/>
  </w:style>
  <w:style w:type="paragraph" w:customStyle="1" w:styleId="1A438DCC6A794E979D6B7F2DDD69B430">
    <w:name w:val="1A438DCC6A794E979D6B7F2DDD69B430"/>
    <w:rsid w:val="003202D9"/>
    <w:rPr>
      <w:lang w:val="de-DE" w:eastAsia="de-DE"/>
    </w:rPr>
  </w:style>
  <w:style w:type="paragraph" w:customStyle="1" w:styleId="6698023755B54F3BB69ED4C8462F2438">
    <w:name w:val="6698023755B54F3BB69ED4C8462F2438"/>
    <w:rsid w:val="003202D9"/>
    <w:rPr>
      <w:lang w:val="de-DE" w:eastAsia="de-DE"/>
    </w:rPr>
  </w:style>
  <w:style w:type="paragraph" w:customStyle="1" w:styleId="94CF1746D0254C9A84EF9950BC875898">
    <w:name w:val="94CF1746D0254C9A84EF9950BC875898"/>
    <w:rsid w:val="003202D9"/>
    <w:rPr>
      <w:lang w:val="de-DE" w:eastAsia="de-DE"/>
    </w:rPr>
  </w:style>
  <w:style w:type="paragraph" w:customStyle="1" w:styleId="A0501A226F204DB7A41B19ECE3F5C818">
    <w:name w:val="A0501A226F204DB7A41B19ECE3F5C818"/>
    <w:rsid w:val="003202D9"/>
    <w:rPr>
      <w:lang w:val="de-DE" w:eastAsia="de-DE"/>
    </w:rPr>
  </w:style>
  <w:style w:type="paragraph" w:customStyle="1" w:styleId="38AC4B8FC98243308926640066227D7F">
    <w:name w:val="38AC4B8FC98243308926640066227D7F"/>
    <w:rsid w:val="003202D9"/>
    <w:rPr>
      <w:lang w:val="de-DE" w:eastAsia="de-DE"/>
    </w:rPr>
  </w:style>
  <w:style w:type="paragraph" w:customStyle="1" w:styleId="FBE7B8687340492B9151198E5C73C47C">
    <w:name w:val="FBE7B8687340492B9151198E5C73C47C"/>
    <w:rsid w:val="003202D9"/>
    <w:rPr>
      <w:lang w:val="de-DE" w:eastAsia="de-DE"/>
    </w:rPr>
  </w:style>
  <w:style w:type="paragraph" w:customStyle="1" w:styleId="5FD7A46BBA46466C91E48401BE13080E">
    <w:name w:val="5FD7A46BBA46466C91E48401BE13080E"/>
    <w:rsid w:val="003202D9"/>
    <w:rPr>
      <w:lang w:val="de-DE" w:eastAsia="de-DE"/>
    </w:rPr>
  </w:style>
  <w:style w:type="paragraph" w:customStyle="1" w:styleId="9E2B9D8C7CC94C8B949EC05EF04E2C9E">
    <w:name w:val="9E2B9D8C7CC94C8B949EC05EF04E2C9E"/>
    <w:rsid w:val="003202D9"/>
    <w:rPr>
      <w:lang w:val="de-DE" w:eastAsia="de-DE"/>
    </w:rPr>
  </w:style>
  <w:style w:type="paragraph" w:customStyle="1" w:styleId="75A23A8F2B0645B2BD9751F310AD19CE">
    <w:name w:val="75A23A8F2B0645B2BD9751F310AD19CE"/>
    <w:rsid w:val="009E5507"/>
    <w:pPr>
      <w:widowControl w:val="0"/>
      <w:wordWrap w:val="0"/>
      <w:autoSpaceDE w:val="0"/>
      <w:autoSpaceDN w:val="0"/>
      <w:jc w:val="both"/>
    </w:pPr>
    <w:rPr>
      <w:kern w:val="2"/>
      <w:sz w:val="20"/>
      <w:lang w:eastAsia="ko-KR"/>
    </w:rPr>
  </w:style>
  <w:style w:type="paragraph" w:customStyle="1" w:styleId="E14FBA9011F148A58BF9262A4339AB6E">
    <w:name w:val="E14FBA9011F148A58BF9262A4339AB6E"/>
    <w:rsid w:val="009E5507"/>
    <w:pPr>
      <w:widowControl w:val="0"/>
      <w:wordWrap w:val="0"/>
      <w:autoSpaceDE w:val="0"/>
      <w:autoSpaceDN w:val="0"/>
      <w:jc w:val="both"/>
    </w:pPr>
    <w:rPr>
      <w:kern w:val="2"/>
      <w:sz w:val="20"/>
      <w:lang w:eastAsia="ko-KR"/>
    </w:rPr>
  </w:style>
  <w:style w:type="paragraph" w:customStyle="1" w:styleId="FEE12147012D4226943250A3B41C7894">
    <w:name w:val="FEE12147012D4226943250A3B41C7894"/>
    <w:rsid w:val="00E6419C"/>
    <w:rPr>
      <w:lang w:val="en-GB" w:eastAsia="zh-CN"/>
    </w:rPr>
  </w:style>
  <w:style w:type="paragraph" w:customStyle="1" w:styleId="4B90DC25F4D04CA5AC103A4990598A91">
    <w:name w:val="4B90DC25F4D04CA5AC103A4990598A91"/>
    <w:rsid w:val="00E6419C"/>
    <w:rPr>
      <w:lang w:val="en-GB" w:eastAsia="zh-CN"/>
    </w:rPr>
  </w:style>
  <w:style w:type="paragraph" w:customStyle="1" w:styleId="982A2F99481E48719A0CEF6776EAABFB">
    <w:name w:val="982A2F99481E48719A0CEF6776EAABFB"/>
    <w:rsid w:val="00F26277"/>
    <w:rPr>
      <w:lang w:val="en-GB" w:eastAsia="zh-CN"/>
    </w:rPr>
  </w:style>
  <w:style w:type="paragraph" w:customStyle="1" w:styleId="44FD0890306F4CAD814E1ADE71A642CA">
    <w:name w:val="44FD0890306F4CAD814E1ADE71A642CA"/>
    <w:rsid w:val="00F26277"/>
    <w:rPr>
      <w:lang w:val="en-GB" w:eastAsia="zh-CN"/>
    </w:rPr>
  </w:style>
  <w:style w:type="paragraph" w:customStyle="1" w:styleId="3E55133C6D664147A0EE043D932BD126">
    <w:name w:val="3E55133C6D664147A0EE043D932BD126"/>
    <w:rsid w:val="00F26277"/>
    <w:rPr>
      <w:lang w:val="en-GB" w:eastAsia="zh-CN"/>
    </w:rPr>
  </w:style>
  <w:style w:type="paragraph" w:customStyle="1" w:styleId="FE59B4428C354E149A88E1B34636AA08">
    <w:name w:val="FE59B4428C354E149A88E1B34636AA08"/>
    <w:rsid w:val="00F26277"/>
    <w:rPr>
      <w:lang w:val="en-GB" w:eastAsia="zh-CN"/>
    </w:rPr>
  </w:style>
  <w:style w:type="paragraph" w:customStyle="1" w:styleId="036445E0CB294F5FACF6D9D8D7A111C0">
    <w:name w:val="036445E0CB294F5FACF6D9D8D7A111C0"/>
    <w:rsid w:val="00F26277"/>
    <w:rPr>
      <w:lang w:val="en-GB" w:eastAsia="zh-CN"/>
    </w:rPr>
  </w:style>
  <w:style w:type="paragraph" w:customStyle="1" w:styleId="BDB0214E88354B5383670A0EDB892495">
    <w:name w:val="BDB0214E88354B5383670A0EDB892495"/>
    <w:rsid w:val="002D0B5E"/>
  </w:style>
  <w:style w:type="paragraph" w:customStyle="1" w:styleId="BC5F402A03BF4BA7B62F321AE8039A56">
    <w:name w:val="BC5F402A03BF4BA7B62F321AE8039A56"/>
    <w:rsid w:val="002D0B5E"/>
  </w:style>
  <w:style w:type="paragraph" w:customStyle="1" w:styleId="3D37EC3734DB496B826FA6FCEDD52D21">
    <w:name w:val="3D37EC3734DB496B826FA6FCEDD52D21"/>
    <w:rsid w:val="002D0B5E"/>
  </w:style>
  <w:style w:type="paragraph" w:customStyle="1" w:styleId="69508BF288E44B6A846F9E8717C40042">
    <w:name w:val="69508BF288E44B6A846F9E8717C40042"/>
    <w:rsid w:val="002D0B5E"/>
  </w:style>
  <w:style w:type="paragraph" w:customStyle="1" w:styleId="39EF3869CE08488EB7354234BA89A9FF">
    <w:name w:val="39EF3869CE08488EB7354234BA89A9FF"/>
    <w:rsid w:val="002D0B5E"/>
  </w:style>
  <w:style w:type="paragraph" w:customStyle="1" w:styleId="6F97EC607673487F922D9C85E550EE43">
    <w:name w:val="6F97EC607673487F922D9C85E550EE43"/>
    <w:rsid w:val="002D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ource xmlns="9365c9d9-39c4-4bf9-91c3-067e358c5f6c">Mehmet Toy, Ph.D   Verizon</Source>
    <Meeting_x0020_date xmlns="9365c9d9-39c4-4bf9-91c3-067e358c5f6c">2020-05-07T22:00:00+00:00</Meeting_x0020_dat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2861553E2075478CB110AE121BD9A1" ma:contentTypeVersion="3" ma:contentTypeDescription="Create a new document." ma:contentTypeScope="" ma:versionID="5d68ffe3315f703e2b558153b1e6b29f">
  <xsd:schema xmlns:xsd="http://www.w3.org/2001/XMLSchema" xmlns:xs="http://www.w3.org/2001/XMLSchema" xmlns:p="http://schemas.microsoft.com/office/2006/metadata/properties" xmlns:ns2="9365c9d9-39c4-4bf9-91c3-067e358c5f6c" xmlns:ns3="362f9e2f-b74d-4ea9-9cb7-b3f872e65a6d" targetNamespace="http://schemas.microsoft.com/office/2006/metadata/properties" ma:root="true" ma:fieldsID="bc032894b63a349f2befc51f4121f3fb" ns2:_="" ns3:_="">
    <xsd:import namespace="9365c9d9-39c4-4bf9-91c3-067e358c5f6c"/>
    <xsd:import namespace="362f9e2f-b74d-4ea9-9cb7-b3f872e65a6d"/>
    <xsd:element name="properties">
      <xsd:complexType>
        <xsd:sequence>
          <xsd:element name="documentManagement">
            <xsd:complexType>
              <xsd:all>
                <xsd:element ref="ns2:Meeting_x0020_date"/>
                <xsd:element ref="ns2:Source"/>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5c9d9-39c4-4bf9-91c3-067e358c5f6c" elementFormDefault="qualified">
    <xsd:import namespace="http://schemas.microsoft.com/office/2006/documentManagement/types"/>
    <xsd:import namespace="http://schemas.microsoft.com/office/infopath/2007/PartnerControls"/>
    <xsd:element name="Meeting_x0020_date" ma:index="8" ma:displayName="Meeting date" ma:description="Date of the meeting." ma:format="DateOnly" ma:internalName="Meeting_x0020_date">
      <xsd:simpleType>
        <xsd:restriction base="dms:DateTime"/>
      </xsd:simpleType>
    </xsd:element>
    <xsd:element name="Source" ma:index="9" ma:displayName="Source" ma:description="Source of the document." ma:internalName="Sourc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2f9e2f-b74d-4ea9-9cb7-b3f872e65a6d"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9365c9d9-39c4-4bf9-91c3-067e358c5f6c"/>
  </ds:schemaRefs>
</ds:datastoreItem>
</file>

<file path=customXml/itemProps2.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3.xml><?xml version="1.0" encoding="utf-8"?>
<ds:datastoreItem xmlns:ds="http://schemas.openxmlformats.org/officeDocument/2006/customXml" ds:itemID="{D28596F8-40BD-47E8-A14A-61BE0F438C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65c9d9-39c4-4bf9-91c3-067e358c5f6c"/>
    <ds:schemaRef ds:uri="362f9e2f-b74d-4ea9-9cb7-b3f872e65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A302BD-2629-B542-9092-FC46AD3B9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D:\usr\campos\_acloud\Dropbox\Work\T17-Templates\StudyGroup_Document-v20170405.dotx</Template>
  <TotalTime>0</TotalTime>
  <Pages>116</Pages>
  <Words>49811</Words>
  <Characters>283924</Characters>
  <Application>Microsoft Office Word</Application>
  <DocSecurity>0</DocSecurity>
  <Lines>2366</Lines>
  <Paragraphs>666</Paragraphs>
  <ScaleCrop>false</ScaleCrop>
  <HeadingPairs>
    <vt:vector size="6" baseType="variant">
      <vt:variant>
        <vt:lpstr>Title</vt:lpstr>
      </vt:variant>
      <vt:variant>
        <vt:i4>1</vt:i4>
      </vt:variant>
      <vt:variant>
        <vt:lpstr>제목</vt:lpstr>
      </vt:variant>
      <vt:variant>
        <vt:i4>1</vt:i4>
      </vt:variant>
      <vt:variant>
        <vt:lpstr>Titel</vt:lpstr>
      </vt:variant>
      <vt:variant>
        <vt:i4>1</vt:i4>
      </vt:variant>
    </vt:vector>
  </HeadingPairs>
  <TitlesOfParts>
    <vt:vector size="3" baseType="lpstr">
      <vt:lpstr>Network2030 Architecture Framework</vt:lpstr>
      <vt:lpstr>Draft Agenda</vt:lpstr>
      <vt:lpstr>5.5          European Financial Transparency                                                                         Gateway / Energy distribution with the use of smart contracts / Smart contracts for data accountability and provenance tracking</vt:lpstr>
    </vt:vector>
  </TitlesOfParts>
  <Manager>ITU-T</Manager>
  <Company>International Telecommunication Union (ITU)</Company>
  <LinksUpToDate>false</LinksUpToDate>
  <CharactersWithSpaces>333069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Network2030 Architecture Framework</dc:title>
  <dc:subject/>
  <dc:creator>Toy, Mehmet</dc:creator>
  <cp:keywords/>
  <dc:description/>
  <cp:lastModifiedBy>Yingzhen Qu</cp:lastModifiedBy>
  <cp:revision>2</cp:revision>
  <cp:lastPrinted>2018-09-27T20:01:00Z</cp:lastPrinted>
  <dcterms:created xsi:type="dcterms:W3CDTF">2020-05-11T05:03:00Z</dcterms:created>
  <dcterms:modified xsi:type="dcterms:W3CDTF">2020-05-11T05:03:00Z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0x010100522861553E2075478CB110AE121BD9A1</vt:lpwstr>
  </property>
</Properties>
</file>